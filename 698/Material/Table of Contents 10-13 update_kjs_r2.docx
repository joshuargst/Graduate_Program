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ommentsExtensible.xml" ContentType="application/vnd.openxmlformats-officedocument.wordprocessingml.commentsExtensible+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92364" w14:textId="77777777" w:rsidR="00126522" w:rsidRDefault="00126522" w:rsidP="00126522">
      <w:pPr>
        <w:pStyle w:val="LFTTOCHead1"/>
        <w:rPr>
          <w:szCs w:val="44"/>
        </w:rPr>
      </w:pPr>
      <w:r w:rsidRPr="0061519A">
        <w:t xml:space="preserve">Table of Contents </w:t>
      </w:r>
    </w:p>
    <w:p w14:paraId="346F9243" w14:textId="77777777" w:rsidR="00002DBF" w:rsidRPr="00D65019" w:rsidRDefault="00002DBF" w:rsidP="00002DBF">
      <w:pPr>
        <w:pStyle w:val="LFTNormal"/>
      </w:pPr>
    </w:p>
    <w:p w14:paraId="151BDD9E" w14:textId="259B41AF" w:rsidR="00222A9D" w:rsidRDefault="00002DBF">
      <w:pPr>
        <w:pStyle w:val="TOC1"/>
        <w:rPr>
          <w:rFonts w:asciiTheme="minorHAnsi" w:eastAsiaTheme="minorEastAsia" w:hAnsiTheme="minorHAnsi" w:cstheme="minorBidi"/>
          <w:b w:val="0"/>
          <w:color w:val="auto"/>
          <w:sz w:val="22"/>
        </w:rPr>
      </w:pPr>
      <w:r>
        <w:rPr>
          <w:rFonts w:ascii="Cambria" w:hAnsi="Cambria"/>
          <w:bCs/>
          <w:color w:val="0081C6"/>
          <w:sz w:val="20"/>
          <w:szCs w:val="20"/>
        </w:rPr>
        <w:fldChar w:fldCharType="begin"/>
      </w:r>
      <w:r>
        <w:instrText xml:space="preserve"> TOC \t "LFT Heading 1,1,</w:instrText>
      </w:r>
      <w:r w:rsidRPr="00072844">
        <w:instrText xml:space="preserve"> </w:instrText>
      </w:r>
      <w:r>
        <w:instrText>LFT Heading 2,2,</w:instrText>
      </w:r>
      <w:r w:rsidRPr="00072844">
        <w:instrText xml:space="preserve"> </w:instrText>
      </w:r>
      <w:r>
        <w:instrText>LFT Heading 3,3,</w:instrText>
      </w:r>
      <w:r w:rsidRPr="00072844">
        <w:instrText xml:space="preserve"> </w:instrText>
      </w:r>
      <w:r>
        <w:instrText>LFT Heading 4,4" \s chapter</w:instrText>
      </w:r>
      <w:r>
        <w:rPr>
          <w:rFonts w:ascii="Cambria" w:hAnsi="Cambria"/>
          <w:bCs/>
          <w:color w:val="0081C6"/>
          <w:sz w:val="20"/>
          <w:szCs w:val="20"/>
        </w:rPr>
        <w:fldChar w:fldCharType="separate"/>
      </w:r>
      <w:r w:rsidR="00222A9D">
        <w:rPr>
          <w:lang w:bidi="en-US"/>
        </w:rPr>
        <w:t>Section 1 Introduction</w:t>
      </w:r>
      <w:r w:rsidR="00222A9D">
        <w:tab/>
      </w:r>
      <w:r w:rsidR="00222A9D">
        <w:fldChar w:fldCharType="begin"/>
      </w:r>
      <w:r w:rsidR="00222A9D">
        <w:instrText xml:space="preserve"> SEQ chapter _Toc53366677 \* ARABIC </w:instrText>
      </w:r>
      <w:r w:rsidR="00222A9D">
        <w:fldChar w:fldCharType="separate"/>
      </w:r>
      <w:r w:rsidR="008B5FE1">
        <w:t>1</w:t>
      </w:r>
      <w:r w:rsidR="00222A9D">
        <w:fldChar w:fldCharType="end"/>
      </w:r>
      <w:r w:rsidR="00222A9D">
        <w:t>-</w:t>
      </w:r>
      <w:r w:rsidR="00222A9D">
        <w:fldChar w:fldCharType="begin"/>
      </w:r>
      <w:r w:rsidR="00222A9D">
        <w:instrText xml:space="preserve"> PAGEREF _Toc53366677 \h </w:instrText>
      </w:r>
      <w:r w:rsidR="00222A9D">
        <w:fldChar w:fldCharType="separate"/>
      </w:r>
      <w:r w:rsidR="008B5FE1">
        <w:t>1</w:t>
      </w:r>
      <w:r w:rsidR="00222A9D">
        <w:fldChar w:fldCharType="end"/>
      </w:r>
    </w:p>
    <w:p w14:paraId="6911C020" w14:textId="5CF42B76" w:rsidR="00222A9D" w:rsidRDefault="00222A9D">
      <w:pPr>
        <w:pStyle w:val="TOC2"/>
        <w:rPr>
          <w:rFonts w:eastAsiaTheme="minorEastAsia"/>
          <w:sz w:val="22"/>
          <w:szCs w:val="22"/>
          <w:lang w:bidi="ar-SA"/>
        </w:rPr>
      </w:pPr>
      <w:r>
        <w:t>1.1 Background</w:t>
      </w:r>
      <w:r>
        <w:tab/>
      </w:r>
      <w:r>
        <w:fldChar w:fldCharType="begin"/>
      </w:r>
      <w:r>
        <w:instrText xml:space="preserve"> SEQ chapter _Toc53366678 \* ARABIC </w:instrText>
      </w:r>
      <w:r>
        <w:fldChar w:fldCharType="separate"/>
      </w:r>
      <w:r w:rsidR="008B5FE1">
        <w:t>1</w:t>
      </w:r>
      <w:r>
        <w:fldChar w:fldCharType="end"/>
      </w:r>
      <w:r>
        <w:t>-</w:t>
      </w:r>
      <w:r>
        <w:fldChar w:fldCharType="begin"/>
      </w:r>
      <w:r>
        <w:instrText xml:space="preserve"> PAGEREF _Toc53366678 \h </w:instrText>
      </w:r>
      <w:r>
        <w:fldChar w:fldCharType="separate"/>
      </w:r>
      <w:r w:rsidR="008B5FE1">
        <w:t>1</w:t>
      </w:r>
      <w:r>
        <w:fldChar w:fldCharType="end"/>
      </w:r>
    </w:p>
    <w:p w14:paraId="690481A3" w14:textId="46B0FA2E" w:rsidR="00222A9D" w:rsidRDefault="00222A9D">
      <w:pPr>
        <w:pStyle w:val="TOC2"/>
        <w:rPr>
          <w:rFonts w:eastAsiaTheme="minorEastAsia"/>
          <w:sz w:val="22"/>
          <w:szCs w:val="22"/>
          <w:lang w:bidi="ar-SA"/>
        </w:rPr>
      </w:pPr>
      <w:r>
        <w:t>1.2 Objectives</w:t>
      </w:r>
      <w:r>
        <w:tab/>
      </w:r>
      <w:r>
        <w:fldChar w:fldCharType="begin"/>
      </w:r>
      <w:r>
        <w:instrText xml:space="preserve"> SEQ chapter _Toc53366679 \* ARABIC </w:instrText>
      </w:r>
      <w:r>
        <w:fldChar w:fldCharType="separate"/>
      </w:r>
      <w:r w:rsidR="008B5FE1">
        <w:t>1</w:t>
      </w:r>
      <w:r>
        <w:fldChar w:fldCharType="end"/>
      </w:r>
      <w:r>
        <w:t>-</w:t>
      </w:r>
      <w:r>
        <w:fldChar w:fldCharType="begin"/>
      </w:r>
      <w:r>
        <w:instrText xml:space="preserve"> PAGEREF _Toc53366679 \h </w:instrText>
      </w:r>
      <w:r>
        <w:fldChar w:fldCharType="separate"/>
      </w:r>
      <w:r w:rsidR="008B5FE1">
        <w:t>3</w:t>
      </w:r>
      <w:r>
        <w:fldChar w:fldCharType="end"/>
      </w:r>
    </w:p>
    <w:p w14:paraId="6CEE2746" w14:textId="63B598D3" w:rsidR="00222A9D" w:rsidRDefault="00222A9D">
      <w:pPr>
        <w:pStyle w:val="TOC2"/>
        <w:rPr>
          <w:rFonts w:eastAsiaTheme="minorEastAsia"/>
          <w:sz w:val="22"/>
          <w:szCs w:val="22"/>
          <w:lang w:bidi="ar-SA"/>
        </w:rPr>
      </w:pPr>
      <w:r>
        <w:t>1.3 Organization</w:t>
      </w:r>
      <w:r>
        <w:tab/>
      </w:r>
      <w:r>
        <w:fldChar w:fldCharType="begin"/>
      </w:r>
      <w:r>
        <w:instrText xml:space="preserve"> SEQ chapter _Toc53366680 \* ARABIC </w:instrText>
      </w:r>
      <w:r>
        <w:fldChar w:fldCharType="separate"/>
      </w:r>
      <w:r w:rsidR="008B5FE1">
        <w:t>1</w:t>
      </w:r>
      <w:r>
        <w:fldChar w:fldCharType="end"/>
      </w:r>
      <w:r>
        <w:t>-</w:t>
      </w:r>
      <w:r>
        <w:fldChar w:fldCharType="begin"/>
      </w:r>
      <w:r>
        <w:instrText xml:space="preserve"> PAGEREF _Toc53366680 \h </w:instrText>
      </w:r>
      <w:r>
        <w:fldChar w:fldCharType="separate"/>
      </w:r>
      <w:r w:rsidR="008B5FE1">
        <w:t>3</w:t>
      </w:r>
      <w:r>
        <w:fldChar w:fldCharType="end"/>
      </w:r>
    </w:p>
    <w:p w14:paraId="07659933" w14:textId="3CA86D08" w:rsidR="00222A9D" w:rsidRDefault="00222A9D">
      <w:pPr>
        <w:pStyle w:val="TOC1"/>
        <w:rPr>
          <w:rFonts w:asciiTheme="minorHAnsi" w:eastAsiaTheme="minorEastAsia" w:hAnsiTheme="minorHAnsi" w:cstheme="minorBidi"/>
          <w:b w:val="0"/>
          <w:color w:val="auto"/>
          <w:sz w:val="22"/>
        </w:rPr>
      </w:pPr>
      <w:r>
        <w:rPr>
          <w:lang w:bidi="en-US"/>
        </w:rPr>
        <w:t>Section 2 Data and Information Reviewed</w:t>
      </w:r>
      <w:r>
        <w:tab/>
      </w:r>
      <w:r>
        <w:fldChar w:fldCharType="begin"/>
      </w:r>
      <w:r>
        <w:instrText xml:space="preserve"> SEQ chapter _Toc53366681 \* ARABIC </w:instrText>
      </w:r>
      <w:r>
        <w:fldChar w:fldCharType="separate"/>
      </w:r>
      <w:r w:rsidR="008B5FE1">
        <w:t>1</w:t>
      </w:r>
      <w:r>
        <w:fldChar w:fldCharType="end"/>
      </w:r>
      <w:r>
        <w:t>-</w:t>
      </w:r>
      <w:r>
        <w:fldChar w:fldCharType="begin"/>
      </w:r>
      <w:r>
        <w:instrText xml:space="preserve"> PAGEREF _Toc53366681 \h </w:instrText>
      </w:r>
      <w:r>
        <w:fldChar w:fldCharType="separate"/>
      </w:r>
      <w:r w:rsidR="008B5FE1">
        <w:t>1</w:t>
      </w:r>
      <w:r>
        <w:fldChar w:fldCharType="end"/>
      </w:r>
    </w:p>
    <w:p w14:paraId="5FB2FB3D" w14:textId="3E6A70EF" w:rsidR="00222A9D" w:rsidRDefault="00222A9D">
      <w:pPr>
        <w:pStyle w:val="TOC2"/>
        <w:rPr>
          <w:rFonts w:eastAsiaTheme="minorEastAsia"/>
          <w:sz w:val="22"/>
          <w:szCs w:val="22"/>
          <w:lang w:bidi="ar-SA"/>
        </w:rPr>
      </w:pPr>
      <w:r>
        <w:t>2.1  Daily Monitoring Report Data</w:t>
      </w:r>
      <w:r>
        <w:tab/>
      </w:r>
      <w:r>
        <w:fldChar w:fldCharType="begin"/>
      </w:r>
      <w:r>
        <w:instrText xml:space="preserve"> SEQ chapter _Toc53366682 \* ARABIC </w:instrText>
      </w:r>
      <w:r>
        <w:fldChar w:fldCharType="separate"/>
      </w:r>
      <w:r w:rsidR="008B5FE1">
        <w:t>1</w:t>
      </w:r>
      <w:r>
        <w:fldChar w:fldCharType="end"/>
      </w:r>
      <w:r>
        <w:t>-</w:t>
      </w:r>
      <w:r>
        <w:fldChar w:fldCharType="begin"/>
      </w:r>
      <w:r>
        <w:instrText xml:space="preserve"> PAGEREF _Toc53366682 \h </w:instrText>
      </w:r>
      <w:r>
        <w:fldChar w:fldCharType="separate"/>
      </w:r>
      <w:r w:rsidR="008B5FE1">
        <w:t>1</w:t>
      </w:r>
      <w:r>
        <w:fldChar w:fldCharType="end"/>
      </w:r>
    </w:p>
    <w:p w14:paraId="705D3876" w14:textId="314FB6B1" w:rsidR="00222A9D" w:rsidRDefault="00222A9D">
      <w:pPr>
        <w:pStyle w:val="TOC2"/>
        <w:rPr>
          <w:rFonts w:eastAsiaTheme="minorEastAsia"/>
          <w:sz w:val="22"/>
          <w:szCs w:val="22"/>
          <w:lang w:bidi="ar-SA"/>
        </w:rPr>
      </w:pPr>
      <w:r>
        <w:t>2.2 PLC Data</w:t>
      </w:r>
      <w:r>
        <w:tab/>
      </w:r>
      <w:r>
        <w:fldChar w:fldCharType="begin"/>
      </w:r>
      <w:r>
        <w:instrText xml:space="preserve"> SEQ chapter _Toc53366683 \* ARABIC </w:instrText>
      </w:r>
      <w:r>
        <w:fldChar w:fldCharType="separate"/>
      </w:r>
      <w:r w:rsidR="008B5FE1">
        <w:t>1</w:t>
      </w:r>
      <w:r>
        <w:fldChar w:fldCharType="end"/>
      </w:r>
      <w:r>
        <w:t>-</w:t>
      </w:r>
      <w:r>
        <w:fldChar w:fldCharType="begin"/>
      </w:r>
      <w:r>
        <w:instrText xml:space="preserve"> PAGEREF _Toc53366683 \h </w:instrText>
      </w:r>
      <w:r>
        <w:fldChar w:fldCharType="separate"/>
      </w:r>
      <w:r w:rsidR="008B5FE1">
        <w:t>1</w:t>
      </w:r>
      <w:r>
        <w:fldChar w:fldCharType="end"/>
      </w:r>
    </w:p>
    <w:p w14:paraId="434BF6E3" w14:textId="7DC2CF53" w:rsidR="00222A9D" w:rsidRDefault="00222A9D">
      <w:pPr>
        <w:pStyle w:val="TOC2"/>
        <w:rPr>
          <w:rFonts w:eastAsiaTheme="minorEastAsia"/>
          <w:sz w:val="22"/>
          <w:szCs w:val="22"/>
          <w:lang w:bidi="ar-SA"/>
        </w:rPr>
      </w:pPr>
      <w:r>
        <w:t>2.3 Process Logs</w:t>
      </w:r>
      <w:r>
        <w:tab/>
      </w:r>
      <w:r>
        <w:fldChar w:fldCharType="begin"/>
      </w:r>
      <w:r>
        <w:instrText xml:space="preserve"> SEQ chapter _Toc53366684 \* ARABIC </w:instrText>
      </w:r>
      <w:r>
        <w:fldChar w:fldCharType="separate"/>
      </w:r>
      <w:r w:rsidR="008B5FE1">
        <w:t>1</w:t>
      </w:r>
      <w:r>
        <w:fldChar w:fldCharType="end"/>
      </w:r>
      <w:r>
        <w:t>-</w:t>
      </w:r>
      <w:r>
        <w:fldChar w:fldCharType="begin"/>
      </w:r>
      <w:r>
        <w:instrText xml:space="preserve"> PAGEREF _Toc53366684 \h </w:instrText>
      </w:r>
      <w:r>
        <w:fldChar w:fldCharType="separate"/>
      </w:r>
      <w:r w:rsidR="008B5FE1">
        <w:t>3</w:t>
      </w:r>
      <w:r>
        <w:fldChar w:fldCharType="end"/>
      </w:r>
    </w:p>
    <w:p w14:paraId="544B2B38" w14:textId="5F9E27EB" w:rsidR="00222A9D" w:rsidRDefault="00222A9D">
      <w:pPr>
        <w:pStyle w:val="TOC2"/>
        <w:rPr>
          <w:rFonts w:eastAsiaTheme="minorEastAsia"/>
          <w:sz w:val="22"/>
          <w:szCs w:val="22"/>
          <w:lang w:bidi="ar-SA"/>
        </w:rPr>
      </w:pPr>
      <w:r>
        <w:t>2.4 Visy Paper Data</w:t>
      </w:r>
      <w:r>
        <w:tab/>
      </w:r>
      <w:r>
        <w:fldChar w:fldCharType="begin"/>
      </w:r>
      <w:r>
        <w:instrText xml:space="preserve"> SEQ chapter _Toc53366685 \* ARABIC </w:instrText>
      </w:r>
      <w:r>
        <w:fldChar w:fldCharType="separate"/>
      </w:r>
      <w:r w:rsidR="008B5FE1">
        <w:t>1</w:t>
      </w:r>
      <w:r>
        <w:fldChar w:fldCharType="end"/>
      </w:r>
      <w:r>
        <w:t>-</w:t>
      </w:r>
      <w:r>
        <w:fldChar w:fldCharType="begin"/>
      </w:r>
      <w:r>
        <w:instrText xml:space="preserve"> PAGEREF _Toc53366685 \h </w:instrText>
      </w:r>
      <w:r>
        <w:fldChar w:fldCharType="separate"/>
      </w:r>
      <w:r w:rsidR="008B5FE1">
        <w:t>4</w:t>
      </w:r>
      <w:r>
        <w:fldChar w:fldCharType="end"/>
      </w:r>
    </w:p>
    <w:p w14:paraId="62C5EB7E" w14:textId="1D2F3A45" w:rsidR="00222A9D" w:rsidRDefault="00222A9D">
      <w:pPr>
        <w:pStyle w:val="TOC2"/>
        <w:rPr>
          <w:rFonts w:eastAsiaTheme="minorEastAsia"/>
          <w:sz w:val="22"/>
          <w:szCs w:val="22"/>
          <w:lang w:bidi="ar-SA"/>
        </w:rPr>
      </w:pPr>
      <w:r>
        <w:t>2.5 Sampling Program</w:t>
      </w:r>
      <w:r>
        <w:tab/>
      </w:r>
      <w:r>
        <w:fldChar w:fldCharType="begin"/>
      </w:r>
      <w:r>
        <w:instrText xml:space="preserve"> SEQ chapter _Toc53366686 \* ARABIC </w:instrText>
      </w:r>
      <w:r>
        <w:fldChar w:fldCharType="separate"/>
      </w:r>
      <w:r w:rsidR="008B5FE1">
        <w:t>1</w:t>
      </w:r>
      <w:r>
        <w:fldChar w:fldCharType="end"/>
      </w:r>
      <w:r>
        <w:t>-</w:t>
      </w:r>
      <w:r>
        <w:fldChar w:fldCharType="begin"/>
      </w:r>
      <w:r>
        <w:instrText xml:space="preserve"> PAGEREF _Toc53366686 \h </w:instrText>
      </w:r>
      <w:r>
        <w:fldChar w:fldCharType="separate"/>
      </w:r>
      <w:r w:rsidR="008B5FE1">
        <w:t>5</w:t>
      </w:r>
      <w:r>
        <w:fldChar w:fldCharType="end"/>
      </w:r>
    </w:p>
    <w:p w14:paraId="5DE82D0B" w14:textId="0F3A1730" w:rsidR="00222A9D" w:rsidRDefault="00222A9D">
      <w:pPr>
        <w:pStyle w:val="TOC3"/>
        <w:rPr>
          <w:rFonts w:eastAsiaTheme="minorEastAsia"/>
          <w:iCs w:val="0"/>
          <w:sz w:val="22"/>
          <w:szCs w:val="22"/>
          <w:lang w:bidi="ar-SA"/>
        </w:rPr>
      </w:pPr>
      <w:r>
        <w:t>2.5.1 Bacterial Results</w:t>
      </w:r>
      <w:r>
        <w:tab/>
      </w:r>
      <w:r>
        <w:fldChar w:fldCharType="begin"/>
      </w:r>
      <w:r>
        <w:instrText xml:space="preserve"> SEQ chapter _Toc53366687 \* ARABIC </w:instrText>
      </w:r>
      <w:r>
        <w:fldChar w:fldCharType="separate"/>
      </w:r>
      <w:r w:rsidR="008B5FE1">
        <w:t>1</w:t>
      </w:r>
      <w:r>
        <w:fldChar w:fldCharType="end"/>
      </w:r>
      <w:r>
        <w:t>-</w:t>
      </w:r>
      <w:r>
        <w:fldChar w:fldCharType="begin"/>
      </w:r>
      <w:r>
        <w:instrText xml:space="preserve"> PAGEREF _Toc53366687 \h </w:instrText>
      </w:r>
      <w:r>
        <w:fldChar w:fldCharType="separate"/>
      </w:r>
      <w:r w:rsidR="008B5FE1">
        <w:t>2</w:t>
      </w:r>
      <w:r>
        <w:fldChar w:fldCharType="end"/>
      </w:r>
    </w:p>
    <w:p w14:paraId="2F14EAE5" w14:textId="19C20C58" w:rsidR="00222A9D" w:rsidRDefault="00222A9D">
      <w:pPr>
        <w:pStyle w:val="TOC3"/>
        <w:rPr>
          <w:rFonts w:eastAsiaTheme="minorEastAsia"/>
          <w:iCs w:val="0"/>
          <w:sz w:val="22"/>
          <w:szCs w:val="22"/>
          <w:lang w:bidi="ar-SA"/>
        </w:rPr>
      </w:pPr>
      <w:r>
        <w:t>2.5.2 TRC, cBOD and TSS Results</w:t>
      </w:r>
      <w:r>
        <w:tab/>
      </w:r>
      <w:r>
        <w:fldChar w:fldCharType="begin"/>
      </w:r>
      <w:r>
        <w:instrText xml:space="preserve"> SEQ chapter _Toc53366688 \* ARABIC </w:instrText>
      </w:r>
      <w:r>
        <w:fldChar w:fldCharType="separate"/>
      </w:r>
      <w:r w:rsidR="008B5FE1">
        <w:t>1</w:t>
      </w:r>
      <w:r>
        <w:fldChar w:fldCharType="end"/>
      </w:r>
      <w:r>
        <w:t>-</w:t>
      </w:r>
      <w:r>
        <w:fldChar w:fldCharType="begin"/>
      </w:r>
      <w:r>
        <w:instrText xml:space="preserve"> PAGEREF _Toc53366688 \h </w:instrText>
      </w:r>
      <w:r>
        <w:fldChar w:fldCharType="separate"/>
      </w:r>
      <w:r w:rsidR="008B5FE1">
        <w:t>4</w:t>
      </w:r>
      <w:r>
        <w:fldChar w:fldCharType="end"/>
      </w:r>
    </w:p>
    <w:p w14:paraId="50841C3F" w14:textId="6872262B" w:rsidR="00222A9D" w:rsidRDefault="00222A9D">
      <w:pPr>
        <w:pStyle w:val="TOC3"/>
        <w:rPr>
          <w:rFonts w:eastAsiaTheme="minorEastAsia"/>
          <w:iCs w:val="0"/>
          <w:sz w:val="22"/>
          <w:szCs w:val="22"/>
          <w:lang w:bidi="ar-SA"/>
        </w:rPr>
      </w:pPr>
      <w:r>
        <w:t>2.5.3 Chlorine Demand Testing</w:t>
      </w:r>
      <w:r>
        <w:tab/>
      </w:r>
      <w:r>
        <w:fldChar w:fldCharType="begin"/>
      </w:r>
      <w:r>
        <w:instrText xml:space="preserve"> SEQ chapter _Toc53366689 \* ARABIC </w:instrText>
      </w:r>
      <w:r>
        <w:fldChar w:fldCharType="separate"/>
      </w:r>
      <w:r w:rsidR="008B5FE1">
        <w:t>1</w:t>
      </w:r>
      <w:r>
        <w:fldChar w:fldCharType="end"/>
      </w:r>
      <w:r>
        <w:t>-</w:t>
      </w:r>
      <w:r>
        <w:fldChar w:fldCharType="begin"/>
      </w:r>
      <w:r>
        <w:instrText xml:space="preserve"> PAGEREF _Toc53366689 \h </w:instrText>
      </w:r>
      <w:r>
        <w:fldChar w:fldCharType="separate"/>
      </w:r>
      <w:r w:rsidR="008B5FE1">
        <w:t>7</w:t>
      </w:r>
      <w:r>
        <w:fldChar w:fldCharType="end"/>
      </w:r>
    </w:p>
    <w:p w14:paraId="773C7A8B" w14:textId="786F6597" w:rsidR="00222A9D" w:rsidRDefault="00222A9D">
      <w:pPr>
        <w:pStyle w:val="TOC3"/>
        <w:rPr>
          <w:rFonts w:eastAsiaTheme="minorEastAsia"/>
          <w:iCs w:val="0"/>
          <w:sz w:val="22"/>
          <w:szCs w:val="22"/>
          <w:lang w:bidi="ar-SA"/>
        </w:rPr>
      </w:pPr>
      <w:r>
        <w:t>2.5.4 Particle Size Distribution</w:t>
      </w:r>
      <w:r>
        <w:tab/>
      </w:r>
      <w:r>
        <w:fldChar w:fldCharType="begin"/>
      </w:r>
      <w:r>
        <w:instrText xml:space="preserve"> SEQ chapter _Toc53366690 \* ARABIC </w:instrText>
      </w:r>
      <w:r>
        <w:fldChar w:fldCharType="separate"/>
      </w:r>
      <w:r w:rsidR="008B5FE1">
        <w:t>1</w:t>
      </w:r>
      <w:r>
        <w:fldChar w:fldCharType="end"/>
      </w:r>
      <w:r>
        <w:t>-</w:t>
      </w:r>
      <w:r>
        <w:fldChar w:fldCharType="begin"/>
      </w:r>
      <w:r>
        <w:instrText xml:space="preserve"> PAGEREF _Toc53366690 \h </w:instrText>
      </w:r>
      <w:r>
        <w:fldChar w:fldCharType="separate"/>
      </w:r>
      <w:r w:rsidR="008B5FE1">
        <w:t>8</w:t>
      </w:r>
      <w:r>
        <w:fldChar w:fldCharType="end"/>
      </w:r>
    </w:p>
    <w:p w14:paraId="663628A5" w14:textId="101D5FF1" w:rsidR="00222A9D" w:rsidRDefault="00222A9D">
      <w:pPr>
        <w:pStyle w:val="TOC3"/>
        <w:rPr>
          <w:rFonts w:eastAsiaTheme="minorEastAsia"/>
          <w:iCs w:val="0"/>
          <w:sz w:val="22"/>
          <w:szCs w:val="22"/>
          <w:lang w:bidi="ar-SA"/>
        </w:rPr>
      </w:pPr>
      <w:r>
        <w:t>2.5.5 Other Process Data</w:t>
      </w:r>
      <w:r>
        <w:tab/>
      </w:r>
      <w:r>
        <w:fldChar w:fldCharType="begin"/>
      </w:r>
      <w:r>
        <w:instrText xml:space="preserve"> SEQ chapter _Toc53366691 \* ARABIC </w:instrText>
      </w:r>
      <w:r>
        <w:fldChar w:fldCharType="separate"/>
      </w:r>
      <w:r w:rsidR="008B5FE1">
        <w:t>1</w:t>
      </w:r>
      <w:r>
        <w:fldChar w:fldCharType="end"/>
      </w:r>
      <w:r>
        <w:t>-</w:t>
      </w:r>
      <w:r>
        <w:fldChar w:fldCharType="begin"/>
      </w:r>
      <w:r>
        <w:instrText xml:space="preserve"> PAGEREF _Toc53366691 \h </w:instrText>
      </w:r>
      <w:r>
        <w:fldChar w:fldCharType="separate"/>
      </w:r>
      <w:r w:rsidR="008B5FE1">
        <w:t>8</w:t>
      </w:r>
      <w:r>
        <w:fldChar w:fldCharType="end"/>
      </w:r>
    </w:p>
    <w:p w14:paraId="46C22F69" w14:textId="0AF5FC00" w:rsidR="00222A9D" w:rsidRDefault="00222A9D">
      <w:pPr>
        <w:pStyle w:val="TOC1"/>
        <w:rPr>
          <w:rFonts w:asciiTheme="minorHAnsi" w:eastAsiaTheme="minorEastAsia" w:hAnsiTheme="minorHAnsi" w:cstheme="minorBidi"/>
          <w:b w:val="0"/>
          <w:color w:val="auto"/>
          <w:sz w:val="22"/>
        </w:rPr>
      </w:pPr>
      <w:r>
        <w:rPr>
          <w:lang w:bidi="en-US"/>
        </w:rPr>
        <w:t>Section 3 Data Evaluation</w:t>
      </w:r>
      <w:r>
        <w:tab/>
      </w:r>
      <w:r>
        <w:fldChar w:fldCharType="begin"/>
      </w:r>
      <w:r>
        <w:instrText xml:space="preserve"> SEQ chapter _Toc53366692 \* ARABIC </w:instrText>
      </w:r>
      <w:r>
        <w:fldChar w:fldCharType="separate"/>
      </w:r>
      <w:ins w:id="0" w:author="Smith, Kenneth J (Woodbury)" w:date="2021-01-12T17:20:00Z">
        <w:r w:rsidR="008B5FE1">
          <w:rPr>
            <w:b w:val="0"/>
            <w:bCs/>
          </w:rPr>
          <w:t>Error! Bookmark not defined.</w:t>
        </w:r>
      </w:ins>
      <w:del w:id="1" w:author="Smith, Kenneth J (Woodbury)" w:date="2021-01-12T13:27:00Z">
        <w:r w:rsidR="003F680C" w:rsidDel="003A12C7">
          <w:delText>1</w:delText>
        </w:r>
      </w:del>
      <w:r>
        <w:fldChar w:fldCharType="end"/>
      </w:r>
      <w:r>
        <w:t>-</w:t>
      </w:r>
      <w:r>
        <w:fldChar w:fldCharType="begin"/>
      </w:r>
      <w:r>
        <w:instrText xml:space="preserve"> PAGEREF _Toc53366692 \h </w:instrText>
      </w:r>
      <w:r>
        <w:fldChar w:fldCharType="separate"/>
      </w:r>
      <w:ins w:id="2" w:author="Smith, Kenneth J (Woodbury)" w:date="2021-01-12T17:20:00Z">
        <w:r w:rsidR="008B5FE1">
          <w:rPr>
            <w:b w:val="0"/>
            <w:bCs/>
          </w:rPr>
          <w:t>Error! Bookmark not defined.</w:t>
        </w:r>
      </w:ins>
      <w:del w:id="3" w:author="Smith, Kenneth J (Woodbury)" w:date="2021-01-12T13:28:00Z">
        <w:r w:rsidR="003F680C" w:rsidDel="003A12C7">
          <w:delText>1</w:delText>
        </w:r>
      </w:del>
      <w:r>
        <w:fldChar w:fldCharType="end"/>
      </w:r>
    </w:p>
    <w:p w14:paraId="22A1B772" w14:textId="6212EE25" w:rsidR="00222A9D" w:rsidRDefault="00222A9D">
      <w:pPr>
        <w:pStyle w:val="TOC2"/>
        <w:rPr>
          <w:rFonts w:eastAsiaTheme="minorEastAsia"/>
          <w:sz w:val="22"/>
          <w:szCs w:val="22"/>
          <w:lang w:bidi="ar-SA"/>
        </w:rPr>
      </w:pPr>
      <w:r>
        <w:t>3.1 Solids Flux</w:t>
      </w:r>
      <w:r>
        <w:tab/>
      </w:r>
      <w:r>
        <w:fldChar w:fldCharType="begin"/>
      </w:r>
      <w:r>
        <w:instrText xml:space="preserve"> SEQ chapter _Toc53366693 \* ARABIC </w:instrText>
      </w:r>
      <w:r>
        <w:fldChar w:fldCharType="separate"/>
      </w:r>
      <w:r w:rsidR="008B5FE1">
        <w:rPr>
          <w:b/>
          <w:bCs/>
        </w:rPr>
        <w:t>Error! Bookmark not defined.</w:t>
      </w:r>
      <w:r>
        <w:fldChar w:fldCharType="end"/>
      </w:r>
      <w:r>
        <w:t>-</w:t>
      </w:r>
      <w:r>
        <w:fldChar w:fldCharType="begin"/>
      </w:r>
      <w:r>
        <w:instrText xml:space="preserve"> PAGEREF _Toc53366693 \h </w:instrText>
      </w:r>
      <w:r>
        <w:fldChar w:fldCharType="separate"/>
      </w:r>
      <w:r w:rsidR="008B5FE1">
        <w:rPr>
          <w:b/>
          <w:bCs/>
        </w:rPr>
        <w:t>Error! Bookmark not defined.</w:t>
      </w:r>
      <w:r>
        <w:fldChar w:fldCharType="end"/>
      </w:r>
    </w:p>
    <w:p w14:paraId="31076443" w14:textId="6F5395AB" w:rsidR="00222A9D" w:rsidRDefault="00222A9D">
      <w:pPr>
        <w:pStyle w:val="TOC2"/>
        <w:rPr>
          <w:rFonts w:eastAsiaTheme="minorEastAsia"/>
          <w:sz w:val="22"/>
          <w:szCs w:val="22"/>
          <w:lang w:bidi="ar-SA"/>
        </w:rPr>
      </w:pPr>
      <w:r>
        <w:t>3.2 Precipitation/Wet Weather Events</w:t>
      </w:r>
      <w:r>
        <w:tab/>
      </w:r>
      <w:r>
        <w:fldChar w:fldCharType="begin"/>
      </w:r>
      <w:r>
        <w:instrText xml:space="preserve"> SEQ chapter _Toc53366694 \* ARABIC </w:instrText>
      </w:r>
      <w:r>
        <w:fldChar w:fldCharType="separate"/>
      </w:r>
      <w:r w:rsidR="008B5FE1">
        <w:t>1</w:t>
      </w:r>
      <w:r>
        <w:fldChar w:fldCharType="end"/>
      </w:r>
      <w:r>
        <w:t>-</w:t>
      </w:r>
      <w:r>
        <w:fldChar w:fldCharType="begin"/>
      </w:r>
      <w:r>
        <w:instrText xml:space="preserve"> PAGEREF _Toc53366694 \h </w:instrText>
      </w:r>
      <w:r>
        <w:fldChar w:fldCharType="separate"/>
      </w:r>
      <w:r w:rsidR="008B5FE1">
        <w:t>2</w:t>
      </w:r>
      <w:r>
        <w:fldChar w:fldCharType="end"/>
      </w:r>
    </w:p>
    <w:p w14:paraId="039E1BA3" w14:textId="41403B07" w:rsidR="00222A9D" w:rsidRDefault="00222A9D">
      <w:pPr>
        <w:pStyle w:val="TOC2"/>
        <w:rPr>
          <w:rFonts w:eastAsiaTheme="minorEastAsia"/>
          <w:sz w:val="22"/>
          <w:szCs w:val="22"/>
          <w:lang w:bidi="ar-SA"/>
        </w:rPr>
      </w:pPr>
      <w:r>
        <w:t>3.3 Process Control Challenges</w:t>
      </w:r>
      <w:r>
        <w:tab/>
      </w:r>
      <w:r>
        <w:fldChar w:fldCharType="begin"/>
      </w:r>
      <w:r>
        <w:instrText xml:space="preserve"> SEQ chapter _Toc53366695 \* ARABIC </w:instrText>
      </w:r>
      <w:r>
        <w:fldChar w:fldCharType="separate"/>
      </w:r>
      <w:r w:rsidR="008B5FE1">
        <w:t>1</w:t>
      </w:r>
      <w:r>
        <w:fldChar w:fldCharType="end"/>
      </w:r>
      <w:r>
        <w:t>-</w:t>
      </w:r>
      <w:r>
        <w:fldChar w:fldCharType="begin"/>
      </w:r>
      <w:r>
        <w:instrText xml:space="preserve"> PAGEREF _Toc53366695 \h </w:instrText>
      </w:r>
      <w:r>
        <w:fldChar w:fldCharType="separate"/>
      </w:r>
      <w:r w:rsidR="008B5FE1">
        <w:t>4</w:t>
      </w:r>
      <w:r>
        <w:fldChar w:fldCharType="end"/>
      </w:r>
    </w:p>
    <w:p w14:paraId="6396DFA7" w14:textId="119E12D6" w:rsidR="00222A9D" w:rsidRDefault="00222A9D">
      <w:pPr>
        <w:pStyle w:val="TOC2"/>
        <w:rPr>
          <w:rFonts w:eastAsiaTheme="minorEastAsia"/>
          <w:sz w:val="22"/>
          <w:szCs w:val="22"/>
          <w:lang w:bidi="ar-SA"/>
        </w:rPr>
      </w:pPr>
      <w:r>
        <w:t>3.4 Discharge from Visy Paper</w:t>
      </w:r>
      <w:r>
        <w:tab/>
      </w:r>
      <w:r>
        <w:fldChar w:fldCharType="begin"/>
      </w:r>
      <w:r>
        <w:instrText xml:space="preserve"> SEQ chapter _Toc53366696 \* ARABIC </w:instrText>
      </w:r>
      <w:r>
        <w:fldChar w:fldCharType="separate"/>
      </w:r>
      <w:r w:rsidR="008B5FE1">
        <w:t>1</w:t>
      </w:r>
      <w:r>
        <w:fldChar w:fldCharType="end"/>
      </w:r>
      <w:r>
        <w:t>-</w:t>
      </w:r>
      <w:r>
        <w:fldChar w:fldCharType="begin"/>
      </w:r>
      <w:r>
        <w:instrText xml:space="preserve"> PAGEREF _Toc53366696 \h </w:instrText>
      </w:r>
      <w:r>
        <w:fldChar w:fldCharType="separate"/>
      </w:r>
      <w:r w:rsidR="008B5FE1">
        <w:t>6</w:t>
      </w:r>
      <w:r>
        <w:fldChar w:fldCharType="end"/>
      </w:r>
    </w:p>
    <w:p w14:paraId="2E0F06A6" w14:textId="1E3F2C42" w:rsidR="00222A9D" w:rsidRDefault="00222A9D">
      <w:pPr>
        <w:pStyle w:val="TOC2"/>
        <w:rPr>
          <w:rFonts w:eastAsiaTheme="minorEastAsia"/>
          <w:sz w:val="22"/>
          <w:szCs w:val="22"/>
          <w:lang w:bidi="ar-SA"/>
        </w:rPr>
      </w:pPr>
      <w:r>
        <w:t>3.6 Sodium Hypochlorite Use</w:t>
      </w:r>
      <w:r>
        <w:tab/>
      </w:r>
      <w:r>
        <w:fldChar w:fldCharType="begin"/>
      </w:r>
      <w:r>
        <w:instrText xml:space="preserve"> SEQ chapter _Toc53366697 \* ARABIC </w:instrText>
      </w:r>
      <w:r>
        <w:fldChar w:fldCharType="separate"/>
      </w:r>
      <w:r w:rsidR="008B5FE1">
        <w:t>1</w:t>
      </w:r>
      <w:r>
        <w:fldChar w:fldCharType="end"/>
      </w:r>
      <w:r>
        <w:t>-</w:t>
      </w:r>
      <w:r>
        <w:fldChar w:fldCharType="begin"/>
      </w:r>
      <w:r>
        <w:instrText xml:space="preserve"> PAGEREF _Toc53366697 \h </w:instrText>
      </w:r>
      <w:r>
        <w:fldChar w:fldCharType="separate"/>
      </w:r>
      <w:r w:rsidR="008B5FE1">
        <w:t>6</w:t>
      </w:r>
      <w:r>
        <w:fldChar w:fldCharType="end"/>
      </w:r>
    </w:p>
    <w:p w14:paraId="117EE73F" w14:textId="3FAC23FE" w:rsidR="00222A9D" w:rsidRDefault="00222A9D">
      <w:pPr>
        <w:pStyle w:val="TOC2"/>
        <w:rPr>
          <w:rFonts w:eastAsiaTheme="minorEastAsia"/>
          <w:sz w:val="22"/>
          <w:szCs w:val="22"/>
          <w:lang w:bidi="ar-SA"/>
        </w:rPr>
      </w:pPr>
      <w:r>
        <w:t>3.7 Data Evaluation Approach</w:t>
      </w:r>
      <w:r>
        <w:tab/>
      </w:r>
      <w:r>
        <w:fldChar w:fldCharType="begin"/>
      </w:r>
      <w:r>
        <w:instrText xml:space="preserve"> SEQ chapter _Toc53366698 \* ARABIC </w:instrText>
      </w:r>
      <w:r>
        <w:fldChar w:fldCharType="separate"/>
      </w:r>
      <w:r w:rsidR="008B5FE1">
        <w:t>1</w:t>
      </w:r>
      <w:r>
        <w:fldChar w:fldCharType="end"/>
      </w:r>
      <w:r>
        <w:t>-</w:t>
      </w:r>
      <w:r>
        <w:fldChar w:fldCharType="begin"/>
      </w:r>
      <w:r>
        <w:instrText xml:space="preserve"> PAGEREF _Toc53366698 \h </w:instrText>
      </w:r>
      <w:r>
        <w:fldChar w:fldCharType="separate"/>
      </w:r>
      <w:r w:rsidR="008B5FE1">
        <w:t>10</w:t>
      </w:r>
      <w:r>
        <w:fldChar w:fldCharType="end"/>
      </w:r>
    </w:p>
    <w:p w14:paraId="4C7A26AA" w14:textId="7DE41803" w:rsidR="00222A9D" w:rsidRDefault="00222A9D">
      <w:pPr>
        <w:pStyle w:val="TOC3"/>
        <w:rPr>
          <w:rFonts w:eastAsiaTheme="minorEastAsia"/>
          <w:iCs w:val="0"/>
          <w:sz w:val="22"/>
          <w:szCs w:val="22"/>
          <w:lang w:bidi="ar-SA"/>
        </w:rPr>
      </w:pPr>
      <w:r>
        <w:t>3.7.2 Statistical Evaluations</w:t>
      </w:r>
      <w:r>
        <w:tab/>
      </w:r>
      <w:r>
        <w:fldChar w:fldCharType="begin"/>
      </w:r>
      <w:r>
        <w:instrText xml:space="preserve"> SEQ chapter _Toc53366699 \* ARABIC </w:instrText>
      </w:r>
      <w:r>
        <w:fldChar w:fldCharType="separate"/>
      </w:r>
      <w:r w:rsidR="008B5FE1">
        <w:t>1</w:t>
      </w:r>
      <w:r>
        <w:fldChar w:fldCharType="end"/>
      </w:r>
      <w:r>
        <w:t>-</w:t>
      </w:r>
      <w:r>
        <w:fldChar w:fldCharType="begin"/>
      </w:r>
      <w:r>
        <w:instrText xml:space="preserve"> PAGEREF _Toc53366699 \h </w:instrText>
      </w:r>
      <w:r>
        <w:fldChar w:fldCharType="separate"/>
      </w:r>
      <w:r w:rsidR="008B5FE1">
        <w:t>12</w:t>
      </w:r>
      <w:r>
        <w:fldChar w:fldCharType="end"/>
      </w:r>
    </w:p>
    <w:p w14:paraId="052A2C3E" w14:textId="13A715B7" w:rsidR="00222A9D" w:rsidRDefault="00222A9D">
      <w:pPr>
        <w:pStyle w:val="TOC4"/>
        <w:rPr>
          <w:rFonts w:eastAsiaTheme="minorEastAsia"/>
          <w:sz w:val="22"/>
          <w:szCs w:val="22"/>
          <w:lang w:bidi="ar-SA"/>
        </w:rPr>
      </w:pPr>
      <w:r>
        <w:t>SVM Decision Tree</w:t>
      </w:r>
      <w:r>
        <w:tab/>
      </w:r>
      <w:r>
        <w:fldChar w:fldCharType="begin"/>
      </w:r>
      <w:r>
        <w:instrText xml:space="preserve"> SEQ chapter _Toc53366700 \* ARABIC </w:instrText>
      </w:r>
      <w:r>
        <w:fldChar w:fldCharType="separate"/>
      </w:r>
      <w:r w:rsidR="008B5FE1">
        <w:t>1</w:t>
      </w:r>
      <w:r>
        <w:fldChar w:fldCharType="end"/>
      </w:r>
      <w:r>
        <w:t>-</w:t>
      </w:r>
      <w:r>
        <w:fldChar w:fldCharType="begin"/>
      </w:r>
      <w:r>
        <w:instrText xml:space="preserve"> PAGEREF _Toc53366700 \h </w:instrText>
      </w:r>
      <w:r>
        <w:fldChar w:fldCharType="separate"/>
      </w:r>
      <w:r w:rsidR="008B5FE1">
        <w:t>12</w:t>
      </w:r>
      <w:r>
        <w:fldChar w:fldCharType="end"/>
      </w:r>
    </w:p>
    <w:p w14:paraId="3DEFE9E4" w14:textId="603A664E" w:rsidR="00222A9D" w:rsidRDefault="00222A9D">
      <w:pPr>
        <w:pStyle w:val="TOC4"/>
        <w:rPr>
          <w:rFonts w:eastAsiaTheme="minorEastAsia"/>
          <w:sz w:val="22"/>
          <w:szCs w:val="22"/>
          <w:lang w:bidi="ar-SA"/>
        </w:rPr>
      </w:pPr>
      <w:r>
        <w:t>Logistic Regression</w:t>
      </w:r>
      <w:r>
        <w:tab/>
      </w:r>
      <w:r>
        <w:fldChar w:fldCharType="begin"/>
      </w:r>
      <w:r>
        <w:instrText xml:space="preserve"> SEQ chapter _Toc53366701 \* ARABIC </w:instrText>
      </w:r>
      <w:r>
        <w:fldChar w:fldCharType="separate"/>
      </w:r>
      <w:r w:rsidR="008B5FE1">
        <w:t>1</w:t>
      </w:r>
      <w:r>
        <w:fldChar w:fldCharType="end"/>
      </w:r>
      <w:r>
        <w:t>-</w:t>
      </w:r>
      <w:r>
        <w:fldChar w:fldCharType="begin"/>
      </w:r>
      <w:r>
        <w:instrText xml:space="preserve"> PAGEREF _Toc53366701 \h </w:instrText>
      </w:r>
      <w:r>
        <w:fldChar w:fldCharType="separate"/>
      </w:r>
      <w:r w:rsidR="008B5FE1">
        <w:t>13</w:t>
      </w:r>
      <w:r>
        <w:fldChar w:fldCharType="end"/>
      </w:r>
    </w:p>
    <w:p w14:paraId="37EC9F7A" w14:textId="0CF9CAB8" w:rsidR="00222A9D" w:rsidRDefault="00222A9D">
      <w:pPr>
        <w:pStyle w:val="TOC4"/>
        <w:rPr>
          <w:rFonts w:eastAsiaTheme="minorEastAsia"/>
          <w:sz w:val="22"/>
          <w:szCs w:val="22"/>
          <w:lang w:bidi="ar-SA"/>
        </w:rPr>
      </w:pPr>
      <w:r>
        <w:t>Random Forest</w:t>
      </w:r>
      <w:r>
        <w:tab/>
      </w:r>
      <w:r>
        <w:fldChar w:fldCharType="begin"/>
      </w:r>
      <w:r>
        <w:instrText xml:space="preserve"> SEQ chapter _Toc53366702 \* ARABIC </w:instrText>
      </w:r>
      <w:r>
        <w:fldChar w:fldCharType="separate"/>
      </w:r>
      <w:r w:rsidR="008B5FE1">
        <w:t>1</w:t>
      </w:r>
      <w:r>
        <w:fldChar w:fldCharType="end"/>
      </w:r>
      <w:r>
        <w:t>-</w:t>
      </w:r>
      <w:r>
        <w:fldChar w:fldCharType="begin"/>
      </w:r>
      <w:r>
        <w:instrText xml:space="preserve"> PAGEREF _Toc53366702 \h </w:instrText>
      </w:r>
      <w:r>
        <w:fldChar w:fldCharType="separate"/>
      </w:r>
      <w:r w:rsidR="008B5FE1">
        <w:t>14</w:t>
      </w:r>
      <w:r>
        <w:fldChar w:fldCharType="end"/>
      </w:r>
    </w:p>
    <w:p w14:paraId="0BAEE863" w14:textId="0CD3AA14" w:rsidR="00222A9D" w:rsidRDefault="00222A9D">
      <w:pPr>
        <w:pStyle w:val="TOC4"/>
        <w:rPr>
          <w:rFonts w:eastAsiaTheme="minorEastAsia"/>
          <w:sz w:val="22"/>
          <w:szCs w:val="22"/>
          <w:lang w:bidi="ar-SA"/>
        </w:rPr>
      </w:pPr>
      <w:r>
        <w:t>Regression</w:t>
      </w:r>
      <w:r>
        <w:tab/>
      </w:r>
      <w:r>
        <w:fldChar w:fldCharType="begin"/>
      </w:r>
      <w:r>
        <w:instrText xml:space="preserve"> SEQ chapter _Toc53366703 \* ARABIC </w:instrText>
      </w:r>
      <w:r>
        <w:fldChar w:fldCharType="separate"/>
      </w:r>
      <w:r w:rsidR="008B5FE1">
        <w:t>1</w:t>
      </w:r>
      <w:r>
        <w:fldChar w:fldCharType="end"/>
      </w:r>
      <w:r>
        <w:t>-</w:t>
      </w:r>
      <w:r>
        <w:fldChar w:fldCharType="begin"/>
      </w:r>
      <w:r>
        <w:instrText xml:space="preserve"> PAGEREF _Toc53366703 \h </w:instrText>
      </w:r>
      <w:r>
        <w:fldChar w:fldCharType="separate"/>
      </w:r>
      <w:r w:rsidR="008B5FE1">
        <w:t>15</w:t>
      </w:r>
      <w:r>
        <w:fldChar w:fldCharType="end"/>
      </w:r>
    </w:p>
    <w:p w14:paraId="5015C201" w14:textId="404A91B2" w:rsidR="00222A9D" w:rsidRDefault="00222A9D">
      <w:pPr>
        <w:pStyle w:val="TOC1"/>
        <w:rPr>
          <w:rFonts w:asciiTheme="minorHAnsi" w:eastAsiaTheme="minorEastAsia" w:hAnsiTheme="minorHAnsi" w:cstheme="minorBidi"/>
          <w:b w:val="0"/>
          <w:color w:val="auto"/>
          <w:sz w:val="22"/>
        </w:rPr>
      </w:pPr>
      <w:r>
        <w:rPr>
          <w:lang w:bidi="en-US"/>
        </w:rPr>
        <w:t>Section 4 Conclusions and Recommendations</w:t>
      </w:r>
      <w:r>
        <w:tab/>
      </w:r>
      <w:r>
        <w:fldChar w:fldCharType="begin"/>
      </w:r>
      <w:r>
        <w:instrText xml:space="preserve"> SEQ chapter _Toc53366704 \* ARABIC </w:instrText>
      </w:r>
      <w:r>
        <w:fldChar w:fldCharType="separate"/>
      </w:r>
      <w:r w:rsidR="008B5FE1">
        <w:t>4</w:t>
      </w:r>
      <w:r>
        <w:fldChar w:fldCharType="end"/>
      </w:r>
      <w:r>
        <w:t>-</w:t>
      </w:r>
      <w:r>
        <w:fldChar w:fldCharType="begin"/>
      </w:r>
      <w:r>
        <w:instrText xml:space="preserve"> PAGEREF _Toc53366704 \h </w:instrText>
      </w:r>
      <w:r>
        <w:fldChar w:fldCharType="separate"/>
      </w:r>
      <w:r w:rsidR="008B5FE1">
        <w:t>19</w:t>
      </w:r>
      <w:r>
        <w:fldChar w:fldCharType="end"/>
      </w:r>
    </w:p>
    <w:p w14:paraId="6DC0885C" w14:textId="247E4B2E" w:rsidR="00222A9D" w:rsidRDefault="00222A9D">
      <w:pPr>
        <w:pStyle w:val="TOC2"/>
        <w:rPr>
          <w:rFonts w:eastAsiaTheme="minorEastAsia"/>
          <w:sz w:val="22"/>
          <w:szCs w:val="22"/>
          <w:lang w:bidi="ar-SA"/>
        </w:rPr>
      </w:pPr>
      <w:r>
        <w:t>4.1 Conclusions</w:t>
      </w:r>
      <w:r>
        <w:tab/>
      </w:r>
      <w:r>
        <w:fldChar w:fldCharType="begin"/>
      </w:r>
      <w:r>
        <w:instrText xml:space="preserve"> SEQ chapter _Toc53366705 \* ARABIC </w:instrText>
      </w:r>
      <w:r>
        <w:fldChar w:fldCharType="separate"/>
      </w:r>
      <w:r w:rsidR="008B5FE1">
        <w:t>4</w:t>
      </w:r>
      <w:r>
        <w:fldChar w:fldCharType="end"/>
      </w:r>
      <w:r>
        <w:t>-</w:t>
      </w:r>
      <w:r>
        <w:fldChar w:fldCharType="begin"/>
      </w:r>
      <w:r>
        <w:instrText xml:space="preserve"> PAGEREF _Toc53366705 \h </w:instrText>
      </w:r>
      <w:r>
        <w:fldChar w:fldCharType="separate"/>
      </w:r>
      <w:r w:rsidR="008B5FE1">
        <w:t>19</w:t>
      </w:r>
      <w:r>
        <w:fldChar w:fldCharType="end"/>
      </w:r>
    </w:p>
    <w:p w14:paraId="0E3C3620" w14:textId="71669AA6" w:rsidR="00222A9D" w:rsidRDefault="00222A9D">
      <w:pPr>
        <w:pStyle w:val="TOC3"/>
        <w:rPr>
          <w:rFonts w:eastAsiaTheme="minorEastAsia"/>
          <w:iCs w:val="0"/>
          <w:sz w:val="22"/>
          <w:szCs w:val="22"/>
          <w:lang w:bidi="ar-SA"/>
        </w:rPr>
      </w:pPr>
      <w:r>
        <w:t>4.1.1 LFT Heading 3</w:t>
      </w:r>
      <w:r>
        <w:tab/>
      </w:r>
      <w:r>
        <w:fldChar w:fldCharType="begin"/>
      </w:r>
      <w:r>
        <w:instrText xml:space="preserve"> SEQ chapter _Toc53366706 \* ARABIC </w:instrText>
      </w:r>
      <w:r>
        <w:fldChar w:fldCharType="separate"/>
      </w:r>
      <w:r w:rsidR="008B5FE1">
        <w:t>4</w:t>
      </w:r>
      <w:r>
        <w:fldChar w:fldCharType="end"/>
      </w:r>
      <w:r>
        <w:t>-</w:t>
      </w:r>
      <w:r>
        <w:fldChar w:fldCharType="begin"/>
      </w:r>
      <w:r>
        <w:instrText xml:space="preserve"> PAGEREF _Toc53366706 \h </w:instrText>
      </w:r>
      <w:r>
        <w:fldChar w:fldCharType="separate"/>
      </w:r>
      <w:ins w:id="4" w:author="Smith, Kenneth J (Woodbury)" w:date="2021-01-12T17:20:00Z">
        <w:r w:rsidR="008B5FE1">
          <w:t>21</w:t>
        </w:r>
      </w:ins>
      <w:del w:id="5" w:author="Smith, Kenneth J (Woodbury)" w:date="2021-01-12T17:20:00Z">
        <w:r w:rsidR="008B5FE1" w:rsidDel="008B5FE1">
          <w:delText>19</w:delText>
        </w:r>
      </w:del>
      <w:r>
        <w:fldChar w:fldCharType="end"/>
      </w:r>
    </w:p>
    <w:p w14:paraId="36F5111D" w14:textId="532D6F4D" w:rsidR="00222A9D" w:rsidRDefault="00222A9D">
      <w:pPr>
        <w:pStyle w:val="TOC4"/>
        <w:rPr>
          <w:rFonts w:eastAsiaTheme="minorEastAsia"/>
          <w:sz w:val="22"/>
          <w:szCs w:val="22"/>
          <w:lang w:bidi="ar-SA"/>
        </w:rPr>
      </w:pPr>
      <w:r>
        <w:t>4.1.1.1 LFT Heading 4</w:t>
      </w:r>
      <w:r>
        <w:tab/>
      </w:r>
      <w:r>
        <w:fldChar w:fldCharType="begin"/>
      </w:r>
      <w:r>
        <w:instrText xml:space="preserve"> SEQ chapter _Toc53366707 \* ARABIC </w:instrText>
      </w:r>
      <w:r>
        <w:fldChar w:fldCharType="separate"/>
      </w:r>
      <w:r w:rsidR="008B5FE1">
        <w:t>4</w:t>
      </w:r>
      <w:r>
        <w:fldChar w:fldCharType="end"/>
      </w:r>
      <w:r>
        <w:t>-</w:t>
      </w:r>
      <w:r>
        <w:fldChar w:fldCharType="begin"/>
      </w:r>
      <w:r>
        <w:instrText xml:space="preserve"> PAGEREF _Toc53366707 \h </w:instrText>
      </w:r>
      <w:r>
        <w:fldChar w:fldCharType="separate"/>
      </w:r>
      <w:ins w:id="6" w:author="Smith, Kenneth J (Woodbury)" w:date="2021-01-12T17:20:00Z">
        <w:r w:rsidR="008B5FE1">
          <w:t>21</w:t>
        </w:r>
      </w:ins>
      <w:del w:id="7" w:author="Smith, Kenneth J (Woodbury)" w:date="2021-01-12T17:20:00Z">
        <w:r w:rsidR="008B5FE1" w:rsidDel="008B5FE1">
          <w:delText>19</w:delText>
        </w:r>
      </w:del>
      <w:r>
        <w:fldChar w:fldCharType="end"/>
      </w:r>
    </w:p>
    <w:p w14:paraId="729E54CE" w14:textId="49C98311" w:rsidR="00222A9D" w:rsidRDefault="00222A9D">
      <w:pPr>
        <w:pStyle w:val="TOC2"/>
        <w:rPr>
          <w:rFonts w:eastAsiaTheme="minorEastAsia"/>
          <w:sz w:val="22"/>
          <w:szCs w:val="22"/>
          <w:lang w:bidi="ar-SA"/>
        </w:rPr>
      </w:pPr>
      <w:r>
        <w:t>4.2 Recommendations</w:t>
      </w:r>
      <w:r>
        <w:tab/>
      </w:r>
      <w:r>
        <w:fldChar w:fldCharType="begin"/>
      </w:r>
      <w:r>
        <w:instrText xml:space="preserve"> SEQ chapter _Toc53366708 \* ARABIC </w:instrText>
      </w:r>
      <w:r>
        <w:fldChar w:fldCharType="separate"/>
      </w:r>
      <w:r w:rsidR="008B5FE1">
        <w:t>4</w:t>
      </w:r>
      <w:r>
        <w:fldChar w:fldCharType="end"/>
      </w:r>
      <w:r>
        <w:t>-</w:t>
      </w:r>
      <w:r>
        <w:fldChar w:fldCharType="begin"/>
      </w:r>
      <w:r>
        <w:instrText xml:space="preserve"> PAGEREF _Toc53366708 \h </w:instrText>
      </w:r>
      <w:r>
        <w:fldChar w:fldCharType="separate"/>
      </w:r>
      <w:ins w:id="8" w:author="Smith, Kenneth J (Woodbury)" w:date="2021-01-12T17:20:00Z">
        <w:r w:rsidR="008B5FE1">
          <w:t>22</w:t>
        </w:r>
      </w:ins>
      <w:del w:id="9" w:author="Smith, Kenneth J (Woodbury)" w:date="2021-01-12T17:20:00Z">
        <w:r w:rsidR="008B5FE1" w:rsidDel="008B5FE1">
          <w:delText>20</w:delText>
        </w:r>
      </w:del>
      <w:r>
        <w:fldChar w:fldCharType="end"/>
      </w:r>
    </w:p>
    <w:p w14:paraId="3212FA56" w14:textId="3F2869C8" w:rsidR="00002DBF" w:rsidRDefault="00002DBF" w:rsidP="00002DBF">
      <w:pPr>
        <w:pStyle w:val="LFTNormal"/>
      </w:pPr>
      <w:r>
        <w:fldChar w:fldCharType="end"/>
      </w:r>
    </w:p>
    <w:p w14:paraId="1D1A748F" w14:textId="77777777" w:rsidR="00126522" w:rsidRDefault="00126522" w:rsidP="006F5DE5">
      <w:pPr>
        <w:pStyle w:val="LFTBody"/>
      </w:pPr>
    </w:p>
    <w:p w14:paraId="1AF65816" w14:textId="77777777" w:rsidR="00CD06C7" w:rsidRDefault="00CD06C7" w:rsidP="00CD06C7">
      <w:pPr>
        <w:pStyle w:val="LFTBody"/>
      </w:pPr>
      <w:r>
        <w:br w:type="page"/>
      </w:r>
    </w:p>
    <w:p w14:paraId="779DF810" w14:textId="77777777" w:rsidR="00126522" w:rsidRPr="005F07E4" w:rsidRDefault="00126522" w:rsidP="00CD06C7">
      <w:pPr>
        <w:pStyle w:val="LFTTOCHead2"/>
      </w:pPr>
      <w:r w:rsidRPr="005F07E4">
        <w:lastRenderedPageBreak/>
        <w:t xml:space="preserve">List of </w:t>
      </w:r>
      <w:r w:rsidRPr="005E2488">
        <w:t>Figures</w:t>
      </w:r>
    </w:p>
    <w:p w14:paraId="2AF2A0D7" w14:textId="45854D06" w:rsidR="00811D39" w:rsidRDefault="00A10890">
      <w:pPr>
        <w:pStyle w:val="TOC9"/>
        <w:rPr>
          <w:rFonts w:eastAsiaTheme="minorEastAsia"/>
          <w:noProof/>
          <w:sz w:val="22"/>
          <w:lang w:bidi="ar-SA"/>
        </w:rPr>
      </w:pPr>
      <w:r>
        <w:rPr>
          <w:noProof/>
          <w:szCs w:val="21"/>
        </w:rPr>
        <w:fldChar w:fldCharType="begin"/>
      </w:r>
      <w:r>
        <w:rPr>
          <w:noProof/>
          <w:szCs w:val="21"/>
        </w:rPr>
        <w:instrText xml:space="preserve"> TOC \t "LFT Caption,9" \s chapter  \* MERGEFORMAT </w:instrText>
      </w:r>
      <w:r>
        <w:rPr>
          <w:noProof/>
          <w:szCs w:val="21"/>
        </w:rPr>
        <w:fldChar w:fldCharType="separate"/>
      </w:r>
      <w:r w:rsidR="00811D39">
        <w:rPr>
          <w:noProof/>
        </w:rPr>
        <w:t>Figure 1-1 Port Richmond WWRF Compliance with Proposed WQBEL of 0.53 mg/L during Demonstration Period</w:t>
      </w:r>
      <w:r w:rsidR="00811D39">
        <w:rPr>
          <w:noProof/>
        </w:rPr>
        <w:tab/>
      </w:r>
      <w:r w:rsidR="00811D39">
        <w:rPr>
          <w:noProof/>
        </w:rPr>
        <w:fldChar w:fldCharType="begin"/>
      </w:r>
      <w:r w:rsidR="00811D39">
        <w:rPr>
          <w:noProof/>
        </w:rPr>
        <w:instrText xml:space="preserve"> SEQ chapter _Toc53483952 \* ARABIC </w:instrText>
      </w:r>
      <w:r w:rsidR="00811D39">
        <w:rPr>
          <w:noProof/>
        </w:rPr>
        <w:fldChar w:fldCharType="separate"/>
      </w:r>
      <w:r w:rsidR="008B5FE1">
        <w:rPr>
          <w:noProof/>
        </w:rPr>
        <w:t>1</w:t>
      </w:r>
      <w:r w:rsidR="00811D39">
        <w:rPr>
          <w:noProof/>
        </w:rPr>
        <w:fldChar w:fldCharType="end"/>
      </w:r>
      <w:r w:rsidR="00811D39">
        <w:rPr>
          <w:noProof/>
        </w:rPr>
        <w:t>-</w:t>
      </w:r>
      <w:r w:rsidR="00811D39">
        <w:rPr>
          <w:noProof/>
        </w:rPr>
        <w:fldChar w:fldCharType="begin"/>
      </w:r>
      <w:r w:rsidR="00811D39">
        <w:rPr>
          <w:noProof/>
        </w:rPr>
        <w:instrText xml:space="preserve"> PAGEREF _Toc53483952 \h </w:instrText>
      </w:r>
      <w:r w:rsidR="00811D39">
        <w:rPr>
          <w:noProof/>
        </w:rPr>
      </w:r>
      <w:r w:rsidR="00811D39">
        <w:rPr>
          <w:noProof/>
        </w:rPr>
        <w:fldChar w:fldCharType="separate"/>
      </w:r>
      <w:r w:rsidR="008B5FE1">
        <w:rPr>
          <w:noProof/>
        </w:rPr>
        <w:t>1</w:t>
      </w:r>
      <w:r w:rsidR="00811D39">
        <w:rPr>
          <w:noProof/>
        </w:rPr>
        <w:fldChar w:fldCharType="end"/>
      </w:r>
    </w:p>
    <w:p w14:paraId="391127AE" w14:textId="7045E858" w:rsidR="00811D39" w:rsidRDefault="00811D39">
      <w:pPr>
        <w:pStyle w:val="TOC9"/>
        <w:rPr>
          <w:rFonts w:eastAsiaTheme="minorEastAsia"/>
          <w:noProof/>
          <w:sz w:val="22"/>
          <w:lang w:bidi="ar-SA"/>
        </w:rPr>
      </w:pPr>
      <w:r>
        <w:rPr>
          <w:noProof/>
        </w:rPr>
        <w:t>Figure 1-2 Effluent TRC Concentrations from July 2017 through January 2019</w:t>
      </w:r>
      <w:r>
        <w:rPr>
          <w:noProof/>
        </w:rPr>
        <w:tab/>
      </w:r>
      <w:r>
        <w:rPr>
          <w:noProof/>
        </w:rPr>
        <w:fldChar w:fldCharType="begin"/>
      </w:r>
      <w:r>
        <w:rPr>
          <w:noProof/>
        </w:rPr>
        <w:instrText xml:space="preserve"> SEQ chapter _Toc53483953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_Toc53483953 \h </w:instrText>
      </w:r>
      <w:r>
        <w:rPr>
          <w:noProof/>
        </w:rPr>
      </w:r>
      <w:r>
        <w:rPr>
          <w:noProof/>
        </w:rPr>
        <w:fldChar w:fldCharType="separate"/>
      </w:r>
      <w:ins w:id="10" w:author="Smith, Kenneth J (Woodbury)" w:date="2021-01-12T17:20:00Z">
        <w:r w:rsidR="008B5FE1">
          <w:rPr>
            <w:noProof/>
          </w:rPr>
          <w:t>2</w:t>
        </w:r>
      </w:ins>
      <w:del w:id="11" w:author="Smith, Kenneth J (Woodbury)" w:date="2021-01-12T13:28:00Z">
        <w:r w:rsidR="003F680C" w:rsidDel="003A12C7">
          <w:rPr>
            <w:noProof/>
          </w:rPr>
          <w:delText>1</w:delText>
        </w:r>
      </w:del>
      <w:r>
        <w:rPr>
          <w:noProof/>
        </w:rPr>
        <w:fldChar w:fldCharType="end"/>
      </w:r>
    </w:p>
    <w:p w14:paraId="622C144D" w14:textId="03346F84" w:rsidR="00811D39" w:rsidRDefault="00811D39">
      <w:pPr>
        <w:pStyle w:val="TOC9"/>
        <w:rPr>
          <w:rFonts w:eastAsiaTheme="minorEastAsia"/>
          <w:noProof/>
          <w:sz w:val="22"/>
          <w:lang w:bidi="ar-SA"/>
        </w:rPr>
      </w:pPr>
      <w:r>
        <w:rPr>
          <w:noProof/>
        </w:rPr>
        <w:t>Figure 2-1 Timeframes for Detailed Data Evaluation</w:t>
      </w:r>
      <w:r>
        <w:rPr>
          <w:noProof/>
        </w:rPr>
        <w:tab/>
      </w:r>
      <w:r>
        <w:rPr>
          <w:noProof/>
        </w:rPr>
        <w:fldChar w:fldCharType="begin"/>
      </w:r>
      <w:r>
        <w:rPr>
          <w:noProof/>
        </w:rPr>
        <w:instrText xml:space="preserve"> SEQ chapter _Toc53483954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_Toc53483954 \h </w:instrText>
      </w:r>
      <w:r>
        <w:rPr>
          <w:noProof/>
        </w:rPr>
      </w:r>
      <w:r>
        <w:rPr>
          <w:noProof/>
        </w:rPr>
        <w:fldChar w:fldCharType="separate"/>
      </w:r>
      <w:r w:rsidR="008B5FE1">
        <w:rPr>
          <w:noProof/>
        </w:rPr>
        <w:t>1</w:t>
      </w:r>
      <w:r>
        <w:rPr>
          <w:noProof/>
        </w:rPr>
        <w:fldChar w:fldCharType="end"/>
      </w:r>
    </w:p>
    <w:p w14:paraId="5013C2DC" w14:textId="54CE322D" w:rsidR="00811D39" w:rsidRDefault="00811D39">
      <w:pPr>
        <w:pStyle w:val="TOC9"/>
        <w:rPr>
          <w:rFonts w:eastAsiaTheme="minorEastAsia"/>
          <w:noProof/>
          <w:sz w:val="22"/>
          <w:lang w:bidi="ar-SA"/>
        </w:rPr>
      </w:pPr>
      <w:r>
        <w:rPr>
          <w:noProof/>
        </w:rPr>
        <w:t>Figure 2-2 - Port Richmond Sampling Locations</w:t>
      </w:r>
      <w:r>
        <w:rPr>
          <w:noProof/>
        </w:rPr>
        <w:tab/>
      </w:r>
      <w:r>
        <w:rPr>
          <w:noProof/>
        </w:rPr>
        <w:fldChar w:fldCharType="begin"/>
      </w:r>
      <w:r>
        <w:rPr>
          <w:noProof/>
        </w:rPr>
        <w:instrText xml:space="preserve"> PAGEREF _Toc53483955 \h </w:instrText>
      </w:r>
      <w:r>
        <w:rPr>
          <w:noProof/>
        </w:rPr>
      </w:r>
      <w:r>
        <w:rPr>
          <w:noProof/>
        </w:rPr>
        <w:fldChar w:fldCharType="separate"/>
      </w:r>
      <w:r w:rsidR="008B5FE1">
        <w:rPr>
          <w:noProof/>
        </w:rPr>
        <w:t>6</w:t>
      </w:r>
      <w:r>
        <w:rPr>
          <w:noProof/>
        </w:rPr>
        <w:fldChar w:fldCharType="end"/>
      </w:r>
    </w:p>
    <w:p w14:paraId="2127598D" w14:textId="790FF76A" w:rsidR="00811D39" w:rsidRDefault="00811D39">
      <w:pPr>
        <w:pStyle w:val="TOC9"/>
        <w:rPr>
          <w:rFonts w:eastAsiaTheme="minorEastAsia"/>
          <w:noProof/>
          <w:sz w:val="22"/>
          <w:lang w:bidi="ar-SA"/>
        </w:rPr>
      </w:pPr>
      <w:r>
        <w:rPr>
          <w:noProof/>
        </w:rPr>
        <w:t>Figure 2-3 – Port Richmond Bacterial Concentrations Sampling Time Series</w:t>
      </w:r>
      <w:r>
        <w:rPr>
          <w:noProof/>
        </w:rPr>
        <w:tab/>
      </w:r>
      <w:r>
        <w:rPr>
          <w:noProof/>
        </w:rPr>
        <w:fldChar w:fldCharType="begin"/>
      </w:r>
      <w:r>
        <w:rPr>
          <w:noProof/>
        </w:rPr>
        <w:instrText xml:space="preserve"> PAGEREF _Toc53483956 \h </w:instrText>
      </w:r>
      <w:r>
        <w:rPr>
          <w:noProof/>
        </w:rPr>
      </w:r>
      <w:r>
        <w:rPr>
          <w:noProof/>
        </w:rPr>
        <w:fldChar w:fldCharType="separate"/>
      </w:r>
      <w:r w:rsidR="008B5FE1">
        <w:rPr>
          <w:noProof/>
        </w:rPr>
        <w:t>3</w:t>
      </w:r>
      <w:r>
        <w:rPr>
          <w:noProof/>
        </w:rPr>
        <w:fldChar w:fldCharType="end"/>
      </w:r>
    </w:p>
    <w:p w14:paraId="7DA331B6" w14:textId="5F974F88" w:rsidR="00811D39" w:rsidRDefault="00811D39">
      <w:pPr>
        <w:pStyle w:val="TOC9"/>
        <w:rPr>
          <w:rFonts w:eastAsiaTheme="minorEastAsia"/>
          <w:noProof/>
          <w:sz w:val="22"/>
          <w:lang w:bidi="ar-SA"/>
        </w:rPr>
      </w:pPr>
      <w:r>
        <w:rPr>
          <w:noProof/>
        </w:rPr>
        <w:t>Figure 2-4  Port Richmond Bacterial Concentration Distributions by Location</w:t>
      </w:r>
      <w:r>
        <w:rPr>
          <w:noProof/>
        </w:rPr>
        <w:tab/>
      </w:r>
      <w:r>
        <w:rPr>
          <w:noProof/>
        </w:rPr>
        <w:fldChar w:fldCharType="begin"/>
      </w:r>
      <w:r>
        <w:rPr>
          <w:noProof/>
        </w:rPr>
        <w:instrText xml:space="preserve"> PAGEREF _Toc53483957 \h </w:instrText>
      </w:r>
      <w:r>
        <w:rPr>
          <w:noProof/>
        </w:rPr>
      </w:r>
      <w:r>
        <w:rPr>
          <w:noProof/>
        </w:rPr>
        <w:fldChar w:fldCharType="separate"/>
      </w:r>
      <w:r w:rsidR="008B5FE1">
        <w:rPr>
          <w:noProof/>
        </w:rPr>
        <w:t>3</w:t>
      </w:r>
      <w:r>
        <w:rPr>
          <w:noProof/>
        </w:rPr>
        <w:fldChar w:fldCharType="end"/>
      </w:r>
    </w:p>
    <w:p w14:paraId="78B71BDC" w14:textId="1D82C517" w:rsidR="00811D39" w:rsidRDefault="00811D39">
      <w:pPr>
        <w:pStyle w:val="TOC9"/>
        <w:rPr>
          <w:rFonts w:eastAsiaTheme="minorEastAsia"/>
          <w:noProof/>
          <w:sz w:val="22"/>
          <w:lang w:bidi="ar-SA"/>
        </w:rPr>
      </w:pPr>
      <w:r>
        <w:rPr>
          <w:noProof/>
        </w:rPr>
        <w:t>Figure 2-6 - Port Richmond cBOD, TSS, and TRC Concentrations by Location</w:t>
      </w:r>
      <w:r>
        <w:rPr>
          <w:noProof/>
        </w:rPr>
        <w:tab/>
      </w:r>
      <w:r>
        <w:rPr>
          <w:noProof/>
        </w:rPr>
        <w:fldChar w:fldCharType="begin"/>
      </w:r>
      <w:r>
        <w:rPr>
          <w:noProof/>
        </w:rPr>
        <w:instrText xml:space="preserve"> PAGEREF _Toc53483958 \h </w:instrText>
      </w:r>
      <w:r>
        <w:rPr>
          <w:noProof/>
        </w:rPr>
      </w:r>
      <w:r>
        <w:rPr>
          <w:noProof/>
        </w:rPr>
        <w:fldChar w:fldCharType="separate"/>
      </w:r>
      <w:r w:rsidR="008B5FE1">
        <w:rPr>
          <w:noProof/>
        </w:rPr>
        <w:t>5</w:t>
      </w:r>
      <w:r>
        <w:rPr>
          <w:noProof/>
        </w:rPr>
        <w:fldChar w:fldCharType="end"/>
      </w:r>
    </w:p>
    <w:p w14:paraId="23B4B3CB" w14:textId="08FECB89" w:rsidR="00811D39" w:rsidRDefault="00811D39">
      <w:pPr>
        <w:pStyle w:val="TOC9"/>
        <w:rPr>
          <w:rFonts w:eastAsiaTheme="minorEastAsia"/>
          <w:noProof/>
          <w:sz w:val="22"/>
          <w:lang w:bidi="ar-SA"/>
        </w:rPr>
      </w:pPr>
      <w:r>
        <w:rPr>
          <w:noProof/>
        </w:rPr>
        <w:t>Figure 2-5 - Port Richmond cBOD, TSS, and TRC Concentrations Sampling Time Series</w:t>
      </w:r>
      <w:r>
        <w:rPr>
          <w:noProof/>
        </w:rPr>
        <w:tab/>
      </w:r>
      <w:r>
        <w:rPr>
          <w:noProof/>
        </w:rPr>
        <w:fldChar w:fldCharType="begin"/>
      </w:r>
      <w:r>
        <w:rPr>
          <w:noProof/>
        </w:rPr>
        <w:instrText xml:space="preserve"> PAGEREF _Toc53483959 \h </w:instrText>
      </w:r>
      <w:r>
        <w:rPr>
          <w:noProof/>
        </w:rPr>
      </w:r>
      <w:r>
        <w:rPr>
          <w:noProof/>
        </w:rPr>
        <w:fldChar w:fldCharType="separate"/>
      </w:r>
      <w:r w:rsidR="008B5FE1">
        <w:rPr>
          <w:noProof/>
        </w:rPr>
        <w:t>5</w:t>
      </w:r>
      <w:r>
        <w:rPr>
          <w:noProof/>
        </w:rPr>
        <w:fldChar w:fldCharType="end"/>
      </w:r>
    </w:p>
    <w:p w14:paraId="666249BC" w14:textId="0666CE19" w:rsidR="00811D39" w:rsidRDefault="00811D39">
      <w:pPr>
        <w:pStyle w:val="TOC9"/>
        <w:rPr>
          <w:rFonts w:eastAsiaTheme="minorEastAsia"/>
          <w:noProof/>
          <w:sz w:val="22"/>
          <w:lang w:bidi="ar-SA"/>
        </w:rPr>
      </w:pPr>
      <w:r>
        <w:rPr>
          <w:noProof/>
        </w:rPr>
        <w:t>Figure 2-7 – Investigation 1 Dose vs Demand</w:t>
      </w:r>
      <w:r>
        <w:rPr>
          <w:noProof/>
        </w:rPr>
        <w:tab/>
      </w:r>
      <w:r>
        <w:rPr>
          <w:noProof/>
        </w:rPr>
        <w:fldChar w:fldCharType="begin"/>
      </w:r>
      <w:r>
        <w:rPr>
          <w:noProof/>
        </w:rPr>
        <w:instrText xml:space="preserve"> PAGEREF _Toc53483960 \h </w:instrText>
      </w:r>
      <w:r>
        <w:rPr>
          <w:noProof/>
        </w:rPr>
      </w:r>
      <w:r>
        <w:rPr>
          <w:noProof/>
        </w:rPr>
        <w:fldChar w:fldCharType="separate"/>
      </w:r>
      <w:r w:rsidR="008B5FE1">
        <w:rPr>
          <w:noProof/>
        </w:rPr>
        <w:t>10</w:t>
      </w:r>
      <w:r>
        <w:rPr>
          <w:noProof/>
        </w:rPr>
        <w:fldChar w:fldCharType="end"/>
      </w:r>
    </w:p>
    <w:p w14:paraId="63B3AD14" w14:textId="7DA200F7" w:rsidR="00811D39" w:rsidRDefault="00811D39">
      <w:pPr>
        <w:pStyle w:val="TOC9"/>
        <w:rPr>
          <w:rFonts w:eastAsiaTheme="minorEastAsia"/>
          <w:noProof/>
          <w:sz w:val="22"/>
          <w:lang w:bidi="ar-SA"/>
        </w:rPr>
      </w:pPr>
      <w:r>
        <w:rPr>
          <w:noProof/>
        </w:rPr>
        <w:t>Figure 2-8 - Investigation 2 Dose vs Demand</w:t>
      </w:r>
      <w:r>
        <w:rPr>
          <w:noProof/>
        </w:rPr>
        <w:tab/>
      </w:r>
      <w:r>
        <w:rPr>
          <w:noProof/>
        </w:rPr>
        <w:fldChar w:fldCharType="begin"/>
      </w:r>
      <w:r>
        <w:rPr>
          <w:noProof/>
        </w:rPr>
        <w:instrText xml:space="preserve"> PAGEREF _Toc53483961 \h </w:instrText>
      </w:r>
      <w:r>
        <w:rPr>
          <w:noProof/>
        </w:rPr>
      </w:r>
      <w:r>
        <w:rPr>
          <w:noProof/>
        </w:rPr>
        <w:fldChar w:fldCharType="separate"/>
      </w:r>
      <w:r w:rsidR="008B5FE1">
        <w:rPr>
          <w:noProof/>
        </w:rPr>
        <w:t>10</w:t>
      </w:r>
      <w:r>
        <w:rPr>
          <w:noProof/>
        </w:rPr>
        <w:fldChar w:fldCharType="end"/>
      </w:r>
    </w:p>
    <w:p w14:paraId="7F03B4CC" w14:textId="273EF6BA" w:rsidR="00811D39" w:rsidRDefault="00811D39">
      <w:pPr>
        <w:pStyle w:val="TOC9"/>
        <w:rPr>
          <w:rFonts w:eastAsiaTheme="minorEastAsia"/>
          <w:noProof/>
          <w:sz w:val="22"/>
          <w:lang w:bidi="ar-SA"/>
        </w:rPr>
      </w:pPr>
      <w:r>
        <w:rPr>
          <w:noProof/>
        </w:rPr>
        <w:t>Figure 2-9 - Particle Size Distribution by Volume for Day 8 of 12</w:t>
      </w:r>
      <w:r>
        <w:rPr>
          <w:noProof/>
        </w:rPr>
        <w:tab/>
      </w:r>
      <w:r>
        <w:rPr>
          <w:noProof/>
        </w:rPr>
        <w:fldChar w:fldCharType="begin"/>
      </w:r>
      <w:r>
        <w:rPr>
          <w:noProof/>
        </w:rPr>
        <w:instrText xml:space="preserve"> PAGEREF _Toc53483962 \h </w:instrText>
      </w:r>
      <w:r>
        <w:rPr>
          <w:noProof/>
        </w:rPr>
      </w:r>
      <w:r>
        <w:rPr>
          <w:noProof/>
        </w:rPr>
        <w:fldChar w:fldCharType="separate"/>
      </w:r>
      <w:r w:rsidR="008B5FE1">
        <w:rPr>
          <w:noProof/>
        </w:rPr>
        <w:t>1</w:t>
      </w:r>
      <w:r>
        <w:rPr>
          <w:noProof/>
        </w:rPr>
        <w:fldChar w:fldCharType="end"/>
      </w:r>
    </w:p>
    <w:p w14:paraId="4C3C02D3" w14:textId="594E559E" w:rsidR="00811D39" w:rsidRDefault="00811D39">
      <w:pPr>
        <w:pStyle w:val="TOC9"/>
        <w:rPr>
          <w:rFonts w:eastAsiaTheme="minorEastAsia"/>
          <w:noProof/>
          <w:sz w:val="22"/>
          <w:lang w:bidi="ar-SA"/>
        </w:rPr>
      </w:pPr>
      <w:r>
        <w:rPr>
          <w:noProof/>
        </w:rPr>
        <w:t>Figure 2-10 - Particle Size Distribution by Volume for Day 10 of 12</w:t>
      </w:r>
      <w:r>
        <w:rPr>
          <w:noProof/>
        </w:rPr>
        <w:tab/>
      </w:r>
      <w:r>
        <w:rPr>
          <w:noProof/>
        </w:rPr>
        <w:fldChar w:fldCharType="begin"/>
      </w:r>
      <w:r>
        <w:rPr>
          <w:noProof/>
        </w:rPr>
        <w:instrText xml:space="preserve"> PAGEREF _Toc53483963 \h </w:instrText>
      </w:r>
      <w:r>
        <w:rPr>
          <w:noProof/>
        </w:rPr>
      </w:r>
      <w:r>
        <w:rPr>
          <w:noProof/>
        </w:rPr>
        <w:fldChar w:fldCharType="separate"/>
      </w:r>
      <w:r w:rsidR="008B5FE1">
        <w:rPr>
          <w:noProof/>
        </w:rPr>
        <w:t>2</w:t>
      </w:r>
      <w:r>
        <w:rPr>
          <w:noProof/>
        </w:rPr>
        <w:fldChar w:fldCharType="end"/>
      </w:r>
    </w:p>
    <w:p w14:paraId="3545374A" w14:textId="453BB494" w:rsidR="00811D39" w:rsidRDefault="00811D39">
      <w:pPr>
        <w:pStyle w:val="TOC9"/>
        <w:rPr>
          <w:rFonts w:eastAsiaTheme="minorEastAsia"/>
          <w:noProof/>
          <w:sz w:val="22"/>
          <w:lang w:bidi="ar-SA"/>
        </w:rPr>
      </w:pPr>
      <w:r>
        <w:rPr>
          <w:noProof/>
        </w:rPr>
        <w:t>Figure 2-11  July 2005 Particle Size Distribution Results</w:t>
      </w:r>
      <w:r>
        <w:rPr>
          <w:noProof/>
        </w:rPr>
        <w:tab/>
      </w:r>
      <w:r>
        <w:rPr>
          <w:noProof/>
        </w:rPr>
        <w:fldChar w:fldCharType="begin"/>
      </w:r>
      <w:r>
        <w:rPr>
          <w:noProof/>
        </w:rPr>
        <w:instrText xml:space="preserve"> PAGEREF _Toc53483964 \h </w:instrText>
      </w:r>
      <w:r>
        <w:rPr>
          <w:noProof/>
        </w:rPr>
      </w:r>
      <w:r>
        <w:rPr>
          <w:noProof/>
        </w:rPr>
        <w:fldChar w:fldCharType="separate"/>
      </w:r>
      <w:r w:rsidR="008B5FE1">
        <w:rPr>
          <w:noProof/>
        </w:rPr>
        <w:t>2</w:t>
      </w:r>
      <w:r>
        <w:rPr>
          <w:noProof/>
        </w:rPr>
        <w:fldChar w:fldCharType="end"/>
      </w:r>
    </w:p>
    <w:p w14:paraId="3B66D52B" w14:textId="14B1E7D4" w:rsidR="00811D39" w:rsidRDefault="00811D39">
      <w:pPr>
        <w:pStyle w:val="TOC9"/>
        <w:rPr>
          <w:rFonts w:eastAsiaTheme="minorEastAsia"/>
          <w:noProof/>
          <w:sz w:val="22"/>
          <w:lang w:bidi="ar-SA"/>
        </w:rPr>
      </w:pPr>
      <w:r>
        <w:rPr>
          <w:noProof/>
        </w:rPr>
        <w:t>Figure 3-1 Effluent Fecal Coliform from 2015 through April 2019</w:t>
      </w:r>
      <w:r>
        <w:rPr>
          <w:noProof/>
        </w:rPr>
        <w:tab/>
      </w:r>
      <w:r>
        <w:rPr>
          <w:noProof/>
        </w:rPr>
        <w:fldChar w:fldCharType="begin"/>
      </w:r>
      <w:r>
        <w:rPr>
          <w:noProof/>
        </w:rPr>
        <w:instrText xml:space="preserve"> SEQ chapter _Toc53483965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_Toc53483965 \h </w:instrText>
      </w:r>
      <w:r>
        <w:rPr>
          <w:noProof/>
        </w:rPr>
      </w:r>
      <w:r>
        <w:rPr>
          <w:noProof/>
        </w:rPr>
        <w:fldChar w:fldCharType="separate"/>
      </w:r>
      <w:r w:rsidR="008B5FE1">
        <w:rPr>
          <w:noProof/>
        </w:rPr>
        <w:t>1</w:t>
      </w:r>
      <w:r>
        <w:rPr>
          <w:noProof/>
        </w:rPr>
        <w:fldChar w:fldCharType="end"/>
      </w:r>
    </w:p>
    <w:p w14:paraId="730CB0CE" w14:textId="060A7277" w:rsidR="00811D39" w:rsidRDefault="00811D39">
      <w:pPr>
        <w:pStyle w:val="TOC9"/>
        <w:rPr>
          <w:rFonts w:eastAsiaTheme="minorEastAsia"/>
          <w:noProof/>
          <w:sz w:val="22"/>
          <w:lang w:bidi="ar-SA"/>
        </w:rPr>
      </w:pPr>
      <w:r>
        <w:rPr>
          <w:noProof/>
        </w:rPr>
        <w:t xml:space="preserve">Figure 3-2 Precipitation and TRC </w:t>
      </w:r>
      <w:r>
        <w:rPr>
          <w:noProof/>
        </w:rPr>
        <w:tab/>
      </w:r>
      <w:r>
        <w:rPr>
          <w:noProof/>
        </w:rPr>
        <w:fldChar w:fldCharType="begin"/>
      </w:r>
      <w:r>
        <w:rPr>
          <w:noProof/>
        </w:rPr>
        <w:instrText xml:space="preserve"> SEQ chapter _Toc53483967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_Toc53483967 \h </w:instrText>
      </w:r>
      <w:r>
        <w:rPr>
          <w:noProof/>
        </w:rPr>
      </w:r>
      <w:r>
        <w:rPr>
          <w:noProof/>
        </w:rPr>
        <w:fldChar w:fldCharType="separate"/>
      </w:r>
      <w:r w:rsidR="008B5FE1">
        <w:rPr>
          <w:noProof/>
        </w:rPr>
        <w:t>2</w:t>
      </w:r>
      <w:r>
        <w:rPr>
          <w:noProof/>
        </w:rPr>
        <w:fldChar w:fldCharType="end"/>
      </w:r>
    </w:p>
    <w:p w14:paraId="48E7B50A" w14:textId="7AD31585" w:rsidR="00811D39" w:rsidRDefault="00811D39">
      <w:pPr>
        <w:pStyle w:val="TOC9"/>
        <w:rPr>
          <w:rFonts w:eastAsiaTheme="minorEastAsia"/>
          <w:noProof/>
          <w:sz w:val="22"/>
          <w:lang w:bidi="ar-SA"/>
        </w:rPr>
      </w:pPr>
      <w:r>
        <w:rPr>
          <w:noProof/>
        </w:rPr>
        <w:t>Figure 3-3 Reported Influent and Effluent TRC Concentrations during October and December 2018 Storm Event</w:t>
      </w:r>
      <w:r>
        <w:rPr>
          <w:noProof/>
        </w:rPr>
        <w:tab/>
      </w:r>
      <w:r>
        <w:rPr>
          <w:noProof/>
        </w:rPr>
        <w:fldChar w:fldCharType="begin"/>
      </w:r>
      <w:r>
        <w:rPr>
          <w:noProof/>
        </w:rPr>
        <w:instrText xml:space="preserve"> SEQ chapter _Toc53483968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_Toc53483968 \h </w:instrText>
      </w:r>
      <w:r>
        <w:rPr>
          <w:noProof/>
        </w:rPr>
      </w:r>
      <w:r>
        <w:rPr>
          <w:noProof/>
        </w:rPr>
        <w:fldChar w:fldCharType="separate"/>
      </w:r>
      <w:r w:rsidR="008B5FE1">
        <w:rPr>
          <w:noProof/>
        </w:rPr>
        <w:t>3</w:t>
      </w:r>
      <w:r>
        <w:rPr>
          <w:noProof/>
        </w:rPr>
        <w:fldChar w:fldCharType="end"/>
      </w:r>
    </w:p>
    <w:p w14:paraId="7C19112D" w14:textId="418C90DD" w:rsidR="00811D39" w:rsidRDefault="00811D39">
      <w:pPr>
        <w:pStyle w:val="TOC9"/>
        <w:rPr>
          <w:rFonts w:eastAsiaTheme="minorEastAsia"/>
          <w:noProof/>
          <w:sz w:val="22"/>
          <w:lang w:bidi="ar-SA"/>
        </w:rPr>
      </w:pPr>
      <w:r>
        <w:rPr>
          <w:noProof/>
        </w:rPr>
        <w:t>Figure 3-4 Comparison of Hach and Prominent Chlorine Measurements</w:t>
      </w:r>
      <w:r>
        <w:rPr>
          <w:noProof/>
        </w:rPr>
        <w:tab/>
      </w:r>
      <w:r>
        <w:rPr>
          <w:noProof/>
        </w:rPr>
        <w:fldChar w:fldCharType="begin"/>
      </w:r>
      <w:r>
        <w:rPr>
          <w:noProof/>
        </w:rPr>
        <w:instrText xml:space="preserve"> SEQ chapter _Toc53483969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_Toc53483969 \h </w:instrText>
      </w:r>
      <w:r>
        <w:rPr>
          <w:noProof/>
        </w:rPr>
      </w:r>
      <w:r>
        <w:rPr>
          <w:noProof/>
        </w:rPr>
        <w:fldChar w:fldCharType="separate"/>
      </w:r>
      <w:r w:rsidR="008B5FE1">
        <w:rPr>
          <w:noProof/>
        </w:rPr>
        <w:t>5</w:t>
      </w:r>
      <w:r>
        <w:rPr>
          <w:noProof/>
        </w:rPr>
        <w:fldChar w:fldCharType="end"/>
      </w:r>
    </w:p>
    <w:p w14:paraId="68B4F5AA" w14:textId="3551E002" w:rsidR="00811D39" w:rsidRDefault="00811D39">
      <w:pPr>
        <w:pStyle w:val="TOC9"/>
        <w:rPr>
          <w:rFonts w:eastAsiaTheme="minorEastAsia"/>
          <w:noProof/>
          <w:sz w:val="22"/>
          <w:lang w:bidi="ar-SA"/>
        </w:rPr>
      </w:pPr>
      <w:r>
        <w:rPr>
          <w:noProof/>
        </w:rPr>
        <w:t>Figure 3-5 Percentage of Port Richmond BOD Load from Visy Paper</w:t>
      </w:r>
      <w:r>
        <w:rPr>
          <w:noProof/>
        </w:rPr>
        <w:tab/>
      </w:r>
      <w:r>
        <w:rPr>
          <w:noProof/>
        </w:rPr>
        <w:fldChar w:fldCharType="begin"/>
      </w:r>
      <w:r>
        <w:rPr>
          <w:noProof/>
        </w:rPr>
        <w:instrText xml:space="preserve"> SEQ chapter _Toc53483970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_Toc53483970 \h </w:instrText>
      </w:r>
      <w:r>
        <w:rPr>
          <w:noProof/>
        </w:rPr>
      </w:r>
      <w:r>
        <w:rPr>
          <w:noProof/>
        </w:rPr>
        <w:fldChar w:fldCharType="separate"/>
      </w:r>
      <w:r w:rsidR="008B5FE1">
        <w:rPr>
          <w:noProof/>
        </w:rPr>
        <w:t>6</w:t>
      </w:r>
      <w:r>
        <w:rPr>
          <w:noProof/>
        </w:rPr>
        <w:fldChar w:fldCharType="end"/>
      </w:r>
    </w:p>
    <w:p w14:paraId="01416097" w14:textId="269FA83D" w:rsidR="00811D39" w:rsidRDefault="00811D39">
      <w:pPr>
        <w:pStyle w:val="TOC9"/>
        <w:rPr>
          <w:rFonts w:eastAsiaTheme="minorEastAsia"/>
          <w:noProof/>
          <w:sz w:val="22"/>
          <w:lang w:bidi="ar-SA"/>
        </w:rPr>
      </w:pPr>
      <w:r>
        <w:rPr>
          <w:noProof/>
        </w:rPr>
        <w:t>Figure 3-6 State Point Characteristic Curve</w:t>
      </w:r>
      <w:r>
        <w:rPr>
          <w:noProof/>
        </w:rPr>
        <w:tab/>
      </w:r>
      <w:r>
        <w:rPr>
          <w:noProof/>
        </w:rPr>
        <w:fldChar w:fldCharType="begin"/>
      </w:r>
      <w:r>
        <w:rPr>
          <w:noProof/>
        </w:rPr>
        <w:instrText xml:space="preserve"> SEQ chapter _Toc53483971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_Toc53483971 \h </w:instrText>
      </w:r>
      <w:r>
        <w:rPr>
          <w:noProof/>
        </w:rPr>
      </w:r>
      <w:r>
        <w:rPr>
          <w:noProof/>
        </w:rPr>
        <w:fldChar w:fldCharType="separate"/>
      </w:r>
      <w:r w:rsidR="008B5FE1">
        <w:rPr>
          <w:noProof/>
        </w:rPr>
        <w:t>7</w:t>
      </w:r>
      <w:r>
        <w:rPr>
          <w:noProof/>
        </w:rPr>
        <w:fldChar w:fldCharType="end"/>
      </w:r>
    </w:p>
    <w:p w14:paraId="44232E90" w14:textId="23D8CF28" w:rsidR="00811D39" w:rsidRDefault="00811D39">
      <w:pPr>
        <w:pStyle w:val="TOC9"/>
        <w:rPr>
          <w:rFonts w:eastAsiaTheme="minorEastAsia"/>
          <w:noProof/>
          <w:sz w:val="22"/>
          <w:lang w:bidi="ar-SA"/>
        </w:rPr>
      </w:pPr>
      <w:r>
        <w:rPr>
          <w:noProof/>
        </w:rPr>
        <w:t>Figure 3-7 State Point / Settling Flux Over Time</w:t>
      </w:r>
      <w:r>
        <w:rPr>
          <w:noProof/>
        </w:rPr>
        <w:tab/>
      </w:r>
      <w:r>
        <w:rPr>
          <w:noProof/>
        </w:rPr>
        <w:fldChar w:fldCharType="begin"/>
      </w:r>
      <w:r>
        <w:rPr>
          <w:noProof/>
        </w:rPr>
        <w:instrText xml:space="preserve"> SEQ chapter _Toc53483972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_Toc53483972 \h </w:instrText>
      </w:r>
      <w:r>
        <w:rPr>
          <w:noProof/>
        </w:rPr>
      </w:r>
      <w:r>
        <w:rPr>
          <w:noProof/>
        </w:rPr>
        <w:fldChar w:fldCharType="separate"/>
      </w:r>
      <w:r w:rsidR="008B5FE1">
        <w:rPr>
          <w:noProof/>
        </w:rPr>
        <w:t>8</w:t>
      </w:r>
      <w:r>
        <w:rPr>
          <w:noProof/>
        </w:rPr>
        <w:fldChar w:fldCharType="end"/>
      </w:r>
    </w:p>
    <w:p w14:paraId="14BE1C83" w14:textId="3F65D815" w:rsidR="00811D39" w:rsidRDefault="00811D39">
      <w:pPr>
        <w:pStyle w:val="TOC9"/>
        <w:rPr>
          <w:rFonts w:eastAsiaTheme="minorEastAsia"/>
          <w:noProof/>
          <w:sz w:val="22"/>
          <w:lang w:bidi="ar-SA"/>
        </w:rPr>
      </w:pPr>
      <w:r>
        <w:rPr>
          <w:noProof/>
        </w:rPr>
        <w:t>Figure 3-8 Chlorine Half-life</w:t>
      </w:r>
      <w:r>
        <w:rPr>
          <w:noProof/>
        </w:rPr>
        <w:tab/>
      </w:r>
      <w:r>
        <w:rPr>
          <w:noProof/>
        </w:rPr>
        <w:fldChar w:fldCharType="begin"/>
      </w:r>
      <w:r>
        <w:rPr>
          <w:noProof/>
        </w:rPr>
        <w:instrText xml:space="preserve"> SEQ chapter _Toc53483973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_Toc53483973 \h </w:instrText>
      </w:r>
      <w:r>
        <w:rPr>
          <w:noProof/>
        </w:rPr>
      </w:r>
      <w:r>
        <w:rPr>
          <w:noProof/>
        </w:rPr>
        <w:fldChar w:fldCharType="separate"/>
      </w:r>
      <w:r w:rsidR="008B5FE1">
        <w:rPr>
          <w:noProof/>
        </w:rPr>
        <w:t>10</w:t>
      </w:r>
      <w:r>
        <w:rPr>
          <w:noProof/>
        </w:rPr>
        <w:fldChar w:fldCharType="end"/>
      </w:r>
    </w:p>
    <w:p w14:paraId="5C58967E" w14:textId="208522CB" w:rsidR="00811D39" w:rsidRDefault="00811D39">
      <w:pPr>
        <w:pStyle w:val="TOC9"/>
        <w:rPr>
          <w:rFonts w:eastAsiaTheme="minorEastAsia"/>
          <w:noProof/>
          <w:sz w:val="22"/>
          <w:lang w:bidi="ar-SA"/>
        </w:rPr>
      </w:pPr>
      <w:r>
        <w:rPr>
          <w:noProof/>
        </w:rPr>
        <w:t>Figure 3-9  Model Receiver Operator Characteristic Curve Comparison</w:t>
      </w:r>
      <w:r>
        <w:rPr>
          <w:noProof/>
        </w:rPr>
        <w:tab/>
      </w:r>
      <w:r>
        <w:rPr>
          <w:noProof/>
        </w:rPr>
        <w:fldChar w:fldCharType="begin"/>
      </w:r>
      <w:r>
        <w:rPr>
          <w:noProof/>
        </w:rPr>
        <w:instrText xml:space="preserve"> SEQ chapter _Toc53483974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_Toc53483974 \h </w:instrText>
      </w:r>
      <w:r>
        <w:rPr>
          <w:noProof/>
        </w:rPr>
      </w:r>
      <w:r>
        <w:rPr>
          <w:noProof/>
        </w:rPr>
        <w:fldChar w:fldCharType="separate"/>
      </w:r>
      <w:r w:rsidR="008B5FE1">
        <w:rPr>
          <w:noProof/>
        </w:rPr>
        <w:t>12</w:t>
      </w:r>
      <w:r>
        <w:rPr>
          <w:noProof/>
        </w:rPr>
        <w:fldChar w:fldCharType="end"/>
      </w:r>
    </w:p>
    <w:p w14:paraId="4D9255DC" w14:textId="522706C2" w:rsidR="00811D39" w:rsidRDefault="00811D39">
      <w:pPr>
        <w:pStyle w:val="TOC9"/>
        <w:rPr>
          <w:rFonts w:eastAsiaTheme="minorEastAsia"/>
          <w:noProof/>
          <w:sz w:val="22"/>
          <w:lang w:bidi="ar-SA"/>
        </w:rPr>
      </w:pPr>
      <w:r>
        <w:rPr>
          <w:noProof/>
        </w:rPr>
        <w:t>Figure 3- 10 Example Decision Tree on Subset of Port Richmond Data</w:t>
      </w:r>
      <w:r>
        <w:rPr>
          <w:noProof/>
        </w:rPr>
        <w:tab/>
      </w:r>
      <w:r>
        <w:rPr>
          <w:noProof/>
        </w:rPr>
        <w:fldChar w:fldCharType="begin"/>
      </w:r>
      <w:r>
        <w:rPr>
          <w:noProof/>
        </w:rPr>
        <w:instrText xml:space="preserve"> SEQ chapter _Toc53483975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_Toc53483975 \h </w:instrText>
      </w:r>
      <w:r>
        <w:rPr>
          <w:noProof/>
        </w:rPr>
      </w:r>
      <w:r>
        <w:rPr>
          <w:noProof/>
        </w:rPr>
        <w:fldChar w:fldCharType="separate"/>
      </w:r>
      <w:r w:rsidR="008B5FE1">
        <w:rPr>
          <w:noProof/>
        </w:rPr>
        <w:t>12</w:t>
      </w:r>
      <w:r>
        <w:rPr>
          <w:noProof/>
        </w:rPr>
        <w:fldChar w:fldCharType="end"/>
      </w:r>
    </w:p>
    <w:p w14:paraId="01F4BCF5" w14:textId="3CE7B8E4" w:rsidR="00811D39" w:rsidRDefault="00811D39">
      <w:pPr>
        <w:pStyle w:val="TOC9"/>
        <w:rPr>
          <w:rFonts w:eastAsiaTheme="minorEastAsia"/>
          <w:noProof/>
          <w:sz w:val="22"/>
          <w:lang w:bidi="ar-SA"/>
        </w:rPr>
      </w:pPr>
      <w:r>
        <w:rPr>
          <w:noProof/>
        </w:rPr>
        <w:t>Figure 3-11 Sample Logistic Regression with Disinfection Dose as only Predictor Variable</w:t>
      </w:r>
      <w:r>
        <w:rPr>
          <w:noProof/>
        </w:rPr>
        <w:tab/>
      </w:r>
      <w:r>
        <w:rPr>
          <w:noProof/>
        </w:rPr>
        <w:fldChar w:fldCharType="begin"/>
      </w:r>
      <w:r>
        <w:rPr>
          <w:noProof/>
        </w:rPr>
        <w:instrText xml:space="preserve"> SEQ chapter _Toc53483976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_Toc53483976 \h </w:instrText>
      </w:r>
      <w:r>
        <w:rPr>
          <w:noProof/>
        </w:rPr>
      </w:r>
      <w:r>
        <w:rPr>
          <w:noProof/>
        </w:rPr>
        <w:fldChar w:fldCharType="separate"/>
      </w:r>
      <w:r w:rsidR="008B5FE1">
        <w:rPr>
          <w:noProof/>
        </w:rPr>
        <w:t>14</w:t>
      </w:r>
      <w:r>
        <w:rPr>
          <w:noProof/>
        </w:rPr>
        <w:fldChar w:fldCharType="end"/>
      </w:r>
    </w:p>
    <w:p w14:paraId="2501A2ED" w14:textId="3F86367B" w:rsidR="00811D39" w:rsidRDefault="00811D39">
      <w:pPr>
        <w:pStyle w:val="TOC9"/>
        <w:rPr>
          <w:rFonts w:eastAsiaTheme="minorEastAsia"/>
          <w:noProof/>
          <w:sz w:val="22"/>
          <w:lang w:bidi="ar-SA"/>
        </w:rPr>
      </w:pPr>
      <w:r>
        <w:rPr>
          <w:noProof/>
        </w:rPr>
        <w:t xml:space="preserve">Figure 3-12 Factors Most Often Occurring When Effluent TRC Exceeded 0.52 mg/L </w:t>
      </w:r>
      <w:r>
        <w:rPr>
          <w:noProof/>
        </w:rPr>
        <w:tab/>
      </w:r>
      <w:r>
        <w:rPr>
          <w:noProof/>
        </w:rPr>
        <w:fldChar w:fldCharType="begin"/>
      </w:r>
      <w:r>
        <w:rPr>
          <w:noProof/>
        </w:rPr>
        <w:instrText xml:space="preserve"> SEQ chapter _Toc53483977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_Toc53483977 \h </w:instrText>
      </w:r>
      <w:r>
        <w:rPr>
          <w:noProof/>
        </w:rPr>
      </w:r>
      <w:r>
        <w:rPr>
          <w:noProof/>
        </w:rPr>
        <w:fldChar w:fldCharType="separate"/>
      </w:r>
      <w:r w:rsidR="008B5FE1">
        <w:rPr>
          <w:noProof/>
        </w:rPr>
        <w:t>15</w:t>
      </w:r>
      <w:r>
        <w:rPr>
          <w:noProof/>
        </w:rPr>
        <w:fldChar w:fldCharType="end"/>
      </w:r>
    </w:p>
    <w:p w14:paraId="4AD4201D" w14:textId="432117F9" w:rsidR="00811D39" w:rsidRDefault="00811D39">
      <w:pPr>
        <w:pStyle w:val="TOC9"/>
        <w:rPr>
          <w:rFonts w:eastAsiaTheme="minorEastAsia"/>
          <w:noProof/>
          <w:sz w:val="22"/>
          <w:lang w:bidi="ar-SA"/>
        </w:rPr>
      </w:pPr>
      <w:r>
        <w:rPr>
          <w:noProof/>
        </w:rPr>
        <w:t>Figure 3-13  TRC concentrations by Binned Disinfection Dose (Bin intervals defined such that they contain an equivalent number of observations)</w:t>
      </w:r>
      <w:r>
        <w:rPr>
          <w:noProof/>
        </w:rPr>
        <w:tab/>
      </w:r>
      <w:r>
        <w:rPr>
          <w:noProof/>
        </w:rPr>
        <w:fldChar w:fldCharType="begin"/>
      </w:r>
      <w:r>
        <w:rPr>
          <w:noProof/>
        </w:rPr>
        <w:instrText xml:space="preserve"> SEQ chapter _Toc53483978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_Toc53483978 \h </w:instrText>
      </w:r>
      <w:r>
        <w:rPr>
          <w:noProof/>
        </w:rPr>
      </w:r>
      <w:r>
        <w:rPr>
          <w:noProof/>
        </w:rPr>
        <w:fldChar w:fldCharType="separate"/>
      </w:r>
      <w:r w:rsidR="008B5FE1">
        <w:rPr>
          <w:noProof/>
        </w:rPr>
        <w:t>16</w:t>
      </w:r>
      <w:r>
        <w:rPr>
          <w:noProof/>
        </w:rPr>
        <w:fldChar w:fldCharType="end"/>
      </w:r>
    </w:p>
    <w:p w14:paraId="46E0C3FD" w14:textId="3EFF8384" w:rsidR="00811D39" w:rsidRDefault="00811D39">
      <w:pPr>
        <w:pStyle w:val="TOC9"/>
        <w:rPr>
          <w:rFonts w:eastAsiaTheme="minorEastAsia"/>
          <w:noProof/>
          <w:sz w:val="22"/>
          <w:lang w:bidi="ar-SA"/>
        </w:rPr>
      </w:pPr>
      <w:r>
        <w:rPr>
          <w:noProof/>
        </w:rPr>
        <w:t>Figure 3-14  TRC concentrations by Binned influent BOD Loading Rate (Bin intervals defined such that they contain an equivalent number of observations)</w:t>
      </w:r>
      <w:r>
        <w:rPr>
          <w:noProof/>
        </w:rPr>
        <w:tab/>
      </w:r>
      <w:r>
        <w:rPr>
          <w:noProof/>
        </w:rPr>
        <w:fldChar w:fldCharType="begin"/>
      </w:r>
      <w:r>
        <w:rPr>
          <w:noProof/>
        </w:rPr>
        <w:instrText xml:space="preserve"> SEQ chapter _Toc53483979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_Toc53483979 \h </w:instrText>
      </w:r>
      <w:r>
        <w:rPr>
          <w:noProof/>
        </w:rPr>
      </w:r>
      <w:r>
        <w:rPr>
          <w:noProof/>
        </w:rPr>
        <w:fldChar w:fldCharType="separate"/>
      </w:r>
      <w:r w:rsidR="008B5FE1">
        <w:rPr>
          <w:noProof/>
        </w:rPr>
        <w:t>17</w:t>
      </w:r>
      <w:r>
        <w:rPr>
          <w:noProof/>
        </w:rPr>
        <w:fldChar w:fldCharType="end"/>
      </w:r>
    </w:p>
    <w:p w14:paraId="37CB9761" w14:textId="2BADCCEA" w:rsidR="00811D39" w:rsidRDefault="00811D39">
      <w:pPr>
        <w:pStyle w:val="TOC9"/>
        <w:rPr>
          <w:rFonts w:eastAsiaTheme="minorEastAsia"/>
          <w:noProof/>
          <w:sz w:val="22"/>
          <w:lang w:bidi="ar-SA"/>
        </w:rPr>
      </w:pPr>
      <w:r>
        <w:rPr>
          <w:noProof/>
        </w:rPr>
        <w:t xml:space="preserve">Figure 3-15 - TRC concentrations by Binned Visy Paper Flow Rate (Bin intervals defined such that they contain an equivalent number of observations) </w:t>
      </w:r>
      <w:r w:rsidRPr="00455312">
        <w:rPr>
          <w:noProof/>
          <w:vertAlign w:val="superscript"/>
        </w:rPr>
        <w:t>[*]</w:t>
      </w:r>
      <w:r>
        <w:rPr>
          <w:noProof/>
        </w:rPr>
        <w:t>Plot is zoomed in and does not show all TRC observations</w:t>
      </w:r>
      <w:r>
        <w:rPr>
          <w:noProof/>
        </w:rPr>
        <w:tab/>
      </w:r>
      <w:r>
        <w:rPr>
          <w:noProof/>
        </w:rPr>
        <w:fldChar w:fldCharType="begin"/>
      </w:r>
      <w:r>
        <w:rPr>
          <w:noProof/>
        </w:rPr>
        <w:instrText xml:space="preserve"> SEQ chapter _Toc53483980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_Toc53483980 \h </w:instrText>
      </w:r>
      <w:r>
        <w:rPr>
          <w:noProof/>
        </w:rPr>
      </w:r>
      <w:r>
        <w:rPr>
          <w:noProof/>
        </w:rPr>
        <w:fldChar w:fldCharType="separate"/>
      </w:r>
      <w:r w:rsidR="008B5FE1">
        <w:rPr>
          <w:noProof/>
        </w:rPr>
        <w:t>17</w:t>
      </w:r>
      <w:r>
        <w:rPr>
          <w:noProof/>
        </w:rPr>
        <w:fldChar w:fldCharType="end"/>
      </w:r>
    </w:p>
    <w:p w14:paraId="187B2F3F" w14:textId="50625186" w:rsidR="00811D39" w:rsidRDefault="00811D39">
      <w:pPr>
        <w:pStyle w:val="TOC9"/>
        <w:rPr>
          <w:rFonts w:eastAsiaTheme="minorEastAsia"/>
          <w:noProof/>
          <w:sz w:val="22"/>
          <w:lang w:bidi="ar-SA"/>
        </w:rPr>
      </w:pPr>
      <w:r>
        <w:rPr>
          <w:noProof/>
        </w:rPr>
        <w:t>Figure 3-16  TRC concentrations by Binned Fecal Coliform 7-day Geomean (Bin intervals defined such they are the same length independent of number of observations)</w:t>
      </w:r>
      <w:r w:rsidRPr="00455312">
        <w:rPr>
          <w:noProof/>
          <w:vertAlign w:val="superscript"/>
        </w:rPr>
        <w:t xml:space="preserve"> [*]</w:t>
      </w:r>
      <w:r>
        <w:rPr>
          <w:noProof/>
        </w:rPr>
        <w:t>Plot is zoomed in and does not show all TRC observations</w:t>
      </w:r>
      <w:r>
        <w:rPr>
          <w:noProof/>
        </w:rPr>
        <w:tab/>
      </w:r>
      <w:r>
        <w:rPr>
          <w:noProof/>
        </w:rPr>
        <w:fldChar w:fldCharType="begin"/>
      </w:r>
      <w:r>
        <w:rPr>
          <w:noProof/>
        </w:rPr>
        <w:instrText xml:space="preserve"> SEQ chapter _Toc53483981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_Toc53483981 \h </w:instrText>
      </w:r>
      <w:r>
        <w:rPr>
          <w:noProof/>
        </w:rPr>
      </w:r>
      <w:r>
        <w:rPr>
          <w:noProof/>
        </w:rPr>
        <w:fldChar w:fldCharType="separate"/>
      </w:r>
      <w:r w:rsidR="008B5FE1">
        <w:rPr>
          <w:noProof/>
        </w:rPr>
        <w:t>18</w:t>
      </w:r>
      <w:r>
        <w:rPr>
          <w:noProof/>
        </w:rPr>
        <w:fldChar w:fldCharType="end"/>
      </w:r>
    </w:p>
    <w:p w14:paraId="48D0308B" w14:textId="6A95F6C0" w:rsidR="00811D39" w:rsidRDefault="00811D39">
      <w:pPr>
        <w:pStyle w:val="TOC9"/>
        <w:rPr>
          <w:rFonts w:eastAsiaTheme="minorEastAsia"/>
          <w:noProof/>
          <w:sz w:val="22"/>
          <w:lang w:bidi="ar-SA"/>
        </w:rPr>
      </w:pPr>
      <w:r>
        <w:rPr>
          <w:noProof/>
        </w:rPr>
        <w:t>Figure 3-17  TRC concentrations by Binned Effluent Suspended Solids (Bin intervals defined such they are the same length independent of number of observations)</w:t>
      </w:r>
      <w:r w:rsidRPr="00455312">
        <w:rPr>
          <w:noProof/>
          <w:vertAlign w:val="superscript"/>
        </w:rPr>
        <w:t xml:space="preserve"> [*]</w:t>
      </w:r>
      <w:r>
        <w:rPr>
          <w:noProof/>
        </w:rPr>
        <w:t>Plot is zoomed in and does not show all TRC observations</w:t>
      </w:r>
      <w:r>
        <w:rPr>
          <w:noProof/>
        </w:rPr>
        <w:tab/>
      </w:r>
      <w:r>
        <w:rPr>
          <w:noProof/>
        </w:rPr>
        <w:fldChar w:fldCharType="begin"/>
      </w:r>
      <w:r>
        <w:rPr>
          <w:noProof/>
        </w:rPr>
        <w:instrText xml:space="preserve"> SEQ chapter _Toc53483982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_Toc53483982 \h </w:instrText>
      </w:r>
      <w:r>
        <w:rPr>
          <w:noProof/>
        </w:rPr>
      </w:r>
      <w:r>
        <w:rPr>
          <w:noProof/>
        </w:rPr>
        <w:fldChar w:fldCharType="separate"/>
      </w:r>
      <w:r w:rsidR="008B5FE1">
        <w:rPr>
          <w:noProof/>
        </w:rPr>
        <w:t>18</w:t>
      </w:r>
      <w:r>
        <w:rPr>
          <w:noProof/>
        </w:rPr>
        <w:fldChar w:fldCharType="end"/>
      </w:r>
    </w:p>
    <w:p w14:paraId="75E32839" w14:textId="0A2BC0B6" w:rsidR="00811D39" w:rsidRDefault="00811D39">
      <w:pPr>
        <w:pStyle w:val="TOC9"/>
        <w:rPr>
          <w:rFonts w:eastAsiaTheme="minorEastAsia"/>
          <w:noProof/>
          <w:sz w:val="22"/>
          <w:lang w:bidi="ar-SA"/>
        </w:rPr>
      </w:pPr>
      <w:r>
        <w:rPr>
          <w:noProof/>
        </w:rPr>
        <w:t>Figure 4-1 Figure and Title Placement</w:t>
      </w:r>
      <w:r>
        <w:rPr>
          <w:noProof/>
        </w:rPr>
        <w:tab/>
      </w:r>
      <w:r>
        <w:rPr>
          <w:noProof/>
        </w:rPr>
        <w:fldChar w:fldCharType="begin"/>
      </w:r>
      <w:r>
        <w:rPr>
          <w:noProof/>
        </w:rPr>
        <w:instrText xml:space="preserve"> SEQ chapter _Toc53483983 \* ARABIC </w:instrText>
      </w:r>
      <w:r>
        <w:rPr>
          <w:noProof/>
        </w:rPr>
        <w:fldChar w:fldCharType="separate"/>
      </w:r>
      <w:r w:rsidR="008B5FE1">
        <w:rPr>
          <w:noProof/>
        </w:rPr>
        <w:t>4</w:t>
      </w:r>
      <w:r>
        <w:rPr>
          <w:noProof/>
        </w:rPr>
        <w:fldChar w:fldCharType="end"/>
      </w:r>
      <w:r>
        <w:rPr>
          <w:noProof/>
        </w:rPr>
        <w:t>-</w:t>
      </w:r>
      <w:r>
        <w:rPr>
          <w:noProof/>
        </w:rPr>
        <w:fldChar w:fldCharType="begin"/>
      </w:r>
      <w:r>
        <w:rPr>
          <w:noProof/>
        </w:rPr>
        <w:instrText xml:space="preserve"> PAGEREF _Toc53483983 \h </w:instrText>
      </w:r>
      <w:r>
        <w:rPr>
          <w:noProof/>
        </w:rPr>
      </w:r>
      <w:r>
        <w:rPr>
          <w:noProof/>
        </w:rPr>
        <w:fldChar w:fldCharType="separate"/>
      </w:r>
      <w:ins w:id="12" w:author="Smith, Kenneth J (Woodbury)" w:date="2021-01-12T17:20:00Z">
        <w:r w:rsidR="008B5FE1">
          <w:rPr>
            <w:noProof/>
          </w:rPr>
          <w:t>22</w:t>
        </w:r>
      </w:ins>
      <w:del w:id="13" w:author="Smith, Kenneth J (Woodbury)" w:date="2021-01-12T17:20:00Z">
        <w:r w:rsidR="008B5FE1" w:rsidDel="008B5FE1">
          <w:rPr>
            <w:noProof/>
          </w:rPr>
          <w:delText>20</w:delText>
        </w:r>
      </w:del>
      <w:r>
        <w:rPr>
          <w:noProof/>
        </w:rPr>
        <w:fldChar w:fldCharType="end"/>
      </w:r>
    </w:p>
    <w:p w14:paraId="09025F60" w14:textId="09BB3808" w:rsidR="008C45B1" w:rsidRDefault="00A10890" w:rsidP="00CD06C7">
      <w:pPr>
        <w:pStyle w:val="LFTTOC9"/>
        <w:keepNext/>
        <w:rPr>
          <w:noProof/>
          <w:szCs w:val="21"/>
        </w:rPr>
      </w:pPr>
      <w:r>
        <w:rPr>
          <w:noProof/>
          <w:szCs w:val="21"/>
        </w:rPr>
        <w:fldChar w:fldCharType="end"/>
      </w:r>
    </w:p>
    <w:p w14:paraId="3B119DB2" w14:textId="77777777" w:rsidR="008C45B1" w:rsidRDefault="008C45B1" w:rsidP="008C45B1">
      <w:pPr>
        <w:pStyle w:val="LFTTOC9"/>
        <w:rPr>
          <w:noProof/>
          <w:szCs w:val="21"/>
        </w:rPr>
      </w:pPr>
    </w:p>
    <w:p w14:paraId="2DDB9BDE" w14:textId="77777777" w:rsidR="008C45B1" w:rsidRDefault="008C45B1" w:rsidP="008C45B1">
      <w:pPr>
        <w:pStyle w:val="LFTTOC9"/>
      </w:pPr>
    </w:p>
    <w:p w14:paraId="5CF76432" w14:textId="77777777" w:rsidR="008C45B1" w:rsidRDefault="008C45B1" w:rsidP="005E2488">
      <w:pPr>
        <w:pStyle w:val="LFTTOCHead2"/>
      </w:pPr>
    </w:p>
    <w:p w14:paraId="19CBB61F" w14:textId="77777777" w:rsidR="00126522" w:rsidRDefault="00126522" w:rsidP="005E2488">
      <w:pPr>
        <w:pStyle w:val="LFTTOCHead2"/>
      </w:pPr>
      <w:r>
        <w:t>List of Tables</w:t>
      </w:r>
    </w:p>
    <w:p w14:paraId="60A6C80B" w14:textId="3888A5FC" w:rsidR="00310E98" w:rsidRDefault="00A10890">
      <w:pPr>
        <w:pStyle w:val="TOC9"/>
        <w:rPr>
          <w:rFonts w:eastAsiaTheme="minorEastAsia"/>
          <w:noProof/>
          <w:sz w:val="22"/>
          <w:lang w:bidi="ar-SA"/>
        </w:rPr>
      </w:pPr>
      <w:r>
        <w:rPr>
          <w:noProof/>
          <w:sz w:val="18"/>
        </w:rPr>
        <w:fldChar w:fldCharType="begin"/>
      </w:r>
      <w:r>
        <w:rPr>
          <w:noProof/>
          <w:sz w:val="18"/>
        </w:rPr>
        <w:instrText xml:space="preserve"> TOC \t "LFT Table Title,9" \s chapter \* MERGEFORMAT </w:instrText>
      </w:r>
      <w:r>
        <w:rPr>
          <w:noProof/>
          <w:sz w:val="18"/>
        </w:rPr>
        <w:fldChar w:fldCharType="separate"/>
      </w:r>
      <w:r w:rsidR="00310E98">
        <w:rPr>
          <w:noProof/>
        </w:rPr>
        <w:t>Table 1-1 Overview of Effluent TRC Concentrations through February 2020</w:t>
      </w:r>
      <w:r w:rsidR="00310E98">
        <w:rPr>
          <w:noProof/>
        </w:rPr>
        <w:tab/>
      </w:r>
      <w:r w:rsidR="00310E98">
        <w:rPr>
          <w:noProof/>
        </w:rPr>
        <w:fldChar w:fldCharType="begin"/>
      </w:r>
      <w:r w:rsidR="00310E98">
        <w:rPr>
          <w:noProof/>
        </w:rPr>
        <w:instrText xml:space="preserve"> SEQ chapter _Toc53483984 \* ARABIC </w:instrText>
      </w:r>
      <w:r w:rsidR="00310E98">
        <w:rPr>
          <w:noProof/>
        </w:rPr>
        <w:fldChar w:fldCharType="separate"/>
      </w:r>
      <w:r w:rsidR="008B5FE1">
        <w:rPr>
          <w:noProof/>
        </w:rPr>
        <w:t>1</w:t>
      </w:r>
      <w:r w:rsidR="00310E98">
        <w:rPr>
          <w:noProof/>
        </w:rPr>
        <w:fldChar w:fldCharType="end"/>
      </w:r>
      <w:r w:rsidR="00310E98">
        <w:rPr>
          <w:noProof/>
        </w:rPr>
        <w:t>-</w:t>
      </w:r>
      <w:r w:rsidR="00310E98">
        <w:rPr>
          <w:noProof/>
        </w:rPr>
        <w:fldChar w:fldCharType="begin"/>
      </w:r>
      <w:r w:rsidR="00310E98">
        <w:rPr>
          <w:noProof/>
        </w:rPr>
        <w:instrText xml:space="preserve"> PAGEREF _Toc53483984 \h </w:instrText>
      </w:r>
      <w:r w:rsidR="00310E98">
        <w:rPr>
          <w:noProof/>
        </w:rPr>
      </w:r>
      <w:r w:rsidR="00310E98">
        <w:rPr>
          <w:noProof/>
        </w:rPr>
        <w:fldChar w:fldCharType="separate"/>
      </w:r>
      <w:r w:rsidR="008B5FE1">
        <w:rPr>
          <w:noProof/>
        </w:rPr>
        <w:t>2</w:t>
      </w:r>
      <w:r w:rsidR="00310E98">
        <w:rPr>
          <w:noProof/>
        </w:rPr>
        <w:fldChar w:fldCharType="end"/>
      </w:r>
    </w:p>
    <w:p w14:paraId="795540A2" w14:textId="43AC3B88" w:rsidR="00310E98" w:rsidRDefault="00310E98">
      <w:pPr>
        <w:pStyle w:val="TOC9"/>
        <w:rPr>
          <w:rFonts w:eastAsiaTheme="minorEastAsia"/>
          <w:noProof/>
          <w:sz w:val="22"/>
          <w:lang w:bidi="ar-SA"/>
        </w:rPr>
      </w:pPr>
      <w:r>
        <w:rPr>
          <w:noProof/>
        </w:rPr>
        <w:lastRenderedPageBreak/>
        <w:t>Table 2-1 Parameters Potentially Impacting Disinfection at Port Richmond WWRF</w:t>
      </w:r>
      <w:r>
        <w:rPr>
          <w:noProof/>
        </w:rPr>
        <w:tab/>
      </w:r>
      <w:r>
        <w:rPr>
          <w:noProof/>
        </w:rPr>
        <w:fldChar w:fldCharType="begin"/>
      </w:r>
      <w:r>
        <w:rPr>
          <w:noProof/>
        </w:rPr>
        <w:instrText xml:space="preserve"> SEQ chapter _Toc53483985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_Toc53483985 \h </w:instrText>
      </w:r>
      <w:r>
        <w:rPr>
          <w:noProof/>
        </w:rPr>
      </w:r>
      <w:r>
        <w:rPr>
          <w:noProof/>
        </w:rPr>
        <w:fldChar w:fldCharType="separate"/>
      </w:r>
      <w:r w:rsidR="008B5FE1">
        <w:rPr>
          <w:noProof/>
        </w:rPr>
        <w:t>1</w:t>
      </w:r>
      <w:r>
        <w:rPr>
          <w:noProof/>
        </w:rPr>
        <w:fldChar w:fldCharType="end"/>
      </w:r>
    </w:p>
    <w:p w14:paraId="569D839B" w14:textId="07973E0A" w:rsidR="00310E98" w:rsidRDefault="00310E98">
      <w:pPr>
        <w:pStyle w:val="TOC9"/>
        <w:rPr>
          <w:rFonts w:eastAsiaTheme="minorEastAsia"/>
          <w:noProof/>
          <w:sz w:val="22"/>
          <w:lang w:bidi="ar-SA"/>
        </w:rPr>
      </w:pPr>
      <w:r>
        <w:rPr>
          <w:noProof/>
        </w:rPr>
        <w:t>Table 2-2 Timeframes for Detailed Data Evaluation</w:t>
      </w:r>
      <w:r>
        <w:rPr>
          <w:noProof/>
        </w:rPr>
        <w:tab/>
      </w:r>
      <w:r>
        <w:rPr>
          <w:noProof/>
        </w:rPr>
        <w:fldChar w:fldCharType="begin"/>
      </w:r>
      <w:r>
        <w:rPr>
          <w:noProof/>
        </w:rPr>
        <w:instrText xml:space="preserve"> SEQ chapter _Toc53483986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_Toc53483986 \h </w:instrText>
      </w:r>
      <w:r>
        <w:rPr>
          <w:noProof/>
        </w:rPr>
      </w:r>
      <w:r>
        <w:rPr>
          <w:noProof/>
        </w:rPr>
        <w:fldChar w:fldCharType="separate"/>
      </w:r>
      <w:r w:rsidR="008B5FE1">
        <w:rPr>
          <w:noProof/>
        </w:rPr>
        <w:t>2</w:t>
      </w:r>
      <w:r>
        <w:rPr>
          <w:noProof/>
        </w:rPr>
        <w:fldChar w:fldCharType="end"/>
      </w:r>
    </w:p>
    <w:p w14:paraId="73CEBBC7" w14:textId="57615B08" w:rsidR="00310E98" w:rsidRDefault="00310E98">
      <w:pPr>
        <w:pStyle w:val="TOC9"/>
        <w:rPr>
          <w:rFonts w:eastAsiaTheme="minorEastAsia"/>
          <w:noProof/>
          <w:sz w:val="22"/>
          <w:lang w:bidi="ar-SA"/>
        </w:rPr>
      </w:pPr>
      <w:r>
        <w:rPr>
          <w:noProof/>
        </w:rPr>
        <w:t>Table 2-3 Detailed Data Provided by PLC Logs</w:t>
      </w:r>
      <w:r>
        <w:rPr>
          <w:noProof/>
        </w:rPr>
        <w:tab/>
      </w:r>
      <w:r>
        <w:rPr>
          <w:noProof/>
        </w:rPr>
        <w:fldChar w:fldCharType="begin"/>
      </w:r>
      <w:r>
        <w:rPr>
          <w:noProof/>
        </w:rPr>
        <w:instrText xml:space="preserve"> SEQ chapter _Toc53483987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_Toc53483987 \h </w:instrText>
      </w:r>
      <w:r>
        <w:rPr>
          <w:noProof/>
        </w:rPr>
      </w:r>
      <w:r>
        <w:rPr>
          <w:noProof/>
        </w:rPr>
        <w:fldChar w:fldCharType="separate"/>
      </w:r>
      <w:r w:rsidR="008B5FE1">
        <w:rPr>
          <w:noProof/>
        </w:rPr>
        <w:t>2</w:t>
      </w:r>
      <w:r>
        <w:rPr>
          <w:noProof/>
        </w:rPr>
        <w:fldChar w:fldCharType="end"/>
      </w:r>
    </w:p>
    <w:p w14:paraId="5D06C5C4" w14:textId="2F3CA812" w:rsidR="00310E98" w:rsidRDefault="00310E98">
      <w:pPr>
        <w:pStyle w:val="TOC9"/>
        <w:rPr>
          <w:rFonts w:eastAsiaTheme="minorEastAsia"/>
          <w:noProof/>
          <w:sz w:val="22"/>
          <w:lang w:bidi="ar-SA"/>
        </w:rPr>
      </w:pPr>
      <w:r>
        <w:rPr>
          <w:noProof/>
        </w:rPr>
        <w:t>Table 2-4 Disinfection Information from Process Logs</w:t>
      </w:r>
      <w:r>
        <w:rPr>
          <w:noProof/>
        </w:rPr>
        <w:tab/>
      </w:r>
      <w:r>
        <w:rPr>
          <w:noProof/>
        </w:rPr>
        <w:fldChar w:fldCharType="begin"/>
      </w:r>
      <w:r>
        <w:rPr>
          <w:noProof/>
        </w:rPr>
        <w:instrText xml:space="preserve"> SEQ chapter _Toc53483988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_Toc53483988 \h </w:instrText>
      </w:r>
      <w:r>
        <w:rPr>
          <w:noProof/>
        </w:rPr>
      </w:r>
      <w:r>
        <w:rPr>
          <w:noProof/>
        </w:rPr>
        <w:fldChar w:fldCharType="separate"/>
      </w:r>
      <w:r w:rsidR="008B5FE1">
        <w:rPr>
          <w:noProof/>
        </w:rPr>
        <w:t>4</w:t>
      </w:r>
      <w:r>
        <w:rPr>
          <w:noProof/>
        </w:rPr>
        <w:fldChar w:fldCharType="end"/>
      </w:r>
    </w:p>
    <w:p w14:paraId="67DDCF6F" w14:textId="7AD4D595" w:rsidR="00310E98" w:rsidRDefault="00310E98">
      <w:pPr>
        <w:pStyle w:val="TOC9"/>
        <w:rPr>
          <w:rFonts w:eastAsiaTheme="minorEastAsia"/>
          <w:noProof/>
          <w:sz w:val="22"/>
          <w:lang w:bidi="ar-SA"/>
        </w:rPr>
      </w:pPr>
      <w:r>
        <w:rPr>
          <w:noProof/>
        </w:rPr>
        <w:t>Table 2-5 Visy Paper Discharge Characteristics</w:t>
      </w:r>
      <w:r>
        <w:rPr>
          <w:noProof/>
        </w:rPr>
        <w:tab/>
      </w:r>
      <w:r>
        <w:rPr>
          <w:noProof/>
        </w:rPr>
        <w:fldChar w:fldCharType="begin"/>
      </w:r>
      <w:r>
        <w:rPr>
          <w:noProof/>
        </w:rPr>
        <w:instrText xml:space="preserve"> SEQ chapter _Toc53483989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_Toc53483989 \h </w:instrText>
      </w:r>
      <w:r>
        <w:rPr>
          <w:noProof/>
        </w:rPr>
      </w:r>
      <w:r>
        <w:rPr>
          <w:noProof/>
        </w:rPr>
        <w:fldChar w:fldCharType="separate"/>
      </w:r>
      <w:r w:rsidR="008B5FE1">
        <w:rPr>
          <w:noProof/>
        </w:rPr>
        <w:t>4</w:t>
      </w:r>
      <w:r>
        <w:rPr>
          <w:noProof/>
        </w:rPr>
        <w:fldChar w:fldCharType="end"/>
      </w:r>
    </w:p>
    <w:p w14:paraId="436BD05B" w14:textId="1C5000E4" w:rsidR="00310E98" w:rsidRDefault="00310E98">
      <w:pPr>
        <w:pStyle w:val="TOC9"/>
        <w:rPr>
          <w:rFonts w:eastAsiaTheme="minorEastAsia"/>
          <w:noProof/>
          <w:sz w:val="22"/>
          <w:lang w:bidi="ar-SA"/>
        </w:rPr>
      </w:pPr>
      <w:r>
        <w:rPr>
          <w:noProof/>
        </w:rPr>
        <w:t>Table  2-6 – Number of Samples Collected  from Each Sample Location</w:t>
      </w:r>
      <w:r>
        <w:rPr>
          <w:noProof/>
        </w:rPr>
        <w:tab/>
      </w:r>
      <w:r>
        <w:rPr>
          <w:noProof/>
        </w:rPr>
        <w:fldChar w:fldCharType="begin"/>
      </w:r>
      <w:r>
        <w:rPr>
          <w:noProof/>
        </w:rPr>
        <w:instrText xml:space="preserve"> SEQ chapter _Toc53483990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_Toc53483990 \h </w:instrText>
      </w:r>
      <w:r>
        <w:rPr>
          <w:noProof/>
        </w:rPr>
      </w:r>
      <w:r>
        <w:rPr>
          <w:noProof/>
        </w:rPr>
        <w:fldChar w:fldCharType="separate"/>
      </w:r>
      <w:r w:rsidR="008B5FE1">
        <w:rPr>
          <w:noProof/>
        </w:rPr>
        <w:t>7</w:t>
      </w:r>
      <w:r>
        <w:rPr>
          <w:noProof/>
        </w:rPr>
        <w:fldChar w:fldCharType="end"/>
      </w:r>
    </w:p>
    <w:p w14:paraId="1A2516A4" w14:textId="5A769606" w:rsidR="00310E98" w:rsidRDefault="00310E98">
      <w:pPr>
        <w:pStyle w:val="TOC9"/>
        <w:rPr>
          <w:rFonts w:eastAsiaTheme="minorEastAsia"/>
          <w:noProof/>
          <w:sz w:val="22"/>
          <w:lang w:bidi="ar-SA"/>
        </w:rPr>
      </w:pPr>
      <w:r>
        <w:rPr>
          <w:noProof/>
        </w:rPr>
        <w:t>Table  2-7 – DEP Sampling Program Notes</w:t>
      </w:r>
      <w:r>
        <w:rPr>
          <w:noProof/>
        </w:rPr>
        <w:tab/>
      </w:r>
      <w:r>
        <w:rPr>
          <w:noProof/>
        </w:rPr>
        <w:fldChar w:fldCharType="begin"/>
      </w:r>
      <w:r>
        <w:rPr>
          <w:noProof/>
        </w:rPr>
        <w:instrText xml:space="preserve"> SEQ chapter _Toc53483991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_Toc53483991 \h </w:instrText>
      </w:r>
      <w:r>
        <w:rPr>
          <w:noProof/>
        </w:rPr>
      </w:r>
      <w:r>
        <w:rPr>
          <w:noProof/>
        </w:rPr>
        <w:fldChar w:fldCharType="separate"/>
      </w:r>
      <w:r w:rsidR="008B5FE1">
        <w:rPr>
          <w:noProof/>
        </w:rPr>
        <w:t>1</w:t>
      </w:r>
      <w:r>
        <w:rPr>
          <w:noProof/>
        </w:rPr>
        <w:fldChar w:fldCharType="end"/>
      </w:r>
    </w:p>
    <w:p w14:paraId="1BE2546B" w14:textId="6C83E950" w:rsidR="00310E98" w:rsidRDefault="00310E98">
      <w:pPr>
        <w:pStyle w:val="TOC9"/>
        <w:rPr>
          <w:rFonts w:eastAsiaTheme="minorEastAsia"/>
          <w:noProof/>
          <w:sz w:val="22"/>
          <w:lang w:bidi="ar-SA"/>
        </w:rPr>
      </w:pPr>
      <w:r>
        <w:rPr>
          <w:noProof/>
        </w:rPr>
        <w:t>Table  2-8 – Summary Statistics of Port Richmond Bacterial Concentrations</w:t>
      </w:r>
      <w:r>
        <w:rPr>
          <w:noProof/>
        </w:rPr>
        <w:tab/>
      </w:r>
      <w:r>
        <w:rPr>
          <w:noProof/>
        </w:rPr>
        <w:fldChar w:fldCharType="begin"/>
      </w:r>
      <w:r>
        <w:rPr>
          <w:noProof/>
        </w:rPr>
        <w:instrText xml:space="preserve"> SEQ chapter _Toc53483992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_Toc53483992 \h </w:instrText>
      </w:r>
      <w:r>
        <w:rPr>
          <w:noProof/>
        </w:rPr>
      </w:r>
      <w:r>
        <w:rPr>
          <w:noProof/>
        </w:rPr>
        <w:fldChar w:fldCharType="separate"/>
      </w:r>
      <w:r w:rsidR="008B5FE1">
        <w:rPr>
          <w:noProof/>
        </w:rPr>
        <w:t>4</w:t>
      </w:r>
      <w:r>
        <w:rPr>
          <w:noProof/>
        </w:rPr>
        <w:fldChar w:fldCharType="end"/>
      </w:r>
    </w:p>
    <w:p w14:paraId="54CD413F" w14:textId="79070A23" w:rsidR="00310E98" w:rsidRDefault="00310E98">
      <w:pPr>
        <w:pStyle w:val="TOC9"/>
        <w:rPr>
          <w:rFonts w:eastAsiaTheme="minorEastAsia"/>
          <w:noProof/>
          <w:sz w:val="22"/>
          <w:lang w:bidi="ar-SA"/>
        </w:rPr>
      </w:pPr>
      <w:r>
        <w:rPr>
          <w:noProof/>
        </w:rPr>
        <w:t>Table 2-9  Summary Statistics of Port Richmond cBOD, TSS, and TRC Concentrations</w:t>
      </w:r>
      <w:r>
        <w:rPr>
          <w:noProof/>
        </w:rPr>
        <w:tab/>
      </w:r>
      <w:r>
        <w:rPr>
          <w:noProof/>
        </w:rPr>
        <w:fldChar w:fldCharType="begin"/>
      </w:r>
      <w:r>
        <w:rPr>
          <w:noProof/>
        </w:rPr>
        <w:instrText xml:space="preserve"> SEQ chapter _Toc53483993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_Toc53483993 \h </w:instrText>
      </w:r>
      <w:r>
        <w:rPr>
          <w:noProof/>
        </w:rPr>
      </w:r>
      <w:r>
        <w:rPr>
          <w:noProof/>
        </w:rPr>
        <w:fldChar w:fldCharType="separate"/>
      </w:r>
      <w:r w:rsidR="008B5FE1">
        <w:rPr>
          <w:noProof/>
        </w:rPr>
        <w:t>6</w:t>
      </w:r>
      <w:r>
        <w:rPr>
          <w:noProof/>
        </w:rPr>
        <w:fldChar w:fldCharType="end"/>
      </w:r>
    </w:p>
    <w:p w14:paraId="614CE673" w14:textId="548EF4BB" w:rsidR="00310E98" w:rsidRDefault="00310E98">
      <w:pPr>
        <w:pStyle w:val="TOC9"/>
        <w:rPr>
          <w:rFonts w:eastAsiaTheme="minorEastAsia"/>
          <w:noProof/>
          <w:sz w:val="22"/>
          <w:lang w:bidi="ar-SA"/>
        </w:rPr>
      </w:pPr>
      <w:r>
        <w:rPr>
          <w:noProof/>
        </w:rPr>
        <w:t>Table 2-10 - Demand Investigation 1</w:t>
      </w:r>
      <w:r>
        <w:rPr>
          <w:noProof/>
        </w:rPr>
        <w:tab/>
      </w:r>
      <w:r>
        <w:rPr>
          <w:noProof/>
        </w:rPr>
        <w:fldChar w:fldCharType="begin"/>
      </w:r>
      <w:r>
        <w:rPr>
          <w:noProof/>
        </w:rPr>
        <w:instrText xml:space="preserve"> SEQ chapter _Toc53483994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_Toc53483994 \h </w:instrText>
      </w:r>
      <w:r>
        <w:rPr>
          <w:noProof/>
        </w:rPr>
      </w:r>
      <w:r>
        <w:rPr>
          <w:noProof/>
        </w:rPr>
        <w:fldChar w:fldCharType="separate"/>
      </w:r>
      <w:r w:rsidR="008B5FE1">
        <w:rPr>
          <w:noProof/>
        </w:rPr>
        <w:t>10</w:t>
      </w:r>
      <w:r>
        <w:rPr>
          <w:noProof/>
        </w:rPr>
        <w:fldChar w:fldCharType="end"/>
      </w:r>
    </w:p>
    <w:p w14:paraId="5E31BE70" w14:textId="0D95F4D4" w:rsidR="00310E98" w:rsidRDefault="00310E98">
      <w:pPr>
        <w:pStyle w:val="TOC9"/>
        <w:rPr>
          <w:rFonts w:eastAsiaTheme="minorEastAsia"/>
          <w:noProof/>
          <w:sz w:val="22"/>
          <w:lang w:bidi="ar-SA"/>
        </w:rPr>
      </w:pPr>
      <w:r>
        <w:rPr>
          <w:noProof/>
        </w:rPr>
        <w:t>Table 2-11 - Demand Investigation 2</w:t>
      </w:r>
      <w:r>
        <w:rPr>
          <w:noProof/>
        </w:rPr>
        <w:tab/>
      </w:r>
      <w:r>
        <w:rPr>
          <w:noProof/>
        </w:rPr>
        <w:fldChar w:fldCharType="begin"/>
      </w:r>
      <w:r>
        <w:rPr>
          <w:noProof/>
        </w:rPr>
        <w:instrText xml:space="preserve"> SEQ chapter _Toc53483995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_Toc53483995 \h </w:instrText>
      </w:r>
      <w:r>
        <w:rPr>
          <w:noProof/>
        </w:rPr>
      </w:r>
      <w:r>
        <w:rPr>
          <w:noProof/>
        </w:rPr>
        <w:fldChar w:fldCharType="separate"/>
      </w:r>
      <w:r w:rsidR="008B5FE1">
        <w:rPr>
          <w:noProof/>
        </w:rPr>
        <w:t>10</w:t>
      </w:r>
      <w:r>
        <w:rPr>
          <w:noProof/>
        </w:rPr>
        <w:fldChar w:fldCharType="end"/>
      </w:r>
    </w:p>
    <w:p w14:paraId="3563C7C6" w14:textId="24E023E7" w:rsidR="00310E98" w:rsidRDefault="00310E98">
      <w:pPr>
        <w:pStyle w:val="TOC9"/>
        <w:rPr>
          <w:rFonts w:eastAsiaTheme="minorEastAsia"/>
          <w:noProof/>
          <w:sz w:val="22"/>
          <w:lang w:bidi="ar-SA"/>
        </w:rPr>
      </w:pPr>
      <w:r>
        <w:rPr>
          <w:noProof/>
        </w:rPr>
        <w:t>Table 2-12  Additional DEP Operational Data</w:t>
      </w:r>
      <w:r>
        <w:rPr>
          <w:noProof/>
        </w:rPr>
        <w:tab/>
      </w:r>
      <w:r>
        <w:rPr>
          <w:noProof/>
        </w:rPr>
        <w:fldChar w:fldCharType="begin"/>
      </w:r>
      <w:r>
        <w:rPr>
          <w:noProof/>
        </w:rPr>
        <w:instrText xml:space="preserve"> SEQ chapter _Toc53483996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_Toc53483996 \h </w:instrText>
      </w:r>
      <w:r>
        <w:rPr>
          <w:noProof/>
        </w:rPr>
      </w:r>
      <w:r>
        <w:rPr>
          <w:noProof/>
        </w:rPr>
        <w:fldChar w:fldCharType="separate"/>
      </w:r>
      <w:r w:rsidR="008B5FE1">
        <w:rPr>
          <w:noProof/>
        </w:rPr>
        <w:t>3</w:t>
      </w:r>
      <w:r>
        <w:rPr>
          <w:noProof/>
        </w:rPr>
        <w:fldChar w:fldCharType="end"/>
      </w:r>
    </w:p>
    <w:p w14:paraId="4FF3BEC9" w14:textId="5C0F8357" w:rsidR="00310E98" w:rsidRDefault="00310E98">
      <w:pPr>
        <w:pStyle w:val="TOC9"/>
        <w:rPr>
          <w:rFonts w:eastAsiaTheme="minorEastAsia"/>
          <w:noProof/>
          <w:sz w:val="22"/>
          <w:lang w:bidi="ar-SA"/>
        </w:rPr>
      </w:pPr>
      <w:r>
        <w:rPr>
          <w:noProof/>
        </w:rPr>
        <w:t>Table 3-1 Comparison of Hach and Prominent Chlorine Measurements</w:t>
      </w:r>
      <w:r>
        <w:rPr>
          <w:noProof/>
        </w:rPr>
        <w:tab/>
      </w:r>
      <w:r>
        <w:rPr>
          <w:noProof/>
        </w:rPr>
        <w:fldChar w:fldCharType="begin"/>
      </w:r>
      <w:r>
        <w:rPr>
          <w:noProof/>
        </w:rPr>
        <w:instrText xml:space="preserve"> SEQ chapter _Toc53483997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_Toc53483997 \h </w:instrText>
      </w:r>
      <w:r>
        <w:rPr>
          <w:noProof/>
        </w:rPr>
      </w:r>
      <w:r>
        <w:rPr>
          <w:noProof/>
        </w:rPr>
        <w:fldChar w:fldCharType="separate"/>
      </w:r>
      <w:r w:rsidR="008B5FE1">
        <w:rPr>
          <w:noProof/>
        </w:rPr>
        <w:t>5</w:t>
      </w:r>
      <w:r>
        <w:rPr>
          <w:noProof/>
        </w:rPr>
        <w:fldChar w:fldCharType="end"/>
      </w:r>
    </w:p>
    <w:p w14:paraId="54EB0647" w14:textId="2166DA1E" w:rsidR="00310E98" w:rsidRDefault="00310E98">
      <w:pPr>
        <w:pStyle w:val="TOC9"/>
        <w:rPr>
          <w:rFonts w:eastAsiaTheme="minorEastAsia"/>
          <w:noProof/>
          <w:sz w:val="22"/>
          <w:lang w:bidi="ar-SA"/>
        </w:rPr>
      </w:pPr>
      <w:r>
        <w:rPr>
          <w:noProof/>
        </w:rPr>
        <w:t>Table 3-2 Port Richmond Chlorine Deliveries</w:t>
      </w:r>
      <w:r>
        <w:rPr>
          <w:noProof/>
        </w:rPr>
        <w:tab/>
      </w:r>
      <w:r>
        <w:rPr>
          <w:noProof/>
        </w:rPr>
        <w:fldChar w:fldCharType="begin"/>
      </w:r>
      <w:r>
        <w:rPr>
          <w:noProof/>
        </w:rPr>
        <w:instrText xml:space="preserve"> SEQ chapter _Toc53483998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_Toc53483998 \h </w:instrText>
      </w:r>
      <w:r>
        <w:rPr>
          <w:noProof/>
        </w:rPr>
      </w:r>
      <w:r>
        <w:rPr>
          <w:noProof/>
        </w:rPr>
        <w:fldChar w:fldCharType="separate"/>
      </w:r>
      <w:r w:rsidR="008B5FE1">
        <w:rPr>
          <w:noProof/>
        </w:rPr>
        <w:t>9</w:t>
      </w:r>
      <w:r>
        <w:rPr>
          <w:noProof/>
        </w:rPr>
        <w:fldChar w:fldCharType="end"/>
      </w:r>
    </w:p>
    <w:p w14:paraId="575CA2CA" w14:textId="0E928358" w:rsidR="00310E98" w:rsidRDefault="00310E98">
      <w:pPr>
        <w:pStyle w:val="TOC9"/>
        <w:rPr>
          <w:rFonts w:eastAsiaTheme="minorEastAsia"/>
          <w:noProof/>
          <w:sz w:val="22"/>
          <w:lang w:bidi="ar-SA"/>
        </w:rPr>
      </w:pPr>
      <w:r>
        <w:rPr>
          <w:noProof/>
        </w:rPr>
        <w:t>Table 3-3  Exceedance Event Proportions</w:t>
      </w:r>
      <w:r>
        <w:rPr>
          <w:noProof/>
        </w:rPr>
        <w:tab/>
      </w:r>
      <w:r>
        <w:rPr>
          <w:noProof/>
        </w:rPr>
        <w:fldChar w:fldCharType="begin"/>
      </w:r>
      <w:r>
        <w:rPr>
          <w:noProof/>
        </w:rPr>
        <w:instrText xml:space="preserve"> SEQ chapter _Toc53483999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_Toc53483999 \h </w:instrText>
      </w:r>
      <w:r>
        <w:rPr>
          <w:noProof/>
        </w:rPr>
      </w:r>
      <w:r>
        <w:rPr>
          <w:noProof/>
        </w:rPr>
        <w:fldChar w:fldCharType="separate"/>
      </w:r>
      <w:r w:rsidR="008B5FE1">
        <w:rPr>
          <w:noProof/>
        </w:rPr>
        <w:t>11</w:t>
      </w:r>
      <w:r>
        <w:rPr>
          <w:noProof/>
        </w:rPr>
        <w:fldChar w:fldCharType="end"/>
      </w:r>
    </w:p>
    <w:p w14:paraId="17DE06C9" w14:textId="4CBB0974" w:rsidR="00310E98" w:rsidRDefault="00310E98">
      <w:pPr>
        <w:pStyle w:val="TOC9"/>
        <w:rPr>
          <w:rFonts w:eastAsiaTheme="minorEastAsia"/>
          <w:noProof/>
          <w:sz w:val="22"/>
          <w:lang w:bidi="ar-SA"/>
        </w:rPr>
      </w:pPr>
      <w:r>
        <w:rPr>
          <w:noProof/>
        </w:rPr>
        <w:t>Table 3-4  Data Model Accuracies</w:t>
      </w:r>
      <w:r>
        <w:rPr>
          <w:noProof/>
        </w:rPr>
        <w:tab/>
      </w:r>
      <w:r>
        <w:rPr>
          <w:noProof/>
        </w:rPr>
        <w:fldChar w:fldCharType="begin"/>
      </w:r>
      <w:r>
        <w:rPr>
          <w:noProof/>
        </w:rPr>
        <w:instrText xml:space="preserve"> SEQ chapter _Toc53484000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_Toc53484000 \h </w:instrText>
      </w:r>
      <w:r>
        <w:rPr>
          <w:noProof/>
        </w:rPr>
      </w:r>
      <w:r>
        <w:rPr>
          <w:noProof/>
        </w:rPr>
        <w:fldChar w:fldCharType="separate"/>
      </w:r>
      <w:r w:rsidR="008B5FE1">
        <w:rPr>
          <w:noProof/>
        </w:rPr>
        <w:t>11</w:t>
      </w:r>
      <w:r>
        <w:rPr>
          <w:noProof/>
        </w:rPr>
        <w:fldChar w:fldCharType="end"/>
      </w:r>
    </w:p>
    <w:p w14:paraId="3BB719F9" w14:textId="2C8685A4" w:rsidR="00310E98" w:rsidRDefault="00310E98">
      <w:pPr>
        <w:pStyle w:val="TOC9"/>
        <w:rPr>
          <w:rFonts w:eastAsiaTheme="minorEastAsia"/>
          <w:noProof/>
          <w:sz w:val="22"/>
          <w:lang w:bidi="ar-SA"/>
        </w:rPr>
      </w:pPr>
      <w:r>
        <w:rPr>
          <w:noProof/>
        </w:rPr>
        <w:t>Table 3-5 Decision Tree Model Configuration</w:t>
      </w:r>
      <w:r>
        <w:rPr>
          <w:noProof/>
        </w:rPr>
        <w:tab/>
      </w:r>
      <w:r>
        <w:rPr>
          <w:noProof/>
        </w:rPr>
        <w:fldChar w:fldCharType="begin"/>
      </w:r>
      <w:r>
        <w:rPr>
          <w:noProof/>
        </w:rPr>
        <w:instrText xml:space="preserve"> SEQ chapter _Toc53484001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_Toc53484001 \h </w:instrText>
      </w:r>
      <w:r>
        <w:rPr>
          <w:noProof/>
        </w:rPr>
      </w:r>
      <w:r>
        <w:rPr>
          <w:noProof/>
        </w:rPr>
        <w:fldChar w:fldCharType="separate"/>
      </w:r>
      <w:r w:rsidR="008B5FE1">
        <w:rPr>
          <w:noProof/>
        </w:rPr>
        <w:t>13</w:t>
      </w:r>
      <w:r>
        <w:rPr>
          <w:noProof/>
        </w:rPr>
        <w:fldChar w:fldCharType="end"/>
      </w:r>
    </w:p>
    <w:p w14:paraId="7A6C2DD6" w14:textId="58294E60" w:rsidR="00310E98" w:rsidRDefault="00310E98">
      <w:pPr>
        <w:pStyle w:val="TOC9"/>
        <w:rPr>
          <w:rFonts w:eastAsiaTheme="minorEastAsia"/>
          <w:noProof/>
          <w:sz w:val="22"/>
          <w:lang w:bidi="ar-SA"/>
        </w:rPr>
      </w:pPr>
      <w:r>
        <w:rPr>
          <w:noProof/>
        </w:rPr>
        <w:t>Table 3-10 – Logistic Regression Model Configuration</w:t>
      </w:r>
      <w:r>
        <w:rPr>
          <w:noProof/>
        </w:rPr>
        <w:tab/>
      </w:r>
      <w:r>
        <w:rPr>
          <w:noProof/>
        </w:rPr>
        <w:fldChar w:fldCharType="begin"/>
      </w:r>
      <w:r>
        <w:rPr>
          <w:noProof/>
        </w:rPr>
        <w:instrText xml:space="preserve"> SEQ chapter _Toc53484002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_Toc53484002 \h </w:instrText>
      </w:r>
      <w:r>
        <w:rPr>
          <w:noProof/>
        </w:rPr>
      </w:r>
      <w:r>
        <w:rPr>
          <w:noProof/>
        </w:rPr>
        <w:fldChar w:fldCharType="separate"/>
      </w:r>
      <w:r w:rsidR="008B5FE1">
        <w:rPr>
          <w:noProof/>
        </w:rPr>
        <w:t>14</w:t>
      </w:r>
      <w:r>
        <w:rPr>
          <w:noProof/>
        </w:rPr>
        <w:fldChar w:fldCharType="end"/>
      </w:r>
    </w:p>
    <w:p w14:paraId="2327566B" w14:textId="42FF43E8" w:rsidR="00310E98" w:rsidRDefault="00310E98">
      <w:pPr>
        <w:pStyle w:val="TOC9"/>
        <w:rPr>
          <w:rFonts w:eastAsiaTheme="minorEastAsia"/>
          <w:noProof/>
          <w:sz w:val="22"/>
          <w:lang w:bidi="ar-SA"/>
        </w:rPr>
      </w:pPr>
      <w:r>
        <w:rPr>
          <w:noProof/>
        </w:rPr>
        <w:t>Table 3-6 Random Forest Model Configuration</w:t>
      </w:r>
      <w:r>
        <w:rPr>
          <w:noProof/>
        </w:rPr>
        <w:tab/>
      </w:r>
      <w:r>
        <w:rPr>
          <w:noProof/>
        </w:rPr>
        <w:fldChar w:fldCharType="begin"/>
      </w:r>
      <w:r>
        <w:rPr>
          <w:noProof/>
        </w:rPr>
        <w:instrText xml:space="preserve"> SEQ chapter _Toc53484003 \* ARABIC </w:instrText>
      </w:r>
      <w:r>
        <w:rPr>
          <w:noProof/>
        </w:rPr>
        <w:fldChar w:fldCharType="separate"/>
      </w:r>
      <w:r w:rsidR="008B5FE1">
        <w:rPr>
          <w:noProof/>
        </w:rPr>
        <w:t>1</w:t>
      </w:r>
      <w:r>
        <w:rPr>
          <w:noProof/>
        </w:rPr>
        <w:fldChar w:fldCharType="end"/>
      </w:r>
      <w:r>
        <w:rPr>
          <w:noProof/>
        </w:rPr>
        <w:t>-</w:t>
      </w:r>
      <w:r>
        <w:rPr>
          <w:noProof/>
        </w:rPr>
        <w:fldChar w:fldCharType="begin"/>
      </w:r>
      <w:r>
        <w:rPr>
          <w:noProof/>
        </w:rPr>
        <w:instrText xml:space="preserve"> PAGEREF _Toc53484003 \h </w:instrText>
      </w:r>
      <w:r>
        <w:rPr>
          <w:noProof/>
        </w:rPr>
      </w:r>
      <w:r>
        <w:rPr>
          <w:noProof/>
        </w:rPr>
        <w:fldChar w:fldCharType="separate"/>
      </w:r>
      <w:r w:rsidR="008B5FE1">
        <w:rPr>
          <w:noProof/>
        </w:rPr>
        <w:t>14</w:t>
      </w:r>
      <w:r>
        <w:rPr>
          <w:noProof/>
        </w:rPr>
        <w:fldChar w:fldCharType="end"/>
      </w:r>
    </w:p>
    <w:p w14:paraId="372AFB19" w14:textId="68EF5C67" w:rsidR="00310E98" w:rsidRDefault="00310E98">
      <w:pPr>
        <w:pStyle w:val="TOC9"/>
        <w:rPr>
          <w:rFonts w:eastAsiaTheme="minorEastAsia"/>
          <w:noProof/>
          <w:sz w:val="22"/>
          <w:lang w:bidi="ar-SA"/>
        </w:rPr>
      </w:pPr>
      <w:r>
        <w:rPr>
          <w:noProof/>
        </w:rPr>
        <w:t>Table 4-1 LFT Table Title</w:t>
      </w:r>
      <w:r>
        <w:rPr>
          <w:noProof/>
        </w:rPr>
        <w:tab/>
      </w:r>
      <w:r>
        <w:rPr>
          <w:noProof/>
        </w:rPr>
        <w:fldChar w:fldCharType="begin"/>
      </w:r>
      <w:r>
        <w:rPr>
          <w:noProof/>
        </w:rPr>
        <w:instrText xml:space="preserve"> SEQ chapter _Toc53484004 \* ARABIC </w:instrText>
      </w:r>
      <w:r>
        <w:rPr>
          <w:noProof/>
        </w:rPr>
        <w:fldChar w:fldCharType="separate"/>
      </w:r>
      <w:r w:rsidR="008B5FE1">
        <w:rPr>
          <w:noProof/>
        </w:rPr>
        <w:t>4</w:t>
      </w:r>
      <w:r>
        <w:rPr>
          <w:noProof/>
        </w:rPr>
        <w:fldChar w:fldCharType="end"/>
      </w:r>
      <w:r>
        <w:rPr>
          <w:noProof/>
        </w:rPr>
        <w:t>-</w:t>
      </w:r>
      <w:r>
        <w:rPr>
          <w:noProof/>
        </w:rPr>
        <w:fldChar w:fldCharType="begin"/>
      </w:r>
      <w:r>
        <w:rPr>
          <w:noProof/>
        </w:rPr>
        <w:instrText xml:space="preserve"> PAGEREF _Toc53484004 \h </w:instrText>
      </w:r>
      <w:r>
        <w:rPr>
          <w:noProof/>
        </w:rPr>
      </w:r>
      <w:r>
        <w:rPr>
          <w:noProof/>
        </w:rPr>
        <w:fldChar w:fldCharType="separate"/>
      </w:r>
      <w:ins w:id="14" w:author="Smith, Kenneth J (Woodbury)" w:date="2021-01-12T17:20:00Z">
        <w:r w:rsidR="008B5FE1">
          <w:rPr>
            <w:noProof/>
          </w:rPr>
          <w:t>21</w:t>
        </w:r>
      </w:ins>
      <w:del w:id="15" w:author="Smith, Kenneth J (Woodbury)" w:date="2021-01-12T17:20:00Z">
        <w:r w:rsidR="008B5FE1" w:rsidDel="008B5FE1">
          <w:rPr>
            <w:noProof/>
          </w:rPr>
          <w:delText>19</w:delText>
        </w:r>
      </w:del>
      <w:r>
        <w:rPr>
          <w:noProof/>
        </w:rPr>
        <w:fldChar w:fldCharType="end"/>
      </w:r>
    </w:p>
    <w:p w14:paraId="28D9162C" w14:textId="26BDF683" w:rsidR="00710B0C" w:rsidRDefault="00A10890" w:rsidP="00A10890">
      <w:pPr>
        <w:pStyle w:val="LFTTOC9"/>
      </w:pPr>
      <w:r>
        <w:rPr>
          <w:rFonts w:asciiTheme="minorHAnsi" w:hAnsiTheme="minorHAnsi"/>
          <w:noProof/>
          <w:sz w:val="18"/>
          <w:szCs w:val="22"/>
        </w:rPr>
        <w:fldChar w:fldCharType="end"/>
      </w:r>
    </w:p>
    <w:p w14:paraId="2B346316" w14:textId="77777777" w:rsidR="00126522" w:rsidRDefault="00126522" w:rsidP="00D62624">
      <w:pPr>
        <w:pStyle w:val="LFTTOC9"/>
      </w:pPr>
    </w:p>
    <w:p w14:paraId="13CA1950" w14:textId="77777777" w:rsidR="00516C3A" w:rsidRDefault="00516C3A" w:rsidP="00D62624">
      <w:pPr>
        <w:pStyle w:val="LFTTOC9"/>
      </w:pPr>
    </w:p>
    <w:p w14:paraId="4B39CF21" w14:textId="77777777" w:rsidR="00516C3A" w:rsidRDefault="00516C3A" w:rsidP="00D62624">
      <w:pPr>
        <w:pStyle w:val="LFTTOC9"/>
      </w:pPr>
    </w:p>
    <w:p w14:paraId="03CC0041" w14:textId="77777777" w:rsidR="00696FDB" w:rsidRDefault="00696FDB" w:rsidP="00734A28">
      <w:pPr>
        <w:pStyle w:val="LFTTOCHead2"/>
      </w:pPr>
    </w:p>
    <w:p w14:paraId="44327A3B" w14:textId="77777777" w:rsidR="00126522" w:rsidRDefault="00126522" w:rsidP="00734A28">
      <w:pPr>
        <w:pStyle w:val="LFTTOCHead2"/>
      </w:pPr>
      <w:r>
        <w:t>Appendices</w:t>
      </w:r>
    </w:p>
    <w:p w14:paraId="5F88013F" w14:textId="77777777" w:rsidR="000670B7" w:rsidRDefault="001C7A9F">
      <w:pPr>
        <w:pStyle w:val="TOC9"/>
        <w:rPr>
          <w:rFonts w:eastAsiaTheme="minorEastAsia"/>
          <w:noProof/>
          <w:sz w:val="22"/>
          <w:lang w:bidi="ar-SA"/>
        </w:rPr>
      </w:pPr>
      <w:r>
        <w:rPr>
          <w:noProof/>
          <w:sz w:val="18"/>
          <w:szCs w:val="18"/>
        </w:rPr>
        <w:fldChar w:fldCharType="begin"/>
      </w:r>
      <w:r>
        <w:instrText xml:space="preserve"> TOC \n \t "</w:instrText>
      </w:r>
      <w:r w:rsidRPr="00B12D0F">
        <w:instrText xml:space="preserve">LFT Appendix </w:instrText>
      </w:r>
      <w:r>
        <w:instrText xml:space="preserve">Heading 1,9" </w:instrText>
      </w:r>
      <w:r>
        <w:rPr>
          <w:noProof/>
          <w:sz w:val="18"/>
          <w:szCs w:val="18"/>
        </w:rPr>
        <w:fldChar w:fldCharType="separate"/>
      </w:r>
      <w:r w:rsidR="000670B7">
        <w:rPr>
          <w:noProof/>
        </w:rPr>
        <w:t>Appendix A Insert Appendix Title Here</w:t>
      </w:r>
    </w:p>
    <w:p w14:paraId="7FA4C997" w14:textId="77777777" w:rsidR="000670B7" w:rsidRDefault="000670B7">
      <w:pPr>
        <w:pStyle w:val="TOC9"/>
        <w:rPr>
          <w:rFonts w:eastAsiaTheme="minorEastAsia"/>
          <w:noProof/>
          <w:sz w:val="22"/>
          <w:lang w:bidi="ar-SA"/>
        </w:rPr>
      </w:pPr>
      <w:r>
        <w:rPr>
          <w:noProof/>
        </w:rPr>
        <w:t>Appendix B Insert Appendix Title Here</w:t>
      </w:r>
    </w:p>
    <w:p w14:paraId="6FD6A1C9" w14:textId="77777777" w:rsidR="00126522" w:rsidRPr="00696FDB" w:rsidRDefault="001C7A9F" w:rsidP="006F5DE5">
      <w:pPr>
        <w:pStyle w:val="LFTBody"/>
      </w:pPr>
      <w:r>
        <w:fldChar w:fldCharType="end"/>
      </w:r>
    </w:p>
    <w:p w14:paraId="180986A5" w14:textId="77777777" w:rsidR="008861BF" w:rsidRDefault="008861BF" w:rsidP="00C45E61">
      <w:pPr>
        <w:pStyle w:val="LFTHeading1"/>
        <w:sectPr w:rsidR="008861BF" w:rsidSect="00880498">
          <w:headerReference w:type="even" r:id="rId12"/>
          <w:headerReference w:type="default" r:id="rId13"/>
          <w:footerReference w:type="even" r:id="rId14"/>
          <w:footerReference w:type="default" r:id="rId15"/>
          <w:headerReference w:type="first" r:id="rId16"/>
          <w:footerReference w:type="first" r:id="rId17"/>
          <w:type w:val="continuous"/>
          <w:pgSz w:w="11907" w:h="16839" w:code="9"/>
          <w:pgMar w:top="1440" w:right="1440" w:bottom="1440" w:left="1627" w:header="720" w:footer="720" w:gutter="0"/>
          <w:pgNumType w:fmt="lowerRoman" w:start="1"/>
          <w:cols w:space="720"/>
          <w:titlePg/>
          <w:docGrid w:linePitch="360"/>
        </w:sectPr>
      </w:pPr>
      <w:bookmarkStart w:id="16" w:name="_Toc417499065"/>
      <w:bookmarkStart w:id="17" w:name="_Toc417499114"/>
    </w:p>
    <w:p w14:paraId="407F2DB3" w14:textId="5C6DDC6A" w:rsidR="00C45E61" w:rsidRPr="00C45E61" w:rsidRDefault="001B70F8" w:rsidP="00C45E61">
      <w:pPr>
        <w:pStyle w:val="LFTHeading1"/>
      </w:pPr>
      <w:bookmarkStart w:id="18" w:name="_Toc53366677"/>
      <w:r w:rsidRPr="007C1D3F">
        <w:lastRenderedPageBreak/>
        <w:t xml:space="preserve">Section </w:t>
      </w:r>
      <w:fldSimple w:instr=" SEQ chapter \* Arabic\r 1 \* MERGEFORMAT ">
        <w:r w:rsidR="008B5FE1">
          <w:rPr>
            <w:noProof/>
          </w:rPr>
          <w:t>1</w:t>
        </w:r>
      </w:fldSimple>
      <w:r w:rsidRPr="007C1D3F">
        <w:br/>
      </w:r>
      <w:bookmarkEnd w:id="16"/>
      <w:bookmarkEnd w:id="17"/>
      <w:r w:rsidR="00A7253E">
        <w:t>Introduction</w:t>
      </w:r>
      <w:bookmarkEnd w:id="18"/>
    </w:p>
    <w:p w14:paraId="77D10034" w14:textId="77777777" w:rsidR="00C45E61" w:rsidRDefault="00C45E61" w:rsidP="00C45E61">
      <w:pPr>
        <w:pStyle w:val="LFTHeading2"/>
      </w:pPr>
      <w:bookmarkStart w:id="19" w:name="_Toc417499066"/>
      <w:bookmarkStart w:id="20" w:name="_Toc417499115"/>
      <w:bookmarkStart w:id="21" w:name="_Toc53366678"/>
      <w:r w:rsidRPr="00C45E61">
        <w:t xml:space="preserve">1.1 </w:t>
      </w:r>
      <w:bookmarkEnd w:id="19"/>
      <w:bookmarkEnd w:id="20"/>
      <w:r w:rsidR="00A7253E">
        <w:t>Background</w:t>
      </w:r>
      <w:bookmarkEnd w:id="21"/>
    </w:p>
    <w:p w14:paraId="2801CE2B" w14:textId="08F1F414" w:rsidR="004E0E7B" w:rsidRDefault="00973459" w:rsidP="004E0E7B">
      <w:pPr>
        <w:pStyle w:val="Default"/>
        <w:rPr>
          <w:rFonts w:ascii="Cambria" w:hAnsi="Cambria" w:cs="Cambria"/>
          <w:sz w:val="22"/>
          <w:szCs w:val="22"/>
        </w:rPr>
      </w:pPr>
      <w:r>
        <w:rPr>
          <w:rFonts w:ascii="Cambria" w:hAnsi="Cambria" w:cs="Cambria"/>
          <w:sz w:val="22"/>
          <w:szCs w:val="22"/>
        </w:rPr>
        <w:t>New York City Department of Environmental Protection (NYCDEP) has completed f</w:t>
      </w:r>
      <w:r w:rsidR="004E0E7B">
        <w:rPr>
          <w:rFonts w:ascii="Cambria" w:hAnsi="Cambria" w:cs="Cambria"/>
          <w:sz w:val="22"/>
          <w:szCs w:val="22"/>
        </w:rPr>
        <w:t xml:space="preserve">ield, laboratory and modeling studies to assess </w:t>
      </w:r>
      <w:r>
        <w:rPr>
          <w:rFonts w:ascii="Cambria" w:hAnsi="Cambria" w:cs="Cambria"/>
          <w:sz w:val="22"/>
          <w:szCs w:val="22"/>
        </w:rPr>
        <w:t xml:space="preserve">compliance with </w:t>
      </w:r>
      <w:r w:rsidR="004E0E7B">
        <w:rPr>
          <w:rFonts w:ascii="Cambria" w:hAnsi="Cambria" w:cs="Cambria"/>
          <w:sz w:val="22"/>
          <w:szCs w:val="22"/>
        </w:rPr>
        <w:t xml:space="preserve">the total residual chlorine (TRC) receiving water quality criteria of </w:t>
      </w:r>
      <w:r w:rsidR="00531ECF">
        <w:rPr>
          <w:rFonts w:ascii="Cambria" w:hAnsi="Cambria" w:cs="Cambria"/>
          <w:sz w:val="22"/>
          <w:szCs w:val="22"/>
        </w:rPr>
        <w:t>13</w:t>
      </w:r>
      <w:r w:rsidR="004E0E7B">
        <w:rPr>
          <w:rFonts w:ascii="Cambria" w:hAnsi="Cambria" w:cs="Cambria"/>
          <w:sz w:val="22"/>
          <w:szCs w:val="22"/>
        </w:rPr>
        <w:t xml:space="preserve"> ug/L </w:t>
      </w:r>
      <w:r w:rsidR="008115DC">
        <w:rPr>
          <w:rFonts w:ascii="Cambria" w:hAnsi="Cambria" w:cs="Cambria"/>
          <w:sz w:val="22"/>
          <w:szCs w:val="22"/>
        </w:rPr>
        <w:t xml:space="preserve">at the Port Richmond </w:t>
      </w:r>
      <w:r w:rsidR="00EC48CF">
        <w:rPr>
          <w:rFonts w:ascii="Cambria" w:hAnsi="Cambria" w:cs="Cambria"/>
          <w:sz w:val="22"/>
          <w:szCs w:val="22"/>
        </w:rPr>
        <w:t xml:space="preserve">Wastewater Treatment Plant (WWTP) </w:t>
      </w:r>
      <w:r w:rsidR="004E0E7B">
        <w:rPr>
          <w:rFonts w:ascii="Cambria" w:hAnsi="Cambria" w:cs="Cambria"/>
          <w:sz w:val="22"/>
          <w:szCs w:val="22"/>
        </w:rPr>
        <w:t>by implementation of a new outfall</w:t>
      </w:r>
      <w:r w:rsidR="00746DD9">
        <w:rPr>
          <w:rFonts w:ascii="Cambria" w:hAnsi="Cambria" w:cs="Cambria"/>
          <w:sz w:val="22"/>
          <w:szCs w:val="22"/>
        </w:rPr>
        <w:t xml:space="preserve"> and </w:t>
      </w:r>
      <w:r w:rsidR="004E0E7B">
        <w:rPr>
          <w:rFonts w:ascii="Cambria" w:hAnsi="Cambria" w:cs="Cambria"/>
          <w:sz w:val="22"/>
          <w:szCs w:val="22"/>
        </w:rPr>
        <w:t xml:space="preserve">diffuser configuration. Based on the increased dilution that would be provided by a reconfigured outfall/diffuser system and the results of the Port Richmond chlorine decay/degradation study, a new </w:t>
      </w:r>
      <w:r w:rsidR="00746DD9">
        <w:rPr>
          <w:rFonts w:ascii="Cambria" w:hAnsi="Cambria" w:cs="Cambria"/>
          <w:sz w:val="22"/>
          <w:szCs w:val="22"/>
        </w:rPr>
        <w:t>water quality based effluent limit (</w:t>
      </w:r>
      <w:r w:rsidR="004E0E7B">
        <w:rPr>
          <w:rFonts w:ascii="Cambria" w:hAnsi="Cambria" w:cs="Cambria"/>
          <w:sz w:val="22"/>
          <w:szCs w:val="22"/>
        </w:rPr>
        <w:t>WQBEL</w:t>
      </w:r>
      <w:r w:rsidR="00746DD9">
        <w:rPr>
          <w:rFonts w:ascii="Cambria" w:hAnsi="Cambria" w:cs="Cambria"/>
          <w:sz w:val="22"/>
          <w:szCs w:val="22"/>
        </w:rPr>
        <w:t>)</w:t>
      </w:r>
      <w:r w:rsidR="004E0E7B">
        <w:rPr>
          <w:rFonts w:ascii="Cambria" w:hAnsi="Cambria" w:cs="Cambria"/>
          <w:sz w:val="22"/>
          <w:szCs w:val="22"/>
        </w:rPr>
        <w:t xml:space="preserve"> of </w:t>
      </w:r>
      <w:commentRangeStart w:id="22"/>
      <w:r w:rsidR="004E0E7B">
        <w:rPr>
          <w:rFonts w:ascii="Cambria" w:hAnsi="Cambria" w:cs="Cambria"/>
          <w:sz w:val="22"/>
          <w:szCs w:val="22"/>
        </w:rPr>
        <w:t>0.52 mg/L would be established</w:t>
      </w:r>
      <w:commentRangeEnd w:id="22"/>
      <w:r w:rsidR="00EC48CF">
        <w:rPr>
          <w:rStyle w:val="CommentReference"/>
          <w:rFonts w:asciiTheme="minorHAnsi" w:hAnsiTheme="minorHAnsi" w:cstheme="minorBidi"/>
          <w:color w:val="auto"/>
          <w:lang w:bidi="en-US"/>
        </w:rPr>
        <w:commentReference w:id="22"/>
      </w:r>
      <w:r w:rsidR="004E0E7B">
        <w:rPr>
          <w:rFonts w:ascii="Cambria" w:hAnsi="Cambria" w:cs="Cambria"/>
          <w:sz w:val="22"/>
          <w:szCs w:val="22"/>
        </w:rPr>
        <w:t xml:space="preserve">, pending </w:t>
      </w:r>
      <w:r w:rsidR="00746DD9">
        <w:rPr>
          <w:rFonts w:ascii="Cambria" w:hAnsi="Cambria" w:cs="Cambria"/>
          <w:sz w:val="22"/>
          <w:szCs w:val="22"/>
        </w:rPr>
        <w:t>New York State Department of Environmental Conservation (NYS</w:t>
      </w:r>
      <w:r w:rsidR="004E0E7B">
        <w:rPr>
          <w:rFonts w:ascii="Cambria" w:hAnsi="Cambria" w:cs="Cambria"/>
          <w:sz w:val="22"/>
          <w:szCs w:val="22"/>
        </w:rPr>
        <w:t>DEC</w:t>
      </w:r>
      <w:r w:rsidR="00746DD9">
        <w:rPr>
          <w:rFonts w:ascii="Cambria" w:hAnsi="Cambria" w:cs="Cambria"/>
          <w:sz w:val="22"/>
          <w:szCs w:val="22"/>
        </w:rPr>
        <w:t>)</w:t>
      </w:r>
      <w:r w:rsidR="004E0E7B">
        <w:rPr>
          <w:rFonts w:ascii="Cambria" w:hAnsi="Cambria" w:cs="Cambria"/>
          <w:sz w:val="22"/>
          <w:szCs w:val="22"/>
        </w:rPr>
        <w:t xml:space="preserve"> approval</w:t>
      </w:r>
      <w:ins w:id="23" w:author="Taylor, Maryanne" w:date="2021-01-14T07:14:00Z">
        <w:r w:rsidR="00514904">
          <w:rPr>
            <w:rFonts w:ascii="Cambria" w:hAnsi="Cambria" w:cs="Cambria"/>
            <w:sz w:val="22"/>
            <w:szCs w:val="22"/>
          </w:rPr>
          <w:t xml:space="preserve"> (Port Richmond Total Residual Chlorine Preliminary Design Report, 2017)</w:t>
        </w:r>
      </w:ins>
      <w:r w:rsidR="004E0E7B">
        <w:rPr>
          <w:rFonts w:ascii="Cambria" w:hAnsi="Cambria" w:cs="Cambria"/>
          <w:sz w:val="22"/>
          <w:szCs w:val="22"/>
        </w:rPr>
        <w:t xml:space="preserve">. </w:t>
      </w:r>
      <w:r>
        <w:rPr>
          <w:rFonts w:ascii="Cambria" w:hAnsi="Cambria" w:cs="Cambria"/>
          <w:sz w:val="22"/>
          <w:szCs w:val="22"/>
        </w:rPr>
        <w:t xml:space="preserve"> </w:t>
      </w:r>
      <w:r w:rsidR="002D51A8">
        <w:rPr>
          <w:rFonts w:ascii="Cambria" w:hAnsi="Cambria" w:cs="Cambria"/>
          <w:sz w:val="22"/>
          <w:szCs w:val="22"/>
        </w:rPr>
        <w:t xml:space="preserve">It is </w:t>
      </w:r>
      <w:r>
        <w:rPr>
          <w:rFonts w:ascii="Cambria" w:hAnsi="Cambria" w:cs="Cambria"/>
          <w:sz w:val="22"/>
          <w:szCs w:val="22"/>
        </w:rPr>
        <w:t>anticipate</w:t>
      </w:r>
      <w:r w:rsidR="002D51A8">
        <w:rPr>
          <w:rFonts w:ascii="Cambria" w:hAnsi="Cambria" w:cs="Cambria"/>
          <w:sz w:val="22"/>
          <w:szCs w:val="22"/>
        </w:rPr>
        <w:t>d</w:t>
      </w:r>
      <w:r w:rsidR="00067854">
        <w:rPr>
          <w:rFonts w:ascii="Cambria" w:hAnsi="Cambria" w:cs="Cambria"/>
          <w:sz w:val="22"/>
          <w:szCs w:val="22"/>
        </w:rPr>
        <w:t xml:space="preserve"> </w:t>
      </w:r>
      <w:r>
        <w:rPr>
          <w:rFonts w:ascii="Cambria" w:hAnsi="Cambria" w:cs="Cambria"/>
          <w:sz w:val="22"/>
          <w:szCs w:val="22"/>
        </w:rPr>
        <w:t xml:space="preserve">that </w:t>
      </w:r>
      <w:r w:rsidR="00746DD9">
        <w:rPr>
          <w:rFonts w:ascii="Cambria" w:hAnsi="Cambria" w:cs="Cambria"/>
          <w:sz w:val="22"/>
          <w:szCs w:val="22"/>
        </w:rPr>
        <w:t>NYS</w:t>
      </w:r>
      <w:r>
        <w:rPr>
          <w:rFonts w:ascii="Cambria" w:hAnsi="Cambria" w:cs="Cambria"/>
          <w:sz w:val="22"/>
          <w:szCs w:val="22"/>
        </w:rPr>
        <w:t>DEC could reduce th</w:t>
      </w:r>
      <w:r w:rsidR="00264298">
        <w:rPr>
          <w:rFonts w:ascii="Cambria" w:hAnsi="Cambria" w:cs="Cambria"/>
          <w:sz w:val="22"/>
          <w:szCs w:val="22"/>
        </w:rPr>
        <w:t xml:space="preserve">e State Pollutant Discharge Elimination System (SPDES) limit </w:t>
      </w:r>
      <w:r w:rsidR="00746DD9">
        <w:rPr>
          <w:rFonts w:ascii="Cambria" w:hAnsi="Cambria" w:cs="Cambria"/>
          <w:sz w:val="22"/>
          <w:szCs w:val="22"/>
        </w:rPr>
        <w:t xml:space="preserve">to </w:t>
      </w:r>
      <w:commentRangeStart w:id="24"/>
      <w:commentRangeStart w:id="25"/>
      <w:commentRangeStart w:id="26"/>
      <w:r w:rsidR="00264298">
        <w:rPr>
          <w:rFonts w:ascii="Cambria" w:hAnsi="Cambria" w:cs="Cambria"/>
          <w:sz w:val="22"/>
          <w:szCs w:val="22"/>
        </w:rPr>
        <w:t>less than 0.52 mg/L</w:t>
      </w:r>
      <w:r w:rsidR="00746DD9">
        <w:rPr>
          <w:rFonts w:ascii="Cambria" w:hAnsi="Cambria" w:cs="Cambria"/>
          <w:sz w:val="22"/>
          <w:szCs w:val="22"/>
        </w:rPr>
        <w:t xml:space="preserve"> </w:t>
      </w:r>
      <w:r>
        <w:rPr>
          <w:rFonts w:ascii="Cambria" w:hAnsi="Cambria" w:cs="Cambria"/>
          <w:sz w:val="22"/>
          <w:szCs w:val="22"/>
        </w:rPr>
        <w:t>to provide a factor of safety</w:t>
      </w:r>
      <w:r w:rsidR="00264298">
        <w:rPr>
          <w:rFonts w:ascii="Cambria" w:hAnsi="Cambria" w:cs="Cambria"/>
          <w:sz w:val="22"/>
          <w:szCs w:val="22"/>
        </w:rPr>
        <w:t xml:space="preserve">. </w:t>
      </w:r>
    </w:p>
    <w:p w14:paraId="684F0416" w14:textId="77777777" w:rsidR="004E0E7B" w:rsidRDefault="004E0E7B" w:rsidP="004E0E7B">
      <w:pPr>
        <w:pStyle w:val="Default"/>
        <w:rPr>
          <w:rFonts w:ascii="Cambria" w:hAnsi="Cambria" w:cs="Cambria"/>
          <w:sz w:val="22"/>
          <w:szCs w:val="22"/>
        </w:rPr>
      </w:pPr>
    </w:p>
    <w:p w14:paraId="3A5CB03C" w14:textId="08171B94" w:rsidR="00596A99" w:rsidRDefault="00973459" w:rsidP="004E0E7B">
      <w:pPr>
        <w:pStyle w:val="Default"/>
        <w:rPr>
          <w:rFonts w:ascii="Cambria" w:hAnsi="Cambria" w:cs="Cambria"/>
          <w:sz w:val="22"/>
          <w:szCs w:val="22"/>
        </w:rPr>
      </w:pPr>
      <w:r>
        <w:rPr>
          <w:rFonts w:ascii="Cambria" w:hAnsi="Cambria" w:cs="Cambria"/>
          <w:sz w:val="22"/>
          <w:szCs w:val="22"/>
        </w:rPr>
        <w:t xml:space="preserve">The </w:t>
      </w:r>
      <w:r w:rsidR="004E0E7B">
        <w:rPr>
          <w:rFonts w:ascii="Cambria" w:hAnsi="Cambria" w:cs="Cambria"/>
          <w:sz w:val="22"/>
          <w:szCs w:val="22"/>
        </w:rPr>
        <w:t xml:space="preserve">Port Richmond </w:t>
      </w:r>
      <w:commentRangeStart w:id="27"/>
      <w:r w:rsidR="00596A99">
        <w:rPr>
          <w:rFonts w:ascii="Cambria" w:hAnsi="Cambria" w:cs="Cambria"/>
          <w:sz w:val="22"/>
          <w:szCs w:val="22"/>
        </w:rPr>
        <w:t>wastewater resource recovery facility (</w:t>
      </w:r>
      <w:r>
        <w:rPr>
          <w:rFonts w:ascii="Cambria" w:hAnsi="Cambria" w:cs="Cambria"/>
          <w:sz w:val="22"/>
          <w:szCs w:val="22"/>
        </w:rPr>
        <w:t>W</w:t>
      </w:r>
      <w:r w:rsidR="00596A99">
        <w:rPr>
          <w:rFonts w:ascii="Cambria" w:hAnsi="Cambria" w:cs="Cambria"/>
          <w:sz w:val="22"/>
          <w:szCs w:val="22"/>
        </w:rPr>
        <w:t>R</w:t>
      </w:r>
      <w:r>
        <w:rPr>
          <w:rFonts w:ascii="Cambria" w:hAnsi="Cambria" w:cs="Cambria"/>
          <w:sz w:val="22"/>
          <w:szCs w:val="22"/>
        </w:rPr>
        <w:t>RF</w:t>
      </w:r>
      <w:r w:rsidR="00596A99">
        <w:rPr>
          <w:rFonts w:ascii="Cambria" w:hAnsi="Cambria" w:cs="Cambria"/>
          <w:sz w:val="22"/>
          <w:szCs w:val="22"/>
        </w:rPr>
        <w:t>)</w:t>
      </w:r>
      <w:r>
        <w:rPr>
          <w:rFonts w:ascii="Cambria" w:hAnsi="Cambria" w:cs="Cambria"/>
          <w:sz w:val="22"/>
          <w:szCs w:val="22"/>
        </w:rPr>
        <w:t xml:space="preserve"> </w:t>
      </w:r>
      <w:commentRangeEnd w:id="27"/>
      <w:r w:rsidR="00EC48CF">
        <w:rPr>
          <w:rStyle w:val="CommentReference"/>
          <w:rFonts w:asciiTheme="minorHAnsi" w:hAnsiTheme="minorHAnsi" w:cstheme="minorBidi"/>
          <w:color w:val="auto"/>
          <w:lang w:bidi="en-US"/>
        </w:rPr>
        <w:commentReference w:id="27"/>
      </w:r>
      <w:r>
        <w:rPr>
          <w:rFonts w:ascii="Cambria" w:hAnsi="Cambria" w:cs="Cambria"/>
          <w:sz w:val="22"/>
          <w:szCs w:val="22"/>
        </w:rPr>
        <w:t xml:space="preserve">had </w:t>
      </w:r>
      <w:r w:rsidR="004E0E7B">
        <w:rPr>
          <w:rFonts w:ascii="Cambria" w:hAnsi="Cambria" w:cs="Cambria"/>
          <w:sz w:val="22"/>
          <w:szCs w:val="22"/>
        </w:rPr>
        <w:t xml:space="preserve">successfully complied with a TRC target </w:t>
      </w:r>
      <w:r w:rsidR="00746DD9">
        <w:rPr>
          <w:rFonts w:ascii="Cambria" w:hAnsi="Cambria" w:cs="Cambria"/>
          <w:sz w:val="22"/>
          <w:szCs w:val="22"/>
        </w:rPr>
        <w:t xml:space="preserve">of </w:t>
      </w:r>
      <w:commentRangeStart w:id="28"/>
      <w:r w:rsidR="00746DD9">
        <w:rPr>
          <w:rFonts w:ascii="Cambria" w:hAnsi="Cambria" w:cs="Cambria"/>
          <w:sz w:val="22"/>
          <w:szCs w:val="22"/>
        </w:rPr>
        <w:t xml:space="preserve">0.53 mg/L </w:t>
      </w:r>
      <w:commentRangeEnd w:id="28"/>
      <w:r w:rsidR="00EC48CF">
        <w:rPr>
          <w:rStyle w:val="CommentReference"/>
          <w:rFonts w:asciiTheme="minorHAnsi" w:hAnsiTheme="minorHAnsi" w:cstheme="minorBidi"/>
          <w:color w:val="auto"/>
          <w:lang w:bidi="en-US"/>
        </w:rPr>
        <w:commentReference w:id="28"/>
      </w:r>
      <w:r w:rsidR="004E0E7B">
        <w:rPr>
          <w:rFonts w:ascii="Cambria" w:hAnsi="Cambria" w:cs="Cambria"/>
          <w:sz w:val="22"/>
          <w:szCs w:val="22"/>
        </w:rPr>
        <w:t xml:space="preserve">during most of the November 2015 through November 2016 demonstration period as shown on </w:t>
      </w:r>
      <w:r w:rsidR="004E0E7B">
        <w:rPr>
          <w:rFonts w:ascii="Cambria" w:hAnsi="Cambria" w:cs="Cambria"/>
          <w:b/>
          <w:bCs/>
          <w:sz w:val="22"/>
          <w:szCs w:val="22"/>
        </w:rPr>
        <w:t xml:space="preserve">Figure </w:t>
      </w:r>
      <w:r>
        <w:rPr>
          <w:rFonts w:ascii="Cambria" w:hAnsi="Cambria" w:cs="Cambria"/>
          <w:b/>
          <w:bCs/>
          <w:sz w:val="22"/>
          <w:szCs w:val="22"/>
        </w:rPr>
        <w:t>1-1</w:t>
      </w:r>
      <w:r>
        <w:rPr>
          <w:rFonts w:ascii="Cambria" w:hAnsi="Cambria" w:cs="Cambria"/>
          <w:sz w:val="22"/>
          <w:szCs w:val="22"/>
        </w:rPr>
        <w:t xml:space="preserve"> and during the more recent period from </w:t>
      </w:r>
      <w:commentRangeEnd w:id="24"/>
      <w:r w:rsidR="00166080">
        <w:rPr>
          <w:rStyle w:val="CommentReference"/>
          <w:rFonts w:asciiTheme="minorHAnsi" w:hAnsiTheme="minorHAnsi" w:cstheme="minorBidi"/>
          <w:color w:val="auto"/>
          <w:lang w:bidi="en-US"/>
        </w:rPr>
        <w:commentReference w:id="24"/>
      </w:r>
      <w:commentRangeEnd w:id="25"/>
      <w:r w:rsidR="000B4EDD">
        <w:rPr>
          <w:rStyle w:val="CommentReference"/>
          <w:rFonts w:asciiTheme="minorHAnsi" w:hAnsiTheme="minorHAnsi" w:cstheme="minorBidi"/>
          <w:color w:val="auto"/>
          <w:lang w:bidi="en-US"/>
        </w:rPr>
        <w:commentReference w:id="25"/>
      </w:r>
      <w:commentRangeEnd w:id="26"/>
      <w:r w:rsidR="009B262B">
        <w:rPr>
          <w:rStyle w:val="CommentReference"/>
          <w:rFonts w:asciiTheme="minorHAnsi" w:hAnsiTheme="minorHAnsi" w:cstheme="minorBidi"/>
          <w:color w:val="auto"/>
          <w:lang w:bidi="en-US"/>
        </w:rPr>
        <w:commentReference w:id="26"/>
      </w:r>
      <w:r w:rsidR="004E0E7B">
        <w:rPr>
          <w:rFonts w:ascii="Cambria" w:hAnsi="Cambria" w:cs="Cambria"/>
          <w:sz w:val="22"/>
          <w:szCs w:val="22"/>
        </w:rPr>
        <w:t xml:space="preserve">July 2017 through January 2019 </w:t>
      </w:r>
      <w:r w:rsidR="00746DD9">
        <w:rPr>
          <w:rFonts w:ascii="Cambria" w:hAnsi="Cambria" w:cs="Cambria"/>
          <w:sz w:val="22"/>
          <w:szCs w:val="22"/>
        </w:rPr>
        <w:t xml:space="preserve">that is </w:t>
      </w:r>
      <w:r w:rsidR="004E0E7B">
        <w:rPr>
          <w:rFonts w:ascii="Cambria" w:hAnsi="Cambria" w:cs="Cambria"/>
          <w:sz w:val="22"/>
          <w:szCs w:val="22"/>
        </w:rPr>
        <w:t xml:space="preserve"> shown </w:t>
      </w:r>
      <w:r w:rsidR="00746DD9">
        <w:rPr>
          <w:rFonts w:ascii="Cambria" w:hAnsi="Cambria" w:cs="Cambria"/>
          <w:sz w:val="22"/>
          <w:szCs w:val="22"/>
        </w:rPr>
        <w:t>by</w:t>
      </w:r>
      <w:r w:rsidR="004E0E7B">
        <w:rPr>
          <w:rFonts w:ascii="Cambria" w:hAnsi="Cambria" w:cs="Cambria"/>
          <w:sz w:val="22"/>
          <w:szCs w:val="22"/>
        </w:rPr>
        <w:t xml:space="preserve"> </w:t>
      </w:r>
      <w:r w:rsidR="004E0E7B">
        <w:rPr>
          <w:rFonts w:ascii="Cambria" w:hAnsi="Cambria" w:cs="Cambria"/>
          <w:b/>
          <w:bCs/>
          <w:sz w:val="22"/>
          <w:szCs w:val="22"/>
        </w:rPr>
        <w:t xml:space="preserve">Figure </w:t>
      </w:r>
      <w:r>
        <w:rPr>
          <w:rFonts w:ascii="Cambria" w:hAnsi="Cambria" w:cs="Cambria"/>
          <w:b/>
          <w:bCs/>
          <w:sz w:val="22"/>
          <w:szCs w:val="22"/>
        </w:rPr>
        <w:t>1-2</w:t>
      </w:r>
      <w:r w:rsidR="00767D2A">
        <w:rPr>
          <w:rFonts w:ascii="Cambria" w:hAnsi="Cambria" w:cs="Cambria"/>
          <w:b/>
          <w:bCs/>
          <w:sz w:val="22"/>
          <w:szCs w:val="22"/>
        </w:rPr>
        <w:t xml:space="preserve"> </w:t>
      </w:r>
      <w:r w:rsidR="00767D2A" w:rsidRPr="00767D2A">
        <w:rPr>
          <w:rFonts w:ascii="Cambria" w:hAnsi="Cambria" w:cs="Cambria"/>
          <w:bCs/>
          <w:sz w:val="22"/>
          <w:szCs w:val="22"/>
          <w:vertAlign w:val="superscript"/>
        </w:rPr>
        <w:t>(1)</w:t>
      </w:r>
      <w:r w:rsidR="004E0E7B">
        <w:rPr>
          <w:rFonts w:ascii="Cambria" w:hAnsi="Cambria" w:cs="Cambria"/>
          <w:sz w:val="22"/>
          <w:szCs w:val="22"/>
        </w:rPr>
        <w:t xml:space="preserve">. </w:t>
      </w:r>
      <w:r>
        <w:rPr>
          <w:rFonts w:ascii="Cambria" w:hAnsi="Cambria" w:cs="Cambria"/>
          <w:sz w:val="22"/>
          <w:szCs w:val="22"/>
        </w:rPr>
        <w:t xml:space="preserve"> </w:t>
      </w:r>
      <w:r w:rsidR="004E0E7B">
        <w:rPr>
          <w:rFonts w:ascii="Cambria" w:hAnsi="Cambria" w:cs="Cambria"/>
          <w:sz w:val="22"/>
          <w:szCs w:val="22"/>
        </w:rPr>
        <w:t>The data show</w:t>
      </w:r>
      <w:r>
        <w:rPr>
          <w:rFonts w:ascii="Cambria" w:hAnsi="Cambria" w:cs="Cambria"/>
          <w:sz w:val="22"/>
          <w:szCs w:val="22"/>
        </w:rPr>
        <w:t>ed</w:t>
      </w:r>
      <w:r w:rsidR="004E0E7B">
        <w:rPr>
          <w:rFonts w:ascii="Cambria" w:hAnsi="Cambria" w:cs="Cambria"/>
          <w:sz w:val="22"/>
          <w:szCs w:val="22"/>
        </w:rPr>
        <w:t xml:space="preserve"> that the Port Richmond plant can successfully maintain a TRC effluent limit of 0.52 mg/L for sustained periods of time. The data also shows that there </w:t>
      </w:r>
      <w:r w:rsidR="00746DD9">
        <w:rPr>
          <w:rFonts w:ascii="Cambria" w:hAnsi="Cambria" w:cs="Cambria"/>
          <w:sz w:val="22"/>
          <w:szCs w:val="22"/>
        </w:rPr>
        <w:t xml:space="preserve">are </w:t>
      </w:r>
      <w:r w:rsidR="004E0E7B">
        <w:rPr>
          <w:rFonts w:ascii="Cambria" w:hAnsi="Cambria" w:cs="Cambria"/>
          <w:sz w:val="22"/>
          <w:szCs w:val="22"/>
        </w:rPr>
        <w:t xml:space="preserve">periods of high effluent TRC concentrations that would result in exceedance of a new 0.52 mg/L limit. The most significant excursions above the limit (i.e., magnitude and duration of concentrations above 0.52 mg/L) occurred in December 2017 and December 2018 following </w:t>
      </w:r>
      <w:r w:rsidR="00EC48CF">
        <w:rPr>
          <w:rFonts w:ascii="Cambria" w:hAnsi="Cambria" w:cs="Cambria"/>
          <w:sz w:val="22"/>
          <w:szCs w:val="22"/>
        </w:rPr>
        <w:t xml:space="preserve">significant </w:t>
      </w:r>
      <w:r w:rsidR="004E0E7B">
        <w:rPr>
          <w:rFonts w:ascii="Cambria" w:hAnsi="Cambria" w:cs="Cambria"/>
          <w:sz w:val="22"/>
          <w:szCs w:val="22"/>
        </w:rPr>
        <w:t xml:space="preserve">wet weather events and </w:t>
      </w:r>
      <w:r w:rsidR="00EC48CF">
        <w:rPr>
          <w:rFonts w:ascii="Cambria" w:hAnsi="Cambria" w:cs="Cambria"/>
          <w:sz w:val="22"/>
          <w:szCs w:val="22"/>
        </w:rPr>
        <w:t xml:space="preserve">resulting </w:t>
      </w:r>
      <w:r w:rsidR="004E0E7B">
        <w:rPr>
          <w:rFonts w:ascii="Cambria" w:hAnsi="Cambria" w:cs="Cambria"/>
          <w:sz w:val="22"/>
          <w:szCs w:val="22"/>
        </w:rPr>
        <w:t xml:space="preserve">operational upsets. </w:t>
      </w:r>
      <w:r>
        <w:rPr>
          <w:rFonts w:ascii="Cambria" w:hAnsi="Cambria" w:cs="Cambria"/>
          <w:sz w:val="22"/>
          <w:szCs w:val="22"/>
        </w:rPr>
        <w:t xml:space="preserve"> </w:t>
      </w:r>
    </w:p>
    <w:p w14:paraId="10E1CB63" w14:textId="77777777" w:rsidR="00B22B27" w:rsidRDefault="00B22B27" w:rsidP="004E0E7B">
      <w:pPr>
        <w:pStyle w:val="Default"/>
        <w:rPr>
          <w:rFonts w:ascii="Cambria" w:hAnsi="Cambria" w:cs="Cambria"/>
          <w:sz w:val="22"/>
          <w:szCs w:val="22"/>
        </w:rPr>
      </w:pPr>
    </w:p>
    <w:p w14:paraId="4144436C" w14:textId="77777777" w:rsidR="00B22B27" w:rsidRDefault="00B22B27" w:rsidP="004E0E7B">
      <w:pPr>
        <w:pStyle w:val="Default"/>
        <w:rPr>
          <w:rFonts w:ascii="Cambria" w:hAnsi="Cambria" w:cs="Cambria"/>
          <w:sz w:val="22"/>
          <w:szCs w:val="22"/>
        </w:rPr>
      </w:pPr>
      <w:commentRangeStart w:id="29"/>
      <w:r w:rsidRPr="00B22B27">
        <w:rPr>
          <w:rFonts w:ascii="Cambria" w:hAnsi="Cambria" w:cs="Cambria"/>
          <w:noProof/>
          <w:sz w:val="22"/>
          <w:szCs w:val="22"/>
        </w:rPr>
        <w:drawing>
          <wp:inline distT="0" distB="0" distL="0" distR="0" wp14:anchorId="303A3BC7" wp14:editId="291EB06B">
            <wp:extent cx="4701803" cy="26987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1803" cy="2698750"/>
                    </a:xfrm>
                    <a:prstGeom prst="rect">
                      <a:avLst/>
                    </a:prstGeom>
                    <a:noFill/>
                    <a:ln>
                      <a:noFill/>
                    </a:ln>
                  </pic:spPr>
                </pic:pic>
              </a:graphicData>
            </a:graphic>
          </wp:inline>
        </w:drawing>
      </w:r>
      <w:commentRangeEnd w:id="29"/>
      <w:r w:rsidR="00845510">
        <w:rPr>
          <w:rStyle w:val="CommentReference"/>
          <w:rFonts w:asciiTheme="minorHAnsi" w:hAnsiTheme="minorHAnsi" w:cstheme="minorBidi"/>
          <w:color w:val="auto"/>
          <w:lang w:bidi="en-US"/>
        </w:rPr>
        <w:commentReference w:id="29"/>
      </w:r>
    </w:p>
    <w:p w14:paraId="72DB5162" w14:textId="77777777" w:rsidR="00B22B27" w:rsidRDefault="00B22B27" w:rsidP="00B22B27">
      <w:pPr>
        <w:pStyle w:val="LFTFooterText"/>
      </w:pPr>
      <w:r>
        <w:t>Source:  NYCDEP, please note that proposed WQBEL has been updated since this graphic was developed.</w:t>
      </w:r>
    </w:p>
    <w:p w14:paraId="62CE23EC" w14:textId="77777777" w:rsidR="00B22B27" w:rsidRDefault="00B22B27" w:rsidP="00B22B27">
      <w:pPr>
        <w:pStyle w:val="LFTFooterText"/>
      </w:pPr>
    </w:p>
    <w:p w14:paraId="1944F060" w14:textId="77777777" w:rsidR="00B22B27" w:rsidRDefault="00B22B27" w:rsidP="004145E3">
      <w:pPr>
        <w:pStyle w:val="LFTCaption"/>
      </w:pPr>
      <w:bookmarkStart w:id="30" w:name="_Toc53483952"/>
      <w:r>
        <w:t>Figure 1-1 Port Richmond WWRF Compliance with Proposed WQBEL of 0.53 mg/L during Demonstration Period</w:t>
      </w:r>
      <w:bookmarkEnd w:id="30"/>
    </w:p>
    <w:p w14:paraId="04C64BF9" w14:textId="52C32388" w:rsidR="00B22B27" w:rsidRDefault="00B22B27" w:rsidP="004E0E7B">
      <w:pPr>
        <w:pStyle w:val="Default"/>
        <w:rPr>
          <w:rFonts w:ascii="Cambria" w:hAnsi="Cambria" w:cs="Cambria"/>
          <w:sz w:val="22"/>
          <w:szCs w:val="22"/>
        </w:rPr>
      </w:pPr>
    </w:p>
    <w:p w14:paraId="2336E9C8" w14:textId="75D0817D" w:rsidR="00767D2A" w:rsidRDefault="00767D2A" w:rsidP="00767D2A">
      <w:pPr>
        <w:pStyle w:val="LFTFootnote"/>
      </w:pPr>
      <w:r>
        <w:t>(1) In 2015, NYSDEC’s proposed TRC permit limit was 0.53 mg/L.  In 2017, NYSDEC reduced the proposed limit to 0.20 mg/L.  In 2018, DEP proposed a new limit of 0.52 mg/L based on the increased dilution provided by a new outfall diffuser.</w:t>
      </w:r>
    </w:p>
    <w:p w14:paraId="465D52AB" w14:textId="0B5EF14F" w:rsidR="00B22B27" w:rsidRDefault="00166080" w:rsidP="004E0E7B">
      <w:pPr>
        <w:pStyle w:val="Default"/>
        <w:rPr>
          <w:rFonts w:ascii="Cambria" w:hAnsi="Cambria" w:cs="Cambria"/>
          <w:sz w:val="22"/>
          <w:szCs w:val="22"/>
        </w:rPr>
      </w:pPr>
      <w:commentRangeStart w:id="31"/>
      <w:commentRangeEnd w:id="31"/>
      <w:r>
        <w:rPr>
          <w:rStyle w:val="CommentReference"/>
          <w:rFonts w:asciiTheme="minorHAnsi" w:hAnsiTheme="minorHAnsi" w:cstheme="minorBidi"/>
          <w:color w:val="auto"/>
          <w:lang w:bidi="en-US"/>
        </w:rPr>
        <w:commentReference w:id="31"/>
      </w:r>
      <w:commentRangeStart w:id="32"/>
      <w:commentRangeEnd w:id="32"/>
      <w:r w:rsidR="00767D2A">
        <w:rPr>
          <w:rStyle w:val="CommentReference"/>
          <w:rFonts w:asciiTheme="minorHAnsi" w:hAnsiTheme="minorHAnsi" w:cstheme="minorBidi"/>
          <w:color w:val="auto"/>
          <w:lang w:bidi="en-US"/>
        </w:rPr>
        <w:commentReference w:id="32"/>
      </w:r>
    </w:p>
    <w:p w14:paraId="05394157" w14:textId="77777777" w:rsidR="00B22B27" w:rsidRDefault="00B22B27" w:rsidP="004E0E7B">
      <w:pPr>
        <w:pStyle w:val="Default"/>
        <w:rPr>
          <w:rFonts w:ascii="Cambria" w:hAnsi="Cambria" w:cs="Cambria"/>
          <w:sz w:val="22"/>
          <w:szCs w:val="22"/>
        </w:rPr>
      </w:pPr>
    </w:p>
    <w:p w14:paraId="1056D36F" w14:textId="77777777" w:rsidR="004F45C6" w:rsidRDefault="004F45C6" w:rsidP="004F45C6">
      <w:pPr>
        <w:pStyle w:val="LFTCaption"/>
      </w:pPr>
      <w:bookmarkStart w:id="33" w:name="_Toc53483953"/>
      <w:r>
        <w:t>Figure 1-2 Effluent TRC Concentrations from July 2017 through January 2019</w:t>
      </w:r>
      <w:bookmarkEnd w:id="33"/>
    </w:p>
    <w:p w14:paraId="25E10CDA" w14:textId="435B22FE" w:rsidR="00266187" w:rsidRDefault="00266187" w:rsidP="00266187">
      <w:pPr>
        <w:pStyle w:val="LFTTableTitle"/>
      </w:pPr>
    </w:p>
    <w:p w14:paraId="45B6C84F" w14:textId="2197C115" w:rsidR="007512F1" w:rsidRDefault="007512F1" w:rsidP="007512F1">
      <w:pPr>
        <w:pStyle w:val="Default"/>
        <w:rPr>
          <w:rFonts w:ascii="Cambria" w:hAnsi="Cambria" w:cs="Cambria"/>
          <w:sz w:val="22"/>
          <w:szCs w:val="22"/>
        </w:rPr>
      </w:pPr>
      <w:r>
        <w:rPr>
          <w:rFonts w:ascii="Cambria" w:hAnsi="Cambria" w:cs="Cambria"/>
          <w:sz w:val="22"/>
          <w:szCs w:val="22"/>
        </w:rPr>
        <w:t xml:space="preserve">The most recent data available, summarized on </w:t>
      </w:r>
      <w:r w:rsidRPr="00973459">
        <w:rPr>
          <w:rFonts w:ascii="Cambria" w:hAnsi="Cambria" w:cs="Cambria"/>
          <w:b/>
          <w:sz w:val="22"/>
          <w:szCs w:val="22"/>
        </w:rPr>
        <w:t>Table 1-1</w:t>
      </w:r>
      <w:r w:rsidR="0094449E">
        <w:rPr>
          <w:rFonts w:ascii="Cambria" w:hAnsi="Cambria" w:cs="Cambria"/>
          <w:b/>
          <w:sz w:val="22"/>
          <w:szCs w:val="22"/>
        </w:rPr>
        <w:t>,</w:t>
      </w:r>
      <w:r>
        <w:rPr>
          <w:rFonts w:ascii="Cambria" w:hAnsi="Cambria" w:cs="Cambria"/>
          <w:sz w:val="22"/>
          <w:szCs w:val="22"/>
        </w:rPr>
        <w:t xml:space="preserve"> shows that Port Richmond continues to successfully achieve effluent TRC concentrations that are lower than 0.52 mg/L </w:t>
      </w:r>
      <w:r w:rsidR="00EC48CF">
        <w:rPr>
          <w:rFonts w:ascii="Cambria" w:hAnsi="Cambria" w:cs="Cambria"/>
          <w:sz w:val="22"/>
          <w:szCs w:val="22"/>
        </w:rPr>
        <w:t xml:space="preserve">target </w:t>
      </w:r>
      <w:r>
        <w:rPr>
          <w:rFonts w:ascii="Cambria" w:hAnsi="Cambria" w:cs="Cambria"/>
          <w:sz w:val="22"/>
          <w:szCs w:val="22"/>
        </w:rPr>
        <w:t>most, but not all of the time.</w:t>
      </w:r>
    </w:p>
    <w:p w14:paraId="102F5E20" w14:textId="77777777" w:rsidR="007512F1" w:rsidRDefault="007512F1" w:rsidP="00266187">
      <w:pPr>
        <w:pStyle w:val="LFTTableTitle"/>
      </w:pPr>
    </w:p>
    <w:p w14:paraId="043A9E23" w14:textId="77777777" w:rsidR="00266187" w:rsidRPr="00266187" w:rsidRDefault="00266187" w:rsidP="00266187">
      <w:pPr>
        <w:pStyle w:val="LFTTableTitle"/>
      </w:pPr>
      <w:bookmarkStart w:id="34" w:name="_Toc53483984"/>
      <w:r w:rsidRPr="00266187">
        <w:t>Table 1-1 Overview of Effluent TRC Concentrations through February 2020</w:t>
      </w:r>
      <w:bookmarkEnd w:id="34"/>
    </w:p>
    <w:p w14:paraId="43BAF819" w14:textId="77777777" w:rsidR="002D51A8" w:rsidRDefault="00266187" w:rsidP="004E0E7B">
      <w:pPr>
        <w:pStyle w:val="Default"/>
        <w:rPr>
          <w:rFonts w:ascii="Cambria" w:hAnsi="Cambria" w:cs="Cambria"/>
          <w:sz w:val="22"/>
          <w:szCs w:val="22"/>
        </w:rPr>
      </w:pPr>
      <w:commentRangeStart w:id="35"/>
      <w:commentRangeStart w:id="36"/>
      <w:commentRangeStart w:id="37"/>
      <w:r w:rsidRPr="00B54C4B">
        <w:rPr>
          <w:rFonts w:ascii="Cambria" w:hAnsi="Cambria" w:cs="Cambria"/>
          <w:b/>
          <w:bCs/>
          <w:noProof/>
          <w:sz w:val="22"/>
          <w:szCs w:val="22"/>
        </w:rPr>
        <w:drawing>
          <wp:inline distT="0" distB="0" distL="0" distR="0" wp14:anchorId="306AABE3" wp14:editId="0750DE23">
            <wp:extent cx="3645087" cy="37212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5087" cy="3721291"/>
                    </a:xfrm>
                    <a:prstGeom prst="rect">
                      <a:avLst/>
                    </a:prstGeom>
                  </pic:spPr>
                </pic:pic>
              </a:graphicData>
            </a:graphic>
          </wp:inline>
        </w:drawing>
      </w:r>
      <w:commentRangeEnd w:id="35"/>
      <w:r w:rsidR="008B7CEE">
        <w:rPr>
          <w:rStyle w:val="CommentReference"/>
          <w:rFonts w:asciiTheme="minorHAnsi" w:hAnsiTheme="minorHAnsi" w:cstheme="minorBidi"/>
          <w:color w:val="auto"/>
          <w:lang w:bidi="en-US"/>
        </w:rPr>
        <w:commentReference w:id="35"/>
      </w:r>
      <w:commentRangeEnd w:id="36"/>
      <w:commentRangeEnd w:id="37"/>
    </w:p>
    <w:p w14:paraId="57D15425" w14:textId="37EF2347" w:rsidR="00266187" w:rsidRDefault="002D51A8" w:rsidP="004E0E7B">
      <w:pPr>
        <w:pStyle w:val="Default"/>
        <w:rPr>
          <w:rFonts w:ascii="Cambria" w:hAnsi="Cambria" w:cs="Cambria"/>
          <w:sz w:val="22"/>
          <w:szCs w:val="22"/>
        </w:rPr>
      </w:pPr>
      <w:r>
        <w:rPr>
          <w:rFonts w:ascii="Cambria" w:hAnsi="Cambria" w:cs="Cambria"/>
          <w:sz w:val="22"/>
          <w:szCs w:val="22"/>
        </w:rPr>
        <w:t>Source: NYCDEP</w:t>
      </w:r>
      <w:r w:rsidR="00767D2A">
        <w:rPr>
          <w:rStyle w:val="CommentReference"/>
          <w:rFonts w:asciiTheme="minorHAnsi" w:hAnsiTheme="minorHAnsi" w:cstheme="minorBidi"/>
          <w:color w:val="auto"/>
          <w:lang w:bidi="en-US"/>
        </w:rPr>
        <w:commentReference w:id="36"/>
      </w:r>
      <w:r w:rsidR="009B262B">
        <w:rPr>
          <w:rStyle w:val="CommentReference"/>
          <w:rFonts w:asciiTheme="minorHAnsi" w:hAnsiTheme="minorHAnsi" w:cstheme="minorBidi"/>
          <w:color w:val="auto"/>
          <w:lang w:bidi="en-US"/>
        </w:rPr>
        <w:commentReference w:id="37"/>
      </w:r>
    </w:p>
    <w:p w14:paraId="1495E876" w14:textId="77777777" w:rsidR="00973459" w:rsidRDefault="00973459" w:rsidP="004E0E7B">
      <w:pPr>
        <w:pStyle w:val="Default"/>
        <w:rPr>
          <w:rFonts w:ascii="Cambria" w:hAnsi="Cambria" w:cs="Cambria"/>
          <w:sz w:val="22"/>
          <w:szCs w:val="22"/>
        </w:rPr>
      </w:pPr>
    </w:p>
    <w:p w14:paraId="5603A240" w14:textId="6F58FBDE" w:rsidR="004E0E7B" w:rsidRDefault="00650382" w:rsidP="00712053">
      <w:pPr>
        <w:pStyle w:val="Default"/>
        <w:rPr>
          <w:rFonts w:ascii="Cambria" w:hAnsi="Cambria" w:cs="Cambria"/>
          <w:sz w:val="22"/>
          <w:szCs w:val="22"/>
        </w:rPr>
      </w:pPr>
      <w:commentRangeStart w:id="38"/>
      <w:r>
        <w:rPr>
          <w:noProof/>
        </w:rPr>
        <w:drawing>
          <wp:anchor distT="0" distB="0" distL="114300" distR="114300" simplePos="0" relativeHeight="251715584" behindDoc="0" locked="0" layoutInCell="1" allowOverlap="1" wp14:anchorId="07ED9BE1" wp14:editId="7594499E">
            <wp:simplePos x="0" y="0"/>
            <wp:positionH relativeFrom="margin">
              <wp:posOffset>0</wp:posOffset>
            </wp:positionH>
            <wp:positionV relativeFrom="paragraph">
              <wp:posOffset>-5546725</wp:posOffset>
            </wp:positionV>
            <wp:extent cx="4419600" cy="294640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2946400"/>
                    </a:xfrm>
                    <a:prstGeom prst="rect">
                      <a:avLst/>
                    </a:prstGeom>
                    <a:noFill/>
                    <a:ln>
                      <a:noFill/>
                    </a:ln>
                  </pic:spPr>
                </pic:pic>
              </a:graphicData>
            </a:graphic>
          </wp:anchor>
        </w:drawing>
      </w:r>
      <w:commentRangeEnd w:id="38"/>
      <w:r w:rsidR="00845510">
        <w:rPr>
          <w:rStyle w:val="CommentReference"/>
          <w:rFonts w:asciiTheme="minorHAnsi" w:hAnsiTheme="minorHAnsi" w:cstheme="minorBidi"/>
          <w:color w:val="auto"/>
          <w:lang w:bidi="en-US"/>
        </w:rPr>
        <w:commentReference w:id="38"/>
      </w:r>
      <w:r w:rsidR="00264298">
        <w:rPr>
          <w:rFonts w:ascii="Cambria" w:hAnsi="Cambria" w:cs="Cambria"/>
          <w:sz w:val="22"/>
          <w:szCs w:val="22"/>
        </w:rPr>
        <w:t xml:space="preserve">Review of Port Richmond operating data indicates that there are a number of factors that contribute to inconsistent wastewater quality at the chlorine contact tanks (CCTs), prompting the disinfection challenges experienced by the plant.  DEP </w:t>
      </w:r>
      <w:r w:rsidR="004E0E7B">
        <w:rPr>
          <w:rFonts w:ascii="Cambria" w:hAnsi="Cambria" w:cs="Cambria"/>
          <w:sz w:val="22"/>
          <w:szCs w:val="22"/>
        </w:rPr>
        <w:t xml:space="preserve">believes the </w:t>
      </w:r>
      <w:r w:rsidR="0094449E">
        <w:rPr>
          <w:rFonts w:ascii="Cambria" w:hAnsi="Cambria" w:cs="Cambria"/>
          <w:sz w:val="22"/>
          <w:szCs w:val="22"/>
        </w:rPr>
        <w:t xml:space="preserve">TRC </w:t>
      </w:r>
      <w:r w:rsidR="004E0E7B">
        <w:rPr>
          <w:rFonts w:ascii="Cambria" w:hAnsi="Cambria" w:cs="Cambria"/>
          <w:sz w:val="22"/>
          <w:szCs w:val="22"/>
        </w:rPr>
        <w:t xml:space="preserve">excursions </w:t>
      </w:r>
      <w:r w:rsidR="0094449E">
        <w:rPr>
          <w:rFonts w:ascii="Cambria" w:hAnsi="Cambria" w:cs="Cambria"/>
          <w:sz w:val="22"/>
          <w:szCs w:val="22"/>
        </w:rPr>
        <w:t xml:space="preserve">above </w:t>
      </w:r>
      <w:r w:rsidR="0094449E">
        <w:rPr>
          <w:rFonts w:ascii="Cambria" w:hAnsi="Cambria" w:cs="Cambria"/>
          <w:sz w:val="22"/>
          <w:szCs w:val="22"/>
        </w:rPr>
        <w:lastRenderedPageBreak/>
        <w:t xml:space="preserve">the anticipated new WQBEL </w:t>
      </w:r>
      <w:r w:rsidR="00845510">
        <w:rPr>
          <w:rFonts w:ascii="Cambria" w:hAnsi="Cambria" w:cs="Cambria"/>
          <w:sz w:val="22"/>
          <w:szCs w:val="22"/>
        </w:rPr>
        <w:t xml:space="preserve">could </w:t>
      </w:r>
      <w:r w:rsidR="00EC48CF">
        <w:rPr>
          <w:rFonts w:ascii="Cambria" w:hAnsi="Cambria" w:cs="Cambria"/>
          <w:sz w:val="22"/>
          <w:szCs w:val="22"/>
        </w:rPr>
        <w:t xml:space="preserve">potentially </w:t>
      </w:r>
      <w:r w:rsidR="004E0E7B">
        <w:rPr>
          <w:rFonts w:ascii="Cambria" w:hAnsi="Cambria" w:cs="Cambria"/>
          <w:sz w:val="22"/>
          <w:szCs w:val="22"/>
        </w:rPr>
        <w:t xml:space="preserve">be resolved </w:t>
      </w:r>
      <w:r w:rsidR="00264298">
        <w:rPr>
          <w:rFonts w:ascii="Cambria" w:hAnsi="Cambria" w:cs="Cambria"/>
          <w:sz w:val="22"/>
          <w:szCs w:val="22"/>
        </w:rPr>
        <w:t xml:space="preserve">by understanding and improving </w:t>
      </w:r>
      <w:r w:rsidR="004E0E7B">
        <w:rPr>
          <w:rFonts w:ascii="Cambria" w:hAnsi="Cambria" w:cs="Cambria"/>
          <w:sz w:val="22"/>
          <w:szCs w:val="22"/>
        </w:rPr>
        <w:t xml:space="preserve">performance </w:t>
      </w:r>
      <w:r w:rsidR="00264298">
        <w:rPr>
          <w:rFonts w:ascii="Cambria" w:hAnsi="Cambria" w:cs="Cambria"/>
          <w:sz w:val="22"/>
          <w:szCs w:val="22"/>
        </w:rPr>
        <w:t>of upstream plant processes</w:t>
      </w:r>
      <w:r w:rsidR="004E0E7B">
        <w:rPr>
          <w:rFonts w:ascii="Cambria" w:hAnsi="Cambria" w:cs="Cambria"/>
          <w:sz w:val="22"/>
          <w:szCs w:val="22"/>
        </w:rPr>
        <w:t xml:space="preserve">. </w:t>
      </w:r>
    </w:p>
    <w:p w14:paraId="6474519B" w14:textId="77777777" w:rsidR="0094449E" w:rsidRDefault="0094449E" w:rsidP="00712053">
      <w:pPr>
        <w:pStyle w:val="Default"/>
        <w:rPr>
          <w:rFonts w:ascii="Cambria" w:hAnsi="Cambria" w:cs="Cambria"/>
          <w:sz w:val="22"/>
          <w:szCs w:val="22"/>
        </w:rPr>
      </w:pPr>
    </w:p>
    <w:p w14:paraId="5D6B97C6" w14:textId="77777777" w:rsidR="00A7253E" w:rsidRDefault="00A7253E" w:rsidP="00A7253E">
      <w:pPr>
        <w:pStyle w:val="LFTHeading2"/>
      </w:pPr>
      <w:bookmarkStart w:id="39" w:name="_Toc53366679"/>
      <w:r w:rsidRPr="00C45E61">
        <w:t>1.</w:t>
      </w:r>
      <w:r>
        <w:t>2</w:t>
      </w:r>
      <w:r w:rsidRPr="00C45E61">
        <w:t xml:space="preserve"> </w:t>
      </w:r>
      <w:r>
        <w:t>Objectives</w:t>
      </w:r>
      <w:bookmarkEnd w:id="39"/>
    </w:p>
    <w:p w14:paraId="03AA796D" w14:textId="77777777" w:rsidR="003810CD" w:rsidRDefault="003810CD" w:rsidP="003810CD">
      <w:pPr>
        <w:pStyle w:val="LFTBody"/>
      </w:pPr>
      <w:r>
        <w:t>The objectives of this technical memorandum are to:</w:t>
      </w:r>
    </w:p>
    <w:p w14:paraId="3E00ECB1" w14:textId="77777777" w:rsidR="00712053" w:rsidRPr="00712053" w:rsidRDefault="00712053" w:rsidP="00712053">
      <w:pPr>
        <w:pStyle w:val="LFTBody"/>
        <w:numPr>
          <w:ilvl w:val="0"/>
          <w:numId w:val="21"/>
        </w:numPr>
      </w:pPr>
      <w:r w:rsidRPr="00712053">
        <w:t xml:space="preserve">Identify </w:t>
      </w:r>
      <w:r w:rsidR="003B4936">
        <w:t>the f</w:t>
      </w:r>
      <w:r w:rsidRPr="00712053">
        <w:t xml:space="preserve">actors </w:t>
      </w:r>
      <w:r w:rsidR="003B4936">
        <w:t>c</w:t>
      </w:r>
      <w:r w:rsidRPr="00712053">
        <w:t xml:space="preserve">ausing </w:t>
      </w:r>
      <w:r w:rsidR="003B4936">
        <w:t>i</w:t>
      </w:r>
      <w:r w:rsidRPr="00712053">
        <w:t xml:space="preserve">nconsistent </w:t>
      </w:r>
      <w:r w:rsidR="003B4936">
        <w:t>secondary e</w:t>
      </w:r>
      <w:r w:rsidRPr="00712053">
        <w:t xml:space="preserve">ffluent </w:t>
      </w:r>
      <w:r w:rsidR="003B4936">
        <w:t>q</w:t>
      </w:r>
      <w:r w:rsidRPr="00712053">
        <w:t>uality</w:t>
      </w:r>
      <w:r>
        <w:t xml:space="preserve"> and </w:t>
      </w:r>
    </w:p>
    <w:p w14:paraId="44850E94" w14:textId="77777777" w:rsidR="00712053" w:rsidRPr="00712053" w:rsidRDefault="00712053" w:rsidP="00712053">
      <w:pPr>
        <w:pStyle w:val="LFTBody"/>
        <w:numPr>
          <w:ilvl w:val="0"/>
          <w:numId w:val="21"/>
        </w:numPr>
      </w:pPr>
      <w:r w:rsidRPr="00712053">
        <w:t xml:space="preserve">Identify </w:t>
      </w:r>
      <w:r w:rsidR="00C419A0">
        <w:t>the i</w:t>
      </w:r>
      <w:r w:rsidRPr="00712053">
        <w:t>nfrastructure</w:t>
      </w:r>
      <w:r w:rsidR="00C419A0">
        <w:t xml:space="preserve"> and/or o</w:t>
      </w:r>
      <w:r w:rsidRPr="00712053">
        <w:t xml:space="preserve">perational </w:t>
      </w:r>
      <w:r w:rsidR="00C419A0">
        <w:t>i</w:t>
      </w:r>
      <w:r w:rsidRPr="00712053">
        <w:t xml:space="preserve">mprovements </w:t>
      </w:r>
      <w:r w:rsidR="00C419A0">
        <w:t>r</w:t>
      </w:r>
      <w:r w:rsidRPr="00712053">
        <w:t xml:space="preserve">equired to </w:t>
      </w:r>
      <w:r w:rsidR="00C419A0">
        <w:t xml:space="preserve">increase </w:t>
      </w:r>
      <w:r w:rsidRPr="00712053">
        <w:t xml:space="preserve"> </w:t>
      </w:r>
      <w:r w:rsidR="00C419A0">
        <w:t>effluent c</w:t>
      </w:r>
      <w:r w:rsidRPr="00712053">
        <w:t>onsistency</w:t>
      </w:r>
      <w:r w:rsidR="00C419A0">
        <w:t xml:space="preserve"> and </w:t>
      </w:r>
      <w:r w:rsidR="003B4936">
        <w:t xml:space="preserve">support </w:t>
      </w:r>
      <w:r w:rsidR="00C419A0">
        <w:t>consistent achieve</w:t>
      </w:r>
      <w:r w:rsidR="003B4936">
        <w:t>ment of</w:t>
      </w:r>
      <w:r w:rsidR="00C419A0">
        <w:t xml:space="preserve"> an effluent TRC of less than 0.52 mg/L while maintaining compliance with permitted limits for fecal coliform.</w:t>
      </w:r>
    </w:p>
    <w:p w14:paraId="3F8D1A29" w14:textId="77777777" w:rsidR="00A7253E" w:rsidRPr="00C45E61" w:rsidRDefault="00A7253E" w:rsidP="00A7253E">
      <w:pPr>
        <w:pStyle w:val="LFTHeading2"/>
      </w:pPr>
      <w:bookmarkStart w:id="40" w:name="_Toc53366680"/>
      <w:r w:rsidRPr="00C45E61">
        <w:t>1.</w:t>
      </w:r>
      <w:r>
        <w:t>3</w:t>
      </w:r>
      <w:r w:rsidRPr="00C45E61">
        <w:t xml:space="preserve"> </w:t>
      </w:r>
      <w:r w:rsidR="00AD4D26">
        <w:t>Organization</w:t>
      </w:r>
      <w:bookmarkEnd w:id="40"/>
    </w:p>
    <w:p w14:paraId="23315AEE" w14:textId="77777777" w:rsidR="00A7253E" w:rsidRDefault="00642542" w:rsidP="00A7253E">
      <w:pPr>
        <w:pStyle w:val="LFTBody"/>
      </w:pPr>
      <w:r>
        <w:t xml:space="preserve">Section 2 of this technical memorandum identifies the sources of the data that was reviewed and presents the initial data evaluations and correlations that were used to assess potential relationships between effluent total residual chlorine (TRC) and </w:t>
      </w:r>
      <w:r w:rsidR="001C7FB9">
        <w:t>factors such as precipitation, upstream processes and other factors</w:t>
      </w:r>
      <w:r>
        <w:t xml:space="preserve">. </w:t>
      </w:r>
    </w:p>
    <w:p w14:paraId="377A339A" w14:textId="77777777" w:rsidR="00642542" w:rsidRPr="00A7253E" w:rsidRDefault="00642542" w:rsidP="00A7253E">
      <w:pPr>
        <w:pStyle w:val="LFTBody"/>
      </w:pPr>
      <w:r>
        <w:t xml:space="preserve">Section 3 explains the impacts of a variety of factors on disinfection effectiveness along with examples based upon effluent data. </w:t>
      </w:r>
    </w:p>
    <w:p w14:paraId="661A7E4C" w14:textId="77777777" w:rsidR="002B5610" w:rsidRPr="00D15817" w:rsidRDefault="00642542" w:rsidP="004E0E7B">
      <w:pPr>
        <w:pStyle w:val="LFTBody"/>
      </w:pPr>
      <w:r>
        <w:t>A summary of conclusions and r</w:t>
      </w:r>
      <w:r w:rsidR="00854012">
        <w:t>ecommendations</w:t>
      </w:r>
      <w:r>
        <w:t xml:space="preserve"> to improve </w:t>
      </w:r>
      <w:r w:rsidR="003B4936">
        <w:t>upstream processes and disinfection system performance</w:t>
      </w:r>
      <w:r>
        <w:t xml:space="preserve"> is provided in Section 4.  Finally, the data used during this evaluation is included in Appendix A</w:t>
      </w:r>
      <w:bookmarkStart w:id="41" w:name="_Section_1"/>
      <w:bookmarkEnd w:id="41"/>
      <w:r w:rsidR="004E0E7B">
        <w:t>.</w:t>
      </w:r>
      <w:r w:rsidR="002B5610" w:rsidRPr="00D15817">
        <w:br w:type="page"/>
      </w:r>
    </w:p>
    <w:p w14:paraId="216C2445" w14:textId="77777777" w:rsidR="00126522" w:rsidRDefault="00983B3E" w:rsidP="006F5DE5">
      <w:pPr>
        <w:pStyle w:val="LFTBody"/>
      </w:pPr>
      <w:r>
        <w:lastRenderedPageBreak/>
        <w:t>This page intentionally left blank.</w:t>
      </w:r>
    </w:p>
    <w:p w14:paraId="4CB82BCE" w14:textId="77777777" w:rsidR="00126522" w:rsidRDefault="00126522" w:rsidP="006F5DE5">
      <w:pPr>
        <w:pStyle w:val="LFTBody"/>
      </w:pPr>
    </w:p>
    <w:p w14:paraId="50755547" w14:textId="77777777" w:rsidR="001B3CA2" w:rsidRDefault="001B3CA2" w:rsidP="009A55D0">
      <w:pPr>
        <w:pStyle w:val="LFTBody"/>
      </w:pPr>
    </w:p>
    <w:p w14:paraId="40555DA9" w14:textId="77777777" w:rsidR="00126522" w:rsidRPr="001B3CA2" w:rsidRDefault="00126522" w:rsidP="009A55D0">
      <w:pPr>
        <w:pStyle w:val="LFTBody"/>
        <w:sectPr w:rsidR="00126522" w:rsidRPr="001B3CA2" w:rsidSect="00043841">
          <w:headerReference w:type="even" r:id="rId24"/>
          <w:headerReference w:type="default" r:id="rId25"/>
          <w:footerReference w:type="even" r:id="rId26"/>
          <w:footerReference w:type="default" r:id="rId27"/>
          <w:headerReference w:type="first" r:id="rId28"/>
          <w:footerReference w:type="first" r:id="rId29"/>
          <w:pgSz w:w="11907" w:h="16839" w:code="9"/>
          <w:pgMar w:top="1440" w:right="1440" w:bottom="1440" w:left="1627" w:header="720" w:footer="720" w:gutter="0"/>
          <w:pgNumType w:start="1"/>
          <w:cols w:space="720"/>
          <w:titlePg/>
          <w:docGrid w:linePitch="360"/>
        </w:sectPr>
      </w:pPr>
    </w:p>
    <w:p w14:paraId="0BB965DB" w14:textId="77777777" w:rsidR="00514904" w:rsidRDefault="00166080" w:rsidP="002D60B5">
      <w:pPr>
        <w:pStyle w:val="LFTHeading1"/>
        <w:spacing w:after="120"/>
        <w:rPr>
          <w:ins w:id="42" w:author="Taylor, Maryanne" w:date="2021-01-14T07:15:00Z"/>
        </w:rPr>
      </w:pPr>
      <w:bookmarkStart w:id="43" w:name="_Toc417499079"/>
      <w:bookmarkStart w:id="44" w:name="_Toc417499128"/>
      <w:bookmarkStart w:id="45" w:name="_Toc51161117"/>
      <w:bookmarkStart w:id="46" w:name="_Toc53366681"/>
      <w:bookmarkStart w:id="47" w:name="_Toc417499072"/>
      <w:bookmarkStart w:id="48" w:name="_Toc417499121"/>
      <w:r w:rsidRPr="007C1D3F">
        <w:lastRenderedPageBreak/>
        <w:t xml:space="preserve">Section </w:t>
      </w:r>
      <w:r>
        <w:t>2</w:t>
      </w:r>
      <w:bookmarkEnd w:id="43"/>
      <w:bookmarkEnd w:id="44"/>
      <w:bookmarkEnd w:id="45"/>
      <w:r w:rsidR="002D60B5">
        <w:t xml:space="preserve"> </w:t>
      </w:r>
    </w:p>
    <w:p w14:paraId="07E72F4B" w14:textId="3C7C6848" w:rsidR="00E87E88" w:rsidRDefault="002D6810" w:rsidP="002D60B5">
      <w:pPr>
        <w:pStyle w:val="LFTHeading1"/>
        <w:spacing w:after="120"/>
      </w:pPr>
      <w:r>
        <w:t xml:space="preserve">Data and Information </w:t>
      </w:r>
      <w:r w:rsidR="000F49BB">
        <w:t>Reviewed</w:t>
      </w:r>
      <w:bookmarkEnd w:id="46"/>
    </w:p>
    <w:p w14:paraId="5896B44A" w14:textId="1F47B93B" w:rsidR="003C588F" w:rsidRPr="003C588F" w:rsidRDefault="003C588F" w:rsidP="003C588F">
      <w:pPr>
        <w:pStyle w:val="LFTBody"/>
        <w:jc w:val="both"/>
      </w:pPr>
      <w:r>
        <w:t>Based on an initial review of available data, discussions with the Bureau of Wastewater Treatment and a site visit conducted with the Process Engineer on</w:t>
      </w:r>
      <w:r w:rsidR="006B6CD7">
        <w:t xml:space="preserve"> May 22, 2019</w:t>
      </w:r>
      <w:r>
        <w:t xml:space="preserve">, the following factors were identified as potential contributors to the </w:t>
      </w:r>
      <w:r w:rsidR="00E25D3D">
        <w:t>variation in effluent total residual chlorine observed at Port Richmond:</w:t>
      </w:r>
    </w:p>
    <w:p w14:paraId="445D1D95" w14:textId="52756EC9" w:rsidR="00E87E88" w:rsidRDefault="00E87E88" w:rsidP="00E87E88">
      <w:pPr>
        <w:pStyle w:val="LFTBullet1"/>
      </w:pPr>
      <w:r>
        <w:t>Precipitation/Wet Weather events</w:t>
      </w:r>
      <w:r w:rsidR="00566058">
        <w:t>;</w:t>
      </w:r>
    </w:p>
    <w:p w14:paraId="0F9FCF34" w14:textId="287EF438" w:rsidR="00E87E88" w:rsidRDefault="00E87E88" w:rsidP="00E87E88">
      <w:pPr>
        <w:pStyle w:val="LFTBullet1"/>
      </w:pPr>
      <w:r>
        <w:t>Process control challenges</w:t>
      </w:r>
      <w:r w:rsidR="00566058">
        <w:t>;</w:t>
      </w:r>
    </w:p>
    <w:p w14:paraId="56D32915" w14:textId="61A43ED8" w:rsidR="00E87E88" w:rsidRDefault="003C588F" w:rsidP="00E87E88">
      <w:pPr>
        <w:pStyle w:val="LFTBullet1"/>
      </w:pPr>
      <w:r>
        <w:t xml:space="preserve">Discharge from </w:t>
      </w:r>
      <w:r w:rsidR="00E87E88">
        <w:t>Visy Paper</w:t>
      </w:r>
      <w:r w:rsidR="00566058">
        <w:t>;</w:t>
      </w:r>
      <w:r w:rsidR="00E87E88">
        <w:t xml:space="preserve"> </w:t>
      </w:r>
    </w:p>
    <w:p w14:paraId="16B2A469" w14:textId="3D00DB5A" w:rsidR="00E87E88" w:rsidRDefault="00E87E88" w:rsidP="00E87E88">
      <w:pPr>
        <w:pStyle w:val="LFTBullet1"/>
      </w:pPr>
      <w:r>
        <w:t xml:space="preserve">Variation in chlorine demand </w:t>
      </w:r>
      <w:r w:rsidR="00845510">
        <w:t xml:space="preserve">and disinfection effectiveness </w:t>
      </w:r>
      <w:r w:rsidR="003C588F">
        <w:t>(</w:t>
      </w:r>
      <w:r>
        <w:t>based on influent wastewater characteristics and/or upstream proce</w:t>
      </w:r>
      <w:r w:rsidR="003C588F">
        <w:t>ss effectiveness)</w:t>
      </w:r>
      <w:r w:rsidR="00566058">
        <w:t>;</w:t>
      </w:r>
    </w:p>
    <w:p w14:paraId="4C3618FF" w14:textId="64EBEB74" w:rsidR="00E25D3D" w:rsidRDefault="008F7EAB" w:rsidP="00E87E88">
      <w:pPr>
        <w:pStyle w:val="LFTBullet1"/>
      </w:pPr>
      <w:r>
        <w:t>Clarifier s</w:t>
      </w:r>
      <w:r w:rsidR="00E25D3D">
        <w:t xml:space="preserve">olids </w:t>
      </w:r>
      <w:r>
        <w:t xml:space="preserve">loading and </w:t>
      </w:r>
      <w:r w:rsidR="00E25D3D">
        <w:t>flux</w:t>
      </w:r>
      <w:r w:rsidR="001347A2">
        <w:t>;</w:t>
      </w:r>
    </w:p>
    <w:p w14:paraId="6F36BAB5" w14:textId="49B4A039" w:rsidR="00E87E88" w:rsidRDefault="00E87E88" w:rsidP="00E87E88">
      <w:pPr>
        <w:pStyle w:val="LFTBullet1"/>
      </w:pPr>
      <w:r>
        <w:t xml:space="preserve">Return Activated Sludge (RAS)/Waste Activated Sludge (WAS) </w:t>
      </w:r>
      <w:r w:rsidR="003C588F">
        <w:t>chlorination</w:t>
      </w:r>
      <w:r w:rsidR="008F7EAB">
        <w:t>,</w:t>
      </w:r>
      <w:r w:rsidR="00566058">
        <w:t xml:space="preserve"> and</w:t>
      </w:r>
    </w:p>
    <w:p w14:paraId="61EDB988" w14:textId="317397CE" w:rsidR="00E87E88" w:rsidRDefault="00E87E88" w:rsidP="00E87E88">
      <w:pPr>
        <w:pStyle w:val="LFTBullet1"/>
      </w:pPr>
      <w:r>
        <w:t xml:space="preserve">Sodium hypochlorite </w:t>
      </w:r>
      <w:r w:rsidR="008F7EAB">
        <w:t xml:space="preserve">dosage control </w:t>
      </w:r>
      <w:r>
        <w:t xml:space="preserve">(e.g., </w:t>
      </w:r>
      <w:r w:rsidR="008F7EAB">
        <w:t xml:space="preserve">variability in optimum dosage due to the process control system and the effects of chemical </w:t>
      </w:r>
      <w:r>
        <w:t>age and strength)</w:t>
      </w:r>
      <w:r w:rsidR="00566058">
        <w:t>.</w:t>
      </w:r>
    </w:p>
    <w:p w14:paraId="7883E2B1" w14:textId="4EC8386D" w:rsidR="004F45C6" w:rsidRDefault="004F45C6" w:rsidP="00E87E88">
      <w:pPr>
        <w:pStyle w:val="LFTBody"/>
      </w:pPr>
      <w:commentRangeStart w:id="49"/>
      <w:r>
        <w:t>Sodium hypochlorite dosage control is performed based on either influent or effluent flow and target total residual chlorine (TRC).  Due to concerns with the accuracy of the effluent Parshall flume, the plant typically operates using influent flow data and manually adjusts the hypochlorite dose</w:t>
      </w:r>
      <w:r w:rsidR="0005025A">
        <w:t xml:space="preserve"> for flow paced control</w:t>
      </w:r>
      <w:r>
        <w:t xml:space="preserve">.  If the signal from the plant influent pumps fails, the plant switches automatically to effluent flows.  </w:t>
      </w:r>
      <w:commentRangeStart w:id="50"/>
      <w:r>
        <w:t xml:space="preserve">Based on the influent chlorine concentration measured by a TRC analyzer located at the CCT influent distribution channel and the plant flow signal, the sodium hypochlorite dose is calculated.  A TRC analyzer located at the effluent end of the CCTs monitors the TRC concentration and is used to adjust the dose (residual trim). </w:t>
      </w:r>
      <w:commentRangeEnd w:id="49"/>
      <w:r>
        <w:rPr>
          <w:rStyle w:val="CommentReference"/>
        </w:rPr>
        <w:commentReference w:id="49"/>
      </w:r>
      <w:commentRangeEnd w:id="50"/>
      <w:r w:rsidR="0005025A">
        <w:rPr>
          <w:rStyle w:val="CommentReference"/>
        </w:rPr>
        <w:commentReference w:id="50"/>
      </w:r>
    </w:p>
    <w:p w14:paraId="0E495709" w14:textId="3A937F4C" w:rsidR="002D6810" w:rsidRPr="002D51A8" w:rsidRDefault="00E87E88" w:rsidP="00E87E88">
      <w:pPr>
        <w:pStyle w:val="LFTBody"/>
      </w:pPr>
      <w:r>
        <w:t xml:space="preserve">The </w:t>
      </w:r>
      <w:r w:rsidR="002D6810">
        <w:t xml:space="preserve">data and information </w:t>
      </w:r>
      <w:r>
        <w:t xml:space="preserve">that were </w:t>
      </w:r>
      <w:r w:rsidR="002D6810">
        <w:t xml:space="preserve">collected and evaluated to identify and assess the factor(s) causing the observed inconsistency in effluent total residual chlorine levels at the Port Richmond </w:t>
      </w:r>
      <w:commentRangeStart w:id="51"/>
      <w:r w:rsidR="002D6810">
        <w:t>Wastewater Resource Recovery Facility (WRRF)</w:t>
      </w:r>
      <w:r>
        <w:t xml:space="preserve"> </w:t>
      </w:r>
      <w:commentRangeEnd w:id="51"/>
      <w:r w:rsidR="008F7EAB">
        <w:rPr>
          <w:rStyle w:val="CommentReference"/>
        </w:rPr>
        <w:commentReference w:id="51"/>
      </w:r>
      <w:r>
        <w:t>are</w:t>
      </w:r>
      <w:r w:rsidR="002D6810">
        <w:t xml:space="preserve"> summarized below.</w:t>
      </w:r>
    </w:p>
    <w:p w14:paraId="2E9CB7EE" w14:textId="240DB697" w:rsidR="002D6810" w:rsidRDefault="000F49BB" w:rsidP="000F49BB">
      <w:pPr>
        <w:pStyle w:val="LFTHeading2"/>
      </w:pPr>
      <w:bookmarkStart w:id="52" w:name="_Toc53366682"/>
      <w:r>
        <w:t xml:space="preserve">2.1 </w:t>
      </w:r>
      <w:r w:rsidR="002D6810">
        <w:t xml:space="preserve"> Daily Monitoring Report Data</w:t>
      </w:r>
      <w:bookmarkEnd w:id="52"/>
    </w:p>
    <w:p w14:paraId="4D490020" w14:textId="478748B2" w:rsidR="002D6810" w:rsidRDefault="002D6810" w:rsidP="002D6810">
      <w:pPr>
        <w:pStyle w:val="LFTBody"/>
      </w:pPr>
      <w:r>
        <w:t xml:space="preserve">Historical water quality data was provided by the Port Richmond WRRF Discharge Monitoring Reports (DMR). The facility collects and logs process metrics to monitor plant performance and compliance with regulatory permits. The DMRs were provided electronically via Microsoft Excel and each contains several worksheets recording over 100 different parameters. Variables that may have a potential relationship to disinfection were extracted and used for assessing potential impacts to disinfection performance. </w:t>
      </w:r>
      <w:r>
        <w:rPr>
          <w:b/>
          <w:bCs/>
        </w:rPr>
        <w:t xml:space="preserve">Table </w:t>
      </w:r>
      <w:r w:rsidR="000F49BB">
        <w:rPr>
          <w:b/>
          <w:bCs/>
        </w:rPr>
        <w:t>2</w:t>
      </w:r>
      <w:r>
        <w:rPr>
          <w:b/>
          <w:bCs/>
        </w:rPr>
        <w:t>-1</w:t>
      </w:r>
      <w:r>
        <w:t xml:space="preserve"> provides a quick summary of 65 variables that were extracted for statistical evaluation. </w:t>
      </w:r>
    </w:p>
    <w:p w14:paraId="13F8D373" w14:textId="78AAF343" w:rsidR="00650382" w:rsidRDefault="00650382" w:rsidP="002D6810">
      <w:pPr>
        <w:pStyle w:val="LFTBody"/>
      </w:pPr>
    </w:p>
    <w:p w14:paraId="51435A3C" w14:textId="5BB5BF74" w:rsidR="00650382" w:rsidRDefault="00650382" w:rsidP="002D6810">
      <w:pPr>
        <w:pStyle w:val="LFTBody"/>
      </w:pPr>
    </w:p>
    <w:p w14:paraId="667E996F" w14:textId="163E1700" w:rsidR="00650382" w:rsidRDefault="00650382" w:rsidP="002D6810">
      <w:pPr>
        <w:pStyle w:val="LFTBody"/>
      </w:pPr>
    </w:p>
    <w:p w14:paraId="6705112C" w14:textId="34FE9FC6" w:rsidR="00650382" w:rsidRDefault="00650382" w:rsidP="002D6810">
      <w:pPr>
        <w:pStyle w:val="LFTBody"/>
      </w:pPr>
    </w:p>
    <w:p w14:paraId="27444FBD" w14:textId="5077D0B9" w:rsidR="00650382" w:rsidRDefault="00650382" w:rsidP="002D6810">
      <w:pPr>
        <w:pStyle w:val="LFTBody"/>
      </w:pPr>
    </w:p>
    <w:p w14:paraId="11A1B2C1" w14:textId="77777777" w:rsidR="002D6810" w:rsidRDefault="002D6810" w:rsidP="002D6810">
      <w:pPr>
        <w:pStyle w:val="LFTTableTitle"/>
        <w:rPr>
          <w:rFonts w:ascii="Calibri" w:eastAsia="Times New Roman" w:hAnsi="Calibri" w:cs="Calibri"/>
          <w:sz w:val="18"/>
          <w:szCs w:val="18"/>
          <w:lang w:bidi="ar-SA"/>
        </w:rPr>
        <w:sectPr w:rsidR="002D6810" w:rsidSect="00043841">
          <w:headerReference w:type="even" r:id="rId30"/>
          <w:headerReference w:type="default" r:id="rId31"/>
          <w:footerReference w:type="even" r:id="rId32"/>
          <w:footerReference w:type="default" r:id="rId33"/>
          <w:headerReference w:type="first" r:id="rId34"/>
          <w:footerReference w:type="first" r:id="rId35"/>
          <w:pgSz w:w="11907" w:h="16839" w:code="9"/>
          <w:pgMar w:top="1440" w:right="1440" w:bottom="1440" w:left="1627" w:header="720" w:footer="720" w:gutter="0"/>
          <w:pgNumType w:start="1"/>
          <w:cols w:space="720"/>
          <w:titlePg/>
          <w:docGrid w:linePitch="360"/>
        </w:sectPr>
      </w:pPr>
    </w:p>
    <w:tbl>
      <w:tblPr>
        <w:tblW w:w="5000" w:type="pct"/>
        <w:tblLook w:val="04A0" w:firstRow="1" w:lastRow="0" w:firstColumn="1" w:lastColumn="0" w:noHBand="0" w:noVBand="1"/>
      </w:tblPr>
      <w:tblGrid>
        <w:gridCol w:w="3494"/>
        <w:gridCol w:w="648"/>
        <w:gridCol w:w="1822"/>
        <w:gridCol w:w="1272"/>
        <w:gridCol w:w="856"/>
        <w:gridCol w:w="1822"/>
        <w:gridCol w:w="898"/>
        <w:gridCol w:w="856"/>
        <w:gridCol w:w="1186"/>
        <w:gridCol w:w="1090"/>
      </w:tblGrid>
      <w:tr w:rsidR="004A4A91" w:rsidRPr="00314EC5" w14:paraId="70C0ACF7" w14:textId="77777777" w:rsidTr="004A4A91">
        <w:trPr>
          <w:trHeight w:val="292"/>
          <w:tblHeader/>
        </w:trPr>
        <w:tc>
          <w:tcPr>
            <w:tcW w:w="1102" w:type="pct"/>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10A9393" w14:textId="77777777" w:rsidR="00650382" w:rsidRDefault="00650382" w:rsidP="00650382">
            <w:pPr>
              <w:pStyle w:val="LFTTableTitle"/>
              <w:rPr>
                <w:lang w:bidi="ar-SA"/>
              </w:rPr>
            </w:pPr>
            <w:bookmarkStart w:id="53" w:name="_Toc53483985"/>
            <w:commentRangeStart w:id="54"/>
            <w:commentRangeStart w:id="55"/>
            <w:r>
              <w:rPr>
                <w:lang w:bidi="ar-SA"/>
              </w:rPr>
              <w:lastRenderedPageBreak/>
              <w:t>Table 2-1 Parameters Potentially Impacting Disinfection at Port Richmond WWRF</w:t>
            </w:r>
            <w:bookmarkEnd w:id="53"/>
            <w:commentRangeEnd w:id="54"/>
            <w:r w:rsidR="0005025A">
              <w:rPr>
                <w:rStyle w:val="CommentReference"/>
                <w:rFonts w:asciiTheme="minorHAnsi" w:hAnsiTheme="minorHAnsi"/>
                <w:b w:val="0"/>
                <w:bCs w:val="0"/>
              </w:rPr>
              <w:commentReference w:id="54"/>
            </w:r>
            <w:commentRangeEnd w:id="55"/>
            <w:r w:rsidR="004A4A91">
              <w:rPr>
                <w:rStyle w:val="CommentReference"/>
                <w:rFonts w:asciiTheme="minorHAnsi" w:hAnsiTheme="minorHAnsi"/>
                <w:b w:val="0"/>
                <w:bCs w:val="0"/>
              </w:rPr>
              <w:commentReference w:id="55"/>
            </w:r>
          </w:p>
          <w:p w14:paraId="0353520F" w14:textId="516EC1B8" w:rsidR="002D6810" w:rsidRPr="00314EC5" w:rsidRDefault="002D6810" w:rsidP="002D6810">
            <w:pPr>
              <w:pStyle w:val="LFTTableHeader1"/>
              <w:rPr>
                <w:lang w:bidi="ar-SA"/>
              </w:rPr>
            </w:pPr>
          </w:p>
        </w:tc>
        <w:tc>
          <w:tcPr>
            <w:tcW w:w="1396" w:type="pct"/>
            <w:gridSpan w:val="3"/>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2E7FC8EA" w14:textId="77777777" w:rsidR="002D6810" w:rsidRPr="00314EC5" w:rsidRDefault="002D6810" w:rsidP="002D6810">
            <w:pPr>
              <w:pStyle w:val="LFTTableHeader1"/>
              <w:rPr>
                <w:lang w:bidi="ar-SA"/>
              </w:rPr>
            </w:pPr>
            <w:r w:rsidRPr="00314EC5">
              <w:rPr>
                <w:lang w:bidi="ar-SA"/>
              </w:rPr>
              <w:t>Sample Count</w:t>
            </w:r>
          </w:p>
        </w:tc>
        <w:tc>
          <w:tcPr>
            <w:tcW w:w="1335" w:type="pct"/>
            <w:gridSpan w:val="3"/>
            <w:tcBorders>
              <w:top w:val="single" w:sz="4" w:space="0" w:color="auto"/>
              <w:left w:val="nil"/>
              <w:bottom w:val="single" w:sz="4" w:space="0" w:color="auto"/>
              <w:right w:val="single" w:sz="4" w:space="0" w:color="auto"/>
            </w:tcBorders>
            <w:shd w:val="clear" w:color="auto" w:fill="0082C4" w:themeFill="accent3"/>
            <w:noWrap/>
            <w:vAlign w:val="center"/>
            <w:hideMark/>
          </w:tcPr>
          <w:p w14:paraId="774B8D14" w14:textId="77777777" w:rsidR="002D6810" w:rsidRPr="00314EC5" w:rsidRDefault="002D6810" w:rsidP="002D6810">
            <w:pPr>
              <w:pStyle w:val="LFTTableHeader1"/>
              <w:rPr>
                <w:lang w:bidi="ar-SA"/>
              </w:rPr>
            </w:pPr>
            <w:r w:rsidRPr="00314EC5">
              <w:rPr>
                <w:lang w:bidi="ar-SA"/>
              </w:rPr>
              <w:t>Mean</w:t>
            </w:r>
          </w:p>
        </w:tc>
        <w:tc>
          <w:tcPr>
            <w:tcW w:w="1167" w:type="pct"/>
            <w:gridSpan w:val="3"/>
            <w:tcBorders>
              <w:top w:val="single" w:sz="4" w:space="0" w:color="auto"/>
              <w:left w:val="nil"/>
              <w:bottom w:val="single" w:sz="4" w:space="0" w:color="auto"/>
              <w:right w:val="single" w:sz="4" w:space="0" w:color="auto"/>
            </w:tcBorders>
            <w:shd w:val="clear" w:color="auto" w:fill="0082C4" w:themeFill="accent3"/>
            <w:noWrap/>
            <w:vAlign w:val="center"/>
            <w:hideMark/>
          </w:tcPr>
          <w:p w14:paraId="28702177" w14:textId="77777777" w:rsidR="002D6810" w:rsidRPr="00314EC5" w:rsidRDefault="002D6810" w:rsidP="002D6810">
            <w:pPr>
              <w:pStyle w:val="LFTTableHeader1"/>
              <w:rPr>
                <w:lang w:bidi="ar-SA"/>
              </w:rPr>
            </w:pPr>
            <w:r w:rsidRPr="00314EC5">
              <w:rPr>
                <w:lang w:bidi="ar-SA"/>
              </w:rPr>
              <w:t>Standard Deviation</w:t>
            </w:r>
          </w:p>
        </w:tc>
      </w:tr>
      <w:tr w:rsidR="004A4A91" w:rsidRPr="00314EC5" w14:paraId="19DBA000" w14:textId="77777777" w:rsidTr="004A4A91">
        <w:trPr>
          <w:trHeight w:val="468"/>
          <w:tblHeader/>
        </w:trPr>
        <w:tc>
          <w:tcPr>
            <w:tcW w:w="1102" w:type="pct"/>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2AB87EA9" w14:textId="77777777" w:rsidR="002D6810" w:rsidRPr="00314EC5" w:rsidRDefault="002D6810" w:rsidP="002D6810">
            <w:pPr>
              <w:pStyle w:val="LFTTableHeader1"/>
              <w:rPr>
                <w:lang w:bidi="ar-SA"/>
              </w:rPr>
            </w:pPr>
          </w:p>
        </w:tc>
        <w:tc>
          <w:tcPr>
            <w:tcW w:w="240" w:type="pct"/>
            <w:tcBorders>
              <w:top w:val="nil"/>
              <w:left w:val="single" w:sz="4" w:space="0" w:color="auto"/>
              <w:bottom w:val="single" w:sz="4" w:space="0" w:color="auto"/>
              <w:right w:val="single" w:sz="4" w:space="0" w:color="auto"/>
            </w:tcBorders>
            <w:shd w:val="clear" w:color="auto" w:fill="0082C4" w:themeFill="accent3"/>
            <w:vAlign w:val="center"/>
            <w:hideMark/>
          </w:tcPr>
          <w:p w14:paraId="02DFE7D9" w14:textId="77777777" w:rsidR="002D6810" w:rsidRPr="00314EC5" w:rsidRDefault="002D6810" w:rsidP="002D6810">
            <w:pPr>
              <w:pStyle w:val="LFTTableHeader1"/>
              <w:rPr>
                <w:vertAlign w:val="superscript"/>
                <w:lang w:bidi="ar-SA"/>
              </w:rPr>
            </w:pPr>
            <w:r>
              <w:rPr>
                <w:lang w:bidi="ar-SA"/>
              </w:rPr>
              <w:t>All Data</w:t>
            </w:r>
            <w:r>
              <w:rPr>
                <w:vertAlign w:val="superscript"/>
                <w:lang w:bidi="ar-SA"/>
              </w:rPr>
              <w:t>[1]</w:t>
            </w:r>
          </w:p>
        </w:tc>
        <w:tc>
          <w:tcPr>
            <w:tcW w:w="682" w:type="pct"/>
            <w:tcBorders>
              <w:top w:val="nil"/>
              <w:left w:val="nil"/>
              <w:bottom w:val="single" w:sz="4" w:space="0" w:color="auto"/>
              <w:right w:val="single" w:sz="4" w:space="0" w:color="auto"/>
            </w:tcBorders>
            <w:shd w:val="clear" w:color="auto" w:fill="0082C4" w:themeFill="accent3"/>
            <w:noWrap/>
            <w:vAlign w:val="center"/>
            <w:hideMark/>
          </w:tcPr>
          <w:p w14:paraId="62CE2A20" w14:textId="77777777" w:rsidR="002D6810" w:rsidRPr="00314EC5" w:rsidRDefault="002D6810" w:rsidP="002D6810">
            <w:pPr>
              <w:pStyle w:val="LFTTableHeader1"/>
              <w:rPr>
                <w:vertAlign w:val="superscript"/>
                <w:lang w:bidi="ar-SA"/>
              </w:rPr>
            </w:pPr>
            <w:r w:rsidRPr="00314EC5">
              <w:rPr>
                <w:lang w:bidi="ar-SA"/>
              </w:rPr>
              <w:t>Period of Performance</w:t>
            </w:r>
            <w:r>
              <w:rPr>
                <w:vertAlign w:val="superscript"/>
                <w:lang w:bidi="ar-SA"/>
              </w:rPr>
              <w:t>[2]</w:t>
            </w:r>
          </w:p>
        </w:tc>
        <w:tc>
          <w:tcPr>
            <w:tcW w:w="475" w:type="pct"/>
            <w:tcBorders>
              <w:top w:val="nil"/>
              <w:left w:val="nil"/>
              <w:bottom w:val="single" w:sz="4" w:space="0" w:color="auto"/>
              <w:right w:val="single" w:sz="4" w:space="0" w:color="auto"/>
            </w:tcBorders>
            <w:shd w:val="clear" w:color="auto" w:fill="0082C4" w:themeFill="accent3"/>
            <w:noWrap/>
            <w:vAlign w:val="center"/>
            <w:hideMark/>
          </w:tcPr>
          <w:p w14:paraId="1A32F39B" w14:textId="77777777" w:rsidR="002D6810" w:rsidRPr="00314EC5" w:rsidRDefault="002D6810" w:rsidP="002D6810">
            <w:pPr>
              <w:pStyle w:val="LFTTableHeader1"/>
              <w:rPr>
                <w:vertAlign w:val="superscript"/>
                <w:lang w:bidi="ar-SA"/>
              </w:rPr>
            </w:pPr>
            <w:r w:rsidRPr="00314EC5">
              <w:rPr>
                <w:lang w:bidi="ar-SA"/>
              </w:rPr>
              <w:t>After</w:t>
            </w:r>
            <w:r>
              <w:rPr>
                <w:lang w:bidi="ar-SA"/>
              </w:rPr>
              <w:t xml:space="preserve"> </w:t>
            </w:r>
            <w:r w:rsidRPr="00314EC5">
              <w:rPr>
                <w:lang w:bidi="ar-SA"/>
              </w:rPr>
              <w:t>Upgrade</w:t>
            </w:r>
            <w:r>
              <w:rPr>
                <w:vertAlign w:val="superscript"/>
                <w:lang w:bidi="ar-SA"/>
              </w:rPr>
              <w:t>[3]</w:t>
            </w:r>
          </w:p>
        </w:tc>
        <w:tc>
          <w:tcPr>
            <w:tcW w:w="318" w:type="pct"/>
            <w:tcBorders>
              <w:top w:val="nil"/>
              <w:left w:val="nil"/>
              <w:bottom w:val="single" w:sz="4" w:space="0" w:color="auto"/>
              <w:right w:val="single" w:sz="4" w:space="0" w:color="auto"/>
            </w:tcBorders>
            <w:shd w:val="clear" w:color="auto" w:fill="0082C4" w:themeFill="accent3"/>
            <w:noWrap/>
            <w:vAlign w:val="center"/>
            <w:hideMark/>
          </w:tcPr>
          <w:p w14:paraId="2FB853F5" w14:textId="77777777" w:rsidR="002D6810" w:rsidRPr="00314EC5" w:rsidRDefault="002D6810" w:rsidP="002D6810">
            <w:pPr>
              <w:pStyle w:val="LFTTableHeader1"/>
              <w:rPr>
                <w:lang w:bidi="ar-SA"/>
              </w:rPr>
            </w:pPr>
            <w:r>
              <w:rPr>
                <w:lang w:bidi="ar-SA"/>
              </w:rPr>
              <w:t>All Data</w:t>
            </w:r>
            <w:r>
              <w:rPr>
                <w:vertAlign w:val="superscript"/>
                <w:lang w:bidi="ar-SA"/>
              </w:rPr>
              <w:t>[1]</w:t>
            </w:r>
          </w:p>
        </w:tc>
        <w:tc>
          <w:tcPr>
            <w:tcW w:w="682" w:type="pct"/>
            <w:tcBorders>
              <w:top w:val="nil"/>
              <w:left w:val="nil"/>
              <w:bottom w:val="single" w:sz="4" w:space="0" w:color="auto"/>
              <w:right w:val="single" w:sz="4" w:space="0" w:color="auto"/>
            </w:tcBorders>
            <w:shd w:val="clear" w:color="auto" w:fill="0082C4" w:themeFill="accent3"/>
            <w:noWrap/>
            <w:vAlign w:val="center"/>
            <w:hideMark/>
          </w:tcPr>
          <w:p w14:paraId="4D799EE4" w14:textId="77777777" w:rsidR="002D6810" w:rsidRPr="00314EC5" w:rsidRDefault="002D6810" w:rsidP="002D6810">
            <w:pPr>
              <w:pStyle w:val="LFTTableHeader1"/>
              <w:rPr>
                <w:lang w:bidi="ar-SA"/>
              </w:rPr>
            </w:pPr>
            <w:r w:rsidRPr="00314EC5">
              <w:rPr>
                <w:lang w:bidi="ar-SA"/>
              </w:rPr>
              <w:t>Period of Performance</w:t>
            </w:r>
            <w:r>
              <w:rPr>
                <w:vertAlign w:val="superscript"/>
                <w:lang w:bidi="ar-SA"/>
              </w:rPr>
              <w:t>[2]</w:t>
            </w:r>
          </w:p>
        </w:tc>
        <w:tc>
          <w:tcPr>
            <w:tcW w:w="334" w:type="pct"/>
            <w:tcBorders>
              <w:top w:val="nil"/>
              <w:left w:val="nil"/>
              <w:bottom w:val="single" w:sz="4" w:space="0" w:color="auto"/>
              <w:right w:val="single" w:sz="4" w:space="0" w:color="auto"/>
            </w:tcBorders>
            <w:shd w:val="clear" w:color="auto" w:fill="0082C4" w:themeFill="accent3"/>
            <w:vAlign w:val="center"/>
            <w:hideMark/>
          </w:tcPr>
          <w:p w14:paraId="4DD17635" w14:textId="77777777" w:rsidR="002D6810" w:rsidRPr="00314EC5" w:rsidRDefault="002D6810" w:rsidP="002D6810">
            <w:pPr>
              <w:pStyle w:val="LFTTableHeader1"/>
              <w:rPr>
                <w:lang w:bidi="ar-SA"/>
              </w:rPr>
            </w:pPr>
            <w:r w:rsidRPr="00314EC5">
              <w:rPr>
                <w:lang w:bidi="ar-SA"/>
              </w:rPr>
              <w:t>After</w:t>
            </w:r>
            <w:r>
              <w:rPr>
                <w:lang w:bidi="ar-SA"/>
              </w:rPr>
              <w:t xml:space="preserve"> </w:t>
            </w:r>
            <w:r w:rsidRPr="00314EC5">
              <w:rPr>
                <w:lang w:bidi="ar-SA"/>
              </w:rPr>
              <w:t>Upgrade</w:t>
            </w:r>
            <w:r>
              <w:rPr>
                <w:vertAlign w:val="superscript"/>
                <w:lang w:bidi="ar-SA"/>
              </w:rPr>
              <w:t>[3]</w:t>
            </w:r>
          </w:p>
        </w:tc>
        <w:tc>
          <w:tcPr>
            <w:tcW w:w="318" w:type="pct"/>
            <w:tcBorders>
              <w:top w:val="nil"/>
              <w:left w:val="nil"/>
              <w:bottom w:val="single" w:sz="4" w:space="0" w:color="auto"/>
              <w:right w:val="single" w:sz="4" w:space="0" w:color="auto"/>
            </w:tcBorders>
            <w:shd w:val="clear" w:color="auto" w:fill="0082C4" w:themeFill="accent3"/>
            <w:noWrap/>
            <w:vAlign w:val="center"/>
            <w:hideMark/>
          </w:tcPr>
          <w:p w14:paraId="77B09FE0" w14:textId="77777777" w:rsidR="002D6810" w:rsidRPr="00314EC5" w:rsidRDefault="002D6810" w:rsidP="002D6810">
            <w:pPr>
              <w:pStyle w:val="LFTTableHeader1"/>
              <w:rPr>
                <w:lang w:bidi="ar-SA"/>
              </w:rPr>
            </w:pPr>
            <w:r>
              <w:rPr>
                <w:lang w:bidi="ar-SA"/>
              </w:rPr>
              <w:t>All Data</w:t>
            </w:r>
            <w:r>
              <w:rPr>
                <w:vertAlign w:val="superscript"/>
                <w:lang w:bidi="ar-SA"/>
              </w:rPr>
              <w:t>[1]</w:t>
            </w:r>
          </w:p>
        </w:tc>
        <w:tc>
          <w:tcPr>
            <w:tcW w:w="442" w:type="pct"/>
            <w:tcBorders>
              <w:top w:val="nil"/>
              <w:left w:val="nil"/>
              <w:bottom w:val="single" w:sz="4" w:space="0" w:color="auto"/>
              <w:right w:val="single" w:sz="4" w:space="0" w:color="auto"/>
            </w:tcBorders>
            <w:shd w:val="clear" w:color="auto" w:fill="0082C4" w:themeFill="accent3"/>
            <w:vAlign w:val="center"/>
            <w:hideMark/>
          </w:tcPr>
          <w:p w14:paraId="4DF23F4C" w14:textId="77777777" w:rsidR="002D6810" w:rsidRPr="00314EC5" w:rsidRDefault="002D6810" w:rsidP="002D6810">
            <w:pPr>
              <w:pStyle w:val="LFTTableHeader1"/>
              <w:rPr>
                <w:lang w:bidi="ar-SA"/>
              </w:rPr>
            </w:pPr>
            <w:r w:rsidRPr="00314EC5">
              <w:rPr>
                <w:lang w:bidi="ar-SA"/>
              </w:rPr>
              <w:t>Period of Performance</w:t>
            </w:r>
            <w:r>
              <w:rPr>
                <w:vertAlign w:val="superscript"/>
                <w:lang w:bidi="ar-SA"/>
              </w:rPr>
              <w:t>[2]</w:t>
            </w:r>
          </w:p>
        </w:tc>
        <w:tc>
          <w:tcPr>
            <w:tcW w:w="406" w:type="pct"/>
            <w:tcBorders>
              <w:top w:val="nil"/>
              <w:left w:val="nil"/>
              <w:bottom w:val="single" w:sz="4" w:space="0" w:color="auto"/>
              <w:right w:val="single" w:sz="4" w:space="0" w:color="auto"/>
            </w:tcBorders>
            <w:shd w:val="clear" w:color="auto" w:fill="0082C4" w:themeFill="accent3"/>
            <w:vAlign w:val="center"/>
            <w:hideMark/>
          </w:tcPr>
          <w:p w14:paraId="6173283D" w14:textId="77777777" w:rsidR="002D6810" w:rsidRPr="00314EC5" w:rsidRDefault="002D6810" w:rsidP="002D6810">
            <w:pPr>
              <w:pStyle w:val="LFTTableHeader1"/>
              <w:rPr>
                <w:lang w:bidi="ar-SA"/>
              </w:rPr>
            </w:pPr>
            <w:r w:rsidRPr="00314EC5">
              <w:rPr>
                <w:lang w:bidi="ar-SA"/>
              </w:rPr>
              <w:t>After</w:t>
            </w:r>
            <w:r>
              <w:rPr>
                <w:lang w:bidi="ar-SA"/>
              </w:rPr>
              <w:t xml:space="preserve"> </w:t>
            </w:r>
            <w:r w:rsidRPr="00314EC5">
              <w:rPr>
                <w:lang w:bidi="ar-SA"/>
              </w:rPr>
              <w:t>Upgrade</w:t>
            </w:r>
            <w:r>
              <w:rPr>
                <w:vertAlign w:val="superscript"/>
                <w:lang w:bidi="ar-SA"/>
              </w:rPr>
              <w:t>[3]</w:t>
            </w:r>
          </w:p>
        </w:tc>
      </w:tr>
      <w:tr w:rsidR="004A4A91" w:rsidRPr="00314EC5" w14:paraId="07D290C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995F2CC" w14:textId="77777777" w:rsidR="002D6810" w:rsidRPr="00314EC5" w:rsidRDefault="002D6810"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C</w:t>
            </w:r>
            <w:r w:rsidRPr="00314EC5">
              <w:rPr>
                <w:rFonts w:ascii="Calibri" w:eastAsia="Times New Roman" w:hAnsi="Calibri" w:cs="Calibri"/>
                <w:color w:val="000000"/>
                <w:sz w:val="18"/>
                <w:szCs w:val="18"/>
                <w:lang w:bidi="ar-SA"/>
              </w:rPr>
              <w:t>BOD - Plant Effluent.mg/L</w:t>
            </w:r>
          </w:p>
        </w:tc>
        <w:tc>
          <w:tcPr>
            <w:tcW w:w="240" w:type="pct"/>
            <w:tcBorders>
              <w:top w:val="nil"/>
              <w:left w:val="nil"/>
              <w:bottom w:val="nil"/>
              <w:right w:val="single" w:sz="4" w:space="0" w:color="auto"/>
            </w:tcBorders>
            <w:shd w:val="clear" w:color="auto" w:fill="auto"/>
            <w:noWrap/>
            <w:vAlign w:val="center"/>
            <w:hideMark/>
          </w:tcPr>
          <w:p w14:paraId="28904AF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42978FF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4B7AA1B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3A9BB38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9.1</w:t>
            </w:r>
          </w:p>
        </w:tc>
        <w:tc>
          <w:tcPr>
            <w:tcW w:w="682" w:type="pct"/>
            <w:tcBorders>
              <w:top w:val="nil"/>
              <w:left w:val="nil"/>
              <w:bottom w:val="nil"/>
              <w:right w:val="single" w:sz="4" w:space="0" w:color="auto"/>
            </w:tcBorders>
            <w:shd w:val="clear" w:color="auto" w:fill="auto"/>
            <w:noWrap/>
            <w:vAlign w:val="center"/>
            <w:hideMark/>
          </w:tcPr>
          <w:p w14:paraId="024393D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8.9</w:t>
            </w:r>
          </w:p>
        </w:tc>
        <w:tc>
          <w:tcPr>
            <w:tcW w:w="334" w:type="pct"/>
            <w:tcBorders>
              <w:top w:val="nil"/>
              <w:left w:val="nil"/>
              <w:bottom w:val="nil"/>
              <w:right w:val="single" w:sz="4" w:space="0" w:color="auto"/>
            </w:tcBorders>
            <w:shd w:val="clear" w:color="auto" w:fill="auto"/>
            <w:noWrap/>
            <w:vAlign w:val="center"/>
            <w:hideMark/>
          </w:tcPr>
          <w:p w14:paraId="758B8FB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9.5</w:t>
            </w:r>
          </w:p>
        </w:tc>
        <w:tc>
          <w:tcPr>
            <w:tcW w:w="318" w:type="pct"/>
            <w:tcBorders>
              <w:top w:val="nil"/>
              <w:left w:val="nil"/>
              <w:bottom w:val="nil"/>
              <w:right w:val="single" w:sz="4" w:space="0" w:color="auto"/>
            </w:tcBorders>
            <w:shd w:val="clear" w:color="auto" w:fill="auto"/>
            <w:noWrap/>
            <w:vAlign w:val="center"/>
            <w:hideMark/>
          </w:tcPr>
          <w:p w14:paraId="0615864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8.8</w:t>
            </w:r>
          </w:p>
        </w:tc>
        <w:tc>
          <w:tcPr>
            <w:tcW w:w="442" w:type="pct"/>
            <w:tcBorders>
              <w:top w:val="nil"/>
              <w:left w:val="nil"/>
              <w:bottom w:val="nil"/>
              <w:right w:val="single" w:sz="4" w:space="0" w:color="auto"/>
            </w:tcBorders>
            <w:shd w:val="clear" w:color="auto" w:fill="auto"/>
            <w:noWrap/>
            <w:vAlign w:val="center"/>
            <w:hideMark/>
          </w:tcPr>
          <w:p w14:paraId="02CD02B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7.4</w:t>
            </w:r>
          </w:p>
        </w:tc>
        <w:tc>
          <w:tcPr>
            <w:tcW w:w="406" w:type="pct"/>
            <w:tcBorders>
              <w:top w:val="nil"/>
              <w:left w:val="nil"/>
              <w:bottom w:val="nil"/>
              <w:right w:val="single" w:sz="4" w:space="0" w:color="auto"/>
            </w:tcBorders>
            <w:shd w:val="clear" w:color="auto" w:fill="auto"/>
            <w:noWrap/>
            <w:vAlign w:val="center"/>
            <w:hideMark/>
          </w:tcPr>
          <w:p w14:paraId="0DEE3E2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9.1</w:t>
            </w:r>
          </w:p>
        </w:tc>
      </w:tr>
      <w:tr w:rsidR="004A4A91" w:rsidRPr="00314EC5" w14:paraId="3223029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408AE0F" w14:textId="77777777" w:rsidR="002D6810" w:rsidRPr="00314EC5" w:rsidRDefault="002D6810"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C</w:t>
            </w:r>
            <w:r w:rsidRPr="00314EC5">
              <w:rPr>
                <w:rFonts w:ascii="Calibri" w:eastAsia="Times New Roman" w:hAnsi="Calibri" w:cs="Calibri"/>
                <w:color w:val="000000"/>
                <w:sz w:val="18"/>
                <w:szCs w:val="18"/>
                <w:lang w:bidi="ar-SA"/>
              </w:rPr>
              <w:t xml:space="preserve">BOD </w:t>
            </w:r>
            <w:r>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Primary Effluent.mg/L</w:t>
            </w:r>
          </w:p>
        </w:tc>
        <w:tc>
          <w:tcPr>
            <w:tcW w:w="240" w:type="pct"/>
            <w:tcBorders>
              <w:top w:val="nil"/>
              <w:left w:val="nil"/>
              <w:bottom w:val="nil"/>
              <w:right w:val="single" w:sz="4" w:space="0" w:color="auto"/>
            </w:tcBorders>
            <w:shd w:val="clear" w:color="auto" w:fill="auto"/>
            <w:noWrap/>
            <w:vAlign w:val="center"/>
            <w:hideMark/>
          </w:tcPr>
          <w:p w14:paraId="4C0A3CC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678</w:t>
            </w:r>
          </w:p>
        </w:tc>
        <w:tc>
          <w:tcPr>
            <w:tcW w:w="682" w:type="pct"/>
            <w:tcBorders>
              <w:top w:val="nil"/>
              <w:left w:val="nil"/>
              <w:bottom w:val="nil"/>
              <w:right w:val="single" w:sz="4" w:space="0" w:color="auto"/>
            </w:tcBorders>
            <w:shd w:val="clear" w:color="auto" w:fill="auto"/>
            <w:noWrap/>
            <w:vAlign w:val="center"/>
            <w:hideMark/>
          </w:tcPr>
          <w:p w14:paraId="3FCA9B8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157</w:t>
            </w:r>
          </w:p>
        </w:tc>
        <w:tc>
          <w:tcPr>
            <w:tcW w:w="475" w:type="pct"/>
            <w:tcBorders>
              <w:top w:val="nil"/>
              <w:left w:val="nil"/>
              <w:bottom w:val="nil"/>
              <w:right w:val="single" w:sz="4" w:space="0" w:color="auto"/>
            </w:tcBorders>
            <w:shd w:val="clear" w:color="auto" w:fill="auto"/>
            <w:noWrap/>
            <w:vAlign w:val="center"/>
            <w:hideMark/>
          </w:tcPr>
          <w:p w14:paraId="5ABC44F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493</w:t>
            </w:r>
          </w:p>
        </w:tc>
        <w:tc>
          <w:tcPr>
            <w:tcW w:w="318" w:type="pct"/>
            <w:tcBorders>
              <w:top w:val="nil"/>
              <w:left w:val="nil"/>
              <w:bottom w:val="nil"/>
              <w:right w:val="single" w:sz="4" w:space="0" w:color="auto"/>
            </w:tcBorders>
            <w:shd w:val="clear" w:color="auto" w:fill="auto"/>
            <w:noWrap/>
            <w:vAlign w:val="center"/>
            <w:hideMark/>
          </w:tcPr>
          <w:p w14:paraId="03AF35F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265.2</w:t>
            </w:r>
          </w:p>
        </w:tc>
        <w:tc>
          <w:tcPr>
            <w:tcW w:w="682" w:type="pct"/>
            <w:tcBorders>
              <w:top w:val="nil"/>
              <w:left w:val="nil"/>
              <w:bottom w:val="nil"/>
              <w:right w:val="single" w:sz="4" w:space="0" w:color="auto"/>
            </w:tcBorders>
            <w:shd w:val="clear" w:color="auto" w:fill="auto"/>
            <w:noWrap/>
            <w:vAlign w:val="center"/>
            <w:hideMark/>
          </w:tcPr>
          <w:p w14:paraId="73B603F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311.8</w:t>
            </w:r>
          </w:p>
        </w:tc>
        <w:tc>
          <w:tcPr>
            <w:tcW w:w="334" w:type="pct"/>
            <w:tcBorders>
              <w:top w:val="nil"/>
              <w:left w:val="nil"/>
              <w:bottom w:val="nil"/>
              <w:right w:val="single" w:sz="4" w:space="0" w:color="auto"/>
            </w:tcBorders>
            <w:shd w:val="clear" w:color="auto" w:fill="auto"/>
            <w:noWrap/>
            <w:vAlign w:val="center"/>
            <w:hideMark/>
          </w:tcPr>
          <w:p w14:paraId="28C326A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261.2</w:t>
            </w:r>
          </w:p>
        </w:tc>
        <w:tc>
          <w:tcPr>
            <w:tcW w:w="318" w:type="pct"/>
            <w:tcBorders>
              <w:top w:val="nil"/>
              <w:left w:val="nil"/>
              <w:bottom w:val="nil"/>
              <w:right w:val="single" w:sz="4" w:space="0" w:color="auto"/>
            </w:tcBorders>
            <w:shd w:val="clear" w:color="auto" w:fill="auto"/>
            <w:noWrap/>
            <w:vAlign w:val="center"/>
            <w:hideMark/>
          </w:tcPr>
          <w:p w14:paraId="61AD806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170.2</w:t>
            </w:r>
          </w:p>
        </w:tc>
        <w:tc>
          <w:tcPr>
            <w:tcW w:w="442" w:type="pct"/>
            <w:tcBorders>
              <w:top w:val="nil"/>
              <w:left w:val="nil"/>
              <w:bottom w:val="nil"/>
              <w:right w:val="single" w:sz="4" w:space="0" w:color="auto"/>
            </w:tcBorders>
            <w:shd w:val="clear" w:color="auto" w:fill="auto"/>
            <w:noWrap/>
            <w:vAlign w:val="center"/>
            <w:hideMark/>
          </w:tcPr>
          <w:p w14:paraId="58238C5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162.0</w:t>
            </w:r>
          </w:p>
        </w:tc>
        <w:tc>
          <w:tcPr>
            <w:tcW w:w="406" w:type="pct"/>
            <w:tcBorders>
              <w:top w:val="nil"/>
              <w:left w:val="nil"/>
              <w:bottom w:val="nil"/>
              <w:right w:val="single" w:sz="4" w:space="0" w:color="auto"/>
            </w:tcBorders>
            <w:shd w:val="clear" w:color="auto" w:fill="auto"/>
            <w:noWrap/>
            <w:vAlign w:val="center"/>
            <w:hideMark/>
          </w:tcPr>
          <w:p w14:paraId="66CBC3C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134.8</w:t>
            </w:r>
          </w:p>
        </w:tc>
      </w:tr>
      <w:tr w:rsidR="004A4A91" w:rsidRPr="00314EC5" w14:paraId="791D6CA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427050B" w14:textId="77777777" w:rsidR="002D6810" w:rsidRPr="00314EC5" w:rsidRDefault="002D6810"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C</w:t>
            </w:r>
            <w:r w:rsidRPr="00314EC5">
              <w:rPr>
                <w:rFonts w:ascii="Calibri" w:eastAsia="Times New Roman" w:hAnsi="Calibri" w:cs="Calibri"/>
                <w:color w:val="000000"/>
                <w:sz w:val="18"/>
                <w:szCs w:val="18"/>
                <w:lang w:bidi="ar-SA"/>
              </w:rPr>
              <w:t>BOD</w:t>
            </w:r>
            <w:r>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 xml:space="preserve"> Raw Sewage.mg/L</w:t>
            </w:r>
          </w:p>
        </w:tc>
        <w:tc>
          <w:tcPr>
            <w:tcW w:w="240" w:type="pct"/>
            <w:tcBorders>
              <w:top w:val="nil"/>
              <w:left w:val="nil"/>
              <w:bottom w:val="nil"/>
              <w:right w:val="single" w:sz="4" w:space="0" w:color="auto"/>
            </w:tcBorders>
            <w:shd w:val="clear" w:color="auto" w:fill="auto"/>
            <w:noWrap/>
            <w:vAlign w:val="center"/>
            <w:hideMark/>
          </w:tcPr>
          <w:p w14:paraId="67F9349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5E63442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213B121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7232E35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320.0</w:t>
            </w:r>
          </w:p>
        </w:tc>
        <w:tc>
          <w:tcPr>
            <w:tcW w:w="682" w:type="pct"/>
            <w:tcBorders>
              <w:top w:val="nil"/>
              <w:left w:val="nil"/>
              <w:bottom w:val="nil"/>
              <w:right w:val="single" w:sz="4" w:space="0" w:color="auto"/>
            </w:tcBorders>
            <w:shd w:val="clear" w:color="auto" w:fill="auto"/>
            <w:noWrap/>
            <w:vAlign w:val="center"/>
            <w:hideMark/>
          </w:tcPr>
          <w:p w14:paraId="25483D4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353.8</w:t>
            </w:r>
          </w:p>
        </w:tc>
        <w:tc>
          <w:tcPr>
            <w:tcW w:w="334" w:type="pct"/>
            <w:tcBorders>
              <w:top w:val="nil"/>
              <w:left w:val="nil"/>
              <w:bottom w:val="nil"/>
              <w:right w:val="single" w:sz="4" w:space="0" w:color="auto"/>
            </w:tcBorders>
            <w:shd w:val="clear" w:color="auto" w:fill="auto"/>
            <w:noWrap/>
            <w:vAlign w:val="center"/>
            <w:hideMark/>
          </w:tcPr>
          <w:p w14:paraId="5F646B8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330.7</w:t>
            </w:r>
          </w:p>
        </w:tc>
        <w:tc>
          <w:tcPr>
            <w:tcW w:w="318" w:type="pct"/>
            <w:tcBorders>
              <w:top w:val="nil"/>
              <w:left w:val="nil"/>
              <w:bottom w:val="nil"/>
              <w:right w:val="single" w:sz="4" w:space="0" w:color="auto"/>
            </w:tcBorders>
            <w:shd w:val="clear" w:color="auto" w:fill="auto"/>
            <w:noWrap/>
            <w:vAlign w:val="center"/>
            <w:hideMark/>
          </w:tcPr>
          <w:p w14:paraId="2A7E92A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109.0</w:t>
            </w:r>
          </w:p>
        </w:tc>
        <w:tc>
          <w:tcPr>
            <w:tcW w:w="442" w:type="pct"/>
            <w:tcBorders>
              <w:top w:val="nil"/>
              <w:left w:val="nil"/>
              <w:bottom w:val="nil"/>
              <w:right w:val="single" w:sz="4" w:space="0" w:color="auto"/>
            </w:tcBorders>
            <w:shd w:val="clear" w:color="auto" w:fill="auto"/>
            <w:noWrap/>
            <w:vAlign w:val="center"/>
            <w:hideMark/>
          </w:tcPr>
          <w:p w14:paraId="54CD04B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116.1</w:t>
            </w:r>
          </w:p>
        </w:tc>
        <w:tc>
          <w:tcPr>
            <w:tcW w:w="406" w:type="pct"/>
            <w:tcBorders>
              <w:top w:val="nil"/>
              <w:left w:val="nil"/>
              <w:bottom w:val="nil"/>
              <w:right w:val="single" w:sz="4" w:space="0" w:color="auto"/>
            </w:tcBorders>
            <w:shd w:val="clear" w:color="auto" w:fill="auto"/>
            <w:noWrap/>
            <w:vAlign w:val="center"/>
            <w:hideMark/>
          </w:tcPr>
          <w:p w14:paraId="583B61A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113.6</w:t>
            </w:r>
          </w:p>
        </w:tc>
      </w:tr>
      <w:tr w:rsidR="004A4A91" w:rsidRPr="00314EC5" w14:paraId="63F4BD6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8DF071B" w14:textId="68A5745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CBOD</w:t>
            </w:r>
            <w:r>
              <w:rPr>
                <w:rFonts w:ascii="Calibri" w:eastAsia="Times New Roman" w:hAnsi="Calibri" w:cs="Calibri"/>
                <w:color w:val="000000"/>
                <w:sz w:val="18"/>
                <w:szCs w:val="18"/>
                <w:lang w:bidi="ar-SA"/>
              </w:rPr>
              <w:t xml:space="preserve"> - Plant</w:t>
            </w:r>
            <w:r w:rsidRPr="00314EC5">
              <w:rPr>
                <w:rFonts w:ascii="Calibri" w:eastAsia="Times New Roman" w:hAnsi="Calibri" w:cs="Calibri"/>
                <w:color w:val="000000"/>
                <w:sz w:val="18"/>
                <w:szCs w:val="18"/>
                <w:lang w:bidi="ar-SA"/>
              </w:rPr>
              <w:t xml:space="preserve"> Effluent</w:t>
            </w:r>
            <w:r w:rsidR="00067854">
              <w:rPr>
                <w:rFonts w:ascii="Calibri" w:eastAsia="Times New Roman" w:hAnsi="Calibri" w:cs="Calibri"/>
                <w:color w:val="000000"/>
                <w:sz w:val="18"/>
                <w:szCs w:val="18"/>
                <w:lang w:bidi="ar-SA"/>
              </w:rPr>
              <w:t xml:space="preserve"> </w:t>
            </w:r>
            <w:proofErr w:type="spellStart"/>
            <w:r w:rsidRPr="00314EC5">
              <w:rPr>
                <w:rFonts w:ascii="Calibri" w:eastAsia="Times New Roman" w:hAnsi="Calibri" w:cs="Calibri"/>
                <w:color w:val="000000"/>
                <w:sz w:val="18"/>
                <w:szCs w:val="18"/>
                <w:lang w:bidi="ar-SA"/>
              </w:rPr>
              <w:t>lbs</w:t>
            </w:r>
            <w:proofErr w:type="spellEnd"/>
            <w:r w:rsidRPr="00314EC5">
              <w:rPr>
                <w:rFonts w:ascii="Calibri" w:eastAsia="Times New Roman" w:hAnsi="Calibri" w:cs="Calibri"/>
                <w:color w:val="000000"/>
                <w:sz w:val="18"/>
                <w:szCs w:val="18"/>
                <w:lang w:bidi="ar-SA"/>
              </w:rPr>
              <w:t>/day</w:t>
            </w:r>
          </w:p>
        </w:tc>
        <w:tc>
          <w:tcPr>
            <w:tcW w:w="240" w:type="pct"/>
            <w:tcBorders>
              <w:top w:val="nil"/>
              <w:left w:val="nil"/>
              <w:bottom w:val="nil"/>
              <w:right w:val="single" w:sz="4" w:space="0" w:color="auto"/>
            </w:tcBorders>
            <w:shd w:val="clear" w:color="auto" w:fill="auto"/>
            <w:noWrap/>
            <w:vAlign w:val="center"/>
            <w:hideMark/>
          </w:tcPr>
          <w:p w14:paraId="1F20842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1,547</w:t>
            </w:r>
          </w:p>
        </w:tc>
        <w:tc>
          <w:tcPr>
            <w:tcW w:w="682" w:type="pct"/>
            <w:tcBorders>
              <w:top w:val="nil"/>
              <w:left w:val="nil"/>
              <w:bottom w:val="nil"/>
              <w:right w:val="single" w:sz="4" w:space="0" w:color="auto"/>
            </w:tcBorders>
            <w:shd w:val="clear" w:color="auto" w:fill="auto"/>
            <w:noWrap/>
            <w:vAlign w:val="center"/>
            <w:hideMark/>
          </w:tcPr>
          <w:p w14:paraId="3D79C06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02D7F8A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1,130</w:t>
            </w:r>
          </w:p>
        </w:tc>
        <w:tc>
          <w:tcPr>
            <w:tcW w:w="318" w:type="pct"/>
            <w:tcBorders>
              <w:top w:val="nil"/>
              <w:left w:val="nil"/>
              <w:bottom w:val="nil"/>
              <w:right w:val="single" w:sz="4" w:space="0" w:color="auto"/>
            </w:tcBorders>
            <w:shd w:val="clear" w:color="auto" w:fill="auto"/>
            <w:noWrap/>
            <w:vAlign w:val="center"/>
            <w:hideMark/>
          </w:tcPr>
          <w:p w14:paraId="326AFD7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2,175.4</w:t>
            </w:r>
          </w:p>
        </w:tc>
        <w:tc>
          <w:tcPr>
            <w:tcW w:w="682" w:type="pct"/>
            <w:tcBorders>
              <w:top w:val="nil"/>
              <w:left w:val="nil"/>
              <w:bottom w:val="nil"/>
              <w:right w:val="single" w:sz="4" w:space="0" w:color="auto"/>
            </w:tcBorders>
            <w:shd w:val="clear" w:color="auto" w:fill="auto"/>
            <w:noWrap/>
            <w:vAlign w:val="center"/>
            <w:hideMark/>
          </w:tcPr>
          <w:p w14:paraId="4D8A1C5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2,028.8</w:t>
            </w:r>
          </w:p>
        </w:tc>
        <w:tc>
          <w:tcPr>
            <w:tcW w:w="334" w:type="pct"/>
            <w:tcBorders>
              <w:top w:val="nil"/>
              <w:left w:val="nil"/>
              <w:bottom w:val="nil"/>
              <w:right w:val="single" w:sz="4" w:space="0" w:color="auto"/>
            </w:tcBorders>
            <w:shd w:val="clear" w:color="auto" w:fill="auto"/>
            <w:noWrap/>
            <w:vAlign w:val="center"/>
            <w:hideMark/>
          </w:tcPr>
          <w:p w14:paraId="466F08B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2,235.7</w:t>
            </w:r>
          </w:p>
        </w:tc>
        <w:tc>
          <w:tcPr>
            <w:tcW w:w="318" w:type="pct"/>
            <w:tcBorders>
              <w:top w:val="nil"/>
              <w:left w:val="nil"/>
              <w:bottom w:val="nil"/>
              <w:right w:val="single" w:sz="4" w:space="0" w:color="auto"/>
            </w:tcBorders>
            <w:shd w:val="clear" w:color="auto" w:fill="auto"/>
            <w:noWrap/>
            <w:vAlign w:val="center"/>
            <w:hideMark/>
          </w:tcPr>
          <w:p w14:paraId="2CAECBD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2,573.1</w:t>
            </w:r>
          </w:p>
        </w:tc>
        <w:tc>
          <w:tcPr>
            <w:tcW w:w="442" w:type="pct"/>
            <w:tcBorders>
              <w:top w:val="nil"/>
              <w:left w:val="nil"/>
              <w:bottom w:val="nil"/>
              <w:right w:val="single" w:sz="4" w:space="0" w:color="auto"/>
            </w:tcBorders>
            <w:shd w:val="clear" w:color="auto" w:fill="auto"/>
            <w:noWrap/>
            <w:vAlign w:val="center"/>
            <w:hideMark/>
          </w:tcPr>
          <w:p w14:paraId="48CE019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2,238.6</w:t>
            </w:r>
          </w:p>
        </w:tc>
        <w:tc>
          <w:tcPr>
            <w:tcW w:w="406" w:type="pct"/>
            <w:tcBorders>
              <w:top w:val="nil"/>
              <w:left w:val="nil"/>
              <w:bottom w:val="nil"/>
              <w:right w:val="single" w:sz="4" w:space="0" w:color="auto"/>
            </w:tcBorders>
            <w:shd w:val="clear" w:color="auto" w:fill="auto"/>
            <w:noWrap/>
            <w:vAlign w:val="center"/>
            <w:hideMark/>
          </w:tcPr>
          <w:p w14:paraId="2220EB6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2,588.9</w:t>
            </w:r>
          </w:p>
        </w:tc>
      </w:tr>
      <w:tr w:rsidR="004A4A91" w:rsidRPr="00314EC5" w14:paraId="6C09A377"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F137F46" w14:textId="279E2A6A"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CBOD </w:t>
            </w:r>
            <w:r>
              <w:rPr>
                <w:rFonts w:ascii="Calibri" w:eastAsia="Times New Roman" w:hAnsi="Calibri" w:cs="Calibri"/>
                <w:color w:val="000000"/>
                <w:sz w:val="18"/>
                <w:szCs w:val="18"/>
                <w:lang w:bidi="ar-SA"/>
              </w:rPr>
              <w:t xml:space="preserve">- Plant </w:t>
            </w:r>
            <w:r w:rsidRPr="00314EC5">
              <w:rPr>
                <w:rFonts w:ascii="Calibri" w:eastAsia="Times New Roman" w:hAnsi="Calibri" w:cs="Calibri"/>
                <w:color w:val="000000"/>
                <w:sz w:val="18"/>
                <w:szCs w:val="18"/>
                <w:lang w:bidi="ar-SA"/>
              </w:rPr>
              <w:t>Influent mg/L</w:t>
            </w:r>
          </w:p>
        </w:tc>
        <w:tc>
          <w:tcPr>
            <w:tcW w:w="240" w:type="pct"/>
            <w:tcBorders>
              <w:top w:val="nil"/>
              <w:left w:val="nil"/>
              <w:bottom w:val="nil"/>
              <w:right w:val="single" w:sz="4" w:space="0" w:color="auto"/>
            </w:tcBorders>
            <w:shd w:val="clear" w:color="auto" w:fill="auto"/>
            <w:noWrap/>
            <w:vAlign w:val="center"/>
            <w:hideMark/>
          </w:tcPr>
          <w:p w14:paraId="6A066C4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1373F2E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623B247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11F3F10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320.0</w:t>
            </w:r>
          </w:p>
        </w:tc>
        <w:tc>
          <w:tcPr>
            <w:tcW w:w="682" w:type="pct"/>
            <w:tcBorders>
              <w:top w:val="nil"/>
              <w:left w:val="nil"/>
              <w:bottom w:val="nil"/>
              <w:right w:val="single" w:sz="4" w:space="0" w:color="auto"/>
            </w:tcBorders>
            <w:shd w:val="clear" w:color="auto" w:fill="auto"/>
            <w:noWrap/>
            <w:vAlign w:val="center"/>
            <w:hideMark/>
          </w:tcPr>
          <w:p w14:paraId="5672920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353.8</w:t>
            </w:r>
          </w:p>
        </w:tc>
        <w:tc>
          <w:tcPr>
            <w:tcW w:w="334" w:type="pct"/>
            <w:tcBorders>
              <w:top w:val="nil"/>
              <w:left w:val="nil"/>
              <w:bottom w:val="nil"/>
              <w:right w:val="single" w:sz="4" w:space="0" w:color="auto"/>
            </w:tcBorders>
            <w:shd w:val="clear" w:color="auto" w:fill="auto"/>
            <w:noWrap/>
            <w:vAlign w:val="center"/>
            <w:hideMark/>
          </w:tcPr>
          <w:p w14:paraId="0458F36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330.7</w:t>
            </w:r>
          </w:p>
        </w:tc>
        <w:tc>
          <w:tcPr>
            <w:tcW w:w="318" w:type="pct"/>
            <w:tcBorders>
              <w:top w:val="nil"/>
              <w:left w:val="nil"/>
              <w:bottom w:val="nil"/>
              <w:right w:val="single" w:sz="4" w:space="0" w:color="auto"/>
            </w:tcBorders>
            <w:shd w:val="clear" w:color="auto" w:fill="auto"/>
            <w:noWrap/>
            <w:vAlign w:val="center"/>
            <w:hideMark/>
          </w:tcPr>
          <w:p w14:paraId="637DAC1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109.0</w:t>
            </w:r>
          </w:p>
        </w:tc>
        <w:tc>
          <w:tcPr>
            <w:tcW w:w="442" w:type="pct"/>
            <w:tcBorders>
              <w:top w:val="nil"/>
              <w:left w:val="nil"/>
              <w:bottom w:val="nil"/>
              <w:right w:val="single" w:sz="4" w:space="0" w:color="auto"/>
            </w:tcBorders>
            <w:shd w:val="clear" w:color="auto" w:fill="auto"/>
            <w:noWrap/>
            <w:vAlign w:val="center"/>
            <w:hideMark/>
          </w:tcPr>
          <w:p w14:paraId="67402F7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116.1</w:t>
            </w:r>
          </w:p>
        </w:tc>
        <w:tc>
          <w:tcPr>
            <w:tcW w:w="406" w:type="pct"/>
            <w:tcBorders>
              <w:top w:val="nil"/>
              <w:left w:val="nil"/>
              <w:bottom w:val="nil"/>
              <w:right w:val="single" w:sz="4" w:space="0" w:color="auto"/>
            </w:tcBorders>
            <w:shd w:val="clear" w:color="auto" w:fill="auto"/>
            <w:noWrap/>
            <w:vAlign w:val="center"/>
            <w:hideMark/>
          </w:tcPr>
          <w:p w14:paraId="246905A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113.6</w:t>
            </w:r>
          </w:p>
        </w:tc>
      </w:tr>
      <w:tr w:rsidR="004A4A91" w:rsidRPr="00314EC5" w14:paraId="4C3B388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8D0EBFD" w14:textId="7B1BB958"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CBOD Influent</w:t>
            </w:r>
            <w:r w:rsidR="00067854">
              <w:rPr>
                <w:rFonts w:ascii="Calibri" w:eastAsia="Times New Roman" w:hAnsi="Calibri" w:cs="Calibri"/>
                <w:color w:val="000000"/>
                <w:sz w:val="18"/>
                <w:szCs w:val="18"/>
                <w:lang w:bidi="ar-SA"/>
              </w:rPr>
              <w:t xml:space="preserve"> </w:t>
            </w:r>
            <w:proofErr w:type="spellStart"/>
            <w:r w:rsidRPr="00314EC5">
              <w:rPr>
                <w:rFonts w:ascii="Calibri" w:eastAsia="Times New Roman" w:hAnsi="Calibri" w:cs="Calibri"/>
                <w:color w:val="000000"/>
                <w:sz w:val="18"/>
                <w:szCs w:val="18"/>
                <w:lang w:bidi="ar-SA"/>
              </w:rPr>
              <w:t>lbs</w:t>
            </w:r>
            <w:proofErr w:type="spellEnd"/>
            <w:r w:rsidRPr="00314EC5">
              <w:rPr>
                <w:rFonts w:ascii="Calibri" w:eastAsia="Times New Roman" w:hAnsi="Calibri" w:cs="Calibri"/>
                <w:color w:val="000000"/>
                <w:sz w:val="18"/>
                <w:szCs w:val="18"/>
                <w:lang w:bidi="ar-SA"/>
              </w:rPr>
              <w:t>/day</w:t>
            </w:r>
          </w:p>
        </w:tc>
        <w:tc>
          <w:tcPr>
            <w:tcW w:w="240" w:type="pct"/>
            <w:tcBorders>
              <w:top w:val="nil"/>
              <w:left w:val="nil"/>
              <w:bottom w:val="nil"/>
              <w:right w:val="single" w:sz="4" w:space="0" w:color="auto"/>
            </w:tcBorders>
            <w:shd w:val="clear" w:color="auto" w:fill="auto"/>
            <w:noWrap/>
            <w:vAlign w:val="center"/>
            <w:hideMark/>
          </w:tcPr>
          <w:p w14:paraId="11FA282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1,546</w:t>
            </w:r>
          </w:p>
        </w:tc>
        <w:tc>
          <w:tcPr>
            <w:tcW w:w="682" w:type="pct"/>
            <w:tcBorders>
              <w:top w:val="nil"/>
              <w:left w:val="nil"/>
              <w:bottom w:val="nil"/>
              <w:right w:val="single" w:sz="4" w:space="0" w:color="auto"/>
            </w:tcBorders>
            <w:shd w:val="clear" w:color="auto" w:fill="auto"/>
            <w:noWrap/>
            <w:vAlign w:val="center"/>
            <w:hideMark/>
          </w:tcPr>
          <w:p w14:paraId="44E2E81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4FEF5DC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1,131</w:t>
            </w:r>
          </w:p>
        </w:tc>
        <w:tc>
          <w:tcPr>
            <w:tcW w:w="318" w:type="pct"/>
            <w:tcBorders>
              <w:top w:val="nil"/>
              <w:left w:val="nil"/>
              <w:bottom w:val="nil"/>
              <w:right w:val="single" w:sz="4" w:space="0" w:color="auto"/>
            </w:tcBorders>
            <w:shd w:val="clear" w:color="auto" w:fill="auto"/>
            <w:noWrap/>
            <w:vAlign w:val="center"/>
            <w:hideMark/>
          </w:tcPr>
          <w:p w14:paraId="2CEC77F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69,184.9</w:t>
            </w:r>
          </w:p>
        </w:tc>
        <w:tc>
          <w:tcPr>
            <w:tcW w:w="682" w:type="pct"/>
            <w:tcBorders>
              <w:top w:val="nil"/>
              <w:left w:val="nil"/>
              <w:bottom w:val="nil"/>
              <w:right w:val="single" w:sz="4" w:space="0" w:color="auto"/>
            </w:tcBorders>
            <w:shd w:val="clear" w:color="auto" w:fill="auto"/>
            <w:noWrap/>
            <w:vAlign w:val="center"/>
            <w:hideMark/>
          </w:tcPr>
          <w:p w14:paraId="06C2800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72,744.3</w:t>
            </w:r>
          </w:p>
        </w:tc>
        <w:tc>
          <w:tcPr>
            <w:tcW w:w="334" w:type="pct"/>
            <w:tcBorders>
              <w:top w:val="nil"/>
              <w:left w:val="nil"/>
              <w:bottom w:val="nil"/>
              <w:right w:val="single" w:sz="4" w:space="0" w:color="auto"/>
            </w:tcBorders>
            <w:shd w:val="clear" w:color="auto" w:fill="auto"/>
            <w:noWrap/>
            <w:vAlign w:val="center"/>
            <w:hideMark/>
          </w:tcPr>
          <w:p w14:paraId="6EB5F20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70,567.5</w:t>
            </w:r>
          </w:p>
        </w:tc>
        <w:tc>
          <w:tcPr>
            <w:tcW w:w="318" w:type="pct"/>
            <w:tcBorders>
              <w:top w:val="nil"/>
              <w:left w:val="nil"/>
              <w:bottom w:val="nil"/>
              <w:right w:val="single" w:sz="4" w:space="0" w:color="auto"/>
            </w:tcBorders>
            <w:shd w:val="clear" w:color="auto" w:fill="auto"/>
            <w:noWrap/>
            <w:vAlign w:val="center"/>
            <w:hideMark/>
          </w:tcPr>
          <w:p w14:paraId="5512781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22,649.2</w:t>
            </w:r>
          </w:p>
        </w:tc>
        <w:tc>
          <w:tcPr>
            <w:tcW w:w="442" w:type="pct"/>
            <w:tcBorders>
              <w:top w:val="nil"/>
              <w:left w:val="nil"/>
              <w:bottom w:val="nil"/>
              <w:right w:val="single" w:sz="4" w:space="0" w:color="auto"/>
            </w:tcBorders>
            <w:shd w:val="clear" w:color="auto" w:fill="auto"/>
            <w:noWrap/>
            <w:vAlign w:val="center"/>
            <w:hideMark/>
          </w:tcPr>
          <w:p w14:paraId="4096E9B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24,750.3</w:t>
            </w:r>
          </w:p>
        </w:tc>
        <w:tc>
          <w:tcPr>
            <w:tcW w:w="406" w:type="pct"/>
            <w:tcBorders>
              <w:top w:val="nil"/>
              <w:left w:val="nil"/>
              <w:bottom w:val="nil"/>
              <w:right w:val="single" w:sz="4" w:space="0" w:color="auto"/>
            </w:tcBorders>
            <w:shd w:val="clear" w:color="auto" w:fill="auto"/>
            <w:noWrap/>
            <w:vAlign w:val="center"/>
            <w:hideMark/>
          </w:tcPr>
          <w:p w14:paraId="7890207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23,962.2</w:t>
            </w:r>
          </w:p>
        </w:tc>
      </w:tr>
      <w:tr w:rsidR="004A4A91" w:rsidRPr="00314EC5" w14:paraId="5971989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6F5244F" w14:textId="09AB06C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Chlorides</w:t>
            </w:r>
            <w:ins w:id="56" w:author="Registe, Joshua H." w:date="2021-01-13T15:37:00Z">
              <w:r w:rsidR="004A4A91">
                <w:rPr>
                  <w:rFonts w:ascii="Calibri" w:eastAsia="Times New Roman" w:hAnsi="Calibri" w:cs="Calibri"/>
                  <w:color w:val="000000"/>
                  <w:sz w:val="18"/>
                  <w:szCs w:val="18"/>
                  <w:lang w:bidi="ar-SA"/>
                </w:rPr>
                <w:t xml:space="preserve"> Plant</w:t>
              </w:r>
            </w:ins>
            <w:r w:rsidRPr="00314EC5">
              <w:rPr>
                <w:rFonts w:ascii="Calibri" w:eastAsia="Times New Roman" w:hAnsi="Calibri" w:cs="Calibri"/>
                <w:color w:val="000000"/>
                <w:sz w:val="18"/>
                <w:szCs w:val="18"/>
                <w:lang w:bidi="ar-SA"/>
              </w:rPr>
              <w:t xml:space="preserve"> Influent</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557EAF2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781378A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1E08DC6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166</w:t>
            </w:r>
          </w:p>
        </w:tc>
        <w:tc>
          <w:tcPr>
            <w:tcW w:w="318" w:type="pct"/>
            <w:tcBorders>
              <w:top w:val="nil"/>
              <w:left w:val="nil"/>
              <w:bottom w:val="nil"/>
              <w:right w:val="single" w:sz="4" w:space="0" w:color="auto"/>
            </w:tcBorders>
            <w:shd w:val="clear" w:color="auto" w:fill="auto"/>
            <w:noWrap/>
            <w:vAlign w:val="center"/>
            <w:hideMark/>
          </w:tcPr>
          <w:p w14:paraId="54FB988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472.7</w:t>
            </w:r>
          </w:p>
        </w:tc>
        <w:tc>
          <w:tcPr>
            <w:tcW w:w="682" w:type="pct"/>
            <w:tcBorders>
              <w:top w:val="nil"/>
              <w:left w:val="nil"/>
              <w:bottom w:val="nil"/>
              <w:right w:val="single" w:sz="4" w:space="0" w:color="auto"/>
            </w:tcBorders>
            <w:shd w:val="clear" w:color="auto" w:fill="auto"/>
            <w:noWrap/>
            <w:vAlign w:val="center"/>
            <w:hideMark/>
          </w:tcPr>
          <w:p w14:paraId="5316853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466.9</w:t>
            </w:r>
          </w:p>
        </w:tc>
        <w:tc>
          <w:tcPr>
            <w:tcW w:w="334" w:type="pct"/>
            <w:tcBorders>
              <w:top w:val="nil"/>
              <w:left w:val="nil"/>
              <w:bottom w:val="nil"/>
              <w:right w:val="single" w:sz="4" w:space="0" w:color="auto"/>
            </w:tcBorders>
            <w:shd w:val="clear" w:color="auto" w:fill="auto"/>
            <w:noWrap/>
            <w:vAlign w:val="center"/>
            <w:hideMark/>
          </w:tcPr>
          <w:p w14:paraId="2200C46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467.3</w:t>
            </w:r>
          </w:p>
        </w:tc>
        <w:tc>
          <w:tcPr>
            <w:tcW w:w="318" w:type="pct"/>
            <w:tcBorders>
              <w:top w:val="nil"/>
              <w:left w:val="nil"/>
              <w:bottom w:val="nil"/>
              <w:right w:val="single" w:sz="4" w:space="0" w:color="auto"/>
            </w:tcBorders>
            <w:shd w:val="clear" w:color="auto" w:fill="auto"/>
            <w:noWrap/>
            <w:vAlign w:val="center"/>
            <w:hideMark/>
          </w:tcPr>
          <w:p w14:paraId="127C6DB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321.3</w:t>
            </w:r>
          </w:p>
        </w:tc>
        <w:tc>
          <w:tcPr>
            <w:tcW w:w="442" w:type="pct"/>
            <w:tcBorders>
              <w:top w:val="nil"/>
              <w:left w:val="nil"/>
              <w:bottom w:val="nil"/>
              <w:right w:val="single" w:sz="4" w:space="0" w:color="auto"/>
            </w:tcBorders>
            <w:shd w:val="clear" w:color="auto" w:fill="auto"/>
            <w:noWrap/>
            <w:vAlign w:val="center"/>
            <w:hideMark/>
          </w:tcPr>
          <w:p w14:paraId="4A895FA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283.2</w:t>
            </w:r>
          </w:p>
        </w:tc>
        <w:tc>
          <w:tcPr>
            <w:tcW w:w="406" w:type="pct"/>
            <w:tcBorders>
              <w:top w:val="nil"/>
              <w:left w:val="nil"/>
              <w:bottom w:val="nil"/>
              <w:right w:val="single" w:sz="4" w:space="0" w:color="auto"/>
            </w:tcBorders>
            <w:shd w:val="clear" w:color="auto" w:fill="auto"/>
            <w:noWrap/>
            <w:vAlign w:val="center"/>
            <w:hideMark/>
          </w:tcPr>
          <w:p w14:paraId="1326FAD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302.9</w:t>
            </w:r>
          </w:p>
        </w:tc>
      </w:tr>
      <w:tr w:rsidR="004A4A91" w:rsidRPr="00314EC5" w14:paraId="568C73F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5F6CEAF" w14:textId="785996B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w:t>
            </w:r>
            <w:commentRangeStart w:id="57"/>
            <w:commentRangeStart w:id="58"/>
            <w:r w:rsidRPr="00314EC5">
              <w:rPr>
                <w:rFonts w:ascii="Calibri" w:eastAsia="Times New Roman" w:hAnsi="Calibri" w:cs="Calibri"/>
                <w:color w:val="000000"/>
                <w:sz w:val="18"/>
                <w:szCs w:val="18"/>
                <w:lang w:bidi="ar-SA"/>
              </w:rPr>
              <w:t>Dos</w:t>
            </w:r>
            <w:commentRangeEnd w:id="57"/>
            <w:commentRangeEnd w:id="58"/>
            <w:ins w:id="59" w:author="Registe, Joshua H." w:date="2021-01-13T15:37:00Z">
              <w:r w:rsidR="004A4A91">
                <w:rPr>
                  <w:rFonts w:ascii="Calibri" w:eastAsia="Times New Roman" w:hAnsi="Calibri" w:cs="Calibri"/>
                  <w:color w:val="000000"/>
                  <w:sz w:val="18"/>
                  <w:szCs w:val="18"/>
                  <w:lang w:bidi="ar-SA"/>
                </w:rPr>
                <w:t>e</w:t>
              </w:r>
            </w:ins>
            <w:r w:rsidR="00343DA1">
              <w:rPr>
                <w:rStyle w:val="CommentReference"/>
              </w:rPr>
              <w:commentReference w:id="57"/>
            </w:r>
            <w:r w:rsidR="004A4A91">
              <w:rPr>
                <w:rStyle w:val="CommentReference"/>
              </w:rPr>
              <w:commentReference w:id="58"/>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186411E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1,579</w:t>
            </w:r>
          </w:p>
        </w:tc>
        <w:tc>
          <w:tcPr>
            <w:tcW w:w="682" w:type="pct"/>
            <w:tcBorders>
              <w:top w:val="nil"/>
              <w:left w:val="nil"/>
              <w:bottom w:val="nil"/>
              <w:right w:val="single" w:sz="4" w:space="0" w:color="auto"/>
            </w:tcBorders>
            <w:shd w:val="clear" w:color="auto" w:fill="auto"/>
            <w:noWrap/>
            <w:vAlign w:val="center"/>
            <w:hideMark/>
          </w:tcPr>
          <w:p w14:paraId="520E936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143A4FE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1,154</w:t>
            </w:r>
          </w:p>
        </w:tc>
        <w:tc>
          <w:tcPr>
            <w:tcW w:w="318" w:type="pct"/>
            <w:tcBorders>
              <w:top w:val="nil"/>
              <w:left w:val="nil"/>
              <w:bottom w:val="nil"/>
              <w:right w:val="single" w:sz="4" w:space="0" w:color="auto"/>
            </w:tcBorders>
            <w:shd w:val="clear" w:color="auto" w:fill="auto"/>
            <w:noWrap/>
            <w:vAlign w:val="center"/>
            <w:hideMark/>
          </w:tcPr>
          <w:p w14:paraId="1C19320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2.1</w:t>
            </w:r>
          </w:p>
        </w:tc>
        <w:tc>
          <w:tcPr>
            <w:tcW w:w="682" w:type="pct"/>
            <w:tcBorders>
              <w:top w:val="nil"/>
              <w:left w:val="nil"/>
              <w:bottom w:val="nil"/>
              <w:right w:val="single" w:sz="4" w:space="0" w:color="auto"/>
            </w:tcBorders>
            <w:shd w:val="clear" w:color="auto" w:fill="auto"/>
            <w:noWrap/>
            <w:vAlign w:val="center"/>
            <w:hideMark/>
          </w:tcPr>
          <w:p w14:paraId="0DA21FB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w:t>
            </w:r>
          </w:p>
        </w:tc>
        <w:tc>
          <w:tcPr>
            <w:tcW w:w="334" w:type="pct"/>
            <w:tcBorders>
              <w:top w:val="nil"/>
              <w:left w:val="nil"/>
              <w:bottom w:val="nil"/>
              <w:right w:val="single" w:sz="4" w:space="0" w:color="auto"/>
            </w:tcBorders>
            <w:shd w:val="clear" w:color="auto" w:fill="auto"/>
            <w:noWrap/>
            <w:vAlign w:val="center"/>
            <w:hideMark/>
          </w:tcPr>
          <w:p w14:paraId="1FA6DCF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w:t>
            </w:r>
          </w:p>
        </w:tc>
        <w:tc>
          <w:tcPr>
            <w:tcW w:w="318" w:type="pct"/>
            <w:tcBorders>
              <w:top w:val="nil"/>
              <w:left w:val="nil"/>
              <w:bottom w:val="nil"/>
              <w:right w:val="single" w:sz="4" w:space="0" w:color="auto"/>
            </w:tcBorders>
            <w:shd w:val="clear" w:color="auto" w:fill="auto"/>
            <w:noWrap/>
            <w:vAlign w:val="center"/>
            <w:hideMark/>
          </w:tcPr>
          <w:p w14:paraId="5F7889E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w:t>
            </w:r>
          </w:p>
        </w:tc>
        <w:tc>
          <w:tcPr>
            <w:tcW w:w="442" w:type="pct"/>
            <w:tcBorders>
              <w:top w:val="nil"/>
              <w:left w:val="nil"/>
              <w:bottom w:val="nil"/>
              <w:right w:val="single" w:sz="4" w:space="0" w:color="auto"/>
            </w:tcBorders>
            <w:shd w:val="clear" w:color="auto" w:fill="auto"/>
            <w:noWrap/>
            <w:vAlign w:val="center"/>
            <w:hideMark/>
          </w:tcPr>
          <w:p w14:paraId="2E4F8BB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0.9</w:t>
            </w:r>
          </w:p>
        </w:tc>
        <w:tc>
          <w:tcPr>
            <w:tcW w:w="406" w:type="pct"/>
            <w:tcBorders>
              <w:top w:val="nil"/>
              <w:left w:val="nil"/>
              <w:bottom w:val="nil"/>
              <w:right w:val="single" w:sz="4" w:space="0" w:color="auto"/>
            </w:tcBorders>
            <w:shd w:val="clear" w:color="auto" w:fill="auto"/>
            <w:noWrap/>
            <w:vAlign w:val="center"/>
            <w:hideMark/>
          </w:tcPr>
          <w:p w14:paraId="3CB067D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0.9</w:t>
            </w:r>
          </w:p>
        </w:tc>
      </w:tr>
      <w:tr w:rsidR="004A4A91" w:rsidRPr="00314EC5" w14:paraId="7C74201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549311A" w14:textId="36A5BDAD" w:rsidR="002D6810" w:rsidRPr="00173013" w:rsidRDefault="002D6810" w:rsidP="002D6810">
            <w:pPr>
              <w:spacing w:after="0"/>
              <w:jc w:val="center"/>
              <w:rPr>
                <w:rFonts w:ascii="Calibri" w:eastAsia="Times New Roman" w:hAnsi="Calibri" w:cs="Calibri"/>
                <w:color w:val="000000"/>
                <w:sz w:val="18"/>
                <w:szCs w:val="18"/>
                <w:highlight w:val="yellow"/>
                <w:lang w:bidi="ar-SA"/>
              </w:rPr>
            </w:pPr>
            <w:commentRangeStart w:id="60"/>
            <w:r w:rsidRPr="00173013">
              <w:rPr>
                <w:rFonts w:ascii="Calibri" w:eastAsia="Times New Roman" w:hAnsi="Calibri" w:cs="Calibri"/>
                <w:color w:val="000000"/>
                <w:sz w:val="18"/>
                <w:szCs w:val="18"/>
                <w:highlight w:val="yellow"/>
                <w:lang w:bidi="ar-SA"/>
              </w:rPr>
              <w:t>Chlorine Residual @Time of Fecal Sample</w:t>
            </w:r>
            <w:r w:rsidR="00067854">
              <w:rPr>
                <w:rFonts w:ascii="Calibri" w:eastAsia="Times New Roman" w:hAnsi="Calibri" w:cs="Calibri"/>
                <w:color w:val="000000"/>
                <w:sz w:val="18"/>
                <w:szCs w:val="18"/>
                <w:highlight w:val="yellow"/>
                <w:lang w:bidi="ar-SA"/>
              </w:rPr>
              <w:t xml:space="preserve"> </w:t>
            </w:r>
            <w:r w:rsidRPr="00173013">
              <w:rPr>
                <w:rFonts w:ascii="Calibri" w:eastAsia="Times New Roman" w:hAnsi="Calibri" w:cs="Calibri"/>
                <w:color w:val="000000"/>
                <w:sz w:val="18"/>
                <w:szCs w:val="18"/>
                <w:highlight w:val="yellow"/>
                <w:lang w:bidi="ar-SA"/>
              </w:rPr>
              <w:t>mg/L</w:t>
            </w:r>
          </w:p>
        </w:tc>
        <w:tc>
          <w:tcPr>
            <w:tcW w:w="240" w:type="pct"/>
            <w:tcBorders>
              <w:top w:val="nil"/>
              <w:left w:val="nil"/>
              <w:bottom w:val="nil"/>
              <w:right w:val="single" w:sz="4" w:space="0" w:color="auto"/>
            </w:tcBorders>
            <w:shd w:val="clear" w:color="auto" w:fill="auto"/>
            <w:noWrap/>
            <w:vAlign w:val="center"/>
            <w:hideMark/>
          </w:tcPr>
          <w:p w14:paraId="43EDAE0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103923F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7B26B9F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17B9FC46" w14:textId="77777777" w:rsidR="002D6810" w:rsidRPr="00314EC5" w:rsidRDefault="002D6810" w:rsidP="002D6810">
            <w:pPr>
              <w:spacing w:after="0"/>
              <w:jc w:val="center"/>
              <w:rPr>
                <w:rFonts w:ascii="Calibri" w:eastAsia="Times New Roman" w:hAnsi="Calibri" w:cs="Calibri"/>
                <w:color w:val="000000"/>
                <w:sz w:val="18"/>
                <w:szCs w:val="18"/>
                <w:lang w:bidi="ar-SA"/>
              </w:rPr>
            </w:pPr>
            <w:commentRangeStart w:id="61"/>
            <w:r w:rsidRPr="00314EC5">
              <w:rPr>
                <w:rFonts w:ascii="Calibri" w:eastAsia="Times New Roman" w:hAnsi="Calibri" w:cs="Calibri"/>
                <w:color w:val="000000"/>
                <w:sz w:val="18"/>
                <w:szCs w:val="18"/>
                <w:lang w:bidi="ar-SA"/>
              </w:rPr>
              <w:t>0.4</w:t>
            </w:r>
          </w:p>
        </w:tc>
        <w:tc>
          <w:tcPr>
            <w:tcW w:w="682" w:type="pct"/>
            <w:tcBorders>
              <w:top w:val="nil"/>
              <w:left w:val="nil"/>
              <w:bottom w:val="nil"/>
              <w:right w:val="single" w:sz="4" w:space="0" w:color="auto"/>
            </w:tcBorders>
            <w:shd w:val="clear" w:color="auto" w:fill="auto"/>
            <w:noWrap/>
            <w:vAlign w:val="center"/>
            <w:hideMark/>
          </w:tcPr>
          <w:p w14:paraId="550FC97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34" w:type="pct"/>
            <w:tcBorders>
              <w:top w:val="nil"/>
              <w:left w:val="nil"/>
              <w:bottom w:val="nil"/>
              <w:right w:val="single" w:sz="4" w:space="0" w:color="auto"/>
            </w:tcBorders>
            <w:shd w:val="clear" w:color="auto" w:fill="auto"/>
            <w:noWrap/>
            <w:vAlign w:val="center"/>
            <w:hideMark/>
          </w:tcPr>
          <w:p w14:paraId="59B1CC3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18" w:type="pct"/>
            <w:tcBorders>
              <w:top w:val="nil"/>
              <w:left w:val="nil"/>
              <w:bottom w:val="nil"/>
              <w:right w:val="single" w:sz="4" w:space="0" w:color="auto"/>
            </w:tcBorders>
            <w:shd w:val="clear" w:color="auto" w:fill="auto"/>
            <w:noWrap/>
            <w:vAlign w:val="center"/>
            <w:hideMark/>
          </w:tcPr>
          <w:p w14:paraId="14F4A4A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c>
          <w:tcPr>
            <w:tcW w:w="442" w:type="pct"/>
            <w:tcBorders>
              <w:top w:val="nil"/>
              <w:left w:val="nil"/>
              <w:bottom w:val="nil"/>
              <w:right w:val="single" w:sz="4" w:space="0" w:color="auto"/>
            </w:tcBorders>
            <w:shd w:val="clear" w:color="auto" w:fill="auto"/>
            <w:noWrap/>
            <w:vAlign w:val="center"/>
            <w:hideMark/>
          </w:tcPr>
          <w:p w14:paraId="085DCE3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06" w:type="pct"/>
            <w:tcBorders>
              <w:top w:val="nil"/>
              <w:left w:val="nil"/>
              <w:bottom w:val="nil"/>
              <w:right w:val="single" w:sz="4" w:space="0" w:color="auto"/>
            </w:tcBorders>
            <w:shd w:val="clear" w:color="auto" w:fill="auto"/>
            <w:noWrap/>
            <w:vAlign w:val="center"/>
            <w:hideMark/>
          </w:tcPr>
          <w:p w14:paraId="11BC361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commentRangeEnd w:id="61"/>
            <w:r>
              <w:rPr>
                <w:rStyle w:val="CommentReference"/>
              </w:rPr>
              <w:commentReference w:id="61"/>
            </w:r>
            <w:r>
              <w:rPr>
                <w:rStyle w:val="CommentReference"/>
              </w:rPr>
              <w:commentReference w:id="60"/>
            </w:r>
          </w:p>
        </w:tc>
      </w:tr>
      <w:commentRangeEnd w:id="60"/>
      <w:tr w:rsidR="004A4A91" w:rsidRPr="00314EC5" w14:paraId="378DE06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tcPr>
          <w:p w14:paraId="0DFF14DB" w14:textId="77777777" w:rsidR="002D6810" w:rsidRPr="007656F7" w:rsidRDefault="002D6810" w:rsidP="002D6810">
            <w:pPr>
              <w:spacing w:after="0"/>
              <w:jc w:val="center"/>
              <w:rPr>
                <w:rFonts w:ascii="Calibri" w:eastAsia="Times New Roman" w:hAnsi="Calibri" w:cs="Calibri"/>
                <w:color w:val="000000"/>
                <w:sz w:val="18"/>
                <w:szCs w:val="18"/>
                <w:highlight w:val="yellow"/>
                <w:lang w:bidi="ar-SA"/>
              </w:rPr>
            </w:pPr>
          </w:p>
        </w:tc>
        <w:tc>
          <w:tcPr>
            <w:tcW w:w="240" w:type="pct"/>
            <w:tcBorders>
              <w:top w:val="nil"/>
              <w:left w:val="nil"/>
              <w:bottom w:val="nil"/>
              <w:right w:val="single" w:sz="4" w:space="0" w:color="auto"/>
            </w:tcBorders>
            <w:shd w:val="clear" w:color="auto" w:fill="auto"/>
            <w:noWrap/>
            <w:vAlign w:val="center"/>
          </w:tcPr>
          <w:p w14:paraId="0DCFBF99"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682" w:type="pct"/>
            <w:tcBorders>
              <w:top w:val="nil"/>
              <w:left w:val="nil"/>
              <w:bottom w:val="nil"/>
              <w:right w:val="single" w:sz="4" w:space="0" w:color="auto"/>
            </w:tcBorders>
            <w:shd w:val="clear" w:color="auto" w:fill="auto"/>
            <w:noWrap/>
            <w:vAlign w:val="center"/>
          </w:tcPr>
          <w:p w14:paraId="75F6003C"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475" w:type="pct"/>
            <w:tcBorders>
              <w:top w:val="nil"/>
              <w:left w:val="nil"/>
              <w:bottom w:val="nil"/>
              <w:right w:val="single" w:sz="4" w:space="0" w:color="auto"/>
            </w:tcBorders>
            <w:shd w:val="clear" w:color="auto" w:fill="auto"/>
            <w:noWrap/>
            <w:vAlign w:val="center"/>
          </w:tcPr>
          <w:p w14:paraId="7973EBB7"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318" w:type="pct"/>
            <w:tcBorders>
              <w:top w:val="nil"/>
              <w:left w:val="nil"/>
              <w:bottom w:val="nil"/>
              <w:right w:val="single" w:sz="4" w:space="0" w:color="auto"/>
            </w:tcBorders>
            <w:shd w:val="clear" w:color="auto" w:fill="auto"/>
            <w:noWrap/>
            <w:vAlign w:val="center"/>
          </w:tcPr>
          <w:p w14:paraId="6F26B74D"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682" w:type="pct"/>
            <w:tcBorders>
              <w:top w:val="nil"/>
              <w:left w:val="nil"/>
              <w:bottom w:val="nil"/>
              <w:right w:val="single" w:sz="4" w:space="0" w:color="auto"/>
            </w:tcBorders>
            <w:shd w:val="clear" w:color="auto" w:fill="auto"/>
            <w:noWrap/>
            <w:vAlign w:val="center"/>
          </w:tcPr>
          <w:p w14:paraId="3B52ED80"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334" w:type="pct"/>
            <w:tcBorders>
              <w:top w:val="nil"/>
              <w:left w:val="nil"/>
              <w:bottom w:val="nil"/>
              <w:right w:val="single" w:sz="4" w:space="0" w:color="auto"/>
            </w:tcBorders>
            <w:shd w:val="clear" w:color="auto" w:fill="auto"/>
            <w:noWrap/>
            <w:vAlign w:val="center"/>
          </w:tcPr>
          <w:p w14:paraId="776E09F5"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318" w:type="pct"/>
            <w:tcBorders>
              <w:top w:val="nil"/>
              <w:left w:val="nil"/>
              <w:bottom w:val="nil"/>
              <w:right w:val="single" w:sz="4" w:space="0" w:color="auto"/>
            </w:tcBorders>
            <w:shd w:val="clear" w:color="auto" w:fill="auto"/>
            <w:noWrap/>
            <w:vAlign w:val="center"/>
          </w:tcPr>
          <w:p w14:paraId="538100A0"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442" w:type="pct"/>
            <w:tcBorders>
              <w:top w:val="nil"/>
              <w:left w:val="nil"/>
              <w:bottom w:val="nil"/>
              <w:right w:val="single" w:sz="4" w:space="0" w:color="auto"/>
            </w:tcBorders>
            <w:shd w:val="clear" w:color="auto" w:fill="auto"/>
            <w:noWrap/>
            <w:vAlign w:val="center"/>
          </w:tcPr>
          <w:p w14:paraId="1701E773" w14:textId="77777777" w:rsidR="002D6810" w:rsidRPr="00314EC5" w:rsidRDefault="002D6810" w:rsidP="002D6810">
            <w:pPr>
              <w:spacing w:after="0"/>
              <w:jc w:val="center"/>
              <w:rPr>
                <w:rFonts w:ascii="Calibri" w:eastAsia="Times New Roman" w:hAnsi="Calibri" w:cs="Calibri"/>
                <w:color w:val="000000"/>
                <w:sz w:val="18"/>
                <w:szCs w:val="18"/>
                <w:lang w:bidi="ar-SA"/>
              </w:rPr>
            </w:pPr>
          </w:p>
        </w:tc>
        <w:tc>
          <w:tcPr>
            <w:tcW w:w="406" w:type="pct"/>
            <w:tcBorders>
              <w:top w:val="nil"/>
              <w:left w:val="nil"/>
              <w:bottom w:val="nil"/>
              <w:right w:val="single" w:sz="4" w:space="0" w:color="auto"/>
            </w:tcBorders>
            <w:shd w:val="clear" w:color="auto" w:fill="auto"/>
            <w:noWrap/>
            <w:vAlign w:val="center"/>
          </w:tcPr>
          <w:p w14:paraId="3F18DAC7" w14:textId="77777777" w:rsidR="002D6810" w:rsidRPr="00314EC5" w:rsidRDefault="002D6810" w:rsidP="002D6810">
            <w:pPr>
              <w:spacing w:after="0"/>
              <w:jc w:val="center"/>
              <w:rPr>
                <w:rFonts w:ascii="Calibri" w:eastAsia="Times New Roman" w:hAnsi="Calibri" w:cs="Calibri"/>
                <w:color w:val="000000"/>
                <w:sz w:val="18"/>
                <w:szCs w:val="18"/>
                <w:lang w:bidi="ar-SA"/>
              </w:rPr>
            </w:pPr>
          </w:p>
        </w:tc>
      </w:tr>
      <w:tr w:rsidR="004A4A91" w:rsidRPr="00314EC5" w14:paraId="2C13CB3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8E5CC24" w14:textId="4FA1D85D"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Chlorine Residual Avg.</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02D5784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5274885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5B9F938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13EB80A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0.5</w:t>
            </w:r>
          </w:p>
        </w:tc>
        <w:tc>
          <w:tcPr>
            <w:tcW w:w="682" w:type="pct"/>
            <w:tcBorders>
              <w:top w:val="nil"/>
              <w:left w:val="nil"/>
              <w:bottom w:val="nil"/>
              <w:right w:val="single" w:sz="4" w:space="0" w:color="auto"/>
            </w:tcBorders>
            <w:shd w:val="clear" w:color="auto" w:fill="auto"/>
            <w:noWrap/>
            <w:vAlign w:val="center"/>
            <w:hideMark/>
          </w:tcPr>
          <w:p w14:paraId="4CB4567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34" w:type="pct"/>
            <w:tcBorders>
              <w:top w:val="nil"/>
              <w:left w:val="nil"/>
              <w:bottom w:val="nil"/>
              <w:right w:val="single" w:sz="4" w:space="0" w:color="auto"/>
            </w:tcBorders>
            <w:shd w:val="clear" w:color="auto" w:fill="auto"/>
            <w:noWrap/>
            <w:vAlign w:val="center"/>
            <w:hideMark/>
          </w:tcPr>
          <w:p w14:paraId="3D67245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18" w:type="pct"/>
            <w:tcBorders>
              <w:top w:val="nil"/>
              <w:left w:val="nil"/>
              <w:bottom w:val="nil"/>
              <w:right w:val="single" w:sz="4" w:space="0" w:color="auto"/>
            </w:tcBorders>
            <w:shd w:val="clear" w:color="auto" w:fill="auto"/>
            <w:noWrap/>
            <w:vAlign w:val="center"/>
            <w:hideMark/>
          </w:tcPr>
          <w:p w14:paraId="38E943F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42" w:type="pct"/>
            <w:tcBorders>
              <w:top w:val="nil"/>
              <w:left w:val="nil"/>
              <w:bottom w:val="nil"/>
              <w:right w:val="single" w:sz="4" w:space="0" w:color="auto"/>
            </w:tcBorders>
            <w:shd w:val="clear" w:color="auto" w:fill="auto"/>
            <w:noWrap/>
            <w:vAlign w:val="center"/>
            <w:hideMark/>
          </w:tcPr>
          <w:p w14:paraId="67E237D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06" w:type="pct"/>
            <w:tcBorders>
              <w:top w:val="nil"/>
              <w:left w:val="nil"/>
              <w:bottom w:val="nil"/>
              <w:right w:val="single" w:sz="4" w:space="0" w:color="auto"/>
            </w:tcBorders>
            <w:shd w:val="clear" w:color="auto" w:fill="auto"/>
            <w:noWrap/>
            <w:vAlign w:val="center"/>
            <w:hideMark/>
          </w:tcPr>
          <w:p w14:paraId="6C84573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r>
      <w:tr w:rsidR="004A4A91" w:rsidRPr="00314EC5" w14:paraId="64DD48B9"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E67501A" w14:textId="2C22063F"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Tank 1  </w:t>
            </w:r>
            <w:r w:rsidR="00067854" w:rsidRPr="00314EC5">
              <w:rPr>
                <w:rFonts w:ascii="Calibri" w:eastAsia="Times New Roman" w:hAnsi="Calibri" w:cs="Calibri"/>
                <w:color w:val="000000"/>
                <w:sz w:val="18"/>
                <w:szCs w:val="18"/>
                <w:lang w:bidi="ar-SA"/>
              </w:rPr>
              <w:t>Delivery. Gallons</w:t>
            </w:r>
          </w:p>
        </w:tc>
        <w:tc>
          <w:tcPr>
            <w:tcW w:w="240" w:type="pct"/>
            <w:tcBorders>
              <w:top w:val="nil"/>
              <w:left w:val="nil"/>
              <w:bottom w:val="nil"/>
              <w:right w:val="single" w:sz="4" w:space="0" w:color="auto"/>
            </w:tcBorders>
            <w:shd w:val="clear" w:color="auto" w:fill="auto"/>
            <w:noWrap/>
            <w:vAlign w:val="center"/>
            <w:hideMark/>
          </w:tcPr>
          <w:p w14:paraId="2C78B07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1,581</w:t>
            </w:r>
          </w:p>
        </w:tc>
        <w:tc>
          <w:tcPr>
            <w:tcW w:w="682" w:type="pct"/>
            <w:tcBorders>
              <w:top w:val="nil"/>
              <w:left w:val="nil"/>
              <w:bottom w:val="nil"/>
              <w:right w:val="single" w:sz="4" w:space="0" w:color="auto"/>
            </w:tcBorders>
            <w:shd w:val="clear" w:color="auto" w:fill="auto"/>
            <w:noWrap/>
            <w:vAlign w:val="center"/>
            <w:hideMark/>
          </w:tcPr>
          <w:p w14:paraId="2D178A5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7B23312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1,156</w:t>
            </w:r>
          </w:p>
        </w:tc>
        <w:tc>
          <w:tcPr>
            <w:tcW w:w="318" w:type="pct"/>
            <w:tcBorders>
              <w:top w:val="nil"/>
              <w:left w:val="nil"/>
              <w:bottom w:val="nil"/>
              <w:right w:val="single" w:sz="4" w:space="0" w:color="auto"/>
            </w:tcBorders>
            <w:shd w:val="clear" w:color="auto" w:fill="auto"/>
            <w:noWrap/>
            <w:vAlign w:val="center"/>
            <w:hideMark/>
          </w:tcPr>
          <w:p w14:paraId="10208CB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580.2</w:t>
            </w:r>
          </w:p>
        </w:tc>
        <w:tc>
          <w:tcPr>
            <w:tcW w:w="682" w:type="pct"/>
            <w:tcBorders>
              <w:top w:val="nil"/>
              <w:left w:val="nil"/>
              <w:bottom w:val="nil"/>
              <w:right w:val="single" w:sz="4" w:space="0" w:color="auto"/>
            </w:tcBorders>
            <w:shd w:val="clear" w:color="auto" w:fill="auto"/>
            <w:noWrap/>
            <w:vAlign w:val="center"/>
            <w:hideMark/>
          </w:tcPr>
          <w:p w14:paraId="4BC223B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577.1</w:t>
            </w:r>
          </w:p>
        </w:tc>
        <w:tc>
          <w:tcPr>
            <w:tcW w:w="334" w:type="pct"/>
            <w:tcBorders>
              <w:top w:val="nil"/>
              <w:left w:val="nil"/>
              <w:bottom w:val="nil"/>
              <w:right w:val="single" w:sz="4" w:space="0" w:color="auto"/>
            </w:tcBorders>
            <w:shd w:val="clear" w:color="auto" w:fill="auto"/>
            <w:noWrap/>
            <w:vAlign w:val="center"/>
            <w:hideMark/>
          </w:tcPr>
          <w:p w14:paraId="71E0ECE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570.2</w:t>
            </w:r>
          </w:p>
        </w:tc>
        <w:tc>
          <w:tcPr>
            <w:tcW w:w="318" w:type="pct"/>
            <w:tcBorders>
              <w:top w:val="nil"/>
              <w:left w:val="nil"/>
              <w:bottom w:val="nil"/>
              <w:right w:val="single" w:sz="4" w:space="0" w:color="auto"/>
            </w:tcBorders>
            <w:shd w:val="clear" w:color="auto" w:fill="auto"/>
            <w:noWrap/>
            <w:vAlign w:val="center"/>
            <w:hideMark/>
          </w:tcPr>
          <w:p w14:paraId="5CED80C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1,599.0</w:t>
            </w:r>
          </w:p>
        </w:tc>
        <w:tc>
          <w:tcPr>
            <w:tcW w:w="442" w:type="pct"/>
            <w:tcBorders>
              <w:top w:val="nil"/>
              <w:left w:val="nil"/>
              <w:bottom w:val="nil"/>
              <w:right w:val="single" w:sz="4" w:space="0" w:color="auto"/>
            </w:tcBorders>
            <w:shd w:val="clear" w:color="auto" w:fill="auto"/>
            <w:noWrap/>
            <w:vAlign w:val="center"/>
            <w:hideMark/>
          </w:tcPr>
          <w:p w14:paraId="1E72664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1,582.4</w:t>
            </w:r>
          </w:p>
        </w:tc>
        <w:tc>
          <w:tcPr>
            <w:tcW w:w="406" w:type="pct"/>
            <w:tcBorders>
              <w:top w:val="nil"/>
              <w:left w:val="nil"/>
              <w:bottom w:val="nil"/>
              <w:right w:val="single" w:sz="4" w:space="0" w:color="auto"/>
            </w:tcBorders>
            <w:shd w:val="clear" w:color="auto" w:fill="auto"/>
            <w:noWrap/>
            <w:vAlign w:val="center"/>
            <w:hideMark/>
          </w:tcPr>
          <w:p w14:paraId="25CA81A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1,588.0</w:t>
            </w:r>
          </w:p>
        </w:tc>
      </w:tr>
      <w:tr w:rsidR="004A4A91" w:rsidRPr="00314EC5" w14:paraId="352C2CC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83BC59D" w14:textId="538BF52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Tank 2 </w:t>
            </w:r>
            <w:r w:rsidR="00067854" w:rsidRPr="00314EC5">
              <w:rPr>
                <w:rFonts w:ascii="Calibri" w:eastAsia="Times New Roman" w:hAnsi="Calibri" w:cs="Calibri"/>
                <w:color w:val="000000"/>
                <w:sz w:val="18"/>
                <w:szCs w:val="18"/>
                <w:lang w:bidi="ar-SA"/>
              </w:rPr>
              <w:t>Delivery. Gallons</w:t>
            </w:r>
          </w:p>
        </w:tc>
        <w:tc>
          <w:tcPr>
            <w:tcW w:w="240" w:type="pct"/>
            <w:tcBorders>
              <w:top w:val="nil"/>
              <w:left w:val="nil"/>
              <w:bottom w:val="nil"/>
              <w:right w:val="single" w:sz="4" w:space="0" w:color="auto"/>
            </w:tcBorders>
            <w:shd w:val="clear" w:color="auto" w:fill="auto"/>
            <w:noWrap/>
            <w:vAlign w:val="center"/>
            <w:hideMark/>
          </w:tcPr>
          <w:p w14:paraId="4818DAC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1,579</w:t>
            </w:r>
          </w:p>
        </w:tc>
        <w:tc>
          <w:tcPr>
            <w:tcW w:w="682" w:type="pct"/>
            <w:tcBorders>
              <w:top w:val="nil"/>
              <w:left w:val="nil"/>
              <w:bottom w:val="nil"/>
              <w:right w:val="single" w:sz="4" w:space="0" w:color="auto"/>
            </w:tcBorders>
            <w:shd w:val="clear" w:color="auto" w:fill="auto"/>
            <w:noWrap/>
            <w:vAlign w:val="center"/>
            <w:hideMark/>
          </w:tcPr>
          <w:p w14:paraId="7C8E97E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365</w:t>
            </w:r>
          </w:p>
        </w:tc>
        <w:tc>
          <w:tcPr>
            <w:tcW w:w="475" w:type="pct"/>
            <w:tcBorders>
              <w:top w:val="nil"/>
              <w:left w:val="nil"/>
              <w:bottom w:val="nil"/>
              <w:right w:val="single" w:sz="4" w:space="0" w:color="auto"/>
            </w:tcBorders>
            <w:shd w:val="clear" w:color="auto" w:fill="auto"/>
            <w:noWrap/>
            <w:vAlign w:val="center"/>
            <w:hideMark/>
          </w:tcPr>
          <w:p w14:paraId="05656F6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1,154</w:t>
            </w:r>
          </w:p>
        </w:tc>
        <w:tc>
          <w:tcPr>
            <w:tcW w:w="318" w:type="pct"/>
            <w:tcBorders>
              <w:top w:val="nil"/>
              <w:left w:val="nil"/>
              <w:bottom w:val="nil"/>
              <w:right w:val="single" w:sz="4" w:space="0" w:color="auto"/>
            </w:tcBorders>
            <w:shd w:val="clear" w:color="auto" w:fill="auto"/>
            <w:noWrap/>
            <w:vAlign w:val="center"/>
            <w:hideMark/>
          </w:tcPr>
          <w:p w14:paraId="1F70769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8.4</w:t>
            </w:r>
          </w:p>
        </w:tc>
        <w:tc>
          <w:tcPr>
            <w:tcW w:w="682" w:type="pct"/>
            <w:tcBorders>
              <w:top w:val="nil"/>
              <w:left w:val="nil"/>
              <w:bottom w:val="nil"/>
              <w:right w:val="single" w:sz="4" w:space="0" w:color="auto"/>
            </w:tcBorders>
            <w:shd w:val="clear" w:color="auto" w:fill="auto"/>
            <w:noWrap/>
            <w:vAlign w:val="center"/>
            <w:hideMark/>
          </w:tcPr>
          <w:p w14:paraId="3882A8C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w:t>
            </w:r>
          </w:p>
        </w:tc>
        <w:tc>
          <w:tcPr>
            <w:tcW w:w="334" w:type="pct"/>
            <w:tcBorders>
              <w:top w:val="nil"/>
              <w:left w:val="nil"/>
              <w:bottom w:val="nil"/>
              <w:right w:val="single" w:sz="4" w:space="0" w:color="auto"/>
            </w:tcBorders>
            <w:shd w:val="clear" w:color="auto" w:fill="auto"/>
            <w:noWrap/>
            <w:vAlign w:val="center"/>
            <w:hideMark/>
          </w:tcPr>
          <w:p w14:paraId="07924C1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11.4</w:t>
            </w:r>
          </w:p>
        </w:tc>
        <w:tc>
          <w:tcPr>
            <w:tcW w:w="318" w:type="pct"/>
            <w:tcBorders>
              <w:top w:val="nil"/>
              <w:left w:val="nil"/>
              <w:bottom w:val="nil"/>
              <w:right w:val="single" w:sz="4" w:space="0" w:color="auto"/>
            </w:tcBorders>
            <w:shd w:val="clear" w:color="auto" w:fill="auto"/>
            <w:noWrap/>
            <w:vAlign w:val="center"/>
            <w:hideMark/>
          </w:tcPr>
          <w:p w14:paraId="127DC7C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193.0</w:t>
            </w:r>
          </w:p>
        </w:tc>
        <w:tc>
          <w:tcPr>
            <w:tcW w:w="442" w:type="pct"/>
            <w:tcBorders>
              <w:top w:val="nil"/>
              <w:left w:val="nil"/>
              <w:bottom w:val="nil"/>
              <w:right w:val="single" w:sz="4" w:space="0" w:color="auto"/>
            </w:tcBorders>
            <w:shd w:val="clear" w:color="auto" w:fill="auto"/>
            <w:noWrap/>
            <w:vAlign w:val="center"/>
            <w:hideMark/>
          </w:tcPr>
          <w:p w14:paraId="7E64EFD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221.6</w:t>
            </w:r>
          </w:p>
        </w:tc>
        <w:tc>
          <w:tcPr>
            <w:tcW w:w="406" w:type="pct"/>
            <w:tcBorders>
              <w:top w:val="nil"/>
              <w:left w:val="nil"/>
              <w:bottom w:val="nil"/>
              <w:right w:val="single" w:sz="4" w:space="0" w:color="auto"/>
            </w:tcBorders>
            <w:shd w:val="clear" w:color="auto" w:fill="auto"/>
            <w:noWrap/>
            <w:vAlign w:val="center"/>
            <w:hideMark/>
          </w:tcPr>
          <w:p w14:paraId="0151AB7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225.7</w:t>
            </w:r>
          </w:p>
        </w:tc>
      </w:tr>
      <w:tr w:rsidR="004A4A91" w:rsidRPr="00314EC5" w14:paraId="4B1C62B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ABEB6BE" w14:textId="4AEA9E08"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Tank 3 </w:t>
            </w:r>
            <w:r w:rsidR="00067854" w:rsidRPr="00314EC5">
              <w:rPr>
                <w:rFonts w:ascii="Calibri" w:eastAsia="Times New Roman" w:hAnsi="Calibri" w:cs="Calibri"/>
                <w:color w:val="000000"/>
                <w:sz w:val="18"/>
                <w:szCs w:val="18"/>
                <w:lang w:bidi="ar-SA"/>
              </w:rPr>
              <w:t>Delivery. Gallons</w:t>
            </w:r>
          </w:p>
        </w:tc>
        <w:tc>
          <w:tcPr>
            <w:tcW w:w="240" w:type="pct"/>
            <w:tcBorders>
              <w:top w:val="nil"/>
              <w:left w:val="nil"/>
              <w:bottom w:val="nil"/>
              <w:right w:val="single" w:sz="4" w:space="0" w:color="auto"/>
            </w:tcBorders>
            <w:shd w:val="clear" w:color="auto" w:fill="auto"/>
            <w:noWrap/>
            <w:vAlign w:val="center"/>
            <w:hideMark/>
          </w:tcPr>
          <w:p w14:paraId="0175844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1,125</w:t>
            </w:r>
          </w:p>
        </w:tc>
        <w:tc>
          <w:tcPr>
            <w:tcW w:w="682" w:type="pct"/>
            <w:tcBorders>
              <w:top w:val="nil"/>
              <w:left w:val="nil"/>
              <w:bottom w:val="nil"/>
              <w:right w:val="single" w:sz="4" w:space="0" w:color="auto"/>
            </w:tcBorders>
            <w:shd w:val="clear" w:color="auto" w:fill="auto"/>
            <w:noWrap/>
            <w:vAlign w:val="center"/>
            <w:hideMark/>
          </w:tcPr>
          <w:p w14:paraId="14618E8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215</w:t>
            </w:r>
          </w:p>
        </w:tc>
        <w:tc>
          <w:tcPr>
            <w:tcW w:w="475" w:type="pct"/>
            <w:tcBorders>
              <w:top w:val="nil"/>
              <w:left w:val="nil"/>
              <w:bottom w:val="nil"/>
              <w:right w:val="single" w:sz="4" w:space="0" w:color="auto"/>
            </w:tcBorders>
            <w:shd w:val="clear" w:color="auto" w:fill="auto"/>
            <w:noWrap/>
            <w:vAlign w:val="center"/>
            <w:hideMark/>
          </w:tcPr>
          <w:p w14:paraId="7DA4F9D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1,125</w:t>
            </w:r>
          </w:p>
        </w:tc>
        <w:tc>
          <w:tcPr>
            <w:tcW w:w="318" w:type="pct"/>
            <w:tcBorders>
              <w:top w:val="nil"/>
              <w:left w:val="nil"/>
              <w:bottom w:val="nil"/>
              <w:right w:val="single" w:sz="4" w:space="0" w:color="auto"/>
            </w:tcBorders>
            <w:shd w:val="clear" w:color="auto" w:fill="auto"/>
            <w:noWrap/>
            <w:vAlign w:val="center"/>
            <w:hideMark/>
          </w:tcPr>
          <w:p w14:paraId="3D110ED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682" w:type="pct"/>
            <w:tcBorders>
              <w:top w:val="nil"/>
              <w:left w:val="nil"/>
              <w:bottom w:val="nil"/>
              <w:right w:val="single" w:sz="4" w:space="0" w:color="auto"/>
            </w:tcBorders>
            <w:shd w:val="clear" w:color="auto" w:fill="auto"/>
            <w:noWrap/>
            <w:vAlign w:val="center"/>
            <w:hideMark/>
          </w:tcPr>
          <w:p w14:paraId="527462F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334" w:type="pct"/>
            <w:tcBorders>
              <w:top w:val="nil"/>
              <w:left w:val="nil"/>
              <w:bottom w:val="nil"/>
              <w:right w:val="single" w:sz="4" w:space="0" w:color="auto"/>
            </w:tcBorders>
            <w:shd w:val="clear" w:color="auto" w:fill="auto"/>
            <w:noWrap/>
            <w:vAlign w:val="center"/>
            <w:hideMark/>
          </w:tcPr>
          <w:p w14:paraId="5604A0E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318" w:type="pct"/>
            <w:tcBorders>
              <w:top w:val="nil"/>
              <w:left w:val="nil"/>
              <w:bottom w:val="nil"/>
              <w:right w:val="single" w:sz="4" w:space="0" w:color="auto"/>
            </w:tcBorders>
            <w:shd w:val="clear" w:color="auto" w:fill="auto"/>
            <w:noWrap/>
            <w:vAlign w:val="center"/>
            <w:hideMark/>
          </w:tcPr>
          <w:p w14:paraId="0A9D803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42" w:type="pct"/>
            <w:tcBorders>
              <w:top w:val="nil"/>
              <w:left w:val="nil"/>
              <w:bottom w:val="nil"/>
              <w:right w:val="single" w:sz="4" w:space="0" w:color="auto"/>
            </w:tcBorders>
            <w:shd w:val="clear" w:color="auto" w:fill="auto"/>
            <w:noWrap/>
            <w:vAlign w:val="center"/>
            <w:hideMark/>
          </w:tcPr>
          <w:p w14:paraId="574D27C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06" w:type="pct"/>
            <w:tcBorders>
              <w:top w:val="nil"/>
              <w:left w:val="nil"/>
              <w:bottom w:val="nil"/>
              <w:right w:val="single" w:sz="4" w:space="0" w:color="auto"/>
            </w:tcBorders>
            <w:shd w:val="clear" w:color="auto" w:fill="auto"/>
            <w:noWrap/>
            <w:vAlign w:val="center"/>
            <w:hideMark/>
          </w:tcPr>
          <w:p w14:paraId="45FB0C8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r>
      <w:tr w:rsidR="004A4A91" w:rsidRPr="00314EC5" w14:paraId="3038498D"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B041838" w14:textId="6DDBE904"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Tank Delivery </w:t>
            </w:r>
            <w:r w:rsidR="00067854" w:rsidRPr="00314EC5">
              <w:rPr>
                <w:rFonts w:ascii="Calibri" w:eastAsia="Times New Roman" w:hAnsi="Calibri" w:cs="Calibri"/>
                <w:color w:val="000000"/>
                <w:sz w:val="18"/>
                <w:szCs w:val="18"/>
                <w:lang w:bidi="ar-SA"/>
              </w:rPr>
              <w:t>Totals. Gallons</w:t>
            </w:r>
          </w:p>
        </w:tc>
        <w:tc>
          <w:tcPr>
            <w:tcW w:w="240" w:type="pct"/>
            <w:tcBorders>
              <w:top w:val="nil"/>
              <w:left w:val="nil"/>
              <w:bottom w:val="nil"/>
              <w:right w:val="single" w:sz="4" w:space="0" w:color="auto"/>
            </w:tcBorders>
            <w:shd w:val="clear" w:color="auto" w:fill="auto"/>
            <w:noWrap/>
            <w:vAlign w:val="center"/>
            <w:hideMark/>
          </w:tcPr>
          <w:p w14:paraId="0721DAF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1,581</w:t>
            </w:r>
          </w:p>
        </w:tc>
        <w:tc>
          <w:tcPr>
            <w:tcW w:w="682" w:type="pct"/>
            <w:tcBorders>
              <w:top w:val="nil"/>
              <w:left w:val="nil"/>
              <w:bottom w:val="nil"/>
              <w:right w:val="single" w:sz="4" w:space="0" w:color="auto"/>
            </w:tcBorders>
            <w:shd w:val="clear" w:color="auto" w:fill="auto"/>
            <w:noWrap/>
            <w:vAlign w:val="center"/>
            <w:hideMark/>
          </w:tcPr>
          <w:p w14:paraId="38DAC9B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3C78647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1,156</w:t>
            </w:r>
          </w:p>
        </w:tc>
        <w:tc>
          <w:tcPr>
            <w:tcW w:w="318" w:type="pct"/>
            <w:tcBorders>
              <w:top w:val="nil"/>
              <w:left w:val="nil"/>
              <w:bottom w:val="nil"/>
              <w:right w:val="single" w:sz="4" w:space="0" w:color="auto"/>
            </w:tcBorders>
            <w:shd w:val="clear" w:color="auto" w:fill="auto"/>
            <w:noWrap/>
            <w:vAlign w:val="center"/>
            <w:hideMark/>
          </w:tcPr>
          <w:p w14:paraId="71B308E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588.6</w:t>
            </w:r>
          </w:p>
        </w:tc>
        <w:tc>
          <w:tcPr>
            <w:tcW w:w="682" w:type="pct"/>
            <w:tcBorders>
              <w:top w:val="nil"/>
              <w:left w:val="nil"/>
              <w:bottom w:val="nil"/>
              <w:right w:val="single" w:sz="4" w:space="0" w:color="auto"/>
            </w:tcBorders>
            <w:shd w:val="clear" w:color="auto" w:fill="auto"/>
            <w:noWrap/>
            <w:vAlign w:val="center"/>
            <w:hideMark/>
          </w:tcPr>
          <w:p w14:paraId="7C69D11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588.6</w:t>
            </w:r>
          </w:p>
        </w:tc>
        <w:tc>
          <w:tcPr>
            <w:tcW w:w="334" w:type="pct"/>
            <w:tcBorders>
              <w:top w:val="nil"/>
              <w:left w:val="nil"/>
              <w:bottom w:val="nil"/>
              <w:right w:val="single" w:sz="4" w:space="0" w:color="auto"/>
            </w:tcBorders>
            <w:shd w:val="clear" w:color="auto" w:fill="auto"/>
            <w:noWrap/>
            <w:vAlign w:val="center"/>
            <w:hideMark/>
          </w:tcPr>
          <w:p w14:paraId="0288837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581.6</w:t>
            </w:r>
          </w:p>
        </w:tc>
        <w:tc>
          <w:tcPr>
            <w:tcW w:w="318" w:type="pct"/>
            <w:tcBorders>
              <w:top w:val="nil"/>
              <w:left w:val="nil"/>
              <w:bottom w:val="nil"/>
              <w:right w:val="single" w:sz="4" w:space="0" w:color="auto"/>
            </w:tcBorders>
            <w:shd w:val="clear" w:color="auto" w:fill="auto"/>
            <w:noWrap/>
            <w:vAlign w:val="center"/>
            <w:hideMark/>
          </w:tcPr>
          <w:p w14:paraId="4A28CAD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1,614.6</w:t>
            </w:r>
          </w:p>
        </w:tc>
        <w:tc>
          <w:tcPr>
            <w:tcW w:w="442" w:type="pct"/>
            <w:tcBorders>
              <w:top w:val="nil"/>
              <w:left w:val="nil"/>
              <w:bottom w:val="nil"/>
              <w:right w:val="single" w:sz="4" w:space="0" w:color="auto"/>
            </w:tcBorders>
            <w:shd w:val="clear" w:color="auto" w:fill="auto"/>
            <w:noWrap/>
            <w:vAlign w:val="center"/>
            <w:hideMark/>
          </w:tcPr>
          <w:p w14:paraId="19FA8D0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1,623.9</w:t>
            </w:r>
          </w:p>
        </w:tc>
        <w:tc>
          <w:tcPr>
            <w:tcW w:w="406" w:type="pct"/>
            <w:tcBorders>
              <w:top w:val="nil"/>
              <w:left w:val="nil"/>
              <w:bottom w:val="nil"/>
              <w:right w:val="single" w:sz="4" w:space="0" w:color="auto"/>
            </w:tcBorders>
            <w:shd w:val="clear" w:color="auto" w:fill="auto"/>
            <w:noWrap/>
            <w:vAlign w:val="center"/>
            <w:hideMark/>
          </w:tcPr>
          <w:p w14:paraId="3C01E84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1,609.5</w:t>
            </w:r>
          </w:p>
        </w:tc>
      </w:tr>
      <w:tr w:rsidR="004A4A91" w:rsidRPr="00314EC5" w14:paraId="77BD2A2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A6A7FA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Chlorine Target Concentration.mg/L</w:t>
            </w:r>
          </w:p>
        </w:tc>
        <w:tc>
          <w:tcPr>
            <w:tcW w:w="240" w:type="pct"/>
            <w:tcBorders>
              <w:top w:val="nil"/>
              <w:left w:val="nil"/>
              <w:bottom w:val="nil"/>
              <w:right w:val="single" w:sz="4" w:space="0" w:color="auto"/>
            </w:tcBorders>
            <w:shd w:val="clear" w:color="auto" w:fill="auto"/>
            <w:noWrap/>
            <w:vAlign w:val="center"/>
            <w:hideMark/>
          </w:tcPr>
          <w:p w14:paraId="62B1582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1,459</w:t>
            </w:r>
          </w:p>
        </w:tc>
        <w:tc>
          <w:tcPr>
            <w:tcW w:w="682" w:type="pct"/>
            <w:tcBorders>
              <w:top w:val="nil"/>
              <w:left w:val="nil"/>
              <w:bottom w:val="nil"/>
              <w:right w:val="single" w:sz="4" w:space="0" w:color="auto"/>
            </w:tcBorders>
            <w:shd w:val="clear" w:color="auto" w:fill="auto"/>
            <w:noWrap/>
            <w:vAlign w:val="center"/>
            <w:hideMark/>
          </w:tcPr>
          <w:p w14:paraId="488ED80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2B038AC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1,155</w:t>
            </w:r>
          </w:p>
        </w:tc>
        <w:tc>
          <w:tcPr>
            <w:tcW w:w="318" w:type="pct"/>
            <w:tcBorders>
              <w:top w:val="nil"/>
              <w:left w:val="nil"/>
              <w:bottom w:val="nil"/>
              <w:right w:val="single" w:sz="4" w:space="0" w:color="auto"/>
            </w:tcBorders>
            <w:shd w:val="clear" w:color="auto" w:fill="auto"/>
            <w:noWrap/>
            <w:vAlign w:val="center"/>
            <w:hideMark/>
          </w:tcPr>
          <w:p w14:paraId="41EF80C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682" w:type="pct"/>
            <w:tcBorders>
              <w:top w:val="nil"/>
              <w:left w:val="nil"/>
              <w:bottom w:val="nil"/>
              <w:right w:val="single" w:sz="4" w:space="0" w:color="auto"/>
            </w:tcBorders>
            <w:shd w:val="clear" w:color="auto" w:fill="auto"/>
            <w:noWrap/>
            <w:vAlign w:val="center"/>
            <w:hideMark/>
          </w:tcPr>
          <w:p w14:paraId="1C2D457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34" w:type="pct"/>
            <w:tcBorders>
              <w:top w:val="nil"/>
              <w:left w:val="nil"/>
              <w:bottom w:val="nil"/>
              <w:right w:val="single" w:sz="4" w:space="0" w:color="auto"/>
            </w:tcBorders>
            <w:shd w:val="clear" w:color="auto" w:fill="auto"/>
            <w:noWrap/>
            <w:vAlign w:val="center"/>
            <w:hideMark/>
          </w:tcPr>
          <w:p w14:paraId="0FCFA06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318" w:type="pct"/>
            <w:tcBorders>
              <w:top w:val="nil"/>
              <w:left w:val="nil"/>
              <w:bottom w:val="nil"/>
              <w:right w:val="single" w:sz="4" w:space="0" w:color="auto"/>
            </w:tcBorders>
            <w:shd w:val="clear" w:color="auto" w:fill="auto"/>
            <w:noWrap/>
            <w:vAlign w:val="center"/>
            <w:hideMark/>
          </w:tcPr>
          <w:p w14:paraId="2B49810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42" w:type="pct"/>
            <w:tcBorders>
              <w:top w:val="nil"/>
              <w:left w:val="nil"/>
              <w:bottom w:val="nil"/>
              <w:right w:val="single" w:sz="4" w:space="0" w:color="auto"/>
            </w:tcBorders>
            <w:shd w:val="clear" w:color="auto" w:fill="auto"/>
            <w:noWrap/>
            <w:vAlign w:val="center"/>
            <w:hideMark/>
          </w:tcPr>
          <w:p w14:paraId="3DE711A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c>
          <w:tcPr>
            <w:tcW w:w="406" w:type="pct"/>
            <w:tcBorders>
              <w:top w:val="nil"/>
              <w:left w:val="nil"/>
              <w:bottom w:val="nil"/>
              <w:right w:val="single" w:sz="4" w:space="0" w:color="auto"/>
            </w:tcBorders>
            <w:shd w:val="clear" w:color="auto" w:fill="auto"/>
            <w:noWrap/>
            <w:vAlign w:val="center"/>
            <w:hideMark/>
          </w:tcPr>
          <w:p w14:paraId="649D0B0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0.0</w:t>
            </w:r>
          </w:p>
        </w:tc>
      </w:tr>
      <w:tr w:rsidR="004A4A91" w:rsidRPr="00314EC5" w14:paraId="17BBDA2D"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F077B8E" w14:textId="246D0CE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Chlorine Usage for </w:t>
            </w:r>
            <w:r w:rsidR="00067854" w:rsidRPr="00314EC5">
              <w:rPr>
                <w:rFonts w:ascii="Calibri" w:eastAsia="Times New Roman" w:hAnsi="Calibri" w:cs="Calibri"/>
                <w:color w:val="000000"/>
                <w:sz w:val="18"/>
                <w:szCs w:val="18"/>
                <w:lang w:bidi="ar-SA"/>
              </w:rPr>
              <w:t>Disinfection. Gallons</w:t>
            </w:r>
          </w:p>
        </w:tc>
        <w:tc>
          <w:tcPr>
            <w:tcW w:w="240" w:type="pct"/>
            <w:tcBorders>
              <w:top w:val="nil"/>
              <w:left w:val="nil"/>
              <w:bottom w:val="nil"/>
              <w:right w:val="single" w:sz="4" w:space="0" w:color="auto"/>
            </w:tcBorders>
            <w:shd w:val="clear" w:color="auto" w:fill="auto"/>
            <w:noWrap/>
            <w:vAlign w:val="center"/>
            <w:hideMark/>
          </w:tcPr>
          <w:p w14:paraId="4D1BB87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1,584</w:t>
            </w:r>
          </w:p>
        </w:tc>
        <w:tc>
          <w:tcPr>
            <w:tcW w:w="682" w:type="pct"/>
            <w:tcBorders>
              <w:top w:val="nil"/>
              <w:left w:val="nil"/>
              <w:bottom w:val="nil"/>
              <w:right w:val="single" w:sz="4" w:space="0" w:color="auto"/>
            </w:tcBorders>
            <w:shd w:val="clear" w:color="auto" w:fill="auto"/>
            <w:noWrap/>
            <w:vAlign w:val="center"/>
            <w:hideMark/>
          </w:tcPr>
          <w:p w14:paraId="3B7FE0A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33DA4E7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1,159</w:t>
            </w:r>
          </w:p>
        </w:tc>
        <w:tc>
          <w:tcPr>
            <w:tcW w:w="318" w:type="pct"/>
            <w:tcBorders>
              <w:top w:val="nil"/>
              <w:left w:val="nil"/>
              <w:bottom w:val="nil"/>
              <w:right w:val="single" w:sz="4" w:space="0" w:color="auto"/>
            </w:tcBorders>
            <w:shd w:val="clear" w:color="auto" w:fill="auto"/>
            <w:noWrap/>
            <w:vAlign w:val="center"/>
            <w:hideMark/>
          </w:tcPr>
          <w:p w14:paraId="590034D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378.3</w:t>
            </w:r>
          </w:p>
        </w:tc>
        <w:tc>
          <w:tcPr>
            <w:tcW w:w="682" w:type="pct"/>
            <w:tcBorders>
              <w:top w:val="nil"/>
              <w:left w:val="nil"/>
              <w:bottom w:val="nil"/>
              <w:right w:val="single" w:sz="4" w:space="0" w:color="auto"/>
            </w:tcBorders>
            <w:shd w:val="clear" w:color="auto" w:fill="auto"/>
            <w:noWrap/>
            <w:vAlign w:val="center"/>
            <w:hideMark/>
          </w:tcPr>
          <w:p w14:paraId="77F81C9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396.9</w:t>
            </w:r>
          </w:p>
        </w:tc>
        <w:tc>
          <w:tcPr>
            <w:tcW w:w="334" w:type="pct"/>
            <w:tcBorders>
              <w:top w:val="nil"/>
              <w:left w:val="nil"/>
              <w:bottom w:val="nil"/>
              <w:right w:val="single" w:sz="4" w:space="0" w:color="auto"/>
            </w:tcBorders>
            <w:shd w:val="clear" w:color="auto" w:fill="auto"/>
            <w:noWrap/>
            <w:vAlign w:val="center"/>
            <w:hideMark/>
          </w:tcPr>
          <w:p w14:paraId="046E53D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347.8</w:t>
            </w:r>
          </w:p>
        </w:tc>
        <w:tc>
          <w:tcPr>
            <w:tcW w:w="318" w:type="pct"/>
            <w:tcBorders>
              <w:top w:val="nil"/>
              <w:left w:val="nil"/>
              <w:bottom w:val="nil"/>
              <w:right w:val="single" w:sz="4" w:space="0" w:color="auto"/>
            </w:tcBorders>
            <w:shd w:val="clear" w:color="auto" w:fill="auto"/>
            <w:noWrap/>
            <w:vAlign w:val="center"/>
            <w:hideMark/>
          </w:tcPr>
          <w:p w14:paraId="1793C19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185.2</w:t>
            </w:r>
          </w:p>
        </w:tc>
        <w:tc>
          <w:tcPr>
            <w:tcW w:w="442" w:type="pct"/>
            <w:tcBorders>
              <w:top w:val="nil"/>
              <w:left w:val="nil"/>
              <w:bottom w:val="nil"/>
              <w:right w:val="single" w:sz="4" w:space="0" w:color="auto"/>
            </w:tcBorders>
            <w:shd w:val="clear" w:color="auto" w:fill="auto"/>
            <w:noWrap/>
            <w:vAlign w:val="center"/>
            <w:hideMark/>
          </w:tcPr>
          <w:p w14:paraId="1A7781B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186.1</w:t>
            </w:r>
          </w:p>
        </w:tc>
        <w:tc>
          <w:tcPr>
            <w:tcW w:w="406" w:type="pct"/>
            <w:tcBorders>
              <w:top w:val="nil"/>
              <w:left w:val="nil"/>
              <w:bottom w:val="nil"/>
              <w:right w:val="single" w:sz="4" w:space="0" w:color="auto"/>
            </w:tcBorders>
            <w:shd w:val="clear" w:color="auto" w:fill="auto"/>
            <w:noWrap/>
            <w:vAlign w:val="center"/>
            <w:hideMark/>
          </w:tcPr>
          <w:p w14:paraId="75B7657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161.1</w:t>
            </w:r>
          </w:p>
        </w:tc>
      </w:tr>
      <w:tr w:rsidR="004A4A91" w:rsidRPr="00314EC5" w14:paraId="5CB38A2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CADAB52" w14:textId="479DB898" w:rsidR="002D6810" w:rsidRPr="00314EC5" w:rsidRDefault="004A4A91" w:rsidP="002D6810">
            <w:pPr>
              <w:spacing w:after="0"/>
              <w:jc w:val="center"/>
              <w:rPr>
                <w:rFonts w:ascii="Calibri" w:eastAsia="Times New Roman" w:hAnsi="Calibri" w:cs="Calibri"/>
                <w:color w:val="000000"/>
                <w:sz w:val="18"/>
                <w:szCs w:val="18"/>
                <w:lang w:bidi="ar-SA"/>
              </w:rPr>
            </w:pPr>
            <w:ins w:id="62" w:author="Registe, Joshua H." w:date="2021-01-13T15:38:00Z">
              <w:r>
                <w:rPr>
                  <w:rFonts w:ascii="Calibri" w:eastAsia="Times New Roman" w:hAnsi="Calibri" w:cs="Calibri"/>
                  <w:color w:val="000000"/>
                  <w:sz w:val="18"/>
                  <w:szCs w:val="18"/>
                  <w:lang w:bidi="ar-SA"/>
                </w:rPr>
                <w:t xml:space="preserve">Aeration Tank </w:t>
              </w:r>
            </w:ins>
            <w:r w:rsidR="002D6810" w:rsidRPr="00314EC5">
              <w:rPr>
                <w:rFonts w:ascii="Calibri" w:eastAsia="Times New Roman" w:hAnsi="Calibri" w:cs="Calibri"/>
                <w:color w:val="000000"/>
                <w:sz w:val="18"/>
                <w:szCs w:val="18"/>
                <w:lang w:bidi="ar-SA"/>
              </w:rPr>
              <w:t>Cylinders Average</w:t>
            </w:r>
            <w:r w:rsidR="00067854">
              <w:rPr>
                <w:rFonts w:ascii="Calibri" w:eastAsia="Times New Roman" w:hAnsi="Calibri" w:cs="Calibri"/>
                <w:color w:val="000000"/>
                <w:sz w:val="18"/>
                <w:szCs w:val="18"/>
                <w:lang w:bidi="ar-SA"/>
              </w:rPr>
              <w:t xml:space="preserve"> </w:t>
            </w:r>
            <w:r w:rsidR="002D6810" w:rsidRPr="00314EC5">
              <w:rPr>
                <w:rFonts w:ascii="Calibri" w:eastAsia="Times New Roman" w:hAnsi="Calibri" w:cs="Calibri"/>
                <w:color w:val="000000"/>
                <w:sz w:val="18"/>
                <w:szCs w:val="18"/>
                <w:lang w:bidi="ar-SA"/>
              </w:rPr>
              <w:t>mL/L</w:t>
            </w:r>
          </w:p>
        </w:tc>
        <w:tc>
          <w:tcPr>
            <w:tcW w:w="240" w:type="pct"/>
            <w:tcBorders>
              <w:top w:val="nil"/>
              <w:left w:val="nil"/>
              <w:bottom w:val="nil"/>
              <w:right w:val="single" w:sz="4" w:space="0" w:color="auto"/>
            </w:tcBorders>
            <w:shd w:val="clear" w:color="auto" w:fill="auto"/>
            <w:noWrap/>
            <w:vAlign w:val="center"/>
            <w:hideMark/>
          </w:tcPr>
          <w:p w14:paraId="4D921A6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1,584</w:t>
            </w:r>
          </w:p>
        </w:tc>
        <w:tc>
          <w:tcPr>
            <w:tcW w:w="682" w:type="pct"/>
            <w:tcBorders>
              <w:top w:val="nil"/>
              <w:left w:val="nil"/>
              <w:bottom w:val="nil"/>
              <w:right w:val="single" w:sz="4" w:space="0" w:color="auto"/>
            </w:tcBorders>
            <w:shd w:val="clear" w:color="auto" w:fill="auto"/>
            <w:noWrap/>
            <w:vAlign w:val="center"/>
            <w:hideMark/>
          </w:tcPr>
          <w:p w14:paraId="790B519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366</w:t>
            </w:r>
          </w:p>
        </w:tc>
        <w:tc>
          <w:tcPr>
            <w:tcW w:w="475" w:type="pct"/>
            <w:tcBorders>
              <w:top w:val="nil"/>
              <w:left w:val="nil"/>
              <w:bottom w:val="nil"/>
              <w:right w:val="single" w:sz="4" w:space="0" w:color="auto"/>
            </w:tcBorders>
            <w:shd w:val="clear" w:color="auto" w:fill="auto"/>
            <w:noWrap/>
            <w:vAlign w:val="center"/>
            <w:hideMark/>
          </w:tcPr>
          <w:p w14:paraId="42469B0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1,159</w:t>
            </w:r>
          </w:p>
        </w:tc>
        <w:tc>
          <w:tcPr>
            <w:tcW w:w="318" w:type="pct"/>
            <w:tcBorders>
              <w:top w:val="nil"/>
              <w:left w:val="nil"/>
              <w:bottom w:val="nil"/>
              <w:right w:val="single" w:sz="4" w:space="0" w:color="auto"/>
            </w:tcBorders>
            <w:shd w:val="clear" w:color="auto" w:fill="auto"/>
            <w:noWrap/>
            <w:vAlign w:val="center"/>
            <w:hideMark/>
          </w:tcPr>
          <w:p w14:paraId="29B513D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191.4</w:t>
            </w:r>
          </w:p>
        </w:tc>
        <w:tc>
          <w:tcPr>
            <w:tcW w:w="682" w:type="pct"/>
            <w:tcBorders>
              <w:top w:val="nil"/>
              <w:left w:val="nil"/>
              <w:bottom w:val="nil"/>
              <w:right w:val="single" w:sz="4" w:space="0" w:color="auto"/>
            </w:tcBorders>
            <w:shd w:val="clear" w:color="auto" w:fill="auto"/>
            <w:noWrap/>
            <w:vAlign w:val="center"/>
            <w:hideMark/>
          </w:tcPr>
          <w:p w14:paraId="22C7B5F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175.9</w:t>
            </w:r>
          </w:p>
        </w:tc>
        <w:tc>
          <w:tcPr>
            <w:tcW w:w="334" w:type="pct"/>
            <w:tcBorders>
              <w:top w:val="nil"/>
              <w:left w:val="nil"/>
              <w:bottom w:val="nil"/>
              <w:right w:val="single" w:sz="4" w:space="0" w:color="auto"/>
            </w:tcBorders>
            <w:shd w:val="clear" w:color="auto" w:fill="auto"/>
            <w:noWrap/>
            <w:vAlign w:val="center"/>
            <w:hideMark/>
          </w:tcPr>
          <w:p w14:paraId="629D874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203.0</w:t>
            </w:r>
          </w:p>
        </w:tc>
        <w:tc>
          <w:tcPr>
            <w:tcW w:w="318" w:type="pct"/>
            <w:tcBorders>
              <w:top w:val="nil"/>
              <w:left w:val="nil"/>
              <w:bottom w:val="nil"/>
              <w:right w:val="single" w:sz="4" w:space="0" w:color="auto"/>
            </w:tcBorders>
            <w:shd w:val="clear" w:color="auto" w:fill="auto"/>
            <w:noWrap/>
            <w:vAlign w:val="center"/>
            <w:hideMark/>
          </w:tcPr>
          <w:p w14:paraId="505C470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107.7</w:t>
            </w:r>
          </w:p>
        </w:tc>
        <w:tc>
          <w:tcPr>
            <w:tcW w:w="442" w:type="pct"/>
            <w:tcBorders>
              <w:top w:val="nil"/>
              <w:left w:val="nil"/>
              <w:bottom w:val="nil"/>
              <w:right w:val="single" w:sz="4" w:space="0" w:color="auto"/>
            </w:tcBorders>
            <w:shd w:val="clear" w:color="auto" w:fill="auto"/>
            <w:noWrap/>
            <w:vAlign w:val="center"/>
            <w:hideMark/>
          </w:tcPr>
          <w:p w14:paraId="7F1D97E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94.0</w:t>
            </w:r>
          </w:p>
        </w:tc>
        <w:tc>
          <w:tcPr>
            <w:tcW w:w="406" w:type="pct"/>
            <w:tcBorders>
              <w:top w:val="nil"/>
              <w:left w:val="nil"/>
              <w:bottom w:val="nil"/>
              <w:right w:val="single" w:sz="4" w:space="0" w:color="auto"/>
            </w:tcBorders>
            <w:shd w:val="clear" w:color="auto" w:fill="auto"/>
            <w:noWrap/>
            <w:vAlign w:val="center"/>
            <w:hideMark/>
          </w:tcPr>
          <w:p w14:paraId="2D597A3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115.7</w:t>
            </w:r>
          </w:p>
        </w:tc>
      </w:tr>
      <w:tr w:rsidR="004A4A91" w:rsidRPr="00314EC5" w14:paraId="40D6509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EC77D50" w14:textId="5EFF2CD3"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Detention Period - Aeration </w:t>
            </w:r>
            <w:r w:rsidR="00067854" w:rsidRPr="00314EC5">
              <w:rPr>
                <w:rFonts w:ascii="Calibri" w:eastAsia="Times New Roman" w:hAnsi="Calibri" w:cs="Calibri"/>
                <w:color w:val="000000"/>
                <w:sz w:val="18"/>
                <w:szCs w:val="18"/>
                <w:lang w:bidi="ar-SA"/>
              </w:rPr>
              <w:t>Tanks. Hours</w:t>
            </w:r>
          </w:p>
        </w:tc>
        <w:tc>
          <w:tcPr>
            <w:tcW w:w="240" w:type="pct"/>
            <w:tcBorders>
              <w:top w:val="nil"/>
              <w:left w:val="nil"/>
              <w:bottom w:val="nil"/>
              <w:right w:val="single" w:sz="4" w:space="0" w:color="auto"/>
            </w:tcBorders>
            <w:shd w:val="clear" w:color="auto" w:fill="auto"/>
            <w:noWrap/>
            <w:vAlign w:val="center"/>
            <w:hideMark/>
          </w:tcPr>
          <w:p w14:paraId="761F580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2B80E90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0B7854F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22611E2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8.3</w:t>
            </w:r>
          </w:p>
        </w:tc>
        <w:tc>
          <w:tcPr>
            <w:tcW w:w="682" w:type="pct"/>
            <w:tcBorders>
              <w:top w:val="nil"/>
              <w:left w:val="nil"/>
              <w:bottom w:val="nil"/>
              <w:right w:val="single" w:sz="4" w:space="0" w:color="auto"/>
            </w:tcBorders>
            <w:shd w:val="clear" w:color="auto" w:fill="auto"/>
            <w:noWrap/>
            <w:vAlign w:val="center"/>
            <w:hideMark/>
          </w:tcPr>
          <w:p w14:paraId="02CF0A3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8.6</w:t>
            </w:r>
          </w:p>
        </w:tc>
        <w:tc>
          <w:tcPr>
            <w:tcW w:w="334" w:type="pct"/>
            <w:tcBorders>
              <w:top w:val="nil"/>
              <w:left w:val="nil"/>
              <w:bottom w:val="nil"/>
              <w:right w:val="single" w:sz="4" w:space="0" w:color="auto"/>
            </w:tcBorders>
            <w:shd w:val="clear" w:color="auto" w:fill="auto"/>
            <w:noWrap/>
            <w:vAlign w:val="center"/>
            <w:hideMark/>
          </w:tcPr>
          <w:p w14:paraId="5BC7114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8.4</w:t>
            </w:r>
          </w:p>
        </w:tc>
        <w:tc>
          <w:tcPr>
            <w:tcW w:w="318" w:type="pct"/>
            <w:tcBorders>
              <w:top w:val="nil"/>
              <w:left w:val="nil"/>
              <w:bottom w:val="nil"/>
              <w:right w:val="single" w:sz="4" w:space="0" w:color="auto"/>
            </w:tcBorders>
            <w:shd w:val="clear" w:color="auto" w:fill="auto"/>
            <w:noWrap/>
            <w:vAlign w:val="center"/>
            <w:hideMark/>
          </w:tcPr>
          <w:p w14:paraId="7EEFC1D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c>
          <w:tcPr>
            <w:tcW w:w="442" w:type="pct"/>
            <w:tcBorders>
              <w:top w:val="nil"/>
              <w:left w:val="nil"/>
              <w:bottom w:val="nil"/>
              <w:right w:val="single" w:sz="4" w:space="0" w:color="auto"/>
            </w:tcBorders>
            <w:shd w:val="clear" w:color="auto" w:fill="auto"/>
            <w:noWrap/>
            <w:vAlign w:val="center"/>
            <w:hideMark/>
          </w:tcPr>
          <w:p w14:paraId="4EEB4FA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w:t>
            </w:r>
          </w:p>
        </w:tc>
        <w:tc>
          <w:tcPr>
            <w:tcW w:w="406" w:type="pct"/>
            <w:tcBorders>
              <w:top w:val="nil"/>
              <w:left w:val="nil"/>
              <w:bottom w:val="nil"/>
              <w:right w:val="single" w:sz="4" w:space="0" w:color="auto"/>
            </w:tcBorders>
            <w:shd w:val="clear" w:color="auto" w:fill="auto"/>
            <w:noWrap/>
            <w:vAlign w:val="center"/>
            <w:hideMark/>
          </w:tcPr>
          <w:p w14:paraId="345BCD0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r>
      <w:tr w:rsidR="004A4A91" w:rsidRPr="00314EC5" w14:paraId="38C26FE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8DE03F8" w14:textId="55B6E8F0"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Detention Period - Final </w:t>
            </w:r>
            <w:r w:rsidR="00067854" w:rsidRPr="00314EC5">
              <w:rPr>
                <w:rFonts w:ascii="Calibri" w:eastAsia="Times New Roman" w:hAnsi="Calibri" w:cs="Calibri"/>
                <w:color w:val="000000"/>
                <w:sz w:val="18"/>
                <w:szCs w:val="18"/>
                <w:lang w:bidi="ar-SA"/>
              </w:rPr>
              <w:t>Tanks. Hours</w:t>
            </w:r>
          </w:p>
        </w:tc>
        <w:tc>
          <w:tcPr>
            <w:tcW w:w="240" w:type="pct"/>
            <w:tcBorders>
              <w:top w:val="nil"/>
              <w:left w:val="nil"/>
              <w:bottom w:val="nil"/>
              <w:right w:val="single" w:sz="4" w:space="0" w:color="auto"/>
            </w:tcBorders>
            <w:shd w:val="clear" w:color="auto" w:fill="auto"/>
            <w:noWrap/>
            <w:vAlign w:val="center"/>
            <w:hideMark/>
          </w:tcPr>
          <w:p w14:paraId="784B48D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B37253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0D9BB49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296B668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5.9</w:t>
            </w:r>
          </w:p>
        </w:tc>
        <w:tc>
          <w:tcPr>
            <w:tcW w:w="682" w:type="pct"/>
            <w:tcBorders>
              <w:top w:val="nil"/>
              <w:left w:val="nil"/>
              <w:bottom w:val="nil"/>
              <w:right w:val="single" w:sz="4" w:space="0" w:color="auto"/>
            </w:tcBorders>
            <w:shd w:val="clear" w:color="auto" w:fill="auto"/>
            <w:noWrap/>
            <w:vAlign w:val="center"/>
            <w:hideMark/>
          </w:tcPr>
          <w:p w14:paraId="184873C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w:t>
            </w:r>
          </w:p>
        </w:tc>
        <w:tc>
          <w:tcPr>
            <w:tcW w:w="334" w:type="pct"/>
            <w:tcBorders>
              <w:top w:val="nil"/>
              <w:left w:val="nil"/>
              <w:bottom w:val="nil"/>
              <w:right w:val="single" w:sz="4" w:space="0" w:color="auto"/>
            </w:tcBorders>
            <w:shd w:val="clear" w:color="auto" w:fill="auto"/>
            <w:noWrap/>
            <w:vAlign w:val="center"/>
            <w:hideMark/>
          </w:tcPr>
          <w:p w14:paraId="2E8E580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5.9</w:t>
            </w:r>
          </w:p>
        </w:tc>
        <w:tc>
          <w:tcPr>
            <w:tcW w:w="318" w:type="pct"/>
            <w:tcBorders>
              <w:top w:val="nil"/>
              <w:left w:val="nil"/>
              <w:bottom w:val="nil"/>
              <w:right w:val="single" w:sz="4" w:space="0" w:color="auto"/>
            </w:tcBorders>
            <w:shd w:val="clear" w:color="auto" w:fill="auto"/>
            <w:noWrap/>
            <w:vAlign w:val="center"/>
            <w:hideMark/>
          </w:tcPr>
          <w:p w14:paraId="25D31FD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1.2</w:t>
            </w:r>
          </w:p>
        </w:tc>
        <w:tc>
          <w:tcPr>
            <w:tcW w:w="442" w:type="pct"/>
            <w:tcBorders>
              <w:top w:val="nil"/>
              <w:left w:val="nil"/>
              <w:bottom w:val="nil"/>
              <w:right w:val="single" w:sz="4" w:space="0" w:color="auto"/>
            </w:tcBorders>
            <w:shd w:val="clear" w:color="auto" w:fill="auto"/>
            <w:noWrap/>
            <w:vAlign w:val="center"/>
            <w:hideMark/>
          </w:tcPr>
          <w:p w14:paraId="2F79502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w:t>
            </w:r>
          </w:p>
        </w:tc>
        <w:tc>
          <w:tcPr>
            <w:tcW w:w="406" w:type="pct"/>
            <w:tcBorders>
              <w:top w:val="nil"/>
              <w:left w:val="nil"/>
              <w:bottom w:val="nil"/>
              <w:right w:val="single" w:sz="4" w:space="0" w:color="auto"/>
            </w:tcBorders>
            <w:shd w:val="clear" w:color="auto" w:fill="auto"/>
            <w:noWrap/>
            <w:vAlign w:val="center"/>
            <w:hideMark/>
          </w:tcPr>
          <w:p w14:paraId="5C04A1D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r>
      <w:tr w:rsidR="004A4A91" w:rsidRPr="00314EC5" w14:paraId="41B424E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64AE75A" w14:textId="02F832D8"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Detention Period - Primary </w:t>
            </w:r>
            <w:r w:rsidR="00067854" w:rsidRPr="00314EC5">
              <w:rPr>
                <w:rFonts w:ascii="Calibri" w:eastAsia="Times New Roman" w:hAnsi="Calibri" w:cs="Calibri"/>
                <w:color w:val="000000"/>
                <w:sz w:val="18"/>
                <w:szCs w:val="18"/>
                <w:lang w:bidi="ar-SA"/>
              </w:rPr>
              <w:t>Tanks. Hours</w:t>
            </w:r>
          </w:p>
        </w:tc>
        <w:tc>
          <w:tcPr>
            <w:tcW w:w="240" w:type="pct"/>
            <w:tcBorders>
              <w:top w:val="nil"/>
              <w:left w:val="nil"/>
              <w:bottom w:val="nil"/>
              <w:right w:val="single" w:sz="4" w:space="0" w:color="auto"/>
            </w:tcBorders>
            <w:shd w:val="clear" w:color="auto" w:fill="auto"/>
            <w:noWrap/>
            <w:vAlign w:val="center"/>
            <w:hideMark/>
          </w:tcPr>
          <w:p w14:paraId="529A2EA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FFC970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183AE9F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272F984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w:t>
            </w:r>
          </w:p>
        </w:tc>
        <w:tc>
          <w:tcPr>
            <w:tcW w:w="682" w:type="pct"/>
            <w:tcBorders>
              <w:top w:val="nil"/>
              <w:left w:val="nil"/>
              <w:bottom w:val="nil"/>
              <w:right w:val="single" w:sz="4" w:space="0" w:color="auto"/>
            </w:tcBorders>
            <w:shd w:val="clear" w:color="auto" w:fill="auto"/>
            <w:noWrap/>
            <w:vAlign w:val="center"/>
            <w:hideMark/>
          </w:tcPr>
          <w:p w14:paraId="67F0CD6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2.6</w:t>
            </w:r>
          </w:p>
        </w:tc>
        <w:tc>
          <w:tcPr>
            <w:tcW w:w="334" w:type="pct"/>
            <w:tcBorders>
              <w:top w:val="nil"/>
              <w:left w:val="nil"/>
              <w:bottom w:val="nil"/>
              <w:right w:val="single" w:sz="4" w:space="0" w:color="auto"/>
            </w:tcBorders>
            <w:shd w:val="clear" w:color="auto" w:fill="auto"/>
            <w:noWrap/>
            <w:vAlign w:val="center"/>
            <w:hideMark/>
          </w:tcPr>
          <w:p w14:paraId="1C05CA4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w:t>
            </w:r>
          </w:p>
        </w:tc>
        <w:tc>
          <w:tcPr>
            <w:tcW w:w="318" w:type="pct"/>
            <w:tcBorders>
              <w:top w:val="nil"/>
              <w:left w:val="nil"/>
              <w:bottom w:val="nil"/>
              <w:right w:val="single" w:sz="4" w:space="0" w:color="auto"/>
            </w:tcBorders>
            <w:shd w:val="clear" w:color="auto" w:fill="auto"/>
            <w:noWrap/>
            <w:vAlign w:val="center"/>
            <w:hideMark/>
          </w:tcPr>
          <w:p w14:paraId="252EE7E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c>
          <w:tcPr>
            <w:tcW w:w="442" w:type="pct"/>
            <w:tcBorders>
              <w:top w:val="nil"/>
              <w:left w:val="nil"/>
              <w:bottom w:val="nil"/>
              <w:right w:val="single" w:sz="4" w:space="0" w:color="auto"/>
            </w:tcBorders>
            <w:shd w:val="clear" w:color="auto" w:fill="auto"/>
            <w:noWrap/>
            <w:vAlign w:val="center"/>
            <w:hideMark/>
          </w:tcPr>
          <w:p w14:paraId="1383736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c>
          <w:tcPr>
            <w:tcW w:w="406" w:type="pct"/>
            <w:tcBorders>
              <w:top w:val="nil"/>
              <w:left w:val="nil"/>
              <w:bottom w:val="nil"/>
              <w:right w:val="single" w:sz="4" w:space="0" w:color="auto"/>
            </w:tcBorders>
            <w:shd w:val="clear" w:color="auto" w:fill="auto"/>
            <w:noWrap/>
            <w:vAlign w:val="center"/>
            <w:hideMark/>
          </w:tcPr>
          <w:p w14:paraId="34EEA17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r>
      <w:tr w:rsidR="004A4A91" w:rsidRPr="00314EC5" w14:paraId="3E4E57F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6F9466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Dissolved Oxygen (Aeration).mg/L</w:t>
            </w:r>
          </w:p>
        </w:tc>
        <w:tc>
          <w:tcPr>
            <w:tcW w:w="240" w:type="pct"/>
            <w:tcBorders>
              <w:top w:val="nil"/>
              <w:left w:val="nil"/>
              <w:bottom w:val="nil"/>
              <w:right w:val="single" w:sz="4" w:space="0" w:color="auto"/>
            </w:tcBorders>
            <w:shd w:val="clear" w:color="auto" w:fill="auto"/>
            <w:noWrap/>
            <w:vAlign w:val="center"/>
            <w:hideMark/>
          </w:tcPr>
          <w:p w14:paraId="140EC10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1,564</w:t>
            </w:r>
          </w:p>
        </w:tc>
        <w:tc>
          <w:tcPr>
            <w:tcW w:w="682" w:type="pct"/>
            <w:tcBorders>
              <w:top w:val="nil"/>
              <w:left w:val="nil"/>
              <w:bottom w:val="nil"/>
              <w:right w:val="single" w:sz="4" w:space="0" w:color="auto"/>
            </w:tcBorders>
            <w:shd w:val="clear" w:color="auto" w:fill="auto"/>
            <w:noWrap/>
            <w:vAlign w:val="center"/>
            <w:hideMark/>
          </w:tcPr>
          <w:p w14:paraId="150EDFD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365</w:t>
            </w:r>
          </w:p>
        </w:tc>
        <w:tc>
          <w:tcPr>
            <w:tcW w:w="475" w:type="pct"/>
            <w:tcBorders>
              <w:top w:val="nil"/>
              <w:left w:val="nil"/>
              <w:bottom w:val="nil"/>
              <w:right w:val="single" w:sz="4" w:space="0" w:color="auto"/>
            </w:tcBorders>
            <w:shd w:val="clear" w:color="auto" w:fill="auto"/>
            <w:noWrap/>
            <w:vAlign w:val="center"/>
            <w:hideMark/>
          </w:tcPr>
          <w:p w14:paraId="76ADEF7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1,152</w:t>
            </w:r>
          </w:p>
        </w:tc>
        <w:tc>
          <w:tcPr>
            <w:tcW w:w="318" w:type="pct"/>
            <w:tcBorders>
              <w:top w:val="nil"/>
              <w:left w:val="nil"/>
              <w:bottom w:val="nil"/>
              <w:right w:val="single" w:sz="4" w:space="0" w:color="auto"/>
            </w:tcBorders>
            <w:shd w:val="clear" w:color="auto" w:fill="auto"/>
            <w:noWrap/>
            <w:vAlign w:val="center"/>
            <w:hideMark/>
          </w:tcPr>
          <w:p w14:paraId="09C91A4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4.7</w:t>
            </w:r>
          </w:p>
        </w:tc>
        <w:tc>
          <w:tcPr>
            <w:tcW w:w="682" w:type="pct"/>
            <w:tcBorders>
              <w:top w:val="nil"/>
              <w:left w:val="nil"/>
              <w:bottom w:val="nil"/>
              <w:right w:val="single" w:sz="4" w:space="0" w:color="auto"/>
            </w:tcBorders>
            <w:shd w:val="clear" w:color="auto" w:fill="auto"/>
            <w:noWrap/>
            <w:vAlign w:val="center"/>
            <w:hideMark/>
          </w:tcPr>
          <w:p w14:paraId="0300D7B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w:t>
            </w:r>
          </w:p>
        </w:tc>
        <w:tc>
          <w:tcPr>
            <w:tcW w:w="334" w:type="pct"/>
            <w:tcBorders>
              <w:top w:val="nil"/>
              <w:left w:val="nil"/>
              <w:bottom w:val="nil"/>
              <w:right w:val="single" w:sz="4" w:space="0" w:color="auto"/>
            </w:tcBorders>
            <w:shd w:val="clear" w:color="auto" w:fill="auto"/>
            <w:noWrap/>
            <w:vAlign w:val="center"/>
            <w:hideMark/>
          </w:tcPr>
          <w:p w14:paraId="525FCEA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4.5</w:t>
            </w:r>
          </w:p>
        </w:tc>
        <w:tc>
          <w:tcPr>
            <w:tcW w:w="318" w:type="pct"/>
            <w:tcBorders>
              <w:top w:val="nil"/>
              <w:left w:val="nil"/>
              <w:bottom w:val="nil"/>
              <w:right w:val="single" w:sz="4" w:space="0" w:color="auto"/>
            </w:tcBorders>
            <w:shd w:val="clear" w:color="auto" w:fill="auto"/>
            <w:noWrap/>
            <w:vAlign w:val="center"/>
            <w:hideMark/>
          </w:tcPr>
          <w:p w14:paraId="4088F58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c>
          <w:tcPr>
            <w:tcW w:w="442" w:type="pct"/>
            <w:tcBorders>
              <w:top w:val="nil"/>
              <w:left w:val="nil"/>
              <w:bottom w:val="nil"/>
              <w:right w:val="single" w:sz="4" w:space="0" w:color="auto"/>
            </w:tcBorders>
            <w:shd w:val="clear" w:color="auto" w:fill="auto"/>
            <w:noWrap/>
            <w:vAlign w:val="center"/>
            <w:hideMark/>
          </w:tcPr>
          <w:p w14:paraId="61411B3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w:t>
            </w:r>
          </w:p>
        </w:tc>
        <w:tc>
          <w:tcPr>
            <w:tcW w:w="406" w:type="pct"/>
            <w:tcBorders>
              <w:top w:val="nil"/>
              <w:left w:val="nil"/>
              <w:bottom w:val="nil"/>
              <w:right w:val="single" w:sz="4" w:space="0" w:color="auto"/>
            </w:tcBorders>
            <w:shd w:val="clear" w:color="auto" w:fill="auto"/>
            <w:noWrap/>
            <w:vAlign w:val="center"/>
            <w:hideMark/>
          </w:tcPr>
          <w:p w14:paraId="19BE8DB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r>
      <w:tr w:rsidR="004A4A91" w:rsidRPr="00314EC5" w14:paraId="7D8D00BE"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39F732E" w14:textId="2B0CA77E" w:rsidR="002D6810" w:rsidRPr="00314EC5" w:rsidRDefault="004A4A91"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 xml:space="preserve">CCT Effluent </w:t>
            </w:r>
            <w:r w:rsidR="00067854" w:rsidRPr="00314EC5">
              <w:rPr>
                <w:rFonts w:ascii="Calibri" w:eastAsia="Times New Roman" w:hAnsi="Calibri" w:cs="Calibri"/>
                <w:color w:val="000000"/>
                <w:sz w:val="18"/>
                <w:szCs w:val="18"/>
                <w:lang w:bidi="ar-SA"/>
              </w:rPr>
              <w:t>Enterococcus. Cfu</w:t>
            </w:r>
            <w:r w:rsidR="002D6810" w:rsidRPr="00314EC5">
              <w:rPr>
                <w:rFonts w:ascii="Calibri" w:eastAsia="Times New Roman" w:hAnsi="Calibri" w:cs="Calibri"/>
                <w:color w:val="000000"/>
                <w:sz w:val="18"/>
                <w:szCs w:val="18"/>
                <w:lang w:bidi="ar-SA"/>
              </w:rPr>
              <w:t>/100mL</w:t>
            </w:r>
          </w:p>
        </w:tc>
        <w:tc>
          <w:tcPr>
            <w:tcW w:w="240" w:type="pct"/>
            <w:tcBorders>
              <w:top w:val="nil"/>
              <w:left w:val="nil"/>
              <w:bottom w:val="nil"/>
              <w:right w:val="single" w:sz="4" w:space="0" w:color="auto"/>
            </w:tcBorders>
            <w:shd w:val="clear" w:color="auto" w:fill="auto"/>
            <w:noWrap/>
            <w:vAlign w:val="center"/>
            <w:hideMark/>
          </w:tcPr>
          <w:p w14:paraId="671273B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41</w:t>
            </w:r>
          </w:p>
        </w:tc>
        <w:tc>
          <w:tcPr>
            <w:tcW w:w="682" w:type="pct"/>
            <w:tcBorders>
              <w:top w:val="nil"/>
              <w:left w:val="nil"/>
              <w:bottom w:val="nil"/>
              <w:right w:val="single" w:sz="4" w:space="0" w:color="auto"/>
            </w:tcBorders>
            <w:shd w:val="clear" w:color="auto" w:fill="auto"/>
            <w:noWrap/>
            <w:vAlign w:val="center"/>
            <w:hideMark/>
          </w:tcPr>
          <w:p w14:paraId="49EE22A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w:t>
            </w:r>
          </w:p>
        </w:tc>
        <w:tc>
          <w:tcPr>
            <w:tcW w:w="475" w:type="pct"/>
            <w:tcBorders>
              <w:top w:val="nil"/>
              <w:left w:val="nil"/>
              <w:bottom w:val="nil"/>
              <w:right w:val="single" w:sz="4" w:space="0" w:color="auto"/>
            </w:tcBorders>
            <w:shd w:val="clear" w:color="auto" w:fill="auto"/>
            <w:noWrap/>
            <w:vAlign w:val="center"/>
            <w:hideMark/>
          </w:tcPr>
          <w:p w14:paraId="4FB50F9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38</w:t>
            </w:r>
          </w:p>
        </w:tc>
        <w:tc>
          <w:tcPr>
            <w:tcW w:w="318" w:type="pct"/>
            <w:tcBorders>
              <w:top w:val="nil"/>
              <w:left w:val="nil"/>
              <w:bottom w:val="nil"/>
              <w:right w:val="single" w:sz="4" w:space="0" w:color="auto"/>
            </w:tcBorders>
            <w:shd w:val="clear" w:color="auto" w:fill="auto"/>
            <w:noWrap/>
            <w:vAlign w:val="center"/>
            <w:hideMark/>
          </w:tcPr>
          <w:p w14:paraId="70246F1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41.2</w:t>
            </w:r>
          </w:p>
        </w:tc>
        <w:tc>
          <w:tcPr>
            <w:tcW w:w="682" w:type="pct"/>
            <w:tcBorders>
              <w:top w:val="nil"/>
              <w:left w:val="nil"/>
              <w:bottom w:val="nil"/>
              <w:right w:val="single" w:sz="4" w:space="0" w:color="auto"/>
            </w:tcBorders>
            <w:shd w:val="clear" w:color="auto" w:fill="auto"/>
            <w:noWrap/>
            <w:vAlign w:val="center"/>
            <w:hideMark/>
          </w:tcPr>
          <w:p w14:paraId="40C6D7F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w:t>
            </w:r>
          </w:p>
        </w:tc>
        <w:tc>
          <w:tcPr>
            <w:tcW w:w="334" w:type="pct"/>
            <w:tcBorders>
              <w:top w:val="nil"/>
              <w:left w:val="nil"/>
              <w:bottom w:val="nil"/>
              <w:right w:val="single" w:sz="4" w:space="0" w:color="auto"/>
            </w:tcBorders>
            <w:shd w:val="clear" w:color="auto" w:fill="auto"/>
            <w:noWrap/>
            <w:vAlign w:val="center"/>
            <w:hideMark/>
          </w:tcPr>
          <w:p w14:paraId="2758F0E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44.3</w:t>
            </w:r>
          </w:p>
        </w:tc>
        <w:tc>
          <w:tcPr>
            <w:tcW w:w="318" w:type="pct"/>
            <w:tcBorders>
              <w:top w:val="nil"/>
              <w:left w:val="nil"/>
              <w:bottom w:val="nil"/>
              <w:right w:val="single" w:sz="4" w:space="0" w:color="auto"/>
            </w:tcBorders>
            <w:shd w:val="clear" w:color="auto" w:fill="auto"/>
            <w:noWrap/>
            <w:vAlign w:val="center"/>
            <w:hideMark/>
          </w:tcPr>
          <w:p w14:paraId="1A1DDE2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164.8</w:t>
            </w:r>
          </w:p>
        </w:tc>
        <w:tc>
          <w:tcPr>
            <w:tcW w:w="442" w:type="pct"/>
            <w:tcBorders>
              <w:top w:val="nil"/>
              <w:left w:val="nil"/>
              <w:bottom w:val="nil"/>
              <w:right w:val="single" w:sz="4" w:space="0" w:color="auto"/>
            </w:tcBorders>
            <w:shd w:val="clear" w:color="auto" w:fill="auto"/>
            <w:noWrap/>
            <w:vAlign w:val="center"/>
            <w:hideMark/>
          </w:tcPr>
          <w:p w14:paraId="06DF4B2B" w14:textId="77777777" w:rsidR="002D6810" w:rsidRPr="00314EC5" w:rsidRDefault="002D6810" w:rsidP="002D6810">
            <w:pPr>
              <w:spacing w:after="0"/>
              <w:jc w:val="center"/>
              <w:rPr>
                <w:rFonts w:ascii="Calibri" w:eastAsia="Times New Roman" w:hAnsi="Calibri" w:cs="Calibri"/>
                <w:color w:val="000000"/>
                <w:sz w:val="18"/>
                <w:szCs w:val="18"/>
                <w:lang w:bidi="ar-SA"/>
              </w:rPr>
            </w:pPr>
            <w:commentRangeStart w:id="63"/>
            <w:r w:rsidRPr="00173013">
              <w:rPr>
                <w:rFonts w:ascii="Calibri" w:eastAsia="Times New Roman" w:hAnsi="Calibri" w:cs="Calibri"/>
                <w:color w:val="000000"/>
                <w:sz w:val="18"/>
                <w:szCs w:val="18"/>
                <w:highlight w:val="yellow"/>
                <w:lang w:bidi="ar-SA"/>
              </w:rPr>
              <w:t>2.1</w:t>
            </w:r>
            <w:commentRangeEnd w:id="63"/>
            <w:r>
              <w:rPr>
                <w:rStyle w:val="CommentReference"/>
              </w:rPr>
              <w:commentReference w:id="63"/>
            </w:r>
          </w:p>
        </w:tc>
        <w:tc>
          <w:tcPr>
            <w:tcW w:w="406" w:type="pct"/>
            <w:tcBorders>
              <w:top w:val="nil"/>
              <w:left w:val="nil"/>
              <w:bottom w:val="nil"/>
              <w:right w:val="single" w:sz="4" w:space="0" w:color="auto"/>
            </w:tcBorders>
            <w:shd w:val="clear" w:color="auto" w:fill="auto"/>
            <w:noWrap/>
            <w:vAlign w:val="center"/>
            <w:hideMark/>
          </w:tcPr>
          <w:p w14:paraId="3F53666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170.9</w:t>
            </w:r>
          </w:p>
        </w:tc>
      </w:tr>
      <w:tr w:rsidR="004A4A91" w:rsidRPr="00314EC5" w14:paraId="595C6132"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5626C1E" w14:textId="0694DE24" w:rsidR="002D6810" w:rsidRPr="00314EC5" w:rsidRDefault="004A4A91"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 xml:space="preserve">CCT Effluent </w:t>
            </w:r>
            <w:r w:rsidR="002D6810" w:rsidRPr="00314EC5">
              <w:rPr>
                <w:rFonts w:ascii="Calibri" w:eastAsia="Times New Roman" w:hAnsi="Calibri" w:cs="Calibri"/>
                <w:color w:val="000000"/>
                <w:sz w:val="18"/>
                <w:szCs w:val="18"/>
                <w:lang w:bidi="ar-SA"/>
              </w:rPr>
              <w:t xml:space="preserve">Fecal Coliform - 7 day </w:t>
            </w:r>
            <w:r w:rsidR="00067854" w:rsidRPr="00314EC5">
              <w:rPr>
                <w:rFonts w:ascii="Calibri" w:eastAsia="Times New Roman" w:hAnsi="Calibri" w:cs="Calibri"/>
                <w:color w:val="000000"/>
                <w:sz w:val="18"/>
                <w:szCs w:val="18"/>
                <w:lang w:bidi="ar-SA"/>
              </w:rPr>
              <w:t>geomean. Cfu</w:t>
            </w:r>
            <w:r w:rsidR="002D6810" w:rsidRPr="00314EC5">
              <w:rPr>
                <w:rFonts w:ascii="Calibri" w:eastAsia="Times New Roman" w:hAnsi="Calibri" w:cs="Calibri"/>
                <w:color w:val="000000"/>
                <w:sz w:val="18"/>
                <w:szCs w:val="18"/>
                <w:lang w:bidi="ar-SA"/>
              </w:rPr>
              <w:t>/100mL</w:t>
            </w:r>
          </w:p>
        </w:tc>
        <w:tc>
          <w:tcPr>
            <w:tcW w:w="240" w:type="pct"/>
            <w:tcBorders>
              <w:top w:val="nil"/>
              <w:left w:val="nil"/>
              <w:bottom w:val="nil"/>
              <w:right w:val="single" w:sz="4" w:space="0" w:color="auto"/>
            </w:tcBorders>
            <w:shd w:val="clear" w:color="auto" w:fill="auto"/>
            <w:noWrap/>
            <w:vAlign w:val="center"/>
            <w:hideMark/>
          </w:tcPr>
          <w:p w14:paraId="4BDA6E6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182</w:t>
            </w:r>
          </w:p>
        </w:tc>
        <w:tc>
          <w:tcPr>
            <w:tcW w:w="682" w:type="pct"/>
            <w:tcBorders>
              <w:top w:val="nil"/>
              <w:left w:val="nil"/>
              <w:bottom w:val="nil"/>
              <w:right w:val="single" w:sz="4" w:space="0" w:color="auto"/>
            </w:tcBorders>
            <w:shd w:val="clear" w:color="auto" w:fill="auto"/>
            <w:noWrap/>
            <w:vAlign w:val="center"/>
            <w:hideMark/>
          </w:tcPr>
          <w:p w14:paraId="15C92A8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42</w:t>
            </w:r>
          </w:p>
        </w:tc>
        <w:tc>
          <w:tcPr>
            <w:tcW w:w="475" w:type="pct"/>
            <w:tcBorders>
              <w:top w:val="nil"/>
              <w:left w:val="nil"/>
              <w:bottom w:val="nil"/>
              <w:right w:val="single" w:sz="4" w:space="0" w:color="auto"/>
            </w:tcBorders>
            <w:shd w:val="clear" w:color="auto" w:fill="auto"/>
            <w:noWrap/>
            <w:vAlign w:val="center"/>
            <w:hideMark/>
          </w:tcPr>
          <w:p w14:paraId="6172163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132</w:t>
            </w:r>
          </w:p>
        </w:tc>
        <w:tc>
          <w:tcPr>
            <w:tcW w:w="318" w:type="pct"/>
            <w:tcBorders>
              <w:top w:val="nil"/>
              <w:left w:val="nil"/>
              <w:bottom w:val="nil"/>
              <w:right w:val="single" w:sz="4" w:space="0" w:color="auto"/>
            </w:tcBorders>
            <w:shd w:val="clear" w:color="auto" w:fill="auto"/>
            <w:noWrap/>
            <w:vAlign w:val="center"/>
            <w:hideMark/>
          </w:tcPr>
          <w:p w14:paraId="70CC637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57.1</w:t>
            </w:r>
          </w:p>
        </w:tc>
        <w:tc>
          <w:tcPr>
            <w:tcW w:w="682" w:type="pct"/>
            <w:tcBorders>
              <w:top w:val="nil"/>
              <w:left w:val="nil"/>
              <w:bottom w:val="nil"/>
              <w:right w:val="single" w:sz="4" w:space="0" w:color="auto"/>
            </w:tcBorders>
            <w:shd w:val="clear" w:color="auto" w:fill="auto"/>
            <w:noWrap/>
            <w:vAlign w:val="center"/>
            <w:hideMark/>
          </w:tcPr>
          <w:p w14:paraId="6C110B1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28.3</w:t>
            </w:r>
          </w:p>
        </w:tc>
        <w:tc>
          <w:tcPr>
            <w:tcW w:w="334" w:type="pct"/>
            <w:tcBorders>
              <w:top w:val="nil"/>
              <w:left w:val="nil"/>
              <w:bottom w:val="nil"/>
              <w:right w:val="single" w:sz="4" w:space="0" w:color="auto"/>
            </w:tcBorders>
            <w:shd w:val="clear" w:color="auto" w:fill="auto"/>
            <w:noWrap/>
            <w:vAlign w:val="center"/>
            <w:hideMark/>
          </w:tcPr>
          <w:p w14:paraId="64E2A3F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67.6</w:t>
            </w:r>
          </w:p>
        </w:tc>
        <w:tc>
          <w:tcPr>
            <w:tcW w:w="318" w:type="pct"/>
            <w:tcBorders>
              <w:top w:val="nil"/>
              <w:left w:val="nil"/>
              <w:bottom w:val="nil"/>
              <w:right w:val="single" w:sz="4" w:space="0" w:color="auto"/>
            </w:tcBorders>
            <w:shd w:val="clear" w:color="auto" w:fill="auto"/>
            <w:noWrap/>
            <w:vAlign w:val="center"/>
            <w:hideMark/>
          </w:tcPr>
          <w:p w14:paraId="65B8AF9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64.1</w:t>
            </w:r>
          </w:p>
        </w:tc>
        <w:tc>
          <w:tcPr>
            <w:tcW w:w="442" w:type="pct"/>
            <w:tcBorders>
              <w:top w:val="nil"/>
              <w:left w:val="nil"/>
              <w:bottom w:val="nil"/>
              <w:right w:val="single" w:sz="4" w:space="0" w:color="auto"/>
            </w:tcBorders>
            <w:shd w:val="clear" w:color="auto" w:fill="auto"/>
            <w:noWrap/>
            <w:vAlign w:val="center"/>
            <w:hideMark/>
          </w:tcPr>
          <w:p w14:paraId="7934250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28.9</w:t>
            </w:r>
          </w:p>
        </w:tc>
        <w:tc>
          <w:tcPr>
            <w:tcW w:w="406" w:type="pct"/>
            <w:tcBorders>
              <w:top w:val="nil"/>
              <w:left w:val="nil"/>
              <w:bottom w:val="nil"/>
              <w:right w:val="single" w:sz="4" w:space="0" w:color="auto"/>
            </w:tcBorders>
            <w:shd w:val="clear" w:color="auto" w:fill="auto"/>
            <w:noWrap/>
            <w:vAlign w:val="center"/>
            <w:hideMark/>
          </w:tcPr>
          <w:p w14:paraId="607DE8E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65.2</w:t>
            </w:r>
          </w:p>
        </w:tc>
      </w:tr>
      <w:tr w:rsidR="004A4A91" w:rsidRPr="00314EC5" w14:paraId="4FDB120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809AA5C" w14:textId="09AA5A6D" w:rsidR="002D6810" w:rsidRPr="00314EC5" w:rsidRDefault="004A4A91" w:rsidP="002D6810">
            <w:pPr>
              <w:spacing w:after="0"/>
              <w:jc w:val="center"/>
              <w:rPr>
                <w:rFonts w:ascii="Calibri" w:eastAsia="Times New Roman" w:hAnsi="Calibri" w:cs="Calibri"/>
                <w:color w:val="000000"/>
                <w:sz w:val="18"/>
                <w:szCs w:val="18"/>
                <w:lang w:bidi="ar-SA"/>
              </w:rPr>
            </w:pPr>
            <w:r>
              <w:rPr>
                <w:rFonts w:ascii="Calibri" w:eastAsia="Times New Roman" w:hAnsi="Calibri" w:cs="Calibri"/>
                <w:color w:val="000000"/>
                <w:sz w:val="18"/>
                <w:szCs w:val="18"/>
                <w:lang w:bidi="ar-SA"/>
              </w:rPr>
              <w:t xml:space="preserve">CCT Effluent </w:t>
            </w:r>
            <w:r w:rsidR="002D6810" w:rsidRPr="00314EC5">
              <w:rPr>
                <w:rFonts w:ascii="Calibri" w:eastAsia="Times New Roman" w:hAnsi="Calibri" w:cs="Calibri"/>
                <w:color w:val="000000"/>
                <w:sz w:val="18"/>
                <w:szCs w:val="18"/>
                <w:lang w:bidi="ar-SA"/>
              </w:rPr>
              <w:t xml:space="preserve">Fecal </w:t>
            </w:r>
            <w:r w:rsidR="00067854" w:rsidRPr="00314EC5">
              <w:rPr>
                <w:rFonts w:ascii="Calibri" w:eastAsia="Times New Roman" w:hAnsi="Calibri" w:cs="Calibri"/>
                <w:color w:val="000000"/>
                <w:sz w:val="18"/>
                <w:szCs w:val="18"/>
                <w:lang w:bidi="ar-SA"/>
              </w:rPr>
              <w:t>Coliform. Cfu</w:t>
            </w:r>
            <w:r w:rsidR="002D6810" w:rsidRPr="00314EC5">
              <w:rPr>
                <w:rFonts w:ascii="Calibri" w:eastAsia="Times New Roman" w:hAnsi="Calibri" w:cs="Calibri"/>
                <w:color w:val="000000"/>
                <w:sz w:val="18"/>
                <w:szCs w:val="18"/>
                <w:lang w:bidi="ar-SA"/>
              </w:rPr>
              <w:t>/100mL</w:t>
            </w:r>
          </w:p>
        </w:tc>
        <w:tc>
          <w:tcPr>
            <w:tcW w:w="240" w:type="pct"/>
            <w:tcBorders>
              <w:top w:val="nil"/>
              <w:left w:val="nil"/>
              <w:bottom w:val="nil"/>
              <w:right w:val="single" w:sz="4" w:space="0" w:color="auto"/>
            </w:tcBorders>
            <w:shd w:val="clear" w:color="auto" w:fill="auto"/>
            <w:noWrap/>
            <w:vAlign w:val="center"/>
            <w:hideMark/>
          </w:tcPr>
          <w:p w14:paraId="35D9542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1,584</w:t>
            </w:r>
          </w:p>
        </w:tc>
        <w:tc>
          <w:tcPr>
            <w:tcW w:w="682" w:type="pct"/>
            <w:tcBorders>
              <w:top w:val="nil"/>
              <w:left w:val="nil"/>
              <w:bottom w:val="nil"/>
              <w:right w:val="single" w:sz="4" w:space="0" w:color="auto"/>
            </w:tcBorders>
            <w:shd w:val="clear" w:color="auto" w:fill="auto"/>
            <w:noWrap/>
            <w:vAlign w:val="center"/>
            <w:hideMark/>
          </w:tcPr>
          <w:p w14:paraId="6D7F2A7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428E366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1,159</w:t>
            </w:r>
          </w:p>
        </w:tc>
        <w:tc>
          <w:tcPr>
            <w:tcW w:w="318" w:type="pct"/>
            <w:tcBorders>
              <w:top w:val="nil"/>
              <w:left w:val="nil"/>
              <w:bottom w:val="nil"/>
              <w:right w:val="single" w:sz="4" w:space="0" w:color="auto"/>
            </w:tcBorders>
            <w:shd w:val="clear" w:color="auto" w:fill="auto"/>
            <w:noWrap/>
            <w:vAlign w:val="center"/>
            <w:hideMark/>
          </w:tcPr>
          <w:p w14:paraId="64CA1FC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156.3</w:t>
            </w:r>
          </w:p>
        </w:tc>
        <w:tc>
          <w:tcPr>
            <w:tcW w:w="682" w:type="pct"/>
            <w:tcBorders>
              <w:top w:val="nil"/>
              <w:left w:val="nil"/>
              <w:bottom w:val="nil"/>
              <w:right w:val="single" w:sz="4" w:space="0" w:color="auto"/>
            </w:tcBorders>
            <w:shd w:val="clear" w:color="auto" w:fill="auto"/>
            <w:noWrap/>
            <w:vAlign w:val="center"/>
            <w:hideMark/>
          </w:tcPr>
          <w:p w14:paraId="3930FF2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88.6</w:t>
            </w:r>
          </w:p>
        </w:tc>
        <w:tc>
          <w:tcPr>
            <w:tcW w:w="334" w:type="pct"/>
            <w:tcBorders>
              <w:top w:val="nil"/>
              <w:left w:val="nil"/>
              <w:bottom w:val="nil"/>
              <w:right w:val="single" w:sz="4" w:space="0" w:color="auto"/>
            </w:tcBorders>
            <w:shd w:val="clear" w:color="auto" w:fill="auto"/>
            <w:noWrap/>
            <w:vAlign w:val="center"/>
            <w:hideMark/>
          </w:tcPr>
          <w:p w14:paraId="27B8BB4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163.3</w:t>
            </w:r>
          </w:p>
        </w:tc>
        <w:tc>
          <w:tcPr>
            <w:tcW w:w="318" w:type="pct"/>
            <w:tcBorders>
              <w:top w:val="nil"/>
              <w:left w:val="nil"/>
              <w:bottom w:val="nil"/>
              <w:right w:val="single" w:sz="4" w:space="0" w:color="auto"/>
            </w:tcBorders>
            <w:shd w:val="clear" w:color="auto" w:fill="auto"/>
            <w:noWrap/>
            <w:vAlign w:val="center"/>
            <w:hideMark/>
          </w:tcPr>
          <w:p w14:paraId="74F488C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404.8</w:t>
            </w:r>
          </w:p>
        </w:tc>
        <w:tc>
          <w:tcPr>
            <w:tcW w:w="442" w:type="pct"/>
            <w:tcBorders>
              <w:top w:val="nil"/>
              <w:left w:val="nil"/>
              <w:bottom w:val="nil"/>
              <w:right w:val="single" w:sz="4" w:space="0" w:color="auto"/>
            </w:tcBorders>
            <w:shd w:val="clear" w:color="auto" w:fill="auto"/>
            <w:noWrap/>
            <w:vAlign w:val="center"/>
            <w:hideMark/>
          </w:tcPr>
          <w:p w14:paraId="642FFDC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306.2</w:t>
            </w:r>
          </w:p>
        </w:tc>
        <w:tc>
          <w:tcPr>
            <w:tcW w:w="406" w:type="pct"/>
            <w:tcBorders>
              <w:top w:val="nil"/>
              <w:left w:val="nil"/>
              <w:bottom w:val="nil"/>
              <w:right w:val="single" w:sz="4" w:space="0" w:color="auto"/>
            </w:tcBorders>
            <w:shd w:val="clear" w:color="auto" w:fill="auto"/>
            <w:noWrap/>
            <w:vAlign w:val="center"/>
            <w:hideMark/>
          </w:tcPr>
          <w:p w14:paraId="202894A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379.7</w:t>
            </w:r>
          </w:p>
        </w:tc>
      </w:tr>
      <w:tr w:rsidR="004A4A91" w:rsidRPr="00314EC5" w14:paraId="1B7E60E2"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24F3DBC" w14:textId="6BF420ED"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lastRenderedPageBreak/>
              <w:t>Flow - Plant Influent</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MGD</w:t>
            </w:r>
          </w:p>
        </w:tc>
        <w:tc>
          <w:tcPr>
            <w:tcW w:w="240" w:type="pct"/>
            <w:tcBorders>
              <w:top w:val="nil"/>
              <w:left w:val="nil"/>
              <w:bottom w:val="nil"/>
              <w:right w:val="single" w:sz="4" w:space="0" w:color="auto"/>
            </w:tcBorders>
            <w:shd w:val="clear" w:color="auto" w:fill="auto"/>
            <w:noWrap/>
            <w:vAlign w:val="center"/>
            <w:hideMark/>
          </w:tcPr>
          <w:p w14:paraId="550008B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D5A85B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14C9347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05EDC74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27.3</w:t>
            </w:r>
          </w:p>
        </w:tc>
        <w:tc>
          <w:tcPr>
            <w:tcW w:w="682" w:type="pct"/>
            <w:tcBorders>
              <w:top w:val="nil"/>
              <w:left w:val="nil"/>
              <w:bottom w:val="nil"/>
              <w:right w:val="single" w:sz="4" w:space="0" w:color="auto"/>
            </w:tcBorders>
            <w:shd w:val="clear" w:color="auto" w:fill="auto"/>
            <w:noWrap/>
            <w:vAlign w:val="center"/>
            <w:hideMark/>
          </w:tcPr>
          <w:p w14:paraId="0E024AF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25.4</w:t>
            </w:r>
          </w:p>
        </w:tc>
        <w:tc>
          <w:tcPr>
            <w:tcW w:w="334" w:type="pct"/>
            <w:tcBorders>
              <w:top w:val="nil"/>
              <w:left w:val="nil"/>
              <w:bottom w:val="nil"/>
              <w:right w:val="single" w:sz="4" w:space="0" w:color="auto"/>
            </w:tcBorders>
            <w:shd w:val="clear" w:color="auto" w:fill="auto"/>
            <w:noWrap/>
            <w:vAlign w:val="center"/>
            <w:hideMark/>
          </w:tcPr>
          <w:p w14:paraId="0903396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26.9</w:t>
            </w:r>
          </w:p>
        </w:tc>
        <w:tc>
          <w:tcPr>
            <w:tcW w:w="318" w:type="pct"/>
            <w:tcBorders>
              <w:top w:val="nil"/>
              <w:left w:val="nil"/>
              <w:bottom w:val="nil"/>
              <w:right w:val="single" w:sz="4" w:space="0" w:color="auto"/>
            </w:tcBorders>
            <w:shd w:val="clear" w:color="auto" w:fill="auto"/>
            <w:noWrap/>
            <w:vAlign w:val="center"/>
            <w:hideMark/>
          </w:tcPr>
          <w:p w14:paraId="5BBE036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9.4</w:t>
            </w:r>
          </w:p>
        </w:tc>
        <w:tc>
          <w:tcPr>
            <w:tcW w:w="442" w:type="pct"/>
            <w:tcBorders>
              <w:top w:val="nil"/>
              <w:left w:val="nil"/>
              <w:bottom w:val="nil"/>
              <w:right w:val="single" w:sz="4" w:space="0" w:color="auto"/>
            </w:tcBorders>
            <w:shd w:val="clear" w:color="auto" w:fill="auto"/>
            <w:noWrap/>
            <w:vAlign w:val="center"/>
            <w:hideMark/>
          </w:tcPr>
          <w:p w14:paraId="239652B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6.9</w:t>
            </w:r>
          </w:p>
        </w:tc>
        <w:tc>
          <w:tcPr>
            <w:tcW w:w="406" w:type="pct"/>
            <w:tcBorders>
              <w:top w:val="nil"/>
              <w:left w:val="nil"/>
              <w:bottom w:val="nil"/>
              <w:right w:val="single" w:sz="4" w:space="0" w:color="auto"/>
            </w:tcBorders>
            <w:shd w:val="clear" w:color="auto" w:fill="auto"/>
            <w:noWrap/>
            <w:vAlign w:val="center"/>
            <w:hideMark/>
          </w:tcPr>
          <w:p w14:paraId="58F0732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9.5</w:t>
            </w:r>
          </w:p>
        </w:tc>
      </w:tr>
      <w:tr w:rsidR="004A4A91" w:rsidRPr="00314EC5" w14:paraId="14E08E8F"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A577D0A" w14:textId="51459F3E"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Flow (dry) - Plant Influent</w:t>
            </w:r>
            <w:r w:rsidR="00067854">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MGD</w:t>
            </w:r>
          </w:p>
        </w:tc>
        <w:tc>
          <w:tcPr>
            <w:tcW w:w="240" w:type="pct"/>
            <w:tcBorders>
              <w:top w:val="nil"/>
              <w:left w:val="nil"/>
              <w:bottom w:val="nil"/>
              <w:right w:val="single" w:sz="4" w:space="0" w:color="auto"/>
            </w:tcBorders>
            <w:shd w:val="clear" w:color="auto" w:fill="auto"/>
            <w:noWrap/>
            <w:vAlign w:val="center"/>
            <w:hideMark/>
          </w:tcPr>
          <w:p w14:paraId="6964D8A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5CD8475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7036028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630B4BF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24.0</w:t>
            </w:r>
          </w:p>
        </w:tc>
        <w:tc>
          <w:tcPr>
            <w:tcW w:w="682" w:type="pct"/>
            <w:tcBorders>
              <w:top w:val="nil"/>
              <w:left w:val="nil"/>
              <w:bottom w:val="nil"/>
              <w:right w:val="single" w:sz="4" w:space="0" w:color="auto"/>
            </w:tcBorders>
            <w:shd w:val="clear" w:color="auto" w:fill="auto"/>
            <w:noWrap/>
            <w:vAlign w:val="center"/>
            <w:hideMark/>
          </w:tcPr>
          <w:p w14:paraId="436EC7B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23.7</w:t>
            </w:r>
          </w:p>
        </w:tc>
        <w:tc>
          <w:tcPr>
            <w:tcW w:w="334" w:type="pct"/>
            <w:tcBorders>
              <w:top w:val="nil"/>
              <w:left w:val="nil"/>
              <w:bottom w:val="nil"/>
              <w:right w:val="single" w:sz="4" w:space="0" w:color="auto"/>
            </w:tcBorders>
            <w:shd w:val="clear" w:color="auto" w:fill="auto"/>
            <w:noWrap/>
            <w:vAlign w:val="center"/>
            <w:hideMark/>
          </w:tcPr>
          <w:p w14:paraId="0BF0375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23.3</w:t>
            </w:r>
          </w:p>
        </w:tc>
        <w:tc>
          <w:tcPr>
            <w:tcW w:w="318" w:type="pct"/>
            <w:tcBorders>
              <w:top w:val="nil"/>
              <w:left w:val="nil"/>
              <w:bottom w:val="nil"/>
              <w:right w:val="single" w:sz="4" w:space="0" w:color="auto"/>
            </w:tcBorders>
            <w:shd w:val="clear" w:color="auto" w:fill="auto"/>
            <w:noWrap/>
            <w:vAlign w:val="center"/>
            <w:hideMark/>
          </w:tcPr>
          <w:p w14:paraId="198783C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3.4</w:t>
            </w:r>
          </w:p>
        </w:tc>
        <w:tc>
          <w:tcPr>
            <w:tcW w:w="442" w:type="pct"/>
            <w:tcBorders>
              <w:top w:val="nil"/>
              <w:left w:val="nil"/>
              <w:bottom w:val="nil"/>
              <w:right w:val="single" w:sz="4" w:space="0" w:color="auto"/>
            </w:tcBorders>
            <w:shd w:val="clear" w:color="auto" w:fill="auto"/>
            <w:noWrap/>
            <w:vAlign w:val="center"/>
            <w:hideMark/>
          </w:tcPr>
          <w:p w14:paraId="7ED7699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w:t>
            </w:r>
          </w:p>
        </w:tc>
        <w:tc>
          <w:tcPr>
            <w:tcW w:w="406" w:type="pct"/>
            <w:tcBorders>
              <w:top w:val="nil"/>
              <w:left w:val="nil"/>
              <w:bottom w:val="nil"/>
              <w:right w:val="single" w:sz="4" w:space="0" w:color="auto"/>
            </w:tcBorders>
            <w:shd w:val="clear" w:color="auto" w:fill="auto"/>
            <w:noWrap/>
            <w:vAlign w:val="center"/>
            <w:hideMark/>
          </w:tcPr>
          <w:p w14:paraId="28F9DEA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3.0</w:t>
            </w:r>
          </w:p>
        </w:tc>
      </w:tr>
      <w:tr w:rsidR="004A4A91" w:rsidRPr="00314EC5" w14:paraId="4EC52C3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5C9B328" w14:textId="22A7706A"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Mean Cell Residence </w:t>
            </w:r>
            <w:r w:rsidR="00067854" w:rsidRPr="00314EC5">
              <w:rPr>
                <w:rFonts w:ascii="Calibri" w:eastAsia="Times New Roman" w:hAnsi="Calibri" w:cs="Calibri"/>
                <w:color w:val="000000"/>
                <w:sz w:val="18"/>
                <w:szCs w:val="18"/>
                <w:lang w:bidi="ar-SA"/>
              </w:rPr>
              <w:t>Time. Days</w:t>
            </w:r>
          </w:p>
        </w:tc>
        <w:tc>
          <w:tcPr>
            <w:tcW w:w="240" w:type="pct"/>
            <w:tcBorders>
              <w:top w:val="nil"/>
              <w:left w:val="nil"/>
              <w:bottom w:val="nil"/>
              <w:right w:val="single" w:sz="4" w:space="0" w:color="auto"/>
            </w:tcBorders>
            <w:shd w:val="clear" w:color="auto" w:fill="auto"/>
            <w:noWrap/>
            <w:vAlign w:val="center"/>
            <w:hideMark/>
          </w:tcPr>
          <w:p w14:paraId="25EAC9A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906</w:t>
            </w:r>
          </w:p>
        </w:tc>
        <w:tc>
          <w:tcPr>
            <w:tcW w:w="682" w:type="pct"/>
            <w:tcBorders>
              <w:top w:val="nil"/>
              <w:left w:val="nil"/>
              <w:bottom w:val="nil"/>
              <w:right w:val="single" w:sz="4" w:space="0" w:color="auto"/>
            </w:tcBorders>
            <w:shd w:val="clear" w:color="auto" w:fill="auto"/>
            <w:noWrap/>
            <w:vAlign w:val="center"/>
            <w:hideMark/>
          </w:tcPr>
          <w:p w14:paraId="3B4676B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233</w:t>
            </w:r>
          </w:p>
        </w:tc>
        <w:tc>
          <w:tcPr>
            <w:tcW w:w="475" w:type="pct"/>
            <w:tcBorders>
              <w:top w:val="nil"/>
              <w:left w:val="nil"/>
              <w:bottom w:val="nil"/>
              <w:right w:val="single" w:sz="4" w:space="0" w:color="auto"/>
            </w:tcBorders>
            <w:shd w:val="clear" w:color="auto" w:fill="auto"/>
            <w:noWrap/>
            <w:vAlign w:val="center"/>
            <w:hideMark/>
          </w:tcPr>
          <w:p w14:paraId="19441D2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633</w:t>
            </w:r>
          </w:p>
        </w:tc>
        <w:tc>
          <w:tcPr>
            <w:tcW w:w="318" w:type="pct"/>
            <w:tcBorders>
              <w:top w:val="nil"/>
              <w:left w:val="nil"/>
              <w:bottom w:val="nil"/>
              <w:right w:val="single" w:sz="4" w:space="0" w:color="auto"/>
            </w:tcBorders>
            <w:shd w:val="clear" w:color="auto" w:fill="auto"/>
            <w:noWrap/>
            <w:vAlign w:val="center"/>
            <w:hideMark/>
          </w:tcPr>
          <w:p w14:paraId="651FF5A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4.7</w:t>
            </w:r>
          </w:p>
        </w:tc>
        <w:tc>
          <w:tcPr>
            <w:tcW w:w="682" w:type="pct"/>
            <w:tcBorders>
              <w:top w:val="nil"/>
              <w:left w:val="nil"/>
              <w:bottom w:val="nil"/>
              <w:right w:val="single" w:sz="4" w:space="0" w:color="auto"/>
            </w:tcBorders>
            <w:shd w:val="clear" w:color="auto" w:fill="auto"/>
            <w:noWrap/>
            <w:vAlign w:val="center"/>
            <w:hideMark/>
          </w:tcPr>
          <w:p w14:paraId="161FEB4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4.0</w:t>
            </w:r>
          </w:p>
        </w:tc>
        <w:tc>
          <w:tcPr>
            <w:tcW w:w="334" w:type="pct"/>
            <w:tcBorders>
              <w:top w:val="nil"/>
              <w:left w:val="nil"/>
              <w:bottom w:val="nil"/>
              <w:right w:val="single" w:sz="4" w:space="0" w:color="auto"/>
            </w:tcBorders>
            <w:shd w:val="clear" w:color="auto" w:fill="auto"/>
            <w:noWrap/>
            <w:vAlign w:val="center"/>
            <w:hideMark/>
          </w:tcPr>
          <w:p w14:paraId="6190B91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4.8</w:t>
            </w:r>
          </w:p>
        </w:tc>
        <w:tc>
          <w:tcPr>
            <w:tcW w:w="318" w:type="pct"/>
            <w:tcBorders>
              <w:top w:val="nil"/>
              <w:left w:val="nil"/>
              <w:bottom w:val="nil"/>
              <w:right w:val="single" w:sz="4" w:space="0" w:color="auto"/>
            </w:tcBorders>
            <w:shd w:val="clear" w:color="auto" w:fill="auto"/>
            <w:noWrap/>
            <w:vAlign w:val="center"/>
            <w:hideMark/>
          </w:tcPr>
          <w:p w14:paraId="08195BB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8.5</w:t>
            </w:r>
          </w:p>
        </w:tc>
        <w:tc>
          <w:tcPr>
            <w:tcW w:w="442" w:type="pct"/>
            <w:tcBorders>
              <w:top w:val="nil"/>
              <w:left w:val="nil"/>
              <w:bottom w:val="nil"/>
              <w:right w:val="single" w:sz="4" w:space="0" w:color="auto"/>
            </w:tcBorders>
            <w:shd w:val="clear" w:color="auto" w:fill="auto"/>
            <w:noWrap/>
            <w:vAlign w:val="center"/>
            <w:hideMark/>
          </w:tcPr>
          <w:p w14:paraId="4FE0ED8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w:t>
            </w:r>
          </w:p>
        </w:tc>
        <w:tc>
          <w:tcPr>
            <w:tcW w:w="406" w:type="pct"/>
            <w:tcBorders>
              <w:top w:val="nil"/>
              <w:left w:val="nil"/>
              <w:bottom w:val="nil"/>
              <w:right w:val="single" w:sz="4" w:space="0" w:color="auto"/>
            </w:tcBorders>
            <w:shd w:val="clear" w:color="auto" w:fill="auto"/>
            <w:noWrap/>
            <w:vAlign w:val="center"/>
            <w:hideMark/>
          </w:tcPr>
          <w:p w14:paraId="030415C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10.1</w:t>
            </w:r>
          </w:p>
        </w:tc>
      </w:tr>
      <w:tr w:rsidR="004A4A91" w:rsidRPr="00314EC5" w14:paraId="61EF5CAB"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D3D4205" w14:textId="6C81AD59"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NH</w:t>
            </w:r>
            <w:r w:rsidRPr="00173013">
              <w:rPr>
                <w:rFonts w:ascii="Calibri" w:eastAsia="Times New Roman" w:hAnsi="Calibri" w:cs="Calibri"/>
                <w:color w:val="000000"/>
                <w:sz w:val="18"/>
                <w:szCs w:val="18"/>
                <w:vertAlign w:val="subscript"/>
                <w:lang w:bidi="ar-SA"/>
              </w:rPr>
              <w:t xml:space="preserve">3 </w:t>
            </w:r>
            <w:r w:rsidR="004A4A91">
              <w:rPr>
                <w:rFonts w:ascii="Calibri" w:eastAsia="Times New Roman" w:hAnsi="Calibri" w:cs="Calibri"/>
                <w:color w:val="000000"/>
                <w:sz w:val="18"/>
                <w:szCs w:val="18"/>
                <w:lang w:bidi="ar-SA"/>
              </w:rPr>
              <w:t>Plant E</w:t>
            </w:r>
            <w:r w:rsidRPr="00314EC5">
              <w:rPr>
                <w:rFonts w:ascii="Calibri" w:eastAsia="Times New Roman" w:hAnsi="Calibri" w:cs="Calibri"/>
                <w:color w:val="000000"/>
                <w:sz w:val="18"/>
                <w:szCs w:val="18"/>
                <w:lang w:bidi="ar-SA"/>
              </w:rPr>
              <w:t>ffluent.mg/L</w:t>
            </w:r>
          </w:p>
        </w:tc>
        <w:tc>
          <w:tcPr>
            <w:tcW w:w="240" w:type="pct"/>
            <w:tcBorders>
              <w:top w:val="nil"/>
              <w:left w:val="nil"/>
              <w:bottom w:val="nil"/>
              <w:right w:val="single" w:sz="4" w:space="0" w:color="auto"/>
            </w:tcBorders>
            <w:shd w:val="clear" w:color="auto" w:fill="auto"/>
            <w:noWrap/>
            <w:vAlign w:val="center"/>
            <w:hideMark/>
          </w:tcPr>
          <w:p w14:paraId="321AB21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231</w:t>
            </w:r>
          </w:p>
        </w:tc>
        <w:tc>
          <w:tcPr>
            <w:tcW w:w="682" w:type="pct"/>
            <w:tcBorders>
              <w:top w:val="nil"/>
              <w:left w:val="nil"/>
              <w:bottom w:val="nil"/>
              <w:right w:val="single" w:sz="4" w:space="0" w:color="auto"/>
            </w:tcBorders>
            <w:shd w:val="clear" w:color="auto" w:fill="auto"/>
            <w:noWrap/>
            <w:vAlign w:val="center"/>
            <w:hideMark/>
          </w:tcPr>
          <w:p w14:paraId="452E714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21BC534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50D2FA1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5.4</w:t>
            </w:r>
          </w:p>
        </w:tc>
        <w:tc>
          <w:tcPr>
            <w:tcW w:w="682" w:type="pct"/>
            <w:tcBorders>
              <w:top w:val="nil"/>
              <w:left w:val="nil"/>
              <w:bottom w:val="nil"/>
              <w:right w:val="single" w:sz="4" w:space="0" w:color="auto"/>
            </w:tcBorders>
            <w:shd w:val="clear" w:color="auto" w:fill="auto"/>
            <w:noWrap/>
            <w:vAlign w:val="center"/>
            <w:hideMark/>
          </w:tcPr>
          <w:p w14:paraId="48D152D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5.9</w:t>
            </w:r>
          </w:p>
        </w:tc>
        <w:tc>
          <w:tcPr>
            <w:tcW w:w="334" w:type="pct"/>
            <w:tcBorders>
              <w:top w:val="nil"/>
              <w:left w:val="nil"/>
              <w:bottom w:val="nil"/>
              <w:right w:val="single" w:sz="4" w:space="0" w:color="auto"/>
            </w:tcBorders>
            <w:shd w:val="clear" w:color="auto" w:fill="auto"/>
            <w:noWrap/>
            <w:vAlign w:val="center"/>
            <w:hideMark/>
          </w:tcPr>
          <w:p w14:paraId="2164FAE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w:t>
            </w:r>
          </w:p>
        </w:tc>
        <w:tc>
          <w:tcPr>
            <w:tcW w:w="318" w:type="pct"/>
            <w:tcBorders>
              <w:top w:val="nil"/>
              <w:left w:val="nil"/>
              <w:bottom w:val="nil"/>
              <w:right w:val="single" w:sz="4" w:space="0" w:color="auto"/>
            </w:tcBorders>
            <w:shd w:val="clear" w:color="auto" w:fill="auto"/>
            <w:noWrap/>
            <w:vAlign w:val="center"/>
            <w:hideMark/>
          </w:tcPr>
          <w:p w14:paraId="39FAF54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2.7</w:t>
            </w:r>
          </w:p>
        </w:tc>
        <w:tc>
          <w:tcPr>
            <w:tcW w:w="442" w:type="pct"/>
            <w:tcBorders>
              <w:top w:val="nil"/>
              <w:left w:val="nil"/>
              <w:bottom w:val="nil"/>
              <w:right w:val="single" w:sz="4" w:space="0" w:color="auto"/>
            </w:tcBorders>
            <w:shd w:val="clear" w:color="auto" w:fill="auto"/>
            <w:noWrap/>
            <w:vAlign w:val="center"/>
            <w:hideMark/>
          </w:tcPr>
          <w:p w14:paraId="6BA0211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w:t>
            </w:r>
          </w:p>
        </w:tc>
        <w:tc>
          <w:tcPr>
            <w:tcW w:w="406" w:type="pct"/>
            <w:tcBorders>
              <w:top w:val="nil"/>
              <w:left w:val="nil"/>
              <w:bottom w:val="nil"/>
              <w:right w:val="single" w:sz="4" w:space="0" w:color="auto"/>
            </w:tcBorders>
            <w:shd w:val="clear" w:color="auto" w:fill="auto"/>
            <w:noWrap/>
            <w:vAlign w:val="center"/>
            <w:hideMark/>
          </w:tcPr>
          <w:p w14:paraId="79237FE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2.8</w:t>
            </w:r>
          </w:p>
        </w:tc>
      </w:tr>
      <w:tr w:rsidR="004A4A91" w:rsidRPr="00314EC5" w14:paraId="0EB9D4B2"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6C30787" w14:textId="22A810D9"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NH</w:t>
            </w:r>
            <w:r w:rsidRPr="00173013">
              <w:rPr>
                <w:rFonts w:ascii="Calibri" w:eastAsia="Times New Roman" w:hAnsi="Calibri" w:cs="Calibri"/>
                <w:color w:val="000000"/>
                <w:sz w:val="18"/>
                <w:szCs w:val="18"/>
                <w:vertAlign w:val="subscript"/>
                <w:lang w:bidi="ar-SA"/>
              </w:rPr>
              <w:t>3</w:t>
            </w:r>
            <w:r w:rsidRPr="00314EC5">
              <w:rPr>
                <w:rFonts w:ascii="Calibri" w:eastAsia="Times New Roman" w:hAnsi="Calibri" w:cs="Calibri"/>
                <w:color w:val="000000"/>
                <w:sz w:val="18"/>
                <w:szCs w:val="18"/>
                <w:lang w:bidi="ar-SA"/>
              </w:rPr>
              <w:t xml:space="preserve">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7304A61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1465080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02F2445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2333CBB7" w14:textId="77777777" w:rsidR="002D6810" w:rsidRPr="00173013" w:rsidRDefault="002D6810" w:rsidP="002D6810">
            <w:pPr>
              <w:spacing w:after="0"/>
              <w:jc w:val="center"/>
              <w:rPr>
                <w:rFonts w:ascii="Calibri" w:eastAsia="Times New Roman" w:hAnsi="Calibri" w:cs="Calibri"/>
                <w:color w:val="000000"/>
                <w:sz w:val="18"/>
                <w:szCs w:val="18"/>
                <w:highlight w:val="yellow"/>
                <w:lang w:bidi="ar-SA"/>
              </w:rPr>
            </w:pPr>
            <w:r w:rsidRPr="00173013">
              <w:rPr>
                <w:rFonts w:ascii="Calibri" w:eastAsia="Times New Roman" w:hAnsi="Calibri" w:cs="Calibri"/>
                <w:color w:val="000000"/>
                <w:sz w:val="18"/>
                <w:szCs w:val="18"/>
                <w:highlight w:val="yellow"/>
                <w:lang w:bidi="ar-SA"/>
              </w:rPr>
              <w:t>18.2</w:t>
            </w:r>
          </w:p>
        </w:tc>
        <w:tc>
          <w:tcPr>
            <w:tcW w:w="682" w:type="pct"/>
            <w:tcBorders>
              <w:top w:val="nil"/>
              <w:left w:val="nil"/>
              <w:bottom w:val="nil"/>
              <w:right w:val="single" w:sz="4" w:space="0" w:color="auto"/>
            </w:tcBorders>
            <w:shd w:val="clear" w:color="auto" w:fill="auto"/>
            <w:noWrap/>
            <w:vAlign w:val="center"/>
            <w:hideMark/>
          </w:tcPr>
          <w:p w14:paraId="151B01B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22.2</w:t>
            </w:r>
          </w:p>
        </w:tc>
        <w:tc>
          <w:tcPr>
            <w:tcW w:w="334" w:type="pct"/>
            <w:tcBorders>
              <w:top w:val="nil"/>
              <w:left w:val="nil"/>
              <w:bottom w:val="nil"/>
              <w:right w:val="single" w:sz="4" w:space="0" w:color="auto"/>
            </w:tcBorders>
            <w:shd w:val="clear" w:color="auto" w:fill="auto"/>
            <w:noWrap/>
            <w:vAlign w:val="center"/>
            <w:hideMark/>
          </w:tcPr>
          <w:p w14:paraId="481E09A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173013">
              <w:rPr>
                <w:rFonts w:ascii="Calibri" w:eastAsia="Times New Roman" w:hAnsi="Calibri" w:cs="Calibri"/>
                <w:color w:val="000000"/>
                <w:sz w:val="18"/>
                <w:szCs w:val="18"/>
                <w:highlight w:val="yellow"/>
                <w:lang w:bidi="ar-SA"/>
              </w:rPr>
              <w:t>18.2</w:t>
            </w:r>
          </w:p>
        </w:tc>
        <w:tc>
          <w:tcPr>
            <w:tcW w:w="318" w:type="pct"/>
            <w:tcBorders>
              <w:top w:val="nil"/>
              <w:left w:val="nil"/>
              <w:bottom w:val="nil"/>
              <w:right w:val="single" w:sz="4" w:space="0" w:color="auto"/>
            </w:tcBorders>
            <w:shd w:val="clear" w:color="auto" w:fill="auto"/>
            <w:noWrap/>
            <w:vAlign w:val="center"/>
            <w:hideMark/>
          </w:tcPr>
          <w:p w14:paraId="4365E1C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6.1</w:t>
            </w:r>
          </w:p>
        </w:tc>
        <w:tc>
          <w:tcPr>
            <w:tcW w:w="442" w:type="pct"/>
            <w:tcBorders>
              <w:top w:val="nil"/>
              <w:left w:val="nil"/>
              <w:bottom w:val="nil"/>
              <w:right w:val="single" w:sz="4" w:space="0" w:color="auto"/>
            </w:tcBorders>
            <w:shd w:val="clear" w:color="auto" w:fill="auto"/>
            <w:noWrap/>
            <w:vAlign w:val="center"/>
            <w:hideMark/>
          </w:tcPr>
          <w:p w14:paraId="369458E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5.8</w:t>
            </w:r>
          </w:p>
        </w:tc>
        <w:tc>
          <w:tcPr>
            <w:tcW w:w="406" w:type="pct"/>
            <w:tcBorders>
              <w:top w:val="nil"/>
              <w:left w:val="nil"/>
              <w:bottom w:val="nil"/>
              <w:right w:val="single" w:sz="4" w:space="0" w:color="auto"/>
            </w:tcBorders>
            <w:shd w:val="clear" w:color="auto" w:fill="auto"/>
            <w:noWrap/>
            <w:vAlign w:val="center"/>
            <w:hideMark/>
          </w:tcPr>
          <w:p w14:paraId="7423712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6.1</w:t>
            </w:r>
          </w:p>
        </w:tc>
      </w:tr>
      <w:tr w:rsidR="004A4A91" w:rsidRPr="00314EC5" w14:paraId="612691F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A216232" w14:textId="71A060E6"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NO</w:t>
            </w:r>
            <w:r w:rsidRPr="00173013">
              <w:rPr>
                <w:rFonts w:ascii="Calibri" w:eastAsia="Times New Roman" w:hAnsi="Calibri" w:cs="Calibri"/>
                <w:color w:val="000000"/>
                <w:sz w:val="18"/>
                <w:szCs w:val="18"/>
                <w:vertAlign w:val="subscript"/>
                <w:lang w:bidi="ar-SA"/>
              </w:rPr>
              <w:t>2</w:t>
            </w:r>
            <w:r w:rsidRPr="00314EC5">
              <w:rPr>
                <w:rFonts w:ascii="Calibri" w:eastAsia="Times New Roman" w:hAnsi="Calibri" w:cs="Calibri"/>
                <w:color w:val="000000"/>
                <w:sz w:val="18"/>
                <w:szCs w:val="18"/>
                <w:lang w:bidi="ar-SA"/>
              </w:rPr>
              <w:t xml:space="preserve">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3DC0CE1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227</w:t>
            </w:r>
          </w:p>
        </w:tc>
        <w:tc>
          <w:tcPr>
            <w:tcW w:w="682" w:type="pct"/>
            <w:tcBorders>
              <w:top w:val="nil"/>
              <w:left w:val="nil"/>
              <w:bottom w:val="nil"/>
              <w:right w:val="single" w:sz="4" w:space="0" w:color="auto"/>
            </w:tcBorders>
            <w:shd w:val="clear" w:color="auto" w:fill="auto"/>
            <w:noWrap/>
            <w:vAlign w:val="center"/>
            <w:hideMark/>
          </w:tcPr>
          <w:p w14:paraId="28AFFFF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02FC2B0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1F0BAC7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173013">
              <w:rPr>
                <w:rFonts w:ascii="Calibri" w:eastAsia="Times New Roman" w:hAnsi="Calibri" w:cs="Calibri"/>
                <w:color w:val="000000"/>
                <w:sz w:val="18"/>
                <w:szCs w:val="18"/>
                <w:highlight w:val="yellow"/>
                <w:lang w:bidi="ar-SA"/>
              </w:rPr>
              <w:t>0.5</w:t>
            </w:r>
          </w:p>
        </w:tc>
        <w:tc>
          <w:tcPr>
            <w:tcW w:w="682" w:type="pct"/>
            <w:tcBorders>
              <w:top w:val="nil"/>
              <w:left w:val="nil"/>
              <w:bottom w:val="nil"/>
              <w:right w:val="single" w:sz="4" w:space="0" w:color="auto"/>
            </w:tcBorders>
            <w:shd w:val="clear" w:color="auto" w:fill="auto"/>
            <w:noWrap/>
            <w:vAlign w:val="center"/>
            <w:hideMark/>
          </w:tcPr>
          <w:p w14:paraId="1DE54EC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c>
          <w:tcPr>
            <w:tcW w:w="334" w:type="pct"/>
            <w:tcBorders>
              <w:top w:val="nil"/>
              <w:left w:val="nil"/>
              <w:bottom w:val="nil"/>
              <w:right w:val="single" w:sz="4" w:space="0" w:color="auto"/>
            </w:tcBorders>
            <w:shd w:val="clear" w:color="auto" w:fill="auto"/>
            <w:noWrap/>
            <w:vAlign w:val="center"/>
            <w:hideMark/>
          </w:tcPr>
          <w:p w14:paraId="010BA2C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173013">
              <w:rPr>
                <w:rFonts w:ascii="Calibri" w:eastAsia="Times New Roman" w:hAnsi="Calibri" w:cs="Calibri"/>
                <w:color w:val="000000"/>
                <w:sz w:val="18"/>
                <w:szCs w:val="18"/>
                <w:highlight w:val="yellow"/>
                <w:lang w:bidi="ar-SA"/>
              </w:rPr>
              <w:t>0.5</w:t>
            </w:r>
          </w:p>
        </w:tc>
        <w:tc>
          <w:tcPr>
            <w:tcW w:w="318" w:type="pct"/>
            <w:tcBorders>
              <w:top w:val="nil"/>
              <w:left w:val="nil"/>
              <w:bottom w:val="nil"/>
              <w:right w:val="single" w:sz="4" w:space="0" w:color="auto"/>
            </w:tcBorders>
            <w:shd w:val="clear" w:color="auto" w:fill="auto"/>
            <w:noWrap/>
            <w:vAlign w:val="center"/>
            <w:hideMark/>
          </w:tcPr>
          <w:p w14:paraId="366F68A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0.3</w:t>
            </w:r>
          </w:p>
        </w:tc>
        <w:tc>
          <w:tcPr>
            <w:tcW w:w="442" w:type="pct"/>
            <w:tcBorders>
              <w:top w:val="nil"/>
              <w:left w:val="nil"/>
              <w:bottom w:val="nil"/>
              <w:right w:val="single" w:sz="4" w:space="0" w:color="auto"/>
            </w:tcBorders>
            <w:shd w:val="clear" w:color="auto" w:fill="auto"/>
            <w:noWrap/>
            <w:vAlign w:val="center"/>
            <w:hideMark/>
          </w:tcPr>
          <w:p w14:paraId="6B0EC4C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0.3</w:t>
            </w:r>
          </w:p>
        </w:tc>
        <w:tc>
          <w:tcPr>
            <w:tcW w:w="406" w:type="pct"/>
            <w:tcBorders>
              <w:top w:val="nil"/>
              <w:left w:val="nil"/>
              <w:bottom w:val="nil"/>
              <w:right w:val="single" w:sz="4" w:space="0" w:color="auto"/>
            </w:tcBorders>
            <w:shd w:val="clear" w:color="auto" w:fill="auto"/>
            <w:noWrap/>
            <w:vAlign w:val="center"/>
            <w:hideMark/>
          </w:tcPr>
          <w:p w14:paraId="309F0F9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0.3</w:t>
            </w:r>
          </w:p>
        </w:tc>
      </w:tr>
      <w:tr w:rsidR="004A4A91" w:rsidRPr="00314EC5" w14:paraId="56AF8B87"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FB97BDB" w14:textId="41AD23F4"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NO</w:t>
            </w:r>
            <w:r w:rsidRPr="00173013">
              <w:rPr>
                <w:rFonts w:ascii="Calibri" w:eastAsia="Times New Roman" w:hAnsi="Calibri" w:cs="Calibri"/>
                <w:color w:val="000000"/>
                <w:sz w:val="18"/>
                <w:szCs w:val="18"/>
                <w:vertAlign w:val="subscript"/>
                <w:lang w:bidi="ar-SA"/>
              </w:rPr>
              <w:t>2</w:t>
            </w:r>
            <w:r w:rsidRPr="00314EC5">
              <w:rPr>
                <w:rFonts w:ascii="Calibri" w:eastAsia="Times New Roman" w:hAnsi="Calibri" w:cs="Calibri"/>
                <w:color w:val="000000"/>
                <w:sz w:val="18"/>
                <w:szCs w:val="18"/>
                <w:lang w:bidi="ar-SA"/>
              </w:rPr>
              <w:t xml:space="preserve">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29D147F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5CC2AC8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336213D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54A09DB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0.3</w:t>
            </w:r>
          </w:p>
        </w:tc>
        <w:tc>
          <w:tcPr>
            <w:tcW w:w="682" w:type="pct"/>
            <w:tcBorders>
              <w:top w:val="nil"/>
              <w:left w:val="nil"/>
              <w:bottom w:val="nil"/>
              <w:right w:val="single" w:sz="4" w:space="0" w:color="auto"/>
            </w:tcBorders>
            <w:shd w:val="clear" w:color="auto" w:fill="auto"/>
            <w:noWrap/>
            <w:vAlign w:val="center"/>
            <w:hideMark/>
          </w:tcPr>
          <w:p w14:paraId="30CF313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c>
          <w:tcPr>
            <w:tcW w:w="334" w:type="pct"/>
            <w:tcBorders>
              <w:top w:val="nil"/>
              <w:left w:val="nil"/>
              <w:bottom w:val="nil"/>
              <w:right w:val="single" w:sz="4" w:space="0" w:color="auto"/>
            </w:tcBorders>
            <w:shd w:val="clear" w:color="auto" w:fill="auto"/>
            <w:noWrap/>
            <w:vAlign w:val="center"/>
            <w:hideMark/>
          </w:tcPr>
          <w:p w14:paraId="179F427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0.3</w:t>
            </w:r>
          </w:p>
        </w:tc>
        <w:tc>
          <w:tcPr>
            <w:tcW w:w="318" w:type="pct"/>
            <w:tcBorders>
              <w:top w:val="nil"/>
              <w:left w:val="nil"/>
              <w:bottom w:val="nil"/>
              <w:right w:val="single" w:sz="4" w:space="0" w:color="auto"/>
            </w:tcBorders>
            <w:shd w:val="clear" w:color="auto" w:fill="auto"/>
            <w:noWrap/>
            <w:vAlign w:val="center"/>
            <w:hideMark/>
          </w:tcPr>
          <w:p w14:paraId="53C5163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c>
          <w:tcPr>
            <w:tcW w:w="442" w:type="pct"/>
            <w:tcBorders>
              <w:top w:val="nil"/>
              <w:left w:val="nil"/>
              <w:bottom w:val="nil"/>
              <w:right w:val="single" w:sz="4" w:space="0" w:color="auto"/>
            </w:tcBorders>
            <w:shd w:val="clear" w:color="auto" w:fill="auto"/>
            <w:noWrap/>
            <w:vAlign w:val="center"/>
            <w:hideMark/>
          </w:tcPr>
          <w:p w14:paraId="4AF1E6B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c>
          <w:tcPr>
            <w:tcW w:w="406" w:type="pct"/>
            <w:tcBorders>
              <w:top w:val="nil"/>
              <w:left w:val="nil"/>
              <w:bottom w:val="nil"/>
              <w:right w:val="single" w:sz="4" w:space="0" w:color="auto"/>
            </w:tcBorders>
            <w:shd w:val="clear" w:color="auto" w:fill="auto"/>
            <w:noWrap/>
            <w:vAlign w:val="center"/>
            <w:hideMark/>
          </w:tcPr>
          <w:p w14:paraId="3D2BDC4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r>
      <w:tr w:rsidR="004A4A91" w:rsidRPr="00314EC5" w14:paraId="4E73837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788A92A" w14:textId="50BBF2B2"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NO</w:t>
            </w:r>
            <w:r w:rsidRPr="00173013">
              <w:rPr>
                <w:rFonts w:ascii="Calibri" w:eastAsia="Times New Roman" w:hAnsi="Calibri" w:cs="Calibri"/>
                <w:color w:val="000000"/>
                <w:sz w:val="18"/>
                <w:szCs w:val="18"/>
                <w:vertAlign w:val="subscript"/>
                <w:lang w:bidi="ar-SA"/>
              </w:rPr>
              <w:t>3</w:t>
            </w:r>
            <w:r w:rsidRPr="00314EC5">
              <w:rPr>
                <w:rFonts w:ascii="Calibri" w:eastAsia="Times New Roman" w:hAnsi="Calibri" w:cs="Calibri"/>
                <w:color w:val="000000"/>
                <w:sz w:val="18"/>
                <w:szCs w:val="18"/>
                <w:lang w:bidi="ar-SA"/>
              </w:rPr>
              <w:t xml:space="preserve">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40CE720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231</w:t>
            </w:r>
          </w:p>
        </w:tc>
        <w:tc>
          <w:tcPr>
            <w:tcW w:w="682" w:type="pct"/>
            <w:tcBorders>
              <w:top w:val="nil"/>
              <w:left w:val="nil"/>
              <w:bottom w:val="nil"/>
              <w:right w:val="single" w:sz="4" w:space="0" w:color="auto"/>
            </w:tcBorders>
            <w:shd w:val="clear" w:color="auto" w:fill="auto"/>
            <w:noWrap/>
            <w:vAlign w:val="center"/>
            <w:hideMark/>
          </w:tcPr>
          <w:p w14:paraId="4AF9FC4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734FA89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5203E50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w:t>
            </w:r>
          </w:p>
        </w:tc>
        <w:tc>
          <w:tcPr>
            <w:tcW w:w="682" w:type="pct"/>
            <w:tcBorders>
              <w:top w:val="nil"/>
              <w:left w:val="nil"/>
              <w:bottom w:val="nil"/>
              <w:right w:val="single" w:sz="4" w:space="0" w:color="auto"/>
            </w:tcBorders>
            <w:shd w:val="clear" w:color="auto" w:fill="auto"/>
            <w:noWrap/>
            <w:vAlign w:val="center"/>
            <w:hideMark/>
          </w:tcPr>
          <w:p w14:paraId="7A750EB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w:t>
            </w:r>
          </w:p>
        </w:tc>
        <w:tc>
          <w:tcPr>
            <w:tcW w:w="334" w:type="pct"/>
            <w:tcBorders>
              <w:top w:val="nil"/>
              <w:left w:val="nil"/>
              <w:bottom w:val="nil"/>
              <w:right w:val="single" w:sz="4" w:space="0" w:color="auto"/>
            </w:tcBorders>
            <w:shd w:val="clear" w:color="auto" w:fill="auto"/>
            <w:noWrap/>
            <w:vAlign w:val="center"/>
            <w:hideMark/>
          </w:tcPr>
          <w:p w14:paraId="77C3250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0.9</w:t>
            </w:r>
          </w:p>
        </w:tc>
        <w:tc>
          <w:tcPr>
            <w:tcW w:w="318" w:type="pct"/>
            <w:tcBorders>
              <w:top w:val="nil"/>
              <w:left w:val="nil"/>
              <w:bottom w:val="nil"/>
              <w:right w:val="single" w:sz="4" w:space="0" w:color="auto"/>
            </w:tcBorders>
            <w:shd w:val="clear" w:color="auto" w:fill="auto"/>
            <w:noWrap/>
            <w:vAlign w:val="center"/>
            <w:hideMark/>
          </w:tcPr>
          <w:p w14:paraId="14714D2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w:t>
            </w:r>
          </w:p>
        </w:tc>
        <w:tc>
          <w:tcPr>
            <w:tcW w:w="442" w:type="pct"/>
            <w:tcBorders>
              <w:top w:val="nil"/>
              <w:left w:val="nil"/>
              <w:bottom w:val="nil"/>
              <w:right w:val="single" w:sz="4" w:space="0" w:color="auto"/>
            </w:tcBorders>
            <w:shd w:val="clear" w:color="auto" w:fill="auto"/>
            <w:noWrap/>
            <w:vAlign w:val="center"/>
            <w:hideMark/>
          </w:tcPr>
          <w:p w14:paraId="59A9742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1.2</w:t>
            </w:r>
          </w:p>
        </w:tc>
        <w:tc>
          <w:tcPr>
            <w:tcW w:w="406" w:type="pct"/>
            <w:tcBorders>
              <w:top w:val="nil"/>
              <w:left w:val="nil"/>
              <w:bottom w:val="nil"/>
              <w:right w:val="single" w:sz="4" w:space="0" w:color="auto"/>
            </w:tcBorders>
            <w:shd w:val="clear" w:color="auto" w:fill="auto"/>
            <w:noWrap/>
            <w:vAlign w:val="center"/>
            <w:hideMark/>
          </w:tcPr>
          <w:p w14:paraId="54DA1C1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0.8</w:t>
            </w:r>
          </w:p>
        </w:tc>
      </w:tr>
      <w:tr w:rsidR="004A4A91" w:rsidRPr="00314EC5" w14:paraId="2E35D6D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087CE37" w14:textId="4AB53EAE"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NO</w:t>
            </w:r>
            <w:r w:rsidRPr="00173013">
              <w:rPr>
                <w:rFonts w:ascii="Calibri" w:eastAsia="Times New Roman" w:hAnsi="Calibri" w:cs="Calibri"/>
                <w:color w:val="000000"/>
                <w:sz w:val="18"/>
                <w:szCs w:val="18"/>
                <w:vertAlign w:val="subscript"/>
                <w:lang w:bidi="ar-SA"/>
              </w:rPr>
              <w:t>3</w:t>
            </w:r>
            <w:r w:rsidRPr="00314EC5">
              <w:rPr>
                <w:rFonts w:ascii="Calibri" w:eastAsia="Times New Roman" w:hAnsi="Calibri" w:cs="Calibri"/>
                <w:color w:val="000000"/>
                <w:sz w:val="18"/>
                <w:szCs w:val="18"/>
                <w:lang w:bidi="ar-SA"/>
              </w:rPr>
              <w:t xml:space="preserve">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34FEE73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31F96E5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490AEA6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42CE5ED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c>
          <w:tcPr>
            <w:tcW w:w="682" w:type="pct"/>
            <w:tcBorders>
              <w:top w:val="nil"/>
              <w:left w:val="nil"/>
              <w:bottom w:val="nil"/>
              <w:right w:val="single" w:sz="4" w:space="0" w:color="auto"/>
            </w:tcBorders>
            <w:shd w:val="clear" w:color="auto" w:fill="auto"/>
            <w:noWrap/>
            <w:vAlign w:val="center"/>
            <w:hideMark/>
          </w:tcPr>
          <w:p w14:paraId="0219ECA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c>
          <w:tcPr>
            <w:tcW w:w="334" w:type="pct"/>
            <w:tcBorders>
              <w:top w:val="nil"/>
              <w:left w:val="nil"/>
              <w:bottom w:val="nil"/>
              <w:right w:val="single" w:sz="4" w:space="0" w:color="auto"/>
            </w:tcBorders>
            <w:shd w:val="clear" w:color="auto" w:fill="auto"/>
            <w:noWrap/>
            <w:vAlign w:val="center"/>
            <w:hideMark/>
          </w:tcPr>
          <w:p w14:paraId="379958A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c>
          <w:tcPr>
            <w:tcW w:w="318" w:type="pct"/>
            <w:tcBorders>
              <w:top w:val="nil"/>
              <w:left w:val="nil"/>
              <w:bottom w:val="nil"/>
              <w:right w:val="single" w:sz="4" w:space="0" w:color="auto"/>
            </w:tcBorders>
            <w:shd w:val="clear" w:color="auto" w:fill="auto"/>
            <w:noWrap/>
            <w:vAlign w:val="center"/>
            <w:hideMark/>
          </w:tcPr>
          <w:p w14:paraId="10EAD42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0.3</w:t>
            </w:r>
          </w:p>
        </w:tc>
        <w:tc>
          <w:tcPr>
            <w:tcW w:w="442" w:type="pct"/>
            <w:tcBorders>
              <w:top w:val="nil"/>
              <w:left w:val="nil"/>
              <w:bottom w:val="nil"/>
              <w:right w:val="single" w:sz="4" w:space="0" w:color="auto"/>
            </w:tcBorders>
            <w:shd w:val="clear" w:color="auto" w:fill="auto"/>
            <w:noWrap/>
            <w:vAlign w:val="center"/>
            <w:hideMark/>
          </w:tcPr>
          <w:p w14:paraId="1BDA236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0.3</w:t>
            </w:r>
          </w:p>
        </w:tc>
        <w:tc>
          <w:tcPr>
            <w:tcW w:w="406" w:type="pct"/>
            <w:tcBorders>
              <w:top w:val="nil"/>
              <w:left w:val="nil"/>
              <w:bottom w:val="nil"/>
              <w:right w:val="single" w:sz="4" w:space="0" w:color="auto"/>
            </w:tcBorders>
            <w:shd w:val="clear" w:color="auto" w:fill="auto"/>
            <w:noWrap/>
            <w:vAlign w:val="center"/>
            <w:hideMark/>
          </w:tcPr>
          <w:p w14:paraId="1A8CFF9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0.2</w:t>
            </w:r>
          </w:p>
        </w:tc>
      </w:tr>
      <w:tr w:rsidR="004A4A91" w:rsidRPr="00314EC5" w14:paraId="36A74172"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27EC1AD" w14:textId="2C99F390"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Orthophosphate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33D8FB1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104</w:t>
            </w:r>
          </w:p>
        </w:tc>
        <w:tc>
          <w:tcPr>
            <w:tcW w:w="682" w:type="pct"/>
            <w:tcBorders>
              <w:top w:val="nil"/>
              <w:left w:val="nil"/>
              <w:bottom w:val="nil"/>
              <w:right w:val="single" w:sz="4" w:space="0" w:color="auto"/>
            </w:tcBorders>
            <w:shd w:val="clear" w:color="auto" w:fill="auto"/>
            <w:noWrap/>
            <w:vAlign w:val="center"/>
            <w:hideMark/>
          </w:tcPr>
          <w:p w14:paraId="2624804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24</w:t>
            </w:r>
          </w:p>
        </w:tc>
        <w:tc>
          <w:tcPr>
            <w:tcW w:w="475" w:type="pct"/>
            <w:tcBorders>
              <w:top w:val="nil"/>
              <w:left w:val="nil"/>
              <w:bottom w:val="nil"/>
              <w:right w:val="single" w:sz="4" w:space="0" w:color="auto"/>
            </w:tcBorders>
            <w:shd w:val="clear" w:color="auto" w:fill="auto"/>
            <w:noWrap/>
            <w:vAlign w:val="center"/>
            <w:hideMark/>
          </w:tcPr>
          <w:p w14:paraId="61594FF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76</w:t>
            </w:r>
          </w:p>
        </w:tc>
        <w:tc>
          <w:tcPr>
            <w:tcW w:w="318" w:type="pct"/>
            <w:tcBorders>
              <w:top w:val="nil"/>
              <w:left w:val="nil"/>
              <w:bottom w:val="nil"/>
              <w:right w:val="single" w:sz="4" w:space="0" w:color="auto"/>
            </w:tcBorders>
            <w:shd w:val="clear" w:color="auto" w:fill="auto"/>
            <w:noWrap/>
            <w:vAlign w:val="center"/>
            <w:hideMark/>
          </w:tcPr>
          <w:p w14:paraId="3A5CED4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0.9</w:t>
            </w:r>
          </w:p>
        </w:tc>
        <w:tc>
          <w:tcPr>
            <w:tcW w:w="682" w:type="pct"/>
            <w:tcBorders>
              <w:top w:val="nil"/>
              <w:left w:val="nil"/>
              <w:bottom w:val="nil"/>
              <w:right w:val="single" w:sz="4" w:space="0" w:color="auto"/>
            </w:tcBorders>
            <w:shd w:val="clear" w:color="auto" w:fill="auto"/>
            <w:noWrap/>
            <w:vAlign w:val="center"/>
            <w:hideMark/>
          </w:tcPr>
          <w:p w14:paraId="1A087C8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1.2</w:t>
            </w:r>
          </w:p>
        </w:tc>
        <w:tc>
          <w:tcPr>
            <w:tcW w:w="334" w:type="pct"/>
            <w:tcBorders>
              <w:top w:val="nil"/>
              <w:left w:val="nil"/>
              <w:bottom w:val="nil"/>
              <w:right w:val="single" w:sz="4" w:space="0" w:color="auto"/>
            </w:tcBorders>
            <w:shd w:val="clear" w:color="auto" w:fill="auto"/>
            <w:noWrap/>
            <w:vAlign w:val="center"/>
            <w:hideMark/>
          </w:tcPr>
          <w:p w14:paraId="529D89C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0.8</w:t>
            </w:r>
          </w:p>
        </w:tc>
        <w:tc>
          <w:tcPr>
            <w:tcW w:w="318" w:type="pct"/>
            <w:tcBorders>
              <w:top w:val="nil"/>
              <w:left w:val="nil"/>
              <w:bottom w:val="nil"/>
              <w:right w:val="single" w:sz="4" w:space="0" w:color="auto"/>
            </w:tcBorders>
            <w:shd w:val="clear" w:color="auto" w:fill="auto"/>
            <w:noWrap/>
            <w:vAlign w:val="center"/>
            <w:hideMark/>
          </w:tcPr>
          <w:p w14:paraId="00BA74A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c>
          <w:tcPr>
            <w:tcW w:w="442" w:type="pct"/>
            <w:tcBorders>
              <w:top w:val="nil"/>
              <w:left w:val="nil"/>
              <w:bottom w:val="nil"/>
              <w:right w:val="single" w:sz="4" w:space="0" w:color="auto"/>
            </w:tcBorders>
            <w:shd w:val="clear" w:color="auto" w:fill="auto"/>
            <w:noWrap/>
            <w:vAlign w:val="center"/>
            <w:hideMark/>
          </w:tcPr>
          <w:p w14:paraId="0C18EAD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c>
          <w:tcPr>
            <w:tcW w:w="406" w:type="pct"/>
            <w:tcBorders>
              <w:top w:val="nil"/>
              <w:left w:val="nil"/>
              <w:bottom w:val="nil"/>
              <w:right w:val="single" w:sz="4" w:space="0" w:color="auto"/>
            </w:tcBorders>
            <w:shd w:val="clear" w:color="auto" w:fill="auto"/>
            <w:noWrap/>
            <w:vAlign w:val="center"/>
            <w:hideMark/>
          </w:tcPr>
          <w:p w14:paraId="32F6870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0.5</w:t>
            </w:r>
          </w:p>
        </w:tc>
      </w:tr>
      <w:tr w:rsidR="004A4A91" w:rsidRPr="00314EC5" w14:paraId="53194CC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9867417" w14:textId="3A5858E5"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Orthophosphate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4620650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104</w:t>
            </w:r>
          </w:p>
        </w:tc>
        <w:tc>
          <w:tcPr>
            <w:tcW w:w="682" w:type="pct"/>
            <w:tcBorders>
              <w:top w:val="nil"/>
              <w:left w:val="nil"/>
              <w:bottom w:val="nil"/>
              <w:right w:val="single" w:sz="4" w:space="0" w:color="auto"/>
            </w:tcBorders>
            <w:shd w:val="clear" w:color="auto" w:fill="auto"/>
            <w:noWrap/>
            <w:vAlign w:val="center"/>
            <w:hideMark/>
          </w:tcPr>
          <w:p w14:paraId="63D0B31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24</w:t>
            </w:r>
          </w:p>
        </w:tc>
        <w:tc>
          <w:tcPr>
            <w:tcW w:w="475" w:type="pct"/>
            <w:tcBorders>
              <w:top w:val="nil"/>
              <w:left w:val="nil"/>
              <w:bottom w:val="nil"/>
              <w:right w:val="single" w:sz="4" w:space="0" w:color="auto"/>
            </w:tcBorders>
            <w:shd w:val="clear" w:color="auto" w:fill="auto"/>
            <w:noWrap/>
            <w:vAlign w:val="center"/>
            <w:hideMark/>
          </w:tcPr>
          <w:p w14:paraId="5873EC6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76</w:t>
            </w:r>
          </w:p>
        </w:tc>
        <w:tc>
          <w:tcPr>
            <w:tcW w:w="318" w:type="pct"/>
            <w:tcBorders>
              <w:top w:val="nil"/>
              <w:left w:val="nil"/>
              <w:bottom w:val="nil"/>
              <w:right w:val="single" w:sz="4" w:space="0" w:color="auto"/>
            </w:tcBorders>
            <w:shd w:val="clear" w:color="auto" w:fill="auto"/>
            <w:noWrap/>
            <w:vAlign w:val="center"/>
            <w:hideMark/>
          </w:tcPr>
          <w:p w14:paraId="7241CE5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w:t>
            </w:r>
          </w:p>
        </w:tc>
        <w:tc>
          <w:tcPr>
            <w:tcW w:w="682" w:type="pct"/>
            <w:tcBorders>
              <w:top w:val="nil"/>
              <w:left w:val="nil"/>
              <w:bottom w:val="nil"/>
              <w:right w:val="single" w:sz="4" w:space="0" w:color="auto"/>
            </w:tcBorders>
            <w:shd w:val="clear" w:color="auto" w:fill="auto"/>
            <w:noWrap/>
            <w:vAlign w:val="center"/>
            <w:hideMark/>
          </w:tcPr>
          <w:p w14:paraId="6196AB8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w:t>
            </w:r>
          </w:p>
        </w:tc>
        <w:tc>
          <w:tcPr>
            <w:tcW w:w="334" w:type="pct"/>
            <w:tcBorders>
              <w:top w:val="nil"/>
              <w:left w:val="nil"/>
              <w:bottom w:val="nil"/>
              <w:right w:val="single" w:sz="4" w:space="0" w:color="auto"/>
            </w:tcBorders>
            <w:shd w:val="clear" w:color="auto" w:fill="auto"/>
            <w:noWrap/>
            <w:vAlign w:val="center"/>
            <w:hideMark/>
          </w:tcPr>
          <w:p w14:paraId="6C3F9A6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w:t>
            </w:r>
          </w:p>
        </w:tc>
        <w:tc>
          <w:tcPr>
            <w:tcW w:w="318" w:type="pct"/>
            <w:tcBorders>
              <w:top w:val="nil"/>
              <w:left w:val="nil"/>
              <w:bottom w:val="nil"/>
              <w:right w:val="single" w:sz="4" w:space="0" w:color="auto"/>
            </w:tcBorders>
            <w:shd w:val="clear" w:color="auto" w:fill="auto"/>
            <w:noWrap/>
            <w:vAlign w:val="center"/>
            <w:hideMark/>
          </w:tcPr>
          <w:p w14:paraId="5F1285D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0.5</w:t>
            </w:r>
          </w:p>
        </w:tc>
        <w:tc>
          <w:tcPr>
            <w:tcW w:w="442" w:type="pct"/>
            <w:tcBorders>
              <w:top w:val="nil"/>
              <w:left w:val="nil"/>
              <w:bottom w:val="nil"/>
              <w:right w:val="single" w:sz="4" w:space="0" w:color="auto"/>
            </w:tcBorders>
            <w:shd w:val="clear" w:color="auto" w:fill="auto"/>
            <w:noWrap/>
            <w:vAlign w:val="center"/>
            <w:hideMark/>
          </w:tcPr>
          <w:p w14:paraId="64A5FDE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0.5</w:t>
            </w:r>
          </w:p>
        </w:tc>
        <w:tc>
          <w:tcPr>
            <w:tcW w:w="406" w:type="pct"/>
            <w:tcBorders>
              <w:top w:val="nil"/>
              <w:left w:val="nil"/>
              <w:bottom w:val="nil"/>
              <w:right w:val="single" w:sz="4" w:space="0" w:color="auto"/>
            </w:tcBorders>
            <w:shd w:val="clear" w:color="auto" w:fill="auto"/>
            <w:noWrap/>
            <w:vAlign w:val="center"/>
            <w:hideMark/>
          </w:tcPr>
          <w:p w14:paraId="4F0A242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r>
      <w:tr w:rsidR="004A4A91" w:rsidRPr="00314EC5" w14:paraId="588A044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CA31DA7" w14:textId="01D8E006"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pH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Effluent</w:t>
            </w:r>
          </w:p>
        </w:tc>
        <w:tc>
          <w:tcPr>
            <w:tcW w:w="240" w:type="pct"/>
            <w:tcBorders>
              <w:top w:val="nil"/>
              <w:left w:val="nil"/>
              <w:bottom w:val="nil"/>
              <w:right w:val="single" w:sz="4" w:space="0" w:color="auto"/>
            </w:tcBorders>
            <w:shd w:val="clear" w:color="auto" w:fill="auto"/>
            <w:noWrap/>
            <w:vAlign w:val="center"/>
            <w:hideMark/>
          </w:tcPr>
          <w:p w14:paraId="68B53B5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0BB2C19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63B8914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3AAADE3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6.9</w:t>
            </w:r>
          </w:p>
        </w:tc>
        <w:tc>
          <w:tcPr>
            <w:tcW w:w="682" w:type="pct"/>
            <w:tcBorders>
              <w:top w:val="nil"/>
              <w:left w:val="nil"/>
              <w:bottom w:val="nil"/>
              <w:right w:val="single" w:sz="4" w:space="0" w:color="auto"/>
            </w:tcBorders>
            <w:shd w:val="clear" w:color="auto" w:fill="auto"/>
            <w:noWrap/>
            <w:vAlign w:val="center"/>
            <w:hideMark/>
          </w:tcPr>
          <w:p w14:paraId="481C848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6.9</w:t>
            </w:r>
          </w:p>
        </w:tc>
        <w:tc>
          <w:tcPr>
            <w:tcW w:w="334" w:type="pct"/>
            <w:tcBorders>
              <w:top w:val="nil"/>
              <w:left w:val="nil"/>
              <w:bottom w:val="nil"/>
              <w:right w:val="single" w:sz="4" w:space="0" w:color="auto"/>
            </w:tcBorders>
            <w:shd w:val="clear" w:color="auto" w:fill="auto"/>
            <w:noWrap/>
            <w:vAlign w:val="center"/>
            <w:hideMark/>
          </w:tcPr>
          <w:p w14:paraId="09151BF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6.9</w:t>
            </w:r>
          </w:p>
        </w:tc>
        <w:tc>
          <w:tcPr>
            <w:tcW w:w="318" w:type="pct"/>
            <w:tcBorders>
              <w:top w:val="nil"/>
              <w:left w:val="nil"/>
              <w:bottom w:val="nil"/>
              <w:right w:val="single" w:sz="4" w:space="0" w:color="auto"/>
            </w:tcBorders>
            <w:shd w:val="clear" w:color="auto" w:fill="auto"/>
            <w:noWrap/>
            <w:vAlign w:val="center"/>
            <w:hideMark/>
          </w:tcPr>
          <w:p w14:paraId="09DF96C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42" w:type="pct"/>
            <w:tcBorders>
              <w:top w:val="nil"/>
              <w:left w:val="nil"/>
              <w:bottom w:val="nil"/>
              <w:right w:val="single" w:sz="4" w:space="0" w:color="auto"/>
            </w:tcBorders>
            <w:shd w:val="clear" w:color="auto" w:fill="auto"/>
            <w:noWrap/>
            <w:vAlign w:val="center"/>
            <w:hideMark/>
          </w:tcPr>
          <w:p w14:paraId="61A8DA7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06" w:type="pct"/>
            <w:tcBorders>
              <w:top w:val="nil"/>
              <w:left w:val="nil"/>
              <w:bottom w:val="nil"/>
              <w:right w:val="single" w:sz="4" w:space="0" w:color="auto"/>
            </w:tcBorders>
            <w:shd w:val="clear" w:color="auto" w:fill="auto"/>
            <w:noWrap/>
            <w:vAlign w:val="center"/>
            <w:hideMark/>
          </w:tcPr>
          <w:p w14:paraId="25D0DBB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r>
      <w:tr w:rsidR="004A4A91" w:rsidRPr="00314EC5" w14:paraId="20B9F53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1D3CB60" w14:textId="7816FC46"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pH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Influent</w:t>
            </w:r>
          </w:p>
        </w:tc>
        <w:tc>
          <w:tcPr>
            <w:tcW w:w="240" w:type="pct"/>
            <w:tcBorders>
              <w:top w:val="nil"/>
              <w:left w:val="nil"/>
              <w:bottom w:val="nil"/>
              <w:right w:val="single" w:sz="4" w:space="0" w:color="auto"/>
            </w:tcBorders>
            <w:shd w:val="clear" w:color="auto" w:fill="auto"/>
            <w:noWrap/>
            <w:vAlign w:val="center"/>
            <w:hideMark/>
          </w:tcPr>
          <w:p w14:paraId="752DEDB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E04E55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1CDEF11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2FD3683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6.8</w:t>
            </w:r>
          </w:p>
        </w:tc>
        <w:tc>
          <w:tcPr>
            <w:tcW w:w="682" w:type="pct"/>
            <w:tcBorders>
              <w:top w:val="nil"/>
              <w:left w:val="nil"/>
              <w:bottom w:val="nil"/>
              <w:right w:val="single" w:sz="4" w:space="0" w:color="auto"/>
            </w:tcBorders>
            <w:shd w:val="clear" w:color="auto" w:fill="auto"/>
            <w:noWrap/>
            <w:vAlign w:val="center"/>
            <w:hideMark/>
          </w:tcPr>
          <w:p w14:paraId="5C5167D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6.8</w:t>
            </w:r>
          </w:p>
        </w:tc>
        <w:tc>
          <w:tcPr>
            <w:tcW w:w="334" w:type="pct"/>
            <w:tcBorders>
              <w:top w:val="nil"/>
              <w:left w:val="nil"/>
              <w:bottom w:val="nil"/>
              <w:right w:val="single" w:sz="4" w:space="0" w:color="auto"/>
            </w:tcBorders>
            <w:shd w:val="clear" w:color="auto" w:fill="auto"/>
            <w:noWrap/>
            <w:vAlign w:val="center"/>
            <w:hideMark/>
          </w:tcPr>
          <w:p w14:paraId="3A0A3C0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6.8</w:t>
            </w:r>
          </w:p>
        </w:tc>
        <w:tc>
          <w:tcPr>
            <w:tcW w:w="318" w:type="pct"/>
            <w:tcBorders>
              <w:top w:val="nil"/>
              <w:left w:val="nil"/>
              <w:bottom w:val="nil"/>
              <w:right w:val="single" w:sz="4" w:space="0" w:color="auto"/>
            </w:tcBorders>
            <w:shd w:val="clear" w:color="auto" w:fill="auto"/>
            <w:noWrap/>
            <w:vAlign w:val="center"/>
            <w:hideMark/>
          </w:tcPr>
          <w:p w14:paraId="35AD17C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42" w:type="pct"/>
            <w:tcBorders>
              <w:top w:val="nil"/>
              <w:left w:val="nil"/>
              <w:bottom w:val="nil"/>
              <w:right w:val="single" w:sz="4" w:space="0" w:color="auto"/>
            </w:tcBorders>
            <w:shd w:val="clear" w:color="auto" w:fill="auto"/>
            <w:noWrap/>
            <w:vAlign w:val="center"/>
            <w:hideMark/>
          </w:tcPr>
          <w:p w14:paraId="4C77161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06" w:type="pct"/>
            <w:tcBorders>
              <w:top w:val="nil"/>
              <w:left w:val="nil"/>
              <w:bottom w:val="nil"/>
              <w:right w:val="single" w:sz="4" w:space="0" w:color="auto"/>
            </w:tcBorders>
            <w:shd w:val="clear" w:color="auto" w:fill="auto"/>
            <w:noWrap/>
            <w:vAlign w:val="center"/>
            <w:hideMark/>
          </w:tcPr>
          <w:p w14:paraId="0F96A16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r>
      <w:tr w:rsidR="004A4A91" w:rsidRPr="00314EC5" w14:paraId="750745DD"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900CC7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Return Sludge Percent of Sewage Flow.%</w:t>
            </w:r>
          </w:p>
        </w:tc>
        <w:tc>
          <w:tcPr>
            <w:tcW w:w="240" w:type="pct"/>
            <w:tcBorders>
              <w:top w:val="nil"/>
              <w:left w:val="nil"/>
              <w:bottom w:val="nil"/>
              <w:right w:val="single" w:sz="4" w:space="0" w:color="auto"/>
            </w:tcBorders>
            <w:shd w:val="clear" w:color="auto" w:fill="auto"/>
            <w:noWrap/>
            <w:vAlign w:val="center"/>
            <w:hideMark/>
          </w:tcPr>
          <w:p w14:paraId="4EB0E5B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736A952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5AE9891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4C3CCB3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c>
          <w:tcPr>
            <w:tcW w:w="682" w:type="pct"/>
            <w:tcBorders>
              <w:top w:val="nil"/>
              <w:left w:val="nil"/>
              <w:bottom w:val="nil"/>
              <w:right w:val="single" w:sz="4" w:space="0" w:color="auto"/>
            </w:tcBorders>
            <w:shd w:val="clear" w:color="auto" w:fill="auto"/>
            <w:noWrap/>
            <w:vAlign w:val="center"/>
            <w:hideMark/>
          </w:tcPr>
          <w:p w14:paraId="534CB5A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c>
          <w:tcPr>
            <w:tcW w:w="334" w:type="pct"/>
            <w:tcBorders>
              <w:top w:val="nil"/>
              <w:left w:val="nil"/>
              <w:bottom w:val="nil"/>
              <w:right w:val="single" w:sz="4" w:space="0" w:color="auto"/>
            </w:tcBorders>
            <w:shd w:val="clear" w:color="auto" w:fill="auto"/>
            <w:noWrap/>
            <w:vAlign w:val="center"/>
            <w:hideMark/>
          </w:tcPr>
          <w:p w14:paraId="40E0A14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0.6</w:t>
            </w:r>
          </w:p>
        </w:tc>
        <w:tc>
          <w:tcPr>
            <w:tcW w:w="318" w:type="pct"/>
            <w:tcBorders>
              <w:top w:val="nil"/>
              <w:left w:val="nil"/>
              <w:bottom w:val="nil"/>
              <w:right w:val="single" w:sz="4" w:space="0" w:color="auto"/>
            </w:tcBorders>
            <w:shd w:val="clear" w:color="auto" w:fill="auto"/>
            <w:noWrap/>
            <w:vAlign w:val="center"/>
            <w:hideMark/>
          </w:tcPr>
          <w:p w14:paraId="0497043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42" w:type="pct"/>
            <w:tcBorders>
              <w:top w:val="nil"/>
              <w:left w:val="nil"/>
              <w:bottom w:val="nil"/>
              <w:right w:val="single" w:sz="4" w:space="0" w:color="auto"/>
            </w:tcBorders>
            <w:shd w:val="clear" w:color="auto" w:fill="auto"/>
            <w:noWrap/>
            <w:vAlign w:val="center"/>
            <w:hideMark/>
          </w:tcPr>
          <w:p w14:paraId="3088B3E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c>
          <w:tcPr>
            <w:tcW w:w="406" w:type="pct"/>
            <w:tcBorders>
              <w:top w:val="nil"/>
              <w:left w:val="nil"/>
              <w:bottom w:val="nil"/>
              <w:right w:val="single" w:sz="4" w:space="0" w:color="auto"/>
            </w:tcBorders>
            <w:shd w:val="clear" w:color="auto" w:fill="auto"/>
            <w:noWrap/>
            <w:vAlign w:val="center"/>
            <w:hideMark/>
          </w:tcPr>
          <w:p w14:paraId="07697DA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0.1</w:t>
            </w:r>
          </w:p>
        </w:tc>
      </w:tr>
      <w:tr w:rsidR="004A4A91" w:rsidRPr="00314EC5" w14:paraId="6F5B66A6"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33101E5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Settleable Sludge Volume (30 min).mg/L</w:t>
            </w:r>
          </w:p>
        </w:tc>
        <w:tc>
          <w:tcPr>
            <w:tcW w:w="240" w:type="pct"/>
            <w:tcBorders>
              <w:top w:val="nil"/>
              <w:left w:val="nil"/>
              <w:bottom w:val="nil"/>
              <w:right w:val="single" w:sz="4" w:space="0" w:color="auto"/>
            </w:tcBorders>
            <w:shd w:val="clear" w:color="auto" w:fill="auto"/>
            <w:noWrap/>
            <w:vAlign w:val="center"/>
            <w:hideMark/>
          </w:tcPr>
          <w:p w14:paraId="0C685DD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1,584</w:t>
            </w:r>
          </w:p>
        </w:tc>
        <w:tc>
          <w:tcPr>
            <w:tcW w:w="682" w:type="pct"/>
            <w:tcBorders>
              <w:top w:val="nil"/>
              <w:left w:val="nil"/>
              <w:bottom w:val="nil"/>
              <w:right w:val="single" w:sz="4" w:space="0" w:color="auto"/>
            </w:tcBorders>
            <w:shd w:val="clear" w:color="auto" w:fill="auto"/>
            <w:noWrap/>
            <w:vAlign w:val="center"/>
            <w:hideMark/>
          </w:tcPr>
          <w:p w14:paraId="1AE525C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366</w:t>
            </w:r>
          </w:p>
        </w:tc>
        <w:tc>
          <w:tcPr>
            <w:tcW w:w="475" w:type="pct"/>
            <w:tcBorders>
              <w:top w:val="nil"/>
              <w:left w:val="nil"/>
              <w:bottom w:val="nil"/>
              <w:right w:val="single" w:sz="4" w:space="0" w:color="auto"/>
            </w:tcBorders>
            <w:shd w:val="clear" w:color="auto" w:fill="auto"/>
            <w:noWrap/>
            <w:vAlign w:val="center"/>
            <w:hideMark/>
          </w:tcPr>
          <w:p w14:paraId="63E7E66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1,159</w:t>
            </w:r>
          </w:p>
        </w:tc>
        <w:tc>
          <w:tcPr>
            <w:tcW w:w="318" w:type="pct"/>
            <w:tcBorders>
              <w:top w:val="nil"/>
              <w:left w:val="nil"/>
              <w:bottom w:val="nil"/>
              <w:right w:val="single" w:sz="4" w:space="0" w:color="auto"/>
            </w:tcBorders>
            <w:shd w:val="clear" w:color="auto" w:fill="auto"/>
            <w:noWrap/>
            <w:vAlign w:val="center"/>
            <w:hideMark/>
          </w:tcPr>
          <w:p w14:paraId="527E57A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191.4</w:t>
            </w:r>
          </w:p>
        </w:tc>
        <w:tc>
          <w:tcPr>
            <w:tcW w:w="682" w:type="pct"/>
            <w:tcBorders>
              <w:top w:val="nil"/>
              <w:left w:val="nil"/>
              <w:bottom w:val="nil"/>
              <w:right w:val="single" w:sz="4" w:space="0" w:color="auto"/>
            </w:tcBorders>
            <w:shd w:val="clear" w:color="auto" w:fill="auto"/>
            <w:noWrap/>
            <w:vAlign w:val="center"/>
            <w:hideMark/>
          </w:tcPr>
          <w:p w14:paraId="53F58CE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175.9</w:t>
            </w:r>
          </w:p>
        </w:tc>
        <w:tc>
          <w:tcPr>
            <w:tcW w:w="334" w:type="pct"/>
            <w:tcBorders>
              <w:top w:val="nil"/>
              <w:left w:val="nil"/>
              <w:bottom w:val="nil"/>
              <w:right w:val="single" w:sz="4" w:space="0" w:color="auto"/>
            </w:tcBorders>
            <w:shd w:val="clear" w:color="auto" w:fill="auto"/>
            <w:noWrap/>
            <w:vAlign w:val="center"/>
            <w:hideMark/>
          </w:tcPr>
          <w:p w14:paraId="0E2ADDE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203.0</w:t>
            </w:r>
          </w:p>
        </w:tc>
        <w:tc>
          <w:tcPr>
            <w:tcW w:w="318" w:type="pct"/>
            <w:tcBorders>
              <w:top w:val="nil"/>
              <w:left w:val="nil"/>
              <w:bottom w:val="nil"/>
              <w:right w:val="single" w:sz="4" w:space="0" w:color="auto"/>
            </w:tcBorders>
            <w:shd w:val="clear" w:color="auto" w:fill="auto"/>
            <w:noWrap/>
            <w:vAlign w:val="center"/>
            <w:hideMark/>
          </w:tcPr>
          <w:p w14:paraId="1D8F769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107.7</w:t>
            </w:r>
          </w:p>
        </w:tc>
        <w:tc>
          <w:tcPr>
            <w:tcW w:w="442" w:type="pct"/>
            <w:tcBorders>
              <w:top w:val="nil"/>
              <w:left w:val="nil"/>
              <w:bottom w:val="nil"/>
              <w:right w:val="single" w:sz="4" w:space="0" w:color="auto"/>
            </w:tcBorders>
            <w:shd w:val="clear" w:color="auto" w:fill="auto"/>
            <w:noWrap/>
            <w:vAlign w:val="center"/>
            <w:hideMark/>
          </w:tcPr>
          <w:p w14:paraId="23C4E42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94.0</w:t>
            </w:r>
          </w:p>
        </w:tc>
        <w:tc>
          <w:tcPr>
            <w:tcW w:w="406" w:type="pct"/>
            <w:tcBorders>
              <w:top w:val="nil"/>
              <w:left w:val="nil"/>
              <w:bottom w:val="nil"/>
              <w:right w:val="single" w:sz="4" w:space="0" w:color="auto"/>
            </w:tcBorders>
            <w:shd w:val="clear" w:color="auto" w:fill="auto"/>
            <w:noWrap/>
            <w:vAlign w:val="center"/>
            <w:hideMark/>
          </w:tcPr>
          <w:p w14:paraId="53729F7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115.7</w:t>
            </w:r>
          </w:p>
        </w:tc>
      </w:tr>
      <w:tr w:rsidR="004A4A91" w:rsidRPr="00314EC5" w14:paraId="20966519"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207DDBC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Sludge Age</w:t>
            </w:r>
            <w:r>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days</w:t>
            </w:r>
            <w:r>
              <w:rPr>
                <w:rFonts w:ascii="Calibri" w:eastAsia="Times New Roman" w:hAnsi="Calibri" w:cs="Calibri"/>
                <w:color w:val="000000"/>
                <w:sz w:val="18"/>
                <w:szCs w:val="18"/>
                <w:lang w:bidi="ar-SA"/>
              </w:rPr>
              <w:t>)</w:t>
            </w:r>
          </w:p>
        </w:tc>
        <w:tc>
          <w:tcPr>
            <w:tcW w:w="240" w:type="pct"/>
            <w:tcBorders>
              <w:top w:val="nil"/>
              <w:left w:val="nil"/>
              <w:bottom w:val="nil"/>
              <w:right w:val="single" w:sz="4" w:space="0" w:color="auto"/>
            </w:tcBorders>
            <w:shd w:val="clear" w:color="auto" w:fill="auto"/>
            <w:noWrap/>
            <w:vAlign w:val="center"/>
            <w:hideMark/>
          </w:tcPr>
          <w:p w14:paraId="1765234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912</w:t>
            </w:r>
          </w:p>
        </w:tc>
        <w:tc>
          <w:tcPr>
            <w:tcW w:w="682" w:type="pct"/>
            <w:tcBorders>
              <w:top w:val="nil"/>
              <w:left w:val="nil"/>
              <w:bottom w:val="nil"/>
              <w:right w:val="single" w:sz="4" w:space="0" w:color="auto"/>
            </w:tcBorders>
            <w:shd w:val="clear" w:color="auto" w:fill="auto"/>
            <w:noWrap/>
            <w:vAlign w:val="center"/>
            <w:hideMark/>
          </w:tcPr>
          <w:p w14:paraId="1E08422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236</w:t>
            </w:r>
          </w:p>
        </w:tc>
        <w:tc>
          <w:tcPr>
            <w:tcW w:w="475" w:type="pct"/>
            <w:tcBorders>
              <w:top w:val="nil"/>
              <w:left w:val="nil"/>
              <w:bottom w:val="nil"/>
              <w:right w:val="single" w:sz="4" w:space="0" w:color="auto"/>
            </w:tcBorders>
            <w:shd w:val="clear" w:color="auto" w:fill="auto"/>
            <w:noWrap/>
            <w:vAlign w:val="center"/>
            <w:hideMark/>
          </w:tcPr>
          <w:p w14:paraId="3DDE8B5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642</w:t>
            </w:r>
          </w:p>
        </w:tc>
        <w:tc>
          <w:tcPr>
            <w:tcW w:w="318" w:type="pct"/>
            <w:tcBorders>
              <w:top w:val="nil"/>
              <w:left w:val="nil"/>
              <w:bottom w:val="nil"/>
              <w:right w:val="single" w:sz="4" w:space="0" w:color="auto"/>
            </w:tcBorders>
            <w:shd w:val="clear" w:color="auto" w:fill="auto"/>
            <w:noWrap/>
            <w:vAlign w:val="center"/>
            <w:hideMark/>
          </w:tcPr>
          <w:p w14:paraId="1D9452C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8.9</w:t>
            </w:r>
          </w:p>
        </w:tc>
        <w:tc>
          <w:tcPr>
            <w:tcW w:w="682" w:type="pct"/>
            <w:tcBorders>
              <w:top w:val="nil"/>
              <w:left w:val="nil"/>
              <w:bottom w:val="nil"/>
              <w:right w:val="single" w:sz="4" w:space="0" w:color="auto"/>
            </w:tcBorders>
            <w:shd w:val="clear" w:color="auto" w:fill="auto"/>
            <w:noWrap/>
            <w:vAlign w:val="center"/>
            <w:hideMark/>
          </w:tcPr>
          <w:p w14:paraId="5E38BC1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8.3</w:t>
            </w:r>
          </w:p>
        </w:tc>
        <w:tc>
          <w:tcPr>
            <w:tcW w:w="334" w:type="pct"/>
            <w:tcBorders>
              <w:top w:val="nil"/>
              <w:left w:val="nil"/>
              <w:bottom w:val="nil"/>
              <w:right w:val="single" w:sz="4" w:space="0" w:color="auto"/>
            </w:tcBorders>
            <w:shd w:val="clear" w:color="auto" w:fill="auto"/>
            <w:noWrap/>
            <w:vAlign w:val="center"/>
            <w:hideMark/>
          </w:tcPr>
          <w:p w14:paraId="41958F3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8.7</w:t>
            </w:r>
          </w:p>
        </w:tc>
        <w:tc>
          <w:tcPr>
            <w:tcW w:w="318" w:type="pct"/>
            <w:tcBorders>
              <w:top w:val="nil"/>
              <w:left w:val="nil"/>
              <w:bottom w:val="nil"/>
              <w:right w:val="single" w:sz="4" w:space="0" w:color="auto"/>
            </w:tcBorders>
            <w:shd w:val="clear" w:color="auto" w:fill="auto"/>
            <w:noWrap/>
            <w:vAlign w:val="center"/>
            <w:hideMark/>
          </w:tcPr>
          <w:p w14:paraId="21A4BD7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4.8</w:t>
            </w:r>
          </w:p>
        </w:tc>
        <w:tc>
          <w:tcPr>
            <w:tcW w:w="442" w:type="pct"/>
            <w:tcBorders>
              <w:top w:val="nil"/>
              <w:left w:val="nil"/>
              <w:bottom w:val="nil"/>
              <w:right w:val="single" w:sz="4" w:space="0" w:color="auto"/>
            </w:tcBorders>
            <w:shd w:val="clear" w:color="auto" w:fill="auto"/>
            <w:noWrap/>
            <w:vAlign w:val="center"/>
            <w:hideMark/>
          </w:tcPr>
          <w:p w14:paraId="4804B7A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4.3</w:t>
            </w:r>
          </w:p>
        </w:tc>
        <w:tc>
          <w:tcPr>
            <w:tcW w:w="406" w:type="pct"/>
            <w:tcBorders>
              <w:top w:val="nil"/>
              <w:left w:val="nil"/>
              <w:bottom w:val="nil"/>
              <w:right w:val="single" w:sz="4" w:space="0" w:color="auto"/>
            </w:tcBorders>
            <w:shd w:val="clear" w:color="auto" w:fill="auto"/>
            <w:noWrap/>
            <w:vAlign w:val="center"/>
            <w:hideMark/>
          </w:tcPr>
          <w:p w14:paraId="7806311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w:t>
            </w:r>
          </w:p>
        </w:tc>
      </w:tr>
      <w:tr w:rsidR="004A4A91" w:rsidRPr="00314EC5" w14:paraId="60FC13F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4B141D4" w14:textId="3A7703A6"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Sludge Density Index</w:t>
            </w:r>
          </w:p>
        </w:tc>
        <w:tc>
          <w:tcPr>
            <w:tcW w:w="240" w:type="pct"/>
            <w:tcBorders>
              <w:top w:val="nil"/>
              <w:left w:val="nil"/>
              <w:bottom w:val="nil"/>
              <w:right w:val="single" w:sz="4" w:space="0" w:color="auto"/>
            </w:tcBorders>
            <w:shd w:val="clear" w:color="auto" w:fill="auto"/>
            <w:noWrap/>
            <w:vAlign w:val="center"/>
            <w:hideMark/>
          </w:tcPr>
          <w:p w14:paraId="5F37425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851</w:t>
            </w:r>
          </w:p>
        </w:tc>
        <w:tc>
          <w:tcPr>
            <w:tcW w:w="682" w:type="pct"/>
            <w:tcBorders>
              <w:top w:val="nil"/>
              <w:left w:val="nil"/>
              <w:bottom w:val="nil"/>
              <w:right w:val="single" w:sz="4" w:space="0" w:color="auto"/>
            </w:tcBorders>
            <w:shd w:val="clear" w:color="auto" w:fill="auto"/>
            <w:noWrap/>
            <w:vAlign w:val="center"/>
            <w:hideMark/>
          </w:tcPr>
          <w:p w14:paraId="65FA26F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202</w:t>
            </w:r>
          </w:p>
        </w:tc>
        <w:tc>
          <w:tcPr>
            <w:tcW w:w="475" w:type="pct"/>
            <w:tcBorders>
              <w:top w:val="nil"/>
              <w:left w:val="nil"/>
              <w:bottom w:val="nil"/>
              <w:right w:val="single" w:sz="4" w:space="0" w:color="auto"/>
            </w:tcBorders>
            <w:shd w:val="clear" w:color="auto" w:fill="auto"/>
            <w:noWrap/>
            <w:vAlign w:val="center"/>
            <w:hideMark/>
          </w:tcPr>
          <w:p w14:paraId="48B6374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613</w:t>
            </w:r>
          </w:p>
        </w:tc>
        <w:tc>
          <w:tcPr>
            <w:tcW w:w="318" w:type="pct"/>
            <w:tcBorders>
              <w:top w:val="nil"/>
              <w:left w:val="nil"/>
              <w:bottom w:val="nil"/>
              <w:right w:val="single" w:sz="4" w:space="0" w:color="auto"/>
            </w:tcBorders>
            <w:shd w:val="clear" w:color="auto" w:fill="auto"/>
            <w:noWrap/>
            <w:vAlign w:val="center"/>
            <w:hideMark/>
          </w:tcPr>
          <w:p w14:paraId="1174C08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0.8</w:t>
            </w:r>
          </w:p>
        </w:tc>
        <w:tc>
          <w:tcPr>
            <w:tcW w:w="682" w:type="pct"/>
            <w:tcBorders>
              <w:top w:val="nil"/>
              <w:left w:val="nil"/>
              <w:bottom w:val="nil"/>
              <w:right w:val="single" w:sz="4" w:space="0" w:color="auto"/>
            </w:tcBorders>
            <w:shd w:val="clear" w:color="auto" w:fill="auto"/>
            <w:noWrap/>
            <w:vAlign w:val="center"/>
            <w:hideMark/>
          </w:tcPr>
          <w:p w14:paraId="470A7A9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0.9</w:t>
            </w:r>
          </w:p>
        </w:tc>
        <w:tc>
          <w:tcPr>
            <w:tcW w:w="334" w:type="pct"/>
            <w:tcBorders>
              <w:top w:val="nil"/>
              <w:left w:val="nil"/>
              <w:bottom w:val="nil"/>
              <w:right w:val="single" w:sz="4" w:space="0" w:color="auto"/>
            </w:tcBorders>
            <w:shd w:val="clear" w:color="auto" w:fill="auto"/>
            <w:noWrap/>
            <w:vAlign w:val="center"/>
            <w:hideMark/>
          </w:tcPr>
          <w:p w14:paraId="780DEF9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0.8</w:t>
            </w:r>
          </w:p>
        </w:tc>
        <w:tc>
          <w:tcPr>
            <w:tcW w:w="318" w:type="pct"/>
            <w:tcBorders>
              <w:top w:val="nil"/>
              <w:left w:val="nil"/>
              <w:bottom w:val="nil"/>
              <w:right w:val="single" w:sz="4" w:space="0" w:color="auto"/>
            </w:tcBorders>
            <w:shd w:val="clear" w:color="auto" w:fill="auto"/>
            <w:noWrap/>
            <w:vAlign w:val="center"/>
            <w:hideMark/>
          </w:tcPr>
          <w:p w14:paraId="49AE1E1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0.5</w:t>
            </w:r>
          </w:p>
        </w:tc>
        <w:tc>
          <w:tcPr>
            <w:tcW w:w="442" w:type="pct"/>
            <w:tcBorders>
              <w:top w:val="nil"/>
              <w:left w:val="nil"/>
              <w:bottom w:val="nil"/>
              <w:right w:val="single" w:sz="4" w:space="0" w:color="auto"/>
            </w:tcBorders>
            <w:shd w:val="clear" w:color="auto" w:fill="auto"/>
            <w:noWrap/>
            <w:vAlign w:val="center"/>
            <w:hideMark/>
          </w:tcPr>
          <w:p w14:paraId="37C46FA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0.5</w:t>
            </w:r>
          </w:p>
        </w:tc>
        <w:tc>
          <w:tcPr>
            <w:tcW w:w="406" w:type="pct"/>
            <w:tcBorders>
              <w:top w:val="nil"/>
              <w:left w:val="nil"/>
              <w:bottom w:val="nil"/>
              <w:right w:val="single" w:sz="4" w:space="0" w:color="auto"/>
            </w:tcBorders>
            <w:shd w:val="clear" w:color="auto" w:fill="auto"/>
            <w:noWrap/>
            <w:vAlign w:val="center"/>
            <w:hideMark/>
          </w:tcPr>
          <w:p w14:paraId="05FD499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0.4</w:t>
            </w:r>
          </w:p>
        </w:tc>
      </w:tr>
      <w:tr w:rsidR="004A4A91" w:rsidRPr="00314EC5" w14:paraId="710AADF9"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196F83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SS Activated Sludge Aerator.mg/L</w:t>
            </w:r>
          </w:p>
        </w:tc>
        <w:tc>
          <w:tcPr>
            <w:tcW w:w="240" w:type="pct"/>
            <w:tcBorders>
              <w:top w:val="nil"/>
              <w:left w:val="nil"/>
              <w:bottom w:val="nil"/>
              <w:right w:val="single" w:sz="4" w:space="0" w:color="auto"/>
            </w:tcBorders>
            <w:shd w:val="clear" w:color="auto" w:fill="auto"/>
            <w:noWrap/>
            <w:vAlign w:val="center"/>
            <w:hideMark/>
          </w:tcPr>
          <w:p w14:paraId="57BC6D9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898</w:t>
            </w:r>
          </w:p>
        </w:tc>
        <w:tc>
          <w:tcPr>
            <w:tcW w:w="682" w:type="pct"/>
            <w:tcBorders>
              <w:top w:val="nil"/>
              <w:left w:val="nil"/>
              <w:bottom w:val="nil"/>
              <w:right w:val="single" w:sz="4" w:space="0" w:color="auto"/>
            </w:tcBorders>
            <w:shd w:val="clear" w:color="auto" w:fill="auto"/>
            <w:noWrap/>
            <w:vAlign w:val="center"/>
            <w:hideMark/>
          </w:tcPr>
          <w:p w14:paraId="72C5AC2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208</w:t>
            </w:r>
          </w:p>
        </w:tc>
        <w:tc>
          <w:tcPr>
            <w:tcW w:w="475" w:type="pct"/>
            <w:tcBorders>
              <w:top w:val="nil"/>
              <w:left w:val="nil"/>
              <w:bottom w:val="nil"/>
              <w:right w:val="single" w:sz="4" w:space="0" w:color="auto"/>
            </w:tcBorders>
            <w:shd w:val="clear" w:color="auto" w:fill="auto"/>
            <w:noWrap/>
            <w:vAlign w:val="center"/>
            <w:hideMark/>
          </w:tcPr>
          <w:p w14:paraId="246AFE2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657</w:t>
            </w:r>
          </w:p>
        </w:tc>
        <w:tc>
          <w:tcPr>
            <w:tcW w:w="318" w:type="pct"/>
            <w:tcBorders>
              <w:top w:val="nil"/>
              <w:left w:val="nil"/>
              <w:bottom w:val="nil"/>
              <w:right w:val="single" w:sz="4" w:space="0" w:color="auto"/>
            </w:tcBorders>
            <w:shd w:val="clear" w:color="auto" w:fill="auto"/>
            <w:noWrap/>
            <w:vAlign w:val="center"/>
            <w:hideMark/>
          </w:tcPr>
          <w:p w14:paraId="37A52D3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1,359.5</w:t>
            </w:r>
          </w:p>
        </w:tc>
        <w:tc>
          <w:tcPr>
            <w:tcW w:w="682" w:type="pct"/>
            <w:tcBorders>
              <w:top w:val="nil"/>
              <w:left w:val="nil"/>
              <w:bottom w:val="nil"/>
              <w:right w:val="single" w:sz="4" w:space="0" w:color="auto"/>
            </w:tcBorders>
            <w:shd w:val="clear" w:color="auto" w:fill="auto"/>
            <w:noWrap/>
            <w:vAlign w:val="center"/>
            <w:hideMark/>
          </w:tcPr>
          <w:p w14:paraId="56C41A9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1,409.9</w:t>
            </w:r>
          </w:p>
        </w:tc>
        <w:tc>
          <w:tcPr>
            <w:tcW w:w="334" w:type="pct"/>
            <w:tcBorders>
              <w:top w:val="nil"/>
              <w:left w:val="nil"/>
              <w:bottom w:val="nil"/>
              <w:right w:val="single" w:sz="4" w:space="0" w:color="auto"/>
            </w:tcBorders>
            <w:shd w:val="clear" w:color="auto" w:fill="auto"/>
            <w:noWrap/>
            <w:vAlign w:val="center"/>
            <w:hideMark/>
          </w:tcPr>
          <w:p w14:paraId="3C3C6ED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1,300.0</w:t>
            </w:r>
          </w:p>
        </w:tc>
        <w:tc>
          <w:tcPr>
            <w:tcW w:w="318" w:type="pct"/>
            <w:tcBorders>
              <w:top w:val="nil"/>
              <w:left w:val="nil"/>
              <w:bottom w:val="nil"/>
              <w:right w:val="single" w:sz="4" w:space="0" w:color="auto"/>
            </w:tcBorders>
            <w:shd w:val="clear" w:color="auto" w:fill="auto"/>
            <w:noWrap/>
            <w:vAlign w:val="center"/>
            <w:hideMark/>
          </w:tcPr>
          <w:p w14:paraId="7574139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474.6</w:t>
            </w:r>
          </w:p>
        </w:tc>
        <w:tc>
          <w:tcPr>
            <w:tcW w:w="442" w:type="pct"/>
            <w:tcBorders>
              <w:top w:val="nil"/>
              <w:left w:val="nil"/>
              <w:bottom w:val="nil"/>
              <w:right w:val="single" w:sz="4" w:space="0" w:color="auto"/>
            </w:tcBorders>
            <w:shd w:val="clear" w:color="auto" w:fill="auto"/>
            <w:noWrap/>
            <w:vAlign w:val="center"/>
            <w:hideMark/>
          </w:tcPr>
          <w:p w14:paraId="0120E65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465.9</w:t>
            </w:r>
          </w:p>
        </w:tc>
        <w:tc>
          <w:tcPr>
            <w:tcW w:w="406" w:type="pct"/>
            <w:tcBorders>
              <w:top w:val="nil"/>
              <w:left w:val="nil"/>
              <w:bottom w:val="nil"/>
              <w:right w:val="single" w:sz="4" w:space="0" w:color="auto"/>
            </w:tcBorders>
            <w:shd w:val="clear" w:color="auto" w:fill="auto"/>
            <w:noWrap/>
            <w:vAlign w:val="center"/>
            <w:hideMark/>
          </w:tcPr>
          <w:p w14:paraId="6630968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465.8</w:t>
            </w:r>
          </w:p>
        </w:tc>
      </w:tr>
      <w:tr w:rsidR="004A4A91" w:rsidRPr="00314EC5" w14:paraId="62335E1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41C1305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SS Aerator Effluent.mg/L</w:t>
            </w:r>
          </w:p>
        </w:tc>
        <w:tc>
          <w:tcPr>
            <w:tcW w:w="240" w:type="pct"/>
            <w:tcBorders>
              <w:top w:val="nil"/>
              <w:left w:val="nil"/>
              <w:bottom w:val="nil"/>
              <w:right w:val="single" w:sz="4" w:space="0" w:color="auto"/>
            </w:tcBorders>
            <w:shd w:val="clear" w:color="auto" w:fill="auto"/>
            <w:noWrap/>
            <w:vAlign w:val="center"/>
            <w:hideMark/>
          </w:tcPr>
          <w:p w14:paraId="2B67DE8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895</w:t>
            </w:r>
          </w:p>
        </w:tc>
        <w:tc>
          <w:tcPr>
            <w:tcW w:w="682" w:type="pct"/>
            <w:tcBorders>
              <w:top w:val="nil"/>
              <w:left w:val="nil"/>
              <w:bottom w:val="nil"/>
              <w:right w:val="single" w:sz="4" w:space="0" w:color="auto"/>
            </w:tcBorders>
            <w:shd w:val="clear" w:color="auto" w:fill="auto"/>
            <w:noWrap/>
            <w:vAlign w:val="center"/>
            <w:hideMark/>
          </w:tcPr>
          <w:p w14:paraId="4AD1D7D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206</w:t>
            </w:r>
          </w:p>
        </w:tc>
        <w:tc>
          <w:tcPr>
            <w:tcW w:w="475" w:type="pct"/>
            <w:tcBorders>
              <w:top w:val="nil"/>
              <w:left w:val="nil"/>
              <w:bottom w:val="nil"/>
              <w:right w:val="single" w:sz="4" w:space="0" w:color="auto"/>
            </w:tcBorders>
            <w:shd w:val="clear" w:color="auto" w:fill="auto"/>
            <w:noWrap/>
            <w:vAlign w:val="center"/>
            <w:hideMark/>
          </w:tcPr>
          <w:p w14:paraId="6F51F5F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656</w:t>
            </w:r>
          </w:p>
        </w:tc>
        <w:tc>
          <w:tcPr>
            <w:tcW w:w="318" w:type="pct"/>
            <w:tcBorders>
              <w:top w:val="nil"/>
              <w:left w:val="nil"/>
              <w:bottom w:val="nil"/>
              <w:right w:val="single" w:sz="4" w:space="0" w:color="auto"/>
            </w:tcBorders>
            <w:shd w:val="clear" w:color="auto" w:fill="auto"/>
            <w:noWrap/>
            <w:vAlign w:val="center"/>
            <w:hideMark/>
          </w:tcPr>
          <w:p w14:paraId="3655308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930.9</w:t>
            </w:r>
          </w:p>
        </w:tc>
        <w:tc>
          <w:tcPr>
            <w:tcW w:w="682" w:type="pct"/>
            <w:tcBorders>
              <w:top w:val="nil"/>
              <w:left w:val="nil"/>
              <w:bottom w:val="nil"/>
              <w:right w:val="single" w:sz="4" w:space="0" w:color="auto"/>
            </w:tcBorders>
            <w:shd w:val="clear" w:color="auto" w:fill="auto"/>
            <w:noWrap/>
            <w:vAlign w:val="center"/>
            <w:hideMark/>
          </w:tcPr>
          <w:p w14:paraId="7D32E52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920.1</w:t>
            </w:r>
          </w:p>
        </w:tc>
        <w:tc>
          <w:tcPr>
            <w:tcW w:w="334" w:type="pct"/>
            <w:tcBorders>
              <w:top w:val="nil"/>
              <w:left w:val="nil"/>
              <w:bottom w:val="nil"/>
              <w:right w:val="single" w:sz="4" w:space="0" w:color="auto"/>
            </w:tcBorders>
            <w:shd w:val="clear" w:color="auto" w:fill="auto"/>
            <w:noWrap/>
            <w:vAlign w:val="center"/>
            <w:hideMark/>
          </w:tcPr>
          <w:p w14:paraId="248D378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897.7</w:t>
            </w:r>
          </w:p>
        </w:tc>
        <w:tc>
          <w:tcPr>
            <w:tcW w:w="318" w:type="pct"/>
            <w:tcBorders>
              <w:top w:val="nil"/>
              <w:left w:val="nil"/>
              <w:bottom w:val="nil"/>
              <w:right w:val="single" w:sz="4" w:space="0" w:color="auto"/>
            </w:tcBorders>
            <w:shd w:val="clear" w:color="auto" w:fill="auto"/>
            <w:noWrap/>
            <w:vAlign w:val="center"/>
            <w:hideMark/>
          </w:tcPr>
          <w:p w14:paraId="5896DD9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319.6</w:t>
            </w:r>
          </w:p>
        </w:tc>
        <w:tc>
          <w:tcPr>
            <w:tcW w:w="442" w:type="pct"/>
            <w:tcBorders>
              <w:top w:val="nil"/>
              <w:left w:val="nil"/>
              <w:bottom w:val="nil"/>
              <w:right w:val="single" w:sz="4" w:space="0" w:color="auto"/>
            </w:tcBorders>
            <w:shd w:val="clear" w:color="auto" w:fill="auto"/>
            <w:noWrap/>
            <w:vAlign w:val="center"/>
            <w:hideMark/>
          </w:tcPr>
          <w:p w14:paraId="2EBF337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266.0</w:t>
            </w:r>
          </w:p>
        </w:tc>
        <w:tc>
          <w:tcPr>
            <w:tcW w:w="406" w:type="pct"/>
            <w:tcBorders>
              <w:top w:val="nil"/>
              <w:left w:val="nil"/>
              <w:bottom w:val="nil"/>
              <w:right w:val="single" w:sz="4" w:space="0" w:color="auto"/>
            </w:tcBorders>
            <w:shd w:val="clear" w:color="auto" w:fill="auto"/>
            <w:noWrap/>
            <w:vAlign w:val="center"/>
            <w:hideMark/>
          </w:tcPr>
          <w:p w14:paraId="7825EE4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325.0</w:t>
            </w:r>
          </w:p>
        </w:tc>
      </w:tr>
      <w:tr w:rsidR="004A4A91" w:rsidRPr="00314EC5" w14:paraId="36368F9B"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7AE07C0" w14:textId="711EF055"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SVI</w:t>
            </w:r>
          </w:p>
        </w:tc>
        <w:tc>
          <w:tcPr>
            <w:tcW w:w="240" w:type="pct"/>
            <w:tcBorders>
              <w:top w:val="nil"/>
              <w:left w:val="nil"/>
              <w:bottom w:val="nil"/>
              <w:right w:val="single" w:sz="4" w:space="0" w:color="auto"/>
            </w:tcBorders>
            <w:shd w:val="clear" w:color="auto" w:fill="auto"/>
            <w:noWrap/>
            <w:vAlign w:val="center"/>
            <w:hideMark/>
          </w:tcPr>
          <w:p w14:paraId="1A6C37B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896</w:t>
            </w:r>
          </w:p>
        </w:tc>
        <w:tc>
          <w:tcPr>
            <w:tcW w:w="682" w:type="pct"/>
            <w:tcBorders>
              <w:top w:val="nil"/>
              <w:left w:val="nil"/>
              <w:bottom w:val="nil"/>
              <w:right w:val="single" w:sz="4" w:space="0" w:color="auto"/>
            </w:tcBorders>
            <w:shd w:val="clear" w:color="auto" w:fill="auto"/>
            <w:noWrap/>
            <w:vAlign w:val="center"/>
            <w:hideMark/>
          </w:tcPr>
          <w:p w14:paraId="44A1BDE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207</w:t>
            </w:r>
          </w:p>
        </w:tc>
        <w:tc>
          <w:tcPr>
            <w:tcW w:w="475" w:type="pct"/>
            <w:tcBorders>
              <w:top w:val="nil"/>
              <w:left w:val="nil"/>
              <w:bottom w:val="nil"/>
              <w:right w:val="single" w:sz="4" w:space="0" w:color="auto"/>
            </w:tcBorders>
            <w:shd w:val="clear" w:color="auto" w:fill="auto"/>
            <w:noWrap/>
            <w:vAlign w:val="center"/>
            <w:hideMark/>
          </w:tcPr>
          <w:p w14:paraId="0BFEDB4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655</w:t>
            </w:r>
          </w:p>
        </w:tc>
        <w:tc>
          <w:tcPr>
            <w:tcW w:w="318" w:type="pct"/>
            <w:tcBorders>
              <w:top w:val="nil"/>
              <w:left w:val="nil"/>
              <w:bottom w:val="nil"/>
              <w:right w:val="single" w:sz="4" w:space="0" w:color="auto"/>
            </w:tcBorders>
            <w:shd w:val="clear" w:color="auto" w:fill="auto"/>
            <w:noWrap/>
            <w:vAlign w:val="center"/>
            <w:hideMark/>
          </w:tcPr>
          <w:p w14:paraId="4B2FDC0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159.2</w:t>
            </w:r>
          </w:p>
        </w:tc>
        <w:tc>
          <w:tcPr>
            <w:tcW w:w="682" w:type="pct"/>
            <w:tcBorders>
              <w:top w:val="nil"/>
              <w:left w:val="nil"/>
              <w:bottom w:val="nil"/>
              <w:right w:val="single" w:sz="4" w:space="0" w:color="auto"/>
            </w:tcBorders>
            <w:shd w:val="clear" w:color="auto" w:fill="auto"/>
            <w:noWrap/>
            <w:vAlign w:val="center"/>
            <w:hideMark/>
          </w:tcPr>
          <w:p w14:paraId="06190E8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140.0</w:t>
            </w:r>
          </w:p>
        </w:tc>
        <w:tc>
          <w:tcPr>
            <w:tcW w:w="334" w:type="pct"/>
            <w:tcBorders>
              <w:top w:val="nil"/>
              <w:left w:val="nil"/>
              <w:bottom w:val="nil"/>
              <w:right w:val="single" w:sz="4" w:space="0" w:color="auto"/>
            </w:tcBorders>
            <w:shd w:val="clear" w:color="auto" w:fill="auto"/>
            <w:noWrap/>
            <w:vAlign w:val="center"/>
            <w:hideMark/>
          </w:tcPr>
          <w:p w14:paraId="0A50036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174.7</w:t>
            </w:r>
          </w:p>
        </w:tc>
        <w:tc>
          <w:tcPr>
            <w:tcW w:w="318" w:type="pct"/>
            <w:tcBorders>
              <w:top w:val="nil"/>
              <w:left w:val="nil"/>
              <w:bottom w:val="nil"/>
              <w:right w:val="single" w:sz="4" w:space="0" w:color="auto"/>
            </w:tcBorders>
            <w:shd w:val="clear" w:color="auto" w:fill="auto"/>
            <w:noWrap/>
            <w:vAlign w:val="center"/>
            <w:hideMark/>
          </w:tcPr>
          <w:p w14:paraId="3AA03C0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94.0</w:t>
            </w:r>
          </w:p>
        </w:tc>
        <w:tc>
          <w:tcPr>
            <w:tcW w:w="442" w:type="pct"/>
            <w:tcBorders>
              <w:top w:val="nil"/>
              <w:left w:val="nil"/>
              <w:bottom w:val="nil"/>
              <w:right w:val="single" w:sz="4" w:space="0" w:color="auto"/>
            </w:tcBorders>
            <w:shd w:val="clear" w:color="auto" w:fill="auto"/>
            <w:noWrap/>
            <w:vAlign w:val="center"/>
            <w:hideMark/>
          </w:tcPr>
          <w:p w14:paraId="302B7A5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82.7</w:t>
            </w:r>
          </w:p>
        </w:tc>
        <w:tc>
          <w:tcPr>
            <w:tcW w:w="406" w:type="pct"/>
            <w:tcBorders>
              <w:top w:val="nil"/>
              <w:left w:val="nil"/>
              <w:bottom w:val="nil"/>
              <w:right w:val="single" w:sz="4" w:space="0" w:color="auto"/>
            </w:tcBorders>
            <w:shd w:val="clear" w:color="auto" w:fill="auto"/>
            <w:noWrap/>
            <w:vAlign w:val="center"/>
            <w:hideMark/>
          </w:tcPr>
          <w:p w14:paraId="0F010C0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99.0</w:t>
            </w:r>
          </w:p>
        </w:tc>
      </w:tr>
      <w:tr w:rsidR="004A4A91" w:rsidRPr="00314EC5" w14:paraId="264E2A84"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62FEFD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Temperature Plant </w:t>
            </w:r>
            <w:proofErr w:type="spellStart"/>
            <w:r w:rsidRPr="00314EC5">
              <w:rPr>
                <w:rFonts w:ascii="Calibri" w:eastAsia="Times New Roman" w:hAnsi="Calibri" w:cs="Calibri"/>
                <w:color w:val="000000"/>
                <w:sz w:val="18"/>
                <w:szCs w:val="18"/>
                <w:lang w:bidi="ar-SA"/>
              </w:rPr>
              <w:t>Effluent.C</w:t>
            </w:r>
            <w:proofErr w:type="spellEnd"/>
          </w:p>
        </w:tc>
        <w:tc>
          <w:tcPr>
            <w:tcW w:w="240" w:type="pct"/>
            <w:tcBorders>
              <w:top w:val="nil"/>
              <w:left w:val="nil"/>
              <w:bottom w:val="nil"/>
              <w:right w:val="single" w:sz="4" w:space="0" w:color="auto"/>
            </w:tcBorders>
            <w:shd w:val="clear" w:color="auto" w:fill="auto"/>
            <w:noWrap/>
            <w:vAlign w:val="center"/>
            <w:hideMark/>
          </w:tcPr>
          <w:p w14:paraId="581116B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22A093B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054FA04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5AC4CAF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173013">
              <w:rPr>
                <w:rFonts w:ascii="Calibri" w:eastAsia="Times New Roman" w:hAnsi="Calibri" w:cs="Calibri"/>
                <w:color w:val="000000"/>
                <w:sz w:val="18"/>
                <w:szCs w:val="18"/>
                <w:highlight w:val="yellow"/>
                <w:lang w:bidi="ar-SA"/>
              </w:rPr>
              <w:t>18.4</w:t>
            </w:r>
          </w:p>
        </w:tc>
        <w:tc>
          <w:tcPr>
            <w:tcW w:w="682" w:type="pct"/>
            <w:tcBorders>
              <w:top w:val="nil"/>
              <w:left w:val="nil"/>
              <w:bottom w:val="nil"/>
              <w:right w:val="single" w:sz="4" w:space="0" w:color="auto"/>
            </w:tcBorders>
            <w:shd w:val="clear" w:color="auto" w:fill="auto"/>
            <w:noWrap/>
            <w:vAlign w:val="center"/>
            <w:hideMark/>
          </w:tcPr>
          <w:p w14:paraId="4AAB334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19.8</w:t>
            </w:r>
          </w:p>
        </w:tc>
        <w:tc>
          <w:tcPr>
            <w:tcW w:w="334" w:type="pct"/>
            <w:tcBorders>
              <w:top w:val="nil"/>
              <w:left w:val="nil"/>
              <w:bottom w:val="nil"/>
              <w:right w:val="single" w:sz="4" w:space="0" w:color="auto"/>
            </w:tcBorders>
            <w:shd w:val="clear" w:color="auto" w:fill="auto"/>
            <w:noWrap/>
            <w:vAlign w:val="center"/>
            <w:hideMark/>
          </w:tcPr>
          <w:p w14:paraId="24DB2AE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173013">
              <w:rPr>
                <w:rFonts w:ascii="Calibri" w:eastAsia="Times New Roman" w:hAnsi="Calibri" w:cs="Calibri"/>
                <w:color w:val="000000"/>
                <w:sz w:val="18"/>
                <w:szCs w:val="18"/>
                <w:highlight w:val="yellow"/>
                <w:lang w:bidi="ar-SA"/>
              </w:rPr>
              <w:t>18.4</w:t>
            </w:r>
          </w:p>
        </w:tc>
        <w:tc>
          <w:tcPr>
            <w:tcW w:w="318" w:type="pct"/>
            <w:tcBorders>
              <w:top w:val="nil"/>
              <w:left w:val="nil"/>
              <w:bottom w:val="nil"/>
              <w:right w:val="single" w:sz="4" w:space="0" w:color="auto"/>
            </w:tcBorders>
            <w:shd w:val="clear" w:color="auto" w:fill="auto"/>
            <w:noWrap/>
            <w:vAlign w:val="center"/>
            <w:hideMark/>
          </w:tcPr>
          <w:p w14:paraId="070A6A7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w:t>
            </w:r>
          </w:p>
        </w:tc>
        <w:tc>
          <w:tcPr>
            <w:tcW w:w="442" w:type="pct"/>
            <w:tcBorders>
              <w:top w:val="nil"/>
              <w:left w:val="nil"/>
              <w:bottom w:val="nil"/>
              <w:right w:val="single" w:sz="4" w:space="0" w:color="auto"/>
            </w:tcBorders>
            <w:shd w:val="clear" w:color="auto" w:fill="auto"/>
            <w:noWrap/>
            <w:vAlign w:val="center"/>
            <w:hideMark/>
          </w:tcPr>
          <w:p w14:paraId="35A2283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4.0</w:t>
            </w:r>
          </w:p>
        </w:tc>
        <w:tc>
          <w:tcPr>
            <w:tcW w:w="406" w:type="pct"/>
            <w:tcBorders>
              <w:top w:val="nil"/>
              <w:left w:val="nil"/>
              <w:bottom w:val="nil"/>
              <w:right w:val="single" w:sz="4" w:space="0" w:color="auto"/>
            </w:tcBorders>
            <w:shd w:val="clear" w:color="auto" w:fill="auto"/>
            <w:noWrap/>
            <w:vAlign w:val="center"/>
            <w:hideMark/>
          </w:tcPr>
          <w:p w14:paraId="28ECFA6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4.4</w:t>
            </w:r>
          </w:p>
        </w:tc>
      </w:tr>
      <w:tr w:rsidR="004A4A91" w:rsidRPr="00314EC5" w14:paraId="2D49916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FC1C42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Temperature Plant </w:t>
            </w:r>
            <w:proofErr w:type="spellStart"/>
            <w:r w:rsidRPr="00314EC5">
              <w:rPr>
                <w:rFonts w:ascii="Calibri" w:eastAsia="Times New Roman" w:hAnsi="Calibri" w:cs="Calibri"/>
                <w:color w:val="000000"/>
                <w:sz w:val="18"/>
                <w:szCs w:val="18"/>
                <w:lang w:bidi="ar-SA"/>
              </w:rPr>
              <w:t>Influent.C</w:t>
            </w:r>
            <w:proofErr w:type="spellEnd"/>
          </w:p>
        </w:tc>
        <w:tc>
          <w:tcPr>
            <w:tcW w:w="240" w:type="pct"/>
            <w:tcBorders>
              <w:top w:val="nil"/>
              <w:left w:val="nil"/>
              <w:bottom w:val="nil"/>
              <w:right w:val="single" w:sz="4" w:space="0" w:color="auto"/>
            </w:tcBorders>
            <w:shd w:val="clear" w:color="auto" w:fill="auto"/>
            <w:noWrap/>
            <w:vAlign w:val="center"/>
            <w:hideMark/>
          </w:tcPr>
          <w:p w14:paraId="678FAAF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0D9FB86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437210F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0A02EEB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18.4</w:t>
            </w:r>
          </w:p>
        </w:tc>
        <w:tc>
          <w:tcPr>
            <w:tcW w:w="682" w:type="pct"/>
            <w:tcBorders>
              <w:top w:val="nil"/>
              <w:left w:val="nil"/>
              <w:bottom w:val="nil"/>
              <w:right w:val="single" w:sz="4" w:space="0" w:color="auto"/>
            </w:tcBorders>
            <w:shd w:val="clear" w:color="auto" w:fill="auto"/>
            <w:noWrap/>
            <w:vAlign w:val="center"/>
            <w:hideMark/>
          </w:tcPr>
          <w:p w14:paraId="2D8CA16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19.8</w:t>
            </w:r>
          </w:p>
        </w:tc>
        <w:tc>
          <w:tcPr>
            <w:tcW w:w="334" w:type="pct"/>
            <w:tcBorders>
              <w:top w:val="nil"/>
              <w:left w:val="nil"/>
              <w:bottom w:val="nil"/>
              <w:right w:val="single" w:sz="4" w:space="0" w:color="auto"/>
            </w:tcBorders>
            <w:shd w:val="clear" w:color="auto" w:fill="auto"/>
            <w:noWrap/>
            <w:vAlign w:val="center"/>
            <w:hideMark/>
          </w:tcPr>
          <w:p w14:paraId="071975E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18.4</w:t>
            </w:r>
          </w:p>
        </w:tc>
        <w:tc>
          <w:tcPr>
            <w:tcW w:w="318" w:type="pct"/>
            <w:tcBorders>
              <w:top w:val="nil"/>
              <w:left w:val="nil"/>
              <w:bottom w:val="nil"/>
              <w:right w:val="single" w:sz="4" w:space="0" w:color="auto"/>
            </w:tcBorders>
            <w:shd w:val="clear" w:color="auto" w:fill="auto"/>
            <w:noWrap/>
            <w:vAlign w:val="center"/>
            <w:hideMark/>
          </w:tcPr>
          <w:p w14:paraId="76CC748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w:t>
            </w:r>
          </w:p>
        </w:tc>
        <w:tc>
          <w:tcPr>
            <w:tcW w:w="442" w:type="pct"/>
            <w:tcBorders>
              <w:top w:val="nil"/>
              <w:left w:val="nil"/>
              <w:bottom w:val="nil"/>
              <w:right w:val="single" w:sz="4" w:space="0" w:color="auto"/>
            </w:tcBorders>
            <w:shd w:val="clear" w:color="auto" w:fill="auto"/>
            <w:noWrap/>
            <w:vAlign w:val="center"/>
            <w:hideMark/>
          </w:tcPr>
          <w:p w14:paraId="1C9E806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4.0</w:t>
            </w:r>
          </w:p>
        </w:tc>
        <w:tc>
          <w:tcPr>
            <w:tcW w:w="406" w:type="pct"/>
            <w:tcBorders>
              <w:top w:val="nil"/>
              <w:left w:val="nil"/>
              <w:bottom w:val="nil"/>
              <w:right w:val="single" w:sz="4" w:space="0" w:color="auto"/>
            </w:tcBorders>
            <w:shd w:val="clear" w:color="auto" w:fill="auto"/>
            <w:noWrap/>
            <w:vAlign w:val="center"/>
            <w:hideMark/>
          </w:tcPr>
          <w:p w14:paraId="07B1064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4.4</w:t>
            </w:r>
          </w:p>
        </w:tc>
      </w:tr>
      <w:tr w:rsidR="004A4A91" w:rsidRPr="00314EC5" w14:paraId="019D516B"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A5AFEB1" w14:textId="6F4FB6A0"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TKN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0FE9BEF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225</w:t>
            </w:r>
          </w:p>
        </w:tc>
        <w:tc>
          <w:tcPr>
            <w:tcW w:w="682" w:type="pct"/>
            <w:tcBorders>
              <w:top w:val="nil"/>
              <w:left w:val="nil"/>
              <w:bottom w:val="nil"/>
              <w:right w:val="single" w:sz="4" w:space="0" w:color="auto"/>
            </w:tcBorders>
            <w:shd w:val="clear" w:color="auto" w:fill="auto"/>
            <w:noWrap/>
            <w:vAlign w:val="center"/>
            <w:hideMark/>
          </w:tcPr>
          <w:p w14:paraId="154EFA1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11DD3CB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6F6E213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8.4</w:t>
            </w:r>
          </w:p>
        </w:tc>
        <w:tc>
          <w:tcPr>
            <w:tcW w:w="682" w:type="pct"/>
            <w:tcBorders>
              <w:top w:val="nil"/>
              <w:left w:val="nil"/>
              <w:bottom w:val="nil"/>
              <w:right w:val="single" w:sz="4" w:space="0" w:color="auto"/>
            </w:tcBorders>
            <w:shd w:val="clear" w:color="auto" w:fill="auto"/>
            <w:noWrap/>
            <w:vAlign w:val="center"/>
            <w:hideMark/>
          </w:tcPr>
          <w:p w14:paraId="6EFC85A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8.3</w:t>
            </w:r>
          </w:p>
        </w:tc>
        <w:tc>
          <w:tcPr>
            <w:tcW w:w="334" w:type="pct"/>
            <w:tcBorders>
              <w:top w:val="nil"/>
              <w:left w:val="nil"/>
              <w:bottom w:val="nil"/>
              <w:right w:val="single" w:sz="4" w:space="0" w:color="auto"/>
            </w:tcBorders>
            <w:shd w:val="clear" w:color="auto" w:fill="auto"/>
            <w:noWrap/>
            <w:vAlign w:val="center"/>
            <w:hideMark/>
          </w:tcPr>
          <w:p w14:paraId="689F651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8.6</w:t>
            </w:r>
          </w:p>
        </w:tc>
        <w:tc>
          <w:tcPr>
            <w:tcW w:w="318" w:type="pct"/>
            <w:tcBorders>
              <w:top w:val="nil"/>
              <w:left w:val="nil"/>
              <w:bottom w:val="nil"/>
              <w:right w:val="single" w:sz="4" w:space="0" w:color="auto"/>
            </w:tcBorders>
            <w:shd w:val="clear" w:color="auto" w:fill="auto"/>
            <w:noWrap/>
            <w:vAlign w:val="center"/>
            <w:hideMark/>
          </w:tcPr>
          <w:p w14:paraId="45F67AC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2.9</w:t>
            </w:r>
          </w:p>
        </w:tc>
        <w:tc>
          <w:tcPr>
            <w:tcW w:w="442" w:type="pct"/>
            <w:tcBorders>
              <w:top w:val="nil"/>
              <w:left w:val="nil"/>
              <w:bottom w:val="nil"/>
              <w:right w:val="single" w:sz="4" w:space="0" w:color="auto"/>
            </w:tcBorders>
            <w:shd w:val="clear" w:color="auto" w:fill="auto"/>
            <w:noWrap/>
            <w:vAlign w:val="center"/>
            <w:hideMark/>
          </w:tcPr>
          <w:p w14:paraId="1BD0E01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w:t>
            </w:r>
          </w:p>
        </w:tc>
        <w:tc>
          <w:tcPr>
            <w:tcW w:w="406" w:type="pct"/>
            <w:tcBorders>
              <w:top w:val="nil"/>
              <w:left w:val="nil"/>
              <w:bottom w:val="nil"/>
              <w:right w:val="single" w:sz="4" w:space="0" w:color="auto"/>
            </w:tcBorders>
            <w:shd w:val="clear" w:color="auto" w:fill="auto"/>
            <w:noWrap/>
            <w:vAlign w:val="center"/>
            <w:hideMark/>
          </w:tcPr>
          <w:p w14:paraId="373183E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2.9</w:t>
            </w:r>
          </w:p>
        </w:tc>
      </w:tr>
      <w:tr w:rsidR="004A4A91" w:rsidRPr="00314EC5" w14:paraId="529FBCB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B4920F5" w14:textId="29DBBF23"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TKN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0F821B7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226</w:t>
            </w:r>
          </w:p>
        </w:tc>
        <w:tc>
          <w:tcPr>
            <w:tcW w:w="682" w:type="pct"/>
            <w:tcBorders>
              <w:top w:val="nil"/>
              <w:left w:val="nil"/>
              <w:bottom w:val="nil"/>
              <w:right w:val="single" w:sz="4" w:space="0" w:color="auto"/>
            </w:tcBorders>
            <w:shd w:val="clear" w:color="auto" w:fill="auto"/>
            <w:noWrap/>
            <w:vAlign w:val="center"/>
            <w:hideMark/>
          </w:tcPr>
          <w:p w14:paraId="0D65708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53</w:t>
            </w:r>
          </w:p>
        </w:tc>
        <w:tc>
          <w:tcPr>
            <w:tcW w:w="475" w:type="pct"/>
            <w:tcBorders>
              <w:top w:val="nil"/>
              <w:left w:val="nil"/>
              <w:bottom w:val="nil"/>
              <w:right w:val="single" w:sz="4" w:space="0" w:color="auto"/>
            </w:tcBorders>
            <w:shd w:val="clear" w:color="auto" w:fill="auto"/>
            <w:noWrap/>
            <w:vAlign w:val="center"/>
            <w:hideMark/>
          </w:tcPr>
          <w:p w14:paraId="0799B7C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165</w:t>
            </w:r>
          </w:p>
        </w:tc>
        <w:tc>
          <w:tcPr>
            <w:tcW w:w="318" w:type="pct"/>
            <w:tcBorders>
              <w:top w:val="nil"/>
              <w:left w:val="nil"/>
              <w:bottom w:val="nil"/>
              <w:right w:val="single" w:sz="4" w:space="0" w:color="auto"/>
            </w:tcBorders>
            <w:shd w:val="clear" w:color="auto" w:fill="auto"/>
            <w:noWrap/>
            <w:vAlign w:val="center"/>
            <w:hideMark/>
          </w:tcPr>
          <w:p w14:paraId="2F2C244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173013">
              <w:rPr>
                <w:rFonts w:ascii="Calibri" w:eastAsia="Times New Roman" w:hAnsi="Calibri" w:cs="Calibri"/>
                <w:color w:val="000000"/>
                <w:sz w:val="18"/>
                <w:szCs w:val="18"/>
                <w:highlight w:val="yellow"/>
                <w:lang w:bidi="ar-SA"/>
              </w:rPr>
              <w:t>31.9</w:t>
            </w:r>
          </w:p>
        </w:tc>
        <w:tc>
          <w:tcPr>
            <w:tcW w:w="682" w:type="pct"/>
            <w:tcBorders>
              <w:top w:val="nil"/>
              <w:left w:val="nil"/>
              <w:bottom w:val="nil"/>
              <w:right w:val="single" w:sz="4" w:space="0" w:color="auto"/>
            </w:tcBorders>
            <w:shd w:val="clear" w:color="auto" w:fill="auto"/>
            <w:noWrap/>
            <w:vAlign w:val="center"/>
            <w:hideMark/>
          </w:tcPr>
          <w:p w14:paraId="4B776A0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33.7</w:t>
            </w:r>
          </w:p>
        </w:tc>
        <w:tc>
          <w:tcPr>
            <w:tcW w:w="334" w:type="pct"/>
            <w:tcBorders>
              <w:top w:val="nil"/>
              <w:left w:val="nil"/>
              <w:bottom w:val="nil"/>
              <w:right w:val="single" w:sz="4" w:space="0" w:color="auto"/>
            </w:tcBorders>
            <w:shd w:val="clear" w:color="auto" w:fill="auto"/>
            <w:noWrap/>
            <w:vAlign w:val="center"/>
            <w:hideMark/>
          </w:tcPr>
          <w:p w14:paraId="3F2A73C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173013">
              <w:rPr>
                <w:rFonts w:ascii="Calibri" w:eastAsia="Times New Roman" w:hAnsi="Calibri" w:cs="Calibri"/>
                <w:color w:val="000000"/>
                <w:sz w:val="18"/>
                <w:szCs w:val="18"/>
                <w:highlight w:val="yellow"/>
                <w:lang w:bidi="ar-SA"/>
              </w:rPr>
              <w:t>31.9</w:t>
            </w:r>
          </w:p>
        </w:tc>
        <w:tc>
          <w:tcPr>
            <w:tcW w:w="318" w:type="pct"/>
            <w:tcBorders>
              <w:top w:val="nil"/>
              <w:left w:val="nil"/>
              <w:bottom w:val="nil"/>
              <w:right w:val="single" w:sz="4" w:space="0" w:color="auto"/>
            </w:tcBorders>
            <w:shd w:val="clear" w:color="auto" w:fill="auto"/>
            <w:noWrap/>
            <w:vAlign w:val="center"/>
            <w:hideMark/>
          </w:tcPr>
          <w:p w14:paraId="5AA87F7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6.5</w:t>
            </w:r>
          </w:p>
        </w:tc>
        <w:tc>
          <w:tcPr>
            <w:tcW w:w="442" w:type="pct"/>
            <w:tcBorders>
              <w:top w:val="nil"/>
              <w:left w:val="nil"/>
              <w:bottom w:val="nil"/>
              <w:right w:val="single" w:sz="4" w:space="0" w:color="auto"/>
            </w:tcBorders>
            <w:shd w:val="clear" w:color="auto" w:fill="auto"/>
            <w:noWrap/>
            <w:vAlign w:val="center"/>
            <w:hideMark/>
          </w:tcPr>
          <w:p w14:paraId="0D2FFBB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4.7</w:t>
            </w:r>
          </w:p>
        </w:tc>
        <w:tc>
          <w:tcPr>
            <w:tcW w:w="406" w:type="pct"/>
            <w:tcBorders>
              <w:top w:val="nil"/>
              <w:left w:val="nil"/>
              <w:bottom w:val="nil"/>
              <w:right w:val="single" w:sz="4" w:space="0" w:color="auto"/>
            </w:tcBorders>
            <w:shd w:val="clear" w:color="auto" w:fill="auto"/>
            <w:noWrap/>
            <w:vAlign w:val="center"/>
            <w:hideMark/>
          </w:tcPr>
          <w:p w14:paraId="04D74C8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6.7</w:t>
            </w:r>
          </w:p>
        </w:tc>
      </w:tr>
      <w:tr w:rsidR="004A4A91" w:rsidRPr="00314EC5" w14:paraId="3372E1CA"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517CB57" w14:textId="4132C26B"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Total Phosphorus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Effluent.mg/L</w:t>
            </w:r>
          </w:p>
        </w:tc>
        <w:tc>
          <w:tcPr>
            <w:tcW w:w="240" w:type="pct"/>
            <w:tcBorders>
              <w:top w:val="nil"/>
              <w:left w:val="nil"/>
              <w:bottom w:val="nil"/>
              <w:right w:val="single" w:sz="4" w:space="0" w:color="auto"/>
            </w:tcBorders>
            <w:shd w:val="clear" w:color="auto" w:fill="auto"/>
            <w:noWrap/>
            <w:vAlign w:val="center"/>
            <w:hideMark/>
          </w:tcPr>
          <w:p w14:paraId="0CE0A30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104</w:t>
            </w:r>
          </w:p>
        </w:tc>
        <w:tc>
          <w:tcPr>
            <w:tcW w:w="682" w:type="pct"/>
            <w:tcBorders>
              <w:top w:val="nil"/>
              <w:left w:val="nil"/>
              <w:bottom w:val="nil"/>
              <w:right w:val="single" w:sz="4" w:space="0" w:color="auto"/>
            </w:tcBorders>
            <w:shd w:val="clear" w:color="auto" w:fill="auto"/>
            <w:noWrap/>
            <w:vAlign w:val="center"/>
            <w:hideMark/>
          </w:tcPr>
          <w:p w14:paraId="20DBC00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24</w:t>
            </w:r>
          </w:p>
        </w:tc>
        <w:tc>
          <w:tcPr>
            <w:tcW w:w="475" w:type="pct"/>
            <w:tcBorders>
              <w:top w:val="nil"/>
              <w:left w:val="nil"/>
              <w:bottom w:val="nil"/>
              <w:right w:val="single" w:sz="4" w:space="0" w:color="auto"/>
            </w:tcBorders>
            <w:shd w:val="clear" w:color="auto" w:fill="auto"/>
            <w:noWrap/>
            <w:vAlign w:val="center"/>
            <w:hideMark/>
          </w:tcPr>
          <w:p w14:paraId="2963918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76</w:t>
            </w:r>
          </w:p>
        </w:tc>
        <w:tc>
          <w:tcPr>
            <w:tcW w:w="318" w:type="pct"/>
            <w:tcBorders>
              <w:top w:val="nil"/>
              <w:left w:val="nil"/>
              <w:bottom w:val="nil"/>
              <w:right w:val="single" w:sz="4" w:space="0" w:color="auto"/>
            </w:tcBorders>
            <w:shd w:val="clear" w:color="auto" w:fill="auto"/>
            <w:noWrap/>
            <w:vAlign w:val="center"/>
            <w:hideMark/>
          </w:tcPr>
          <w:p w14:paraId="6BD1F97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1.6</w:t>
            </w:r>
          </w:p>
        </w:tc>
        <w:tc>
          <w:tcPr>
            <w:tcW w:w="682" w:type="pct"/>
            <w:tcBorders>
              <w:top w:val="nil"/>
              <w:left w:val="nil"/>
              <w:bottom w:val="nil"/>
              <w:right w:val="single" w:sz="4" w:space="0" w:color="auto"/>
            </w:tcBorders>
            <w:shd w:val="clear" w:color="auto" w:fill="auto"/>
            <w:noWrap/>
            <w:vAlign w:val="center"/>
            <w:hideMark/>
          </w:tcPr>
          <w:p w14:paraId="715B86B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w:t>
            </w:r>
          </w:p>
        </w:tc>
        <w:tc>
          <w:tcPr>
            <w:tcW w:w="334" w:type="pct"/>
            <w:tcBorders>
              <w:top w:val="nil"/>
              <w:left w:val="nil"/>
              <w:bottom w:val="nil"/>
              <w:right w:val="single" w:sz="4" w:space="0" w:color="auto"/>
            </w:tcBorders>
            <w:shd w:val="clear" w:color="auto" w:fill="auto"/>
            <w:noWrap/>
            <w:vAlign w:val="center"/>
            <w:hideMark/>
          </w:tcPr>
          <w:p w14:paraId="5F4C27D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w:t>
            </w:r>
          </w:p>
        </w:tc>
        <w:tc>
          <w:tcPr>
            <w:tcW w:w="318" w:type="pct"/>
            <w:tcBorders>
              <w:top w:val="nil"/>
              <w:left w:val="nil"/>
              <w:bottom w:val="nil"/>
              <w:right w:val="single" w:sz="4" w:space="0" w:color="auto"/>
            </w:tcBorders>
            <w:shd w:val="clear" w:color="auto" w:fill="auto"/>
            <w:noWrap/>
            <w:vAlign w:val="center"/>
            <w:hideMark/>
          </w:tcPr>
          <w:p w14:paraId="07A2669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w:t>
            </w:r>
          </w:p>
        </w:tc>
        <w:tc>
          <w:tcPr>
            <w:tcW w:w="442" w:type="pct"/>
            <w:tcBorders>
              <w:top w:val="nil"/>
              <w:left w:val="nil"/>
              <w:bottom w:val="nil"/>
              <w:right w:val="single" w:sz="4" w:space="0" w:color="auto"/>
            </w:tcBorders>
            <w:shd w:val="clear" w:color="auto" w:fill="auto"/>
            <w:noWrap/>
            <w:vAlign w:val="center"/>
            <w:hideMark/>
          </w:tcPr>
          <w:p w14:paraId="7C455FE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w:t>
            </w:r>
          </w:p>
        </w:tc>
        <w:tc>
          <w:tcPr>
            <w:tcW w:w="406" w:type="pct"/>
            <w:tcBorders>
              <w:top w:val="nil"/>
              <w:left w:val="nil"/>
              <w:bottom w:val="nil"/>
              <w:right w:val="single" w:sz="4" w:space="0" w:color="auto"/>
            </w:tcBorders>
            <w:shd w:val="clear" w:color="auto" w:fill="auto"/>
            <w:noWrap/>
            <w:vAlign w:val="center"/>
            <w:hideMark/>
          </w:tcPr>
          <w:p w14:paraId="0C7D069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0.9</w:t>
            </w:r>
          </w:p>
        </w:tc>
      </w:tr>
      <w:tr w:rsidR="004A4A91" w:rsidRPr="00314EC5" w14:paraId="006D30B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94CE3CA" w14:textId="2FC39EA3"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Total Phosphorus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Influent.mg/L</w:t>
            </w:r>
          </w:p>
        </w:tc>
        <w:tc>
          <w:tcPr>
            <w:tcW w:w="240" w:type="pct"/>
            <w:tcBorders>
              <w:top w:val="nil"/>
              <w:left w:val="nil"/>
              <w:bottom w:val="nil"/>
              <w:right w:val="single" w:sz="4" w:space="0" w:color="auto"/>
            </w:tcBorders>
            <w:shd w:val="clear" w:color="auto" w:fill="auto"/>
            <w:noWrap/>
            <w:vAlign w:val="center"/>
            <w:hideMark/>
          </w:tcPr>
          <w:p w14:paraId="75CB9B5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104</w:t>
            </w:r>
          </w:p>
        </w:tc>
        <w:tc>
          <w:tcPr>
            <w:tcW w:w="682" w:type="pct"/>
            <w:tcBorders>
              <w:top w:val="nil"/>
              <w:left w:val="nil"/>
              <w:bottom w:val="nil"/>
              <w:right w:val="single" w:sz="4" w:space="0" w:color="auto"/>
            </w:tcBorders>
            <w:shd w:val="clear" w:color="auto" w:fill="auto"/>
            <w:noWrap/>
            <w:vAlign w:val="center"/>
            <w:hideMark/>
          </w:tcPr>
          <w:p w14:paraId="1F12519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24</w:t>
            </w:r>
          </w:p>
        </w:tc>
        <w:tc>
          <w:tcPr>
            <w:tcW w:w="475" w:type="pct"/>
            <w:tcBorders>
              <w:top w:val="nil"/>
              <w:left w:val="nil"/>
              <w:bottom w:val="nil"/>
              <w:right w:val="single" w:sz="4" w:space="0" w:color="auto"/>
            </w:tcBorders>
            <w:shd w:val="clear" w:color="auto" w:fill="auto"/>
            <w:noWrap/>
            <w:vAlign w:val="center"/>
            <w:hideMark/>
          </w:tcPr>
          <w:p w14:paraId="1CD0B55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76</w:t>
            </w:r>
          </w:p>
        </w:tc>
        <w:tc>
          <w:tcPr>
            <w:tcW w:w="318" w:type="pct"/>
            <w:tcBorders>
              <w:top w:val="nil"/>
              <w:left w:val="nil"/>
              <w:bottom w:val="nil"/>
              <w:right w:val="single" w:sz="4" w:space="0" w:color="auto"/>
            </w:tcBorders>
            <w:shd w:val="clear" w:color="auto" w:fill="auto"/>
            <w:noWrap/>
            <w:vAlign w:val="center"/>
            <w:hideMark/>
          </w:tcPr>
          <w:p w14:paraId="0DC9C03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3.9</w:t>
            </w:r>
          </w:p>
        </w:tc>
        <w:tc>
          <w:tcPr>
            <w:tcW w:w="682" w:type="pct"/>
            <w:tcBorders>
              <w:top w:val="nil"/>
              <w:left w:val="nil"/>
              <w:bottom w:val="nil"/>
              <w:right w:val="single" w:sz="4" w:space="0" w:color="auto"/>
            </w:tcBorders>
            <w:shd w:val="clear" w:color="auto" w:fill="auto"/>
            <w:noWrap/>
            <w:vAlign w:val="center"/>
            <w:hideMark/>
          </w:tcPr>
          <w:p w14:paraId="0FE0EB1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4.4</w:t>
            </w:r>
          </w:p>
        </w:tc>
        <w:tc>
          <w:tcPr>
            <w:tcW w:w="334" w:type="pct"/>
            <w:tcBorders>
              <w:top w:val="nil"/>
              <w:left w:val="nil"/>
              <w:bottom w:val="nil"/>
              <w:right w:val="single" w:sz="4" w:space="0" w:color="auto"/>
            </w:tcBorders>
            <w:shd w:val="clear" w:color="auto" w:fill="auto"/>
            <w:noWrap/>
            <w:vAlign w:val="center"/>
            <w:hideMark/>
          </w:tcPr>
          <w:p w14:paraId="42A849D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3.8</w:t>
            </w:r>
          </w:p>
        </w:tc>
        <w:tc>
          <w:tcPr>
            <w:tcW w:w="318" w:type="pct"/>
            <w:tcBorders>
              <w:top w:val="nil"/>
              <w:left w:val="nil"/>
              <w:bottom w:val="nil"/>
              <w:right w:val="single" w:sz="4" w:space="0" w:color="auto"/>
            </w:tcBorders>
            <w:shd w:val="clear" w:color="auto" w:fill="auto"/>
            <w:noWrap/>
            <w:vAlign w:val="center"/>
            <w:hideMark/>
          </w:tcPr>
          <w:p w14:paraId="4D24BD0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w:t>
            </w:r>
          </w:p>
        </w:tc>
        <w:tc>
          <w:tcPr>
            <w:tcW w:w="442" w:type="pct"/>
            <w:tcBorders>
              <w:top w:val="nil"/>
              <w:left w:val="nil"/>
              <w:bottom w:val="nil"/>
              <w:right w:val="single" w:sz="4" w:space="0" w:color="auto"/>
            </w:tcBorders>
            <w:shd w:val="clear" w:color="auto" w:fill="auto"/>
            <w:noWrap/>
            <w:vAlign w:val="center"/>
            <w:hideMark/>
          </w:tcPr>
          <w:p w14:paraId="15758BA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0.9</w:t>
            </w:r>
          </w:p>
        </w:tc>
        <w:tc>
          <w:tcPr>
            <w:tcW w:w="406" w:type="pct"/>
            <w:tcBorders>
              <w:top w:val="nil"/>
              <w:left w:val="nil"/>
              <w:bottom w:val="nil"/>
              <w:right w:val="single" w:sz="4" w:space="0" w:color="auto"/>
            </w:tcBorders>
            <w:shd w:val="clear" w:color="auto" w:fill="auto"/>
            <w:noWrap/>
            <w:vAlign w:val="center"/>
            <w:hideMark/>
          </w:tcPr>
          <w:p w14:paraId="597BE0D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w:t>
            </w:r>
          </w:p>
        </w:tc>
      </w:tr>
      <w:tr w:rsidR="004A4A91" w:rsidRPr="00314EC5" w14:paraId="0C7BC6A3"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7F1733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lastRenderedPageBreak/>
              <w:t>TSS Aerator Effluent.mg/L</w:t>
            </w:r>
          </w:p>
        </w:tc>
        <w:tc>
          <w:tcPr>
            <w:tcW w:w="240" w:type="pct"/>
            <w:tcBorders>
              <w:top w:val="nil"/>
              <w:left w:val="nil"/>
              <w:bottom w:val="nil"/>
              <w:right w:val="single" w:sz="4" w:space="0" w:color="auto"/>
            </w:tcBorders>
            <w:shd w:val="clear" w:color="auto" w:fill="auto"/>
            <w:noWrap/>
            <w:vAlign w:val="center"/>
            <w:hideMark/>
          </w:tcPr>
          <w:p w14:paraId="04DE671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1,555</w:t>
            </w:r>
          </w:p>
        </w:tc>
        <w:tc>
          <w:tcPr>
            <w:tcW w:w="682" w:type="pct"/>
            <w:tcBorders>
              <w:top w:val="nil"/>
              <w:left w:val="nil"/>
              <w:bottom w:val="nil"/>
              <w:right w:val="single" w:sz="4" w:space="0" w:color="auto"/>
            </w:tcBorders>
            <w:shd w:val="clear" w:color="auto" w:fill="auto"/>
            <w:noWrap/>
            <w:vAlign w:val="center"/>
            <w:hideMark/>
          </w:tcPr>
          <w:p w14:paraId="6326B04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5E449CF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1,138</w:t>
            </w:r>
          </w:p>
        </w:tc>
        <w:tc>
          <w:tcPr>
            <w:tcW w:w="318" w:type="pct"/>
            <w:tcBorders>
              <w:top w:val="nil"/>
              <w:left w:val="nil"/>
              <w:bottom w:val="nil"/>
              <w:right w:val="single" w:sz="4" w:space="0" w:color="auto"/>
            </w:tcBorders>
            <w:shd w:val="clear" w:color="auto" w:fill="auto"/>
            <w:noWrap/>
            <w:vAlign w:val="center"/>
            <w:hideMark/>
          </w:tcPr>
          <w:p w14:paraId="094639B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1,569.5</w:t>
            </w:r>
          </w:p>
        </w:tc>
        <w:tc>
          <w:tcPr>
            <w:tcW w:w="682" w:type="pct"/>
            <w:tcBorders>
              <w:top w:val="nil"/>
              <w:left w:val="nil"/>
              <w:bottom w:val="nil"/>
              <w:right w:val="single" w:sz="4" w:space="0" w:color="auto"/>
            </w:tcBorders>
            <w:shd w:val="clear" w:color="auto" w:fill="auto"/>
            <w:noWrap/>
            <w:vAlign w:val="center"/>
            <w:hideMark/>
          </w:tcPr>
          <w:p w14:paraId="6620419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1,572.8</w:t>
            </w:r>
          </w:p>
        </w:tc>
        <w:tc>
          <w:tcPr>
            <w:tcW w:w="334" w:type="pct"/>
            <w:tcBorders>
              <w:top w:val="nil"/>
              <w:left w:val="nil"/>
              <w:bottom w:val="nil"/>
              <w:right w:val="single" w:sz="4" w:space="0" w:color="auto"/>
            </w:tcBorders>
            <w:shd w:val="clear" w:color="auto" w:fill="auto"/>
            <w:noWrap/>
            <w:vAlign w:val="center"/>
            <w:hideMark/>
          </w:tcPr>
          <w:p w14:paraId="7E806B0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1,490.6</w:t>
            </w:r>
          </w:p>
        </w:tc>
        <w:tc>
          <w:tcPr>
            <w:tcW w:w="318" w:type="pct"/>
            <w:tcBorders>
              <w:top w:val="nil"/>
              <w:left w:val="nil"/>
              <w:bottom w:val="nil"/>
              <w:right w:val="single" w:sz="4" w:space="0" w:color="auto"/>
            </w:tcBorders>
            <w:shd w:val="clear" w:color="auto" w:fill="auto"/>
            <w:noWrap/>
            <w:vAlign w:val="center"/>
            <w:hideMark/>
          </w:tcPr>
          <w:p w14:paraId="1F98034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607.6</w:t>
            </w:r>
          </w:p>
        </w:tc>
        <w:tc>
          <w:tcPr>
            <w:tcW w:w="442" w:type="pct"/>
            <w:tcBorders>
              <w:top w:val="nil"/>
              <w:left w:val="nil"/>
              <w:bottom w:val="nil"/>
              <w:right w:val="single" w:sz="4" w:space="0" w:color="auto"/>
            </w:tcBorders>
            <w:shd w:val="clear" w:color="auto" w:fill="auto"/>
            <w:noWrap/>
            <w:vAlign w:val="center"/>
            <w:hideMark/>
          </w:tcPr>
          <w:p w14:paraId="25C38DB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441.9</w:t>
            </w:r>
          </w:p>
        </w:tc>
        <w:tc>
          <w:tcPr>
            <w:tcW w:w="406" w:type="pct"/>
            <w:tcBorders>
              <w:top w:val="nil"/>
              <w:left w:val="nil"/>
              <w:bottom w:val="nil"/>
              <w:right w:val="single" w:sz="4" w:space="0" w:color="auto"/>
            </w:tcBorders>
            <w:shd w:val="clear" w:color="auto" w:fill="auto"/>
            <w:noWrap/>
            <w:vAlign w:val="center"/>
            <w:hideMark/>
          </w:tcPr>
          <w:p w14:paraId="5A1FAEA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655.8</w:t>
            </w:r>
          </w:p>
        </w:tc>
      </w:tr>
      <w:tr w:rsidR="004A4A91" w:rsidRPr="00314EC5" w14:paraId="7FD38E5C"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038014C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TSS Avg Aerator.mg/L</w:t>
            </w:r>
          </w:p>
        </w:tc>
        <w:tc>
          <w:tcPr>
            <w:tcW w:w="240" w:type="pct"/>
            <w:tcBorders>
              <w:top w:val="nil"/>
              <w:left w:val="nil"/>
              <w:bottom w:val="nil"/>
              <w:right w:val="single" w:sz="4" w:space="0" w:color="auto"/>
            </w:tcBorders>
            <w:shd w:val="clear" w:color="auto" w:fill="auto"/>
            <w:noWrap/>
            <w:vAlign w:val="center"/>
            <w:hideMark/>
          </w:tcPr>
          <w:p w14:paraId="63A9437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867</w:t>
            </w:r>
          </w:p>
        </w:tc>
        <w:tc>
          <w:tcPr>
            <w:tcW w:w="682" w:type="pct"/>
            <w:tcBorders>
              <w:top w:val="nil"/>
              <w:left w:val="nil"/>
              <w:bottom w:val="nil"/>
              <w:right w:val="single" w:sz="4" w:space="0" w:color="auto"/>
            </w:tcBorders>
            <w:shd w:val="clear" w:color="auto" w:fill="auto"/>
            <w:noWrap/>
            <w:vAlign w:val="center"/>
            <w:hideMark/>
          </w:tcPr>
          <w:p w14:paraId="6F8F43F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203</w:t>
            </w:r>
          </w:p>
        </w:tc>
        <w:tc>
          <w:tcPr>
            <w:tcW w:w="475" w:type="pct"/>
            <w:tcBorders>
              <w:top w:val="nil"/>
              <w:left w:val="nil"/>
              <w:bottom w:val="nil"/>
              <w:right w:val="single" w:sz="4" w:space="0" w:color="auto"/>
            </w:tcBorders>
            <w:shd w:val="clear" w:color="auto" w:fill="auto"/>
            <w:noWrap/>
            <w:vAlign w:val="center"/>
            <w:hideMark/>
          </w:tcPr>
          <w:p w14:paraId="66302D7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629</w:t>
            </w:r>
          </w:p>
        </w:tc>
        <w:tc>
          <w:tcPr>
            <w:tcW w:w="318" w:type="pct"/>
            <w:tcBorders>
              <w:top w:val="nil"/>
              <w:left w:val="nil"/>
              <w:bottom w:val="nil"/>
              <w:right w:val="single" w:sz="4" w:space="0" w:color="auto"/>
            </w:tcBorders>
            <w:shd w:val="clear" w:color="auto" w:fill="auto"/>
            <w:noWrap/>
            <w:vAlign w:val="center"/>
            <w:hideMark/>
          </w:tcPr>
          <w:p w14:paraId="614DA92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1,358.8</w:t>
            </w:r>
          </w:p>
        </w:tc>
        <w:tc>
          <w:tcPr>
            <w:tcW w:w="682" w:type="pct"/>
            <w:tcBorders>
              <w:top w:val="nil"/>
              <w:left w:val="nil"/>
              <w:bottom w:val="nil"/>
              <w:right w:val="single" w:sz="4" w:space="0" w:color="auto"/>
            </w:tcBorders>
            <w:shd w:val="clear" w:color="auto" w:fill="auto"/>
            <w:noWrap/>
            <w:vAlign w:val="center"/>
            <w:hideMark/>
          </w:tcPr>
          <w:p w14:paraId="7B5F962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1,409.5</w:t>
            </w:r>
          </w:p>
        </w:tc>
        <w:tc>
          <w:tcPr>
            <w:tcW w:w="334" w:type="pct"/>
            <w:tcBorders>
              <w:top w:val="nil"/>
              <w:left w:val="nil"/>
              <w:bottom w:val="nil"/>
              <w:right w:val="single" w:sz="4" w:space="0" w:color="auto"/>
            </w:tcBorders>
            <w:shd w:val="clear" w:color="auto" w:fill="auto"/>
            <w:noWrap/>
            <w:vAlign w:val="center"/>
            <w:hideMark/>
          </w:tcPr>
          <w:p w14:paraId="1D107DE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1,298.7</w:t>
            </w:r>
          </w:p>
        </w:tc>
        <w:tc>
          <w:tcPr>
            <w:tcW w:w="318" w:type="pct"/>
            <w:tcBorders>
              <w:top w:val="nil"/>
              <w:left w:val="nil"/>
              <w:bottom w:val="nil"/>
              <w:right w:val="single" w:sz="4" w:space="0" w:color="auto"/>
            </w:tcBorders>
            <w:shd w:val="clear" w:color="auto" w:fill="auto"/>
            <w:noWrap/>
            <w:vAlign w:val="center"/>
            <w:hideMark/>
          </w:tcPr>
          <w:p w14:paraId="1CBC07F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475.5</w:t>
            </w:r>
          </w:p>
        </w:tc>
        <w:tc>
          <w:tcPr>
            <w:tcW w:w="442" w:type="pct"/>
            <w:tcBorders>
              <w:top w:val="nil"/>
              <w:left w:val="nil"/>
              <w:bottom w:val="nil"/>
              <w:right w:val="single" w:sz="4" w:space="0" w:color="auto"/>
            </w:tcBorders>
            <w:shd w:val="clear" w:color="auto" w:fill="auto"/>
            <w:noWrap/>
            <w:vAlign w:val="center"/>
            <w:hideMark/>
          </w:tcPr>
          <w:p w14:paraId="748AC69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466.2</w:t>
            </w:r>
          </w:p>
        </w:tc>
        <w:tc>
          <w:tcPr>
            <w:tcW w:w="406" w:type="pct"/>
            <w:tcBorders>
              <w:top w:val="nil"/>
              <w:left w:val="nil"/>
              <w:bottom w:val="nil"/>
              <w:right w:val="single" w:sz="4" w:space="0" w:color="auto"/>
            </w:tcBorders>
            <w:shd w:val="clear" w:color="auto" w:fill="auto"/>
            <w:noWrap/>
            <w:vAlign w:val="center"/>
            <w:hideMark/>
          </w:tcPr>
          <w:p w14:paraId="0AF1F86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468.8</w:t>
            </w:r>
          </w:p>
        </w:tc>
      </w:tr>
      <w:tr w:rsidR="004A4A91" w:rsidRPr="00314EC5" w14:paraId="2BDA628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20964CB" w14:textId="4255A514" w:rsidR="002D6810" w:rsidRPr="00173013" w:rsidRDefault="002D6810" w:rsidP="002D6810">
            <w:pPr>
              <w:spacing w:after="0"/>
              <w:jc w:val="center"/>
              <w:rPr>
                <w:rFonts w:ascii="Calibri" w:eastAsia="Times New Roman" w:hAnsi="Calibri" w:cs="Calibri"/>
                <w:color w:val="000000"/>
                <w:sz w:val="18"/>
                <w:szCs w:val="18"/>
                <w:highlight w:val="yellow"/>
                <w:lang w:bidi="ar-SA"/>
              </w:rPr>
            </w:pPr>
            <w:r w:rsidRPr="00173013">
              <w:rPr>
                <w:rFonts w:ascii="Calibri" w:eastAsia="Times New Roman" w:hAnsi="Calibri" w:cs="Calibri"/>
                <w:color w:val="000000"/>
                <w:sz w:val="18"/>
                <w:szCs w:val="18"/>
                <w:highlight w:val="yellow"/>
                <w:lang w:bidi="ar-SA"/>
              </w:rPr>
              <w:t xml:space="preserve">TSS </w:t>
            </w:r>
            <w:r w:rsidR="004A4A91">
              <w:rPr>
                <w:rFonts w:ascii="Calibri" w:eastAsia="Times New Roman" w:hAnsi="Calibri" w:cs="Calibri"/>
                <w:color w:val="000000"/>
                <w:sz w:val="18"/>
                <w:szCs w:val="18"/>
                <w:lang w:bidi="ar-SA"/>
              </w:rPr>
              <w:t>Plant</w:t>
            </w:r>
            <w:r w:rsidR="004A4A91" w:rsidRPr="00173013">
              <w:rPr>
                <w:rFonts w:ascii="Calibri" w:eastAsia="Times New Roman" w:hAnsi="Calibri" w:cs="Calibri"/>
                <w:color w:val="000000"/>
                <w:sz w:val="18"/>
                <w:szCs w:val="18"/>
                <w:highlight w:val="yellow"/>
                <w:lang w:bidi="ar-SA"/>
              </w:rPr>
              <w:t xml:space="preserve"> </w:t>
            </w:r>
            <w:r w:rsidRPr="00173013">
              <w:rPr>
                <w:rFonts w:ascii="Calibri" w:eastAsia="Times New Roman" w:hAnsi="Calibri" w:cs="Calibri"/>
                <w:color w:val="000000"/>
                <w:sz w:val="18"/>
                <w:szCs w:val="18"/>
                <w:highlight w:val="yellow"/>
                <w:lang w:bidi="ar-SA"/>
              </w:rPr>
              <w:t>Effluent Concentration.</w:t>
            </w:r>
            <w:r>
              <w:rPr>
                <w:rFonts w:ascii="Calibri" w:eastAsia="Times New Roman" w:hAnsi="Calibri" w:cs="Calibri"/>
                <w:color w:val="000000"/>
                <w:sz w:val="18"/>
                <w:szCs w:val="18"/>
                <w:highlight w:val="yellow"/>
                <w:lang w:bidi="ar-SA"/>
              </w:rPr>
              <w:t xml:space="preserve"> (mg/L )</w:t>
            </w:r>
          </w:p>
        </w:tc>
        <w:tc>
          <w:tcPr>
            <w:tcW w:w="240" w:type="pct"/>
            <w:tcBorders>
              <w:top w:val="nil"/>
              <w:left w:val="nil"/>
              <w:bottom w:val="nil"/>
              <w:right w:val="single" w:sz="4" w:space="0" w:color="auto"/>
            </w:tcBorders>
            <w:shd w:val="clear" w:color="auto" w:fill="auto"/>
            <w:noWrap/>
            <w:vAlign w:val="center"/>
            <w:hideMark/>
          </w:tcPr>
          <w:p w14:paraId="6D6CA5DF" w14:textId="77777777" w:rsidR="002D6810" w:rsidRPr="00893D30" w:rsidRDefault="002D6810" w:rsidP="002D6810">
            <w:pPr>
              <w:spacing w:after="0"/>
              <w:jc w:val="center"/>
              <w:rPr>
                <w:rFonts w:ascii="Calibri" w:eastAsia="Times New Roman" w:hAnsi="Calibri" w:cs="Calibri"/>
                <w:color w:val="000000"/>
                <w:sz w:val="18"/>
                <w:szCs w:val="18"/>
                <w:lang w:bidi="ar-SA"/>
              </w:rPr>
            </w:pPr>
            <w:r w:rsidRPr="00893D30">
              <w:rPr>
                <w:rFonts w:ascii="Calibri" w:eastAsia="Times New Roman" w:hAnsi="Calibri" w:cs="Calibri"/>
                <w:color w:val="000000"/>
                <w:sz w:val="18"/>
                <w:szCs w:val="18"/>
                <w:lang w:bidi="ar-SA"/>
              </w:rPr>
              <w:t>1,555</w:t>
            </w:r>
          </w:p>
        </w:tc>
        <w:tc>
          <w:tcPr>
            <w:tcW w:w="682" w:type="pct"/>
            <w:tcBorders>
              <w:top w:val="nil"/>
              <w:left w:val="nil"/>
              <w:bottom w:val="nil"/>
              <w:right w:val="single" w:sz="4" w:space="0" w:color="auto"/>
            </w:tcBorders>
            <w:shd w:val="clear" w:color="auto" w:fill="auto"/>
            <w:noWrap/>
            <w:vAlign w:val="center"/>
            <w:hideMark/>
          </w:tcPr>
          <w:p w14:paraId="7C244C07" w14:textId="77777777" w:rsidR="002D6810" w:rsidRPr="00CB4A68" w:rsidRDefault="002D6810" w:rsidP="002D6810">
            <w:pPr>
              <w:spacing w:after="0"/>
              <w:jc w:val="center"/>
              <w:rPr>
                <w:rFonts w:ascii="Calibri" w:eastAsia="Times New Roman" w:hAnsi="Calibri" w:cs="Calibri"/>
                <w:color w:val="000000"/>
                <w:sz w:val="18"/>
                <w:szCs w:val="18"/>
                <w:lang w:bidi="ar-SA"/>
              </w:rPr>
            </w:pPr>
            <w:r w:rsidRPr="00CB4A68">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178597AA" w14:textId="77777777" w:rsidR="002D6810" w:rsidRPr="000371D5" w:rsidRDefault="002D6810" w:rsidP="002D6810">
            <w:pPr>
              <w:spacing w:after="0"/>
              <w:jc w:val="center"/>
              <w:rPr>
                <w:rFonts w:ascii="Calibri" w:eastAsia="Times New Roman" w:hAnsi="Calibri" w:cs="Calibri"/>
                <w:color w:val="000000"/>
                <w:sz w:val="18"/>
                <w:szCs w:val="18"/>
                <w:lang w:bidi="ar-SA"/>
              </w:rPr>
            </w:pPr>
            <w:r w:rsidRPr="000371D5">
              <w:rPr>
                <w:rFonts w:ascii="Calibri" w:eastAsia="Times New Roman" w:hAnsi="Calibri" w:cs="Calibri"/>
                <w:color w:val="000000"/>
                <w:sz w:val="18"/>
                <w:szCs w:val="18"/>
                <w:lang w:bidi="ar-SA"/>
              </w:rPr>
              <w:t>1,138</w:t>
            </w:r>
          </w:p>
        </w:tc>
        <w:tc>
          <w:tcPr>
            <w:tcW w:w="318" w:type="pct"/>
            <w:tcBorders>
              <w:top w:val="nil"/>
              <w:left w:val="nil"/>
              <w:bottom w:val="nil"/>
              <w:right w:val="single" w:sz="4" w:space="0" w:color="auto"/>
            </w:tcBorders>
            <w:shd w:val="clear" w:color="auto" w:fill="auto"/>
            <w:noWrap/>
            <w:vAlign w:val="center"/>
            <w:hideMark/>
          </w:tcPr>
          <w:p w14:paraId="7B18169E" w14:textId="77777777" w:rsidR="002D6810" w:rsidRPr="00640FE6" w:rsidRDefault="002D6810" w:rsidP="002D6810">
            <w:pPr>
              <w:spacing w:after="0"/>
              <w:jc w:val="center"/>
              <w:rPr>
                <w:rFonts w:ascii="Calibri" w:eastAsia="Times New Roman" w:hAnsi="Calibri" w:cs="Calibri"/>
                <w:color w:val="000000"/>
                <w:sz w:val="18"/>
                <w:szCs w:val="18"/>
                <w:lang w:bidi="ar-SA"/>
              </w:rPr>
            </w:pPr>
            <w:r w:rsidRPr="00640FE6">
              <w:rPr>
                <w:rFonts w:ascii="Calibri" w:eastAsia="Times New Roman" w:hAnsi="Calibri" w:cs="Calibri"/>
                <w:color w:val="000000"/>
                <w:sz w:val="18"/>
                <w:szCs w:val="18"/>
                <w:lang w:bidi="ar-SA"/>
              </w:rPr>
              <w:t>8.7</w:t>
            </w:r>
          </w:p>
        </w:tc>
        <w:tc>
          <w:tcPr>
            <w:tcW w:w="682" w:type="pct"/>
            <w:tcBorders>
              <w:top w:val="nil"/>
              <w:left w:val="nil"/>
              <w:bottom w:val="nil"/>
              <w:right w:val="single" w:sz="4" w:space="0" w:color="auto"/>
            </w:tcBorders>
            <w:shd w:val="clear" w:color="auto" w:fill="auto"/>
            <w:noWrap/>
            <w:vAlign w:val="center"/>
            <w:hideMark/>
          </w:tcPr>
          <w:p w14:paraId="66289EA3" w14:textId="77777777" w:rsidR="002D6810" w:rsidRPr="00E701C0" w:rsidRDefault="002D6810" w:rsidP="002D6810">
            <w:pPr>
              <w:spacing w:after="0"/>
              <w:jc w:val="center"/>
              <w:rPr>
                <w:rFonts w:ascii="Calibri" w:eastAsia="Times New Roman" w:hAnsi="Calibri" w:cs="Calibri"/>
                <w:color w:val="000000"/>
                <w:sz w:val="18"/>
                <w:szCs w:val="18"/>
                <w:lang w:bidi="ar-SA"/>
              </w:rPr>
            </w:pPr>
            <w:r w:rsidRPr="00E701C0">
              <w:rPr>
                <w:rFonts w:ascii="Calibri" w:eastAsia="Times New Roman" w:hAnsi="Calibri" w:cs="Calibri"/>
                <w:color w:val="000000"/>
                <w:sz w:val="18"/>
                <w:szCs w:val="18"/>
                <w:lang w:bidi="ar-SA"/>
              </w:rPr>
              <w:t>9.2</w:t>
            </w:r>
          </w:p>
        </w:tc>
        <w:tc>
          <w:tcPr>
            <w:tcW w:w="334" w:type="pct"/>
            <w:tcBorders>
              <w:top w:val="nil"/>
              <w:left w:val="nil"/>
              <w:bottom w:val="nil"/>
              <w:right w:val="single" w:sz="4" w:space="0" w:color="auto"/>
            </w:tcBorders>
            <w:shd w:val="clear" w:color="auto" w:fill="auto"/>
            <w:noWrap/>
            <w:vAlign w:val="center"/>
            <w:hideMark/>
          </w:tcPr>
          <w:p w14:paraId="3F5ABB24" w14:textId="77777777" w:rsidR="002D6810" w:rsidRPr="004F0E45" w:rsidRDefault="002D6810" w:rsidP="002D6810">
            <w:pPr>
              <w:spacing w:after="0"/>
              <w:jc w:val="center"/>
              <w:rPr>
                <w:rFonts w:ascii="Calibri" w:eastAsia="Times New Roman" w:hAnsi="Calibri" w:cs="Calibri"/>
                <w:color w:val="000000"/>
                <w:sz w:val="18"/>
                <w:szCs w:val="18"/>
                <w:lang w:bidi="ar-SA"/>
              </w:rPr>
            </w:pPr>
            <w:r w:rsidRPr="004F0E45">
              <w:rPr>
                <w:rFonts w:ascii="Calibri" w:eastAsia="Times New Roman" w:hAnsi="Calibri" w:cs="Calibri"/>
                <w:color w:val="000000"/>
                <w:sz w:val="18"/>
                <w:szCs w:val="18"/>
                <w:lang w:bidi="ar-SA"/>
              </w:rPr>
              <w:t>8.2</w:t>
            </w:r>
          </w:p>
        </w:tc>
        <w:tc>
          <w:tcPr>
            <w:tcW w:w="318" w:type="pct"/>
            <w:tcBorders>
              <w:top w:val="nil"/>
              <w:left w:val="nil"/>
              <w:bottom w:val="nil"/>
              <w:right w:val="single" w:sz="4" w:space="0" w:color="auto"/>
            </w:tcBorders>
            <w:shd w:val="clear" w:color="auto" w:fill="auto"/>
            <w:noWrap/>
            <w:vAlign w:val="center"/>
            <w:hideMark/>
          </w:tcPr>
          <w:p w14:paraId="16CA2B7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11.9</w:t>
            </w:r>
          </w:p>
        </w:tc>
        <w:tc>
          <w:tcPr>
            <w:tcW w:w="442" w:type="pct"/>
            <w:tcBorders>
              <w:top w:val="nil"/>
              <w:left w:val="nil"/>
              <w:bottom w:val="nil"/>
              <w:right w:val="single" w:sz="4" w:space="0" w:color="auto"/>
            </w:tcBorders>
            <w:shd w:val="clear" w:color="auto" w:fill="auto"/>
            <w:noWrap/>
            <w:vAlign w:val="center"/>
            <w:hideMark/>
          </w:tcPr>
          <w:p w14:paraId="64F1864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12.4</w:t>
            </w:r>
          </w:p>
        </w:tc>
        <w:tc>
          <w:tcPr>
            <w:tcW w:w="406" w:type="pct"/>
            <w:tcBorders>
              <w:top w:val="nil"/>
              <w:left w:val="nil"/>
              <w:bottom w:val="nil"/>
              <w:right w:val="single" w:sz="4" w:space="0" w:color="auto"/>
            </w:tcBorders>
            <w:shd w:val="clear" w:color="auto" w:fill="auto"/>
            <w:noWrap/>
            <w:vAlign w:val="center"/>
            <w:hideMark/>
          </w:tcPr>
          <w:p w14:paraId="20BA72F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11.2</w:t>
            </w:r>
          </w:p>
        </w:tc>
      </w:tr>
      <w:tr w:rsidR="004A4A91" w:rsidRPr="00314EC5" w14:paraId="73DDA255"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74019560" w14:textId="012234F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TSS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Effluent Loading</w:t>
            </w:r>
            <w:r w:rsidR="00C259AC">
              <w:rPr>
                <w:rFonts w:ascii="Calibri" w:eastAsia="Times New Roman" w:hAnsi="Calibri" w:cs="Calibri"/>
                <w:color w:val="000000"/>
                <w:sz w:val="18"/>
                <w:szCs w:val="18"/>
                <w:lang w:bidi="ar-SA"/>
              </w:rPr>
              <w:t xml:space="preserve"> </w:t>
            </w:r>
            <w:proofErr w:type="spellStart"/>
            <w:r w:rsidR="00C259AC">
              <w:rPr>
                <w:rFonts w:ascii="Calibri" w:eastAsia="Times New Roman" w:hAnsi="Calibri" w:cs="Calibri"/>
                <w:color w:val="000000"/>
                <w:sz w:val="18"/>
                <w:szCs w:val="18"/>
                <w:lang w:bidi="ar-SA"/>
              </w:rPr>
              <w:t>l</w:t>
            </w:r>
            <w:r w:rsidRPr="00314EC5">
              <w:rPr>
                <w:rFonts w:ascii="Calibri" w:eastAsia="Times New Roman" w:hAnsi="Calibri" w:cs="Calibri"/>
                <w:color w:val="000000"/>
                <w:sz w:val="18"/>
                <w:szCs w:val="18"/>
                <w:lang w:bidi="ar-SA"/>
              </w:rPr>
              <w:t>bs</w:t>
            </w:r>
            <w:proofErr w:type="spellEnd"/>
            <w:r w:rsidRPr="00314EC5">
              <w:rPr>
                <w:rFonts w:ascii="Calibri" w:eastAsia="Times New Roman" w:hAnsi="Calibri" w:cs="Calibri"/>
                <w:color w:val="000000"/>
                <w:sz w:val="18"/>
                <w:szCs w:val="18"/>
                <w:lang w:bidi="ar-SA"/>
              </w:rPr>
              <w:t>/day</w:t>
            </w:r>
          </w:p>
        </w:tc>
        <w:tc>
          <w:tcPr>
            <w:tcW w:w="240" w:type="pct"/>
            <w:tcBorders>
              <w:top w:val="nil"/>
              <w:left w:val="nil"/>
              <w:bottom w:val="nil"/>
              <w:right w:val="single" w:sz="4" w:space="0" w:color="auto"/>
            </w:tcBorders>
            <w:shd w:val="clear" w:color="auto" w:fill="auto"/>
            <w:noWrap/>
            <w:vAlign w:val="center"/>
            <w:hideMark/>
          </w:tcPr>
          <w:p w14:paraId="7BCC6BA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1,515</w:t>
            </w:r>
          </w:p>
        </w:tc>
        <w:tc>
          <w:tcPr>
            <w:tcW w:w="682" w:type="pct"/>
            <w:tcBorders>
              <w:top w:val="nil"/>
              <w:left w:val="nil"/>
              <w:bottom w:val="nil"/>
              <w:right w:val="single" w:sz="4" w:space="0" w:color="auto"/>
            </w:tcBorders>
            <w:shd w:val="clear" w:color="auto" w:fill="auto"/>
            <w:noWrap/>
            <w:vAlign w:val="center"/>
            <w:hideMark/>
          </w:tcPr>
          <w:p w14:paraId="6C4AAF2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082F0C2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1,098</w:t>
            </w:r>
          </w:p>
        </w:tc>
        <w:tc>
          <w:tcPr>
            <w:tcW w:w="318" w:type="pct"/>
            <w:tcBorders>
              <w:top w:val="nil"/>
              <w:left w:val="nil"/>
              <w:bottom w:val="nil"/>
              <w:right w:val="single" w:sz="4" w:space="0" w:color="auto"/>
            </w:tcBorders>
            <w:shd w:val="clear" w:color="auto" w:fill="auto"/>
            <w:noWrap/>
            <w:vAlign w:val="center"/>
            <w:hideMark/>
          </w:tcPr>
          <w:p w14:paraId="0FF297B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2,236.8</w:t>
            </w:r>
          </w:p>
        </w:tc>
        <w:tc>
          <w:tcPr>
            <w:tcW w:w="682" w:type="pct"/>
            <w:tcBorders>
              <w:top w:val="nil"/>
              <w:left w:val="nil"/>
              <w:bottom w:val="nil"/>
              <w:right w:val="single" w:sz="4" w:space="0" w:color="auto"/>
            </w:tcBorders>
            <w:shd w:val="clear" w:color="auto" w:fill="auto"/>
            <w:noWrap/>
            <w:vAlign w:val="center"/>
            <w:hideMark/>
          </w:tcPr>
          <w:p w14:paraId="68B386B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2,229.1</w:t>
            </w:r>
          </w:p>
        </w:tc>
        <w:tc>
          <w:tcPr>
            <w:tcW w:w="334" w:type="pct"/>
            <w:tcBorders>
              <w:top w:val="nil"/>
              <w:left w:val="nil"/>
              <w:bottom w:val="nil"/>
              <w:right w:val="single" w:sz="4" w:space="0" w:color="auto"/>
            </w:tcBorders>
            <w:shd w:val="clear" w:color="auto" w:fill="auto"/>
            <w:noWrap/>
            <w:vAlign w:val="center"/>
            <w:hideMark/>
          </w:tcPr>
          <w:p w14:paraId="4A43497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2,080.6</w:t>
            </w:r>
          </w:p>
        </w:tc>
        <w:tc>
          <w:tcPr>
            <w:tcW w:w="318" w:type="pct"/>
            <w:tcBorders>
              <w:top w:val="nil"/>
              <w:left w:val="nil"/>
              <w:bottom w:val="nil"/>
              <w:right w:val="single" w:sz="4" w:space="0" w:color="auto"/>
            </w:tcBorders>
            <w:shd w:val="clear" w:color="auto" w:fill="auto"/>
            <w:noWrap/>
            <w:vAlign w:val="center"/>
            <w:hideMark/>
          </w:tcPr>
          <w:p w14:paraId="1266E65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3,911.3</w:t>
            </w:r>
          </w:p>
        </w:tc>
        <w:tc>
          <w:tcPr>
            <w:tcW w:w="442" w:type="pct"/>
            <w:tcBorders>
              <w:top w:val="nil"/>
              <w:left w:val="nil"/>
              <w:bottom w:val="nil"/>
              <w:right w:val="single" w:sz="4" w:space="0" w:color="auto"/>
            </w:tcBorders>
            <w:shd w:val="clear" w:color="auto" w:fill="auto"/>
            <w:noWrap/>
            <w:vAlign w:val="center"/>
            <w:hideMark/>
          </w:tcPr>
          <w:p w14:paraId="109ED48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4,128.6</w:t>
            </w:r>
          </w:p>
        </w:tc>
        <w:tc>
          <w:tcPr>
            <w:tcW w:w="406" w:type="pct"/>
            <w:tcBorders>
              <w:top w:val="nil"/>
              <w:left w:val="nil"/>
              <w:bottom w:val="nil"/>
              <w:right w:val="single" w:sz="4" w:space="0" w:color="auto"/>
            </w:tcBorders>
            <w:shd w:val="clear" w:color="auto" w:fill="auto"/>
            <w:noWrap/>
            <w:vAlign w:val="center"/>
            <w:hideMark/>
          </w:tcPr>
          <w:p w14:paraId="384CC2E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3,605.3</w:t>
            </w:r>
          </w:p>
        </w:tc>
      </w:tr>
      <w:tr w:rsidR="004A4A91" w:rsidRPr="00314EC5" w14:paraId="097F16B0"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8A97A3D" w14:textId="17F46AE3"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 xml:space="preserve">TSS </w:t>
            </w:r>
            <w:r w:rsidR="004A4A91">
              <w:rPr>
                <w:rFonts w:ascii="Calibri" w:eastAsia="Times New Roman" w:hAnsi="Calibri" w:cs="Calibri"/>
                <w:color w:val="000000"/>
                <w:sz w:val="18"/>
                <w:szCs w:val="18"/>
                <w:lang w:bidi="ar-SA"/>
              </w:rPr>
              <w:t>Plant</w:t>
            </w:r>
            <w:r w:rsidR="004A4A91" w:rsidRPr="00314EC5">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Influent Loading</w:t>
            </w:r>
            <w:r w:rsidR="00C259AC">
              <w:rPr>
                <w:rFonts w:ascii="Calibri" w:eastAsia="Times New Roman" w:hAnsi="Calibri" w:cs="Calibri"/>
                <w:color w:val="000000"/>
                <w:sz w:val="18"/>
                <w:szCs w:val="18"/>
                <w:lang w:bidi="ar-SA"/>
              </w:rPr>
              <w:t xml:space="preserve"> </w:t>
            </w:r>
            <w:proofErr w:type="spellStart"/>
            <w:r w:rsidR="00C259AC">
              <w:rPr>
                <w:rFonts w:ascii="Calibri" w:eastAsia="Times New Roman" w:hAnsi="Calibri" w:cs="Calibri"/>
                <w:color w:val="000000"/>
                <w:sz w:val="18"/>
                <w:szCs w:val="18"/>
                <w:lang w:bidi="ar-SA"/>
              </w:rPr>
              <w:t>l</w:t>
            </w:r>
            <w:r w:rsidRPr="00314EC5">
              <w:rPr>
                <w:rFonts w:ascii="Calibri" w:eastAsia="Times New Roman" w:hAnsi="Calibri" w:cs="Calibri"/>
                <w:color w:val="000000"/>
                <w:sz w:val="18"/>
                <w:szCs w:val="18"/>
                <w:lang w:bidi="ar-SA"/>
              </w:rPr>
              <w:t>bs</w:t>
            </w:r>
            <w:proofErr w:type="spellEnd"/>
            <w:r w:rsidRPr="00314EC5">
              <w:rPr>
                <w:rFonts w:ascii="Calibri" w:eastAsia="Times New Roman" w:hAnsi="Calibri" w:cs="Calibri"/>
                <w:color w:val="000000"/>
                <w:sz w:val="18"/>
                <w:szCs w:val="18"/>
                <w:lang w:bidi="ar-SA"/>
              </w:rPr>
              <w:t>/day</w:t>
            </w:r>
          </w:p>
        </w:tc>
        <w:tc>
          <w:tcPr>
            <w:tcW w:w="240" w:type="pct"/>
            <w:tcBorders>
              <w:top w:val="nil"/>
              <w:left w:val="nil"/>
              <w:bottom w:val="nil"/>
              <w:right w:val="single" w:sz="4" w:space="0" w:color="auto"/>
            </w:tcBorders>
            <w:shd w:val="clear" w:color="auto" w:fill="auto"/>
            <w:noWrap/>
            <w:vAlign w:val="center"/>
            <w:hideMark/>
          </w:tcPr>
          <w:p w14:paraId="38C3243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1,552</w:t>
            </w:r>
          </w:p>
        </w:tc>
        <w:tc>
          <w:tcPr>
            <w:tcW w:w="682" w:type="pct"/>
            <w:tcBorders>
              <w:top w:val="nil"/>
              <w:left w:val="nil"/>
              <w:bottom w:val="nil"/>
              <w:right w:val="single" w:sz="4" w:space="0" w:color="auto"/>
            </w:tcBorders>
            <w:shd w:val="clear" w:color="auto" w:fill="auto"/>
            <w:noWrap/>
            <w:vAlign w:val="center"/>
            <w:hideMark/>
          </w:tcPr>
          <w:p w14:paraId="31522D33"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360</w:t>
            </w:r>
          </w:p>
        </w:tc>
        <w:tc>
          <w:tcPr>
            <w:tcW w:w="475" w:type="pct"/>
            <w:tcBorders>
              <w:top w:val="nil"/>
              <w:left w:val="nil"/>
              <w:bottom w:val="nil"/>
              <w:right w:val="single" w:sz="4" w:space="0" w:color="auto"/>
            </w:tcBorders>
            <w:shd w:val="clear" w:color="auto" w:fill="auto"/>
            <w:noWrap/>
            <w:vAlign w:val="center"/>
            <w:hideMark/>
          </w:tcPr>
          <w:p w14:paraId="389CCCB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1,137</w:t>
            </w:r>
          </w:p>
        </w:tc>
        <w:tc>
          <w:tcPr>
            <w:tcW w:w="318" w:type="pct"/>
            <w:tcBorders>
              <w:top w:val="nil"/>
              <w:left w:val="nil"/>
              <w:bottom w:val="nil"/>
              <w:right w:val="single" w:sz="4" w:space="0" w:color="auto"/>
            </w:tcBorders>
            <w:shd w:val="clear" w:color="auto" w:fill="auto"/>
            <w:noWrap/>
            <w:vAlign w:val="center"/>
            <w:hideMark/>
          </w:tcPr>
          <w:p w14:paraId="7266D52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39,153.5</w:t>
            </w:r>
          </w:p>
        </w:tc>
        <w:tc>
          <w:tcPr>
            <w:tcW w:w="682" w:type="pct"/>
            <w:tcBorders>
              <w:top w:val="nil"/>
              <w:left w:val="nil"/>
              <w:bottom w:val="nil"/>
              <w:right w:val="single" w:sz="4" w:space="0" w:color="auto"/>
            </w:tcBorders>
            <w:shd w:val="clear" w:color="auto" w:fill="auto"/>
            <w:noWrap/>
            <w:vAlign w:val="center"/>
            <w:hideMark/>
          </w:tcPr>
          <w:p w14:paraId="6E0D4F3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46,717.9</w:t>
            </w:r>
          </w:p>
        </w:tc>
        <w:tc>
          <w:tcPr>
            <w:tcW w:w="334" w:type="pct"/>
            <w:tcBorders>
              <w:top w:val="nil"/>
              <w:left w:val="nil"/>
              <w:bottom w:val="nil"/>
              <w:right w:val="single" w:sz="4" w:space="0" w:color="auto"/>
            </w:tcBorders>
            <w:shd w:val="clear" w:color="auto" w:fill="auto"/>
            <w:noWrap/>
            <w:vAlign w:val="center"/>
            <w:hideMark/>
          </w:tcPr>
          <w:p w14:paraId="0FA463B9"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36,960.6</w:t>
            </w:r>
          </w:p>
        </w:tc>
        <w:tc>
          <w:tcPr>
            <w:tcW w:w="318" w:type="pct"/>
            <w:tcBorders>
              <w:top w:val="nil"/>
              <w:left w:val="nil"/>
              <w:bottom w:val="nil"/>
              <w:right w:val="single" w:sz="4" w:space="0" w:color="auto"/>
            </w:tcBorders>
            <w:shd w:val="clear" w:color="auto" w:fill="auto"/>
            <w:noWrap/>
            <w:vAlign w:val="center"/>
            <w:hideMark/>
          </w:tcPr>
          <w:p w14:paraId="30925DF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21,463.0</w:t>
            </w:r>
          </w:p>
        </w:tc>
        <w:tc>
          <w:tcPr>
            <w:tcW w:w="442" w:type="pct"/>
            <w:tcBorders>
              <w:top w:val="nil"/>
              <w:left w:val="nil"/>
              <w:bottom w:val="nil"/>
              <w:right w:val="single" w:sz="4" w:space="0" w:color="auto"/>
            </w:tcBorders>
            <w:shd w:val="clear" w:color="auto" w:fill="auto"/>
            <w:noWrap/>
            <w:vAlign w:val="center"/>
            <w:hideMark/>
          </w:tcPr>
          <w:p w14:paraId="7A2C8C1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30,396.2</w:t>
            </w:r>
          </w:p>
        </w:tc>
        <w:tc>
          <w:tcPr>
            <w:tcW w:w="406" w:type="pct"/>
            <w:tcBorders>
              <w:top w:val="nil"/>
              <w:left w:val="nil"/>
              <w:bottom w:val="nil"/>
              <w:right w:val="single" w:sz="4" w:space="0" w:color="auto"/>
            </w:tcBorders>
            <w:shd w:val="clear" w:color="auto" w:fill="auto"/>
            <w:noWrap/>
            <w:vAlign w:val="center"/>
            <w:hideMark/>
          </w:tcPr>
          <w:p w14:paraId="1A06949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21,306.8</w:t>
            </w:r>
          </w:p>
        </w:tc>
      </w:tr>
      <w:tr w:rsidR="004A4A91" w:rsidRPr="00314EC5" w14:paraId="0D9E6C61"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6B960965" w14:textId="3EA1CE24" w:rsidR="002D6810" w:rsidRPr="00173013" w:rsidRDefault="002D6810" w:rsidP="002D6810">
            <w:pPr>
              <w:spacing w:after="0"/>
              <w:jc w:val="center"/>
              <w:rPr>
                <w:rFonts w:ascii="Calibri" w:eastAsia="Times New Roman" w:hAnsi="Calibri" w:cs="Calibri"/>
                <w:color w:val="000000"/>
                <w:sz w:val="18"/>
                <w:szCs w:val="18"/>
                <w:highlight w:val="yellow"/>
                <w:lang w:bidi="ar-SA"/>
              </w:rPr>
            </w:pPr>
            <w:r w:rsidRPr="00173013">
              <w:rPr>
                <w:rFonts w:ascii="Calibri" w:eastAsia="Times New Roman" w:hAnsi="Calibri" w:cs="Calibri"/>
                <w:color w:val="000000"/>
                <w:sz w:val="18"/>
                <w:szCs w:val="18"/>
                <w:highlight w:val="yellow"/>
                <w:lang w:bidi="ar-SA"/>
              </w:rPr>
              <w:t>TSS Percent Removal</w:t>
            </w:r>
            <w:r w:rsidR="00C259AC">
              <w:rPr>
                <w:rFonts w:ascii="Calibri" w:eastAsia="Times New Roman" w:hAnsi="Calibri" w:cs="Calibri"/>
                <w:color w:val="000000"/>
                <w:sz w:val="18"/>
                <w:szCs w:val="18"/>
                <w:highlight w:val="yellow"/>
                <w:lang w:bidi="ar-SA"/>
              </w:rPr>
              <w:t xml:space="preserve"> </w:t>
            </w:r>
            <w:r w:rsidRPr="00173013">
              <w:rPr>
                <w:rFonts w:ascii="Calibri" w:eastAsia="Times New Roman" w:hAnsi="Calibri" w:cs="Calibri"/>
                <w:color w:val="000000"/>
                <w:sz w:val="18"/>
                <w:szCs w:val="18"/>
                <w:highlight w:val="yellow"/>
                <w:lang w:bidi="ar-SA"/>
              </w:rPr>
              <w:t>%</w:t>
            </w:r>
            <w:r>
              <w:rPr>
                <w:rFonts w:ascii="Calibri" w:eastAsia="Times New Roman" w:hAnsi="Calibri" w:cs="Calibri"/>
                <w:color w:val="000000"/>
                <w:sz w:val="18"/>
                <w:szCs w:val="18"/>
                <w:highlight w:val="yellow"/>
                <w:lang w:bidi="ar-SA"/>
              </w:rPr>
              <w:t xml:space="preserve">  </w:t>
            </w:r>
          </w:p>
        </w:tc>
        <w:tc>
          <w:tcPr>
            <w:tcW w:w="240" w:type="pct"/>
            <w:tcBorders>
              <w:top w:val="nil"/>
              <w:left w:val="nil"/>
              <w:bottom w:val="nil"/>
              <w:right w:val="single" w:sz="4" w:space="0" w:color="auto"/>
            </w:tcBorders>
            <w:shd w:val="clear" w:color="auto" w:fill="auto"/>
            <w:noWrap/>
            <w:vAlign w:val="center"/>
            <w:hideMark/>
          </w:tcPr>
          <w:p w14:paraId="75F34F04" w14:textId="77777777" w:rsidR="002D6810" w:rsidRPr="00173013" w:rsidRDefault="002D6810" w:rsidP="002D6810">
            <w:pPr>
              <w:spacing w:after="0"/>
              <w:jc w:val="center"/>
              <w:rPr>
                <w:rFonts w:ascii="Calibri" w:eastAsia="Times New Roman" w:hAnsi="Calibri" w:cs="Calibri"/>
                <w:color w:val="000000"/>
                <w:sz w:val="18"/>
                <w:szCs w:val="18"/>
                <w:highlight w:val="yellow"/>
                <w:lang w:bidi="ar-SA"/>
              </w:rPr>
            </w:pPr>
            <w:r w:rsidRPr="00173013">
              <w:rPr>
                <w:rFonts w:ascii="Calibri" w:eastAsia="Times New Roman" w:hAnsi="Calibri" w:cs="Calibri"/>
                <w:color w:val="000000"/>
                <w:sz w:val="18"/>
                <w:szCs w:val="18"/>
                <w:highlight w:val="yellow"/>
                <w:lang w:bidi="ar-SA"/>
              </w:rPr>
              <w:t>1,513</w:t>
            </w:r>
          </w:p>
        </w:tc>
        <w:tc>
          <w:tcPr>
            <w:tcW w:w="682" w:type="pct"/>
            <w:tcBorders>
              <w:top w:val="nil"/>
              <w:left w:val="nil"/>
              <w:bottom w:val="nil"/>
              <w:right w:val="single" w:sz="4" w:space="0" w:color="auto"/>
            </w:tcBorders>
            <w:shd w:val="clear" w:color="auto" w:fill="auto"/>
            <w:noWrap/>
            <w:vAlign w:val="center"/>
            <w:hideMark/>
          </w:tcPr>
          <w:p w14:paraId="122B38E1" w14:textId="77777777" w:rsidR="002D6810" w:rsidRPr="00173013" w:rsidRDefault="002D6810" w:rsidP="002D6810">
            <w:pPr>
              <w:spacing w:after="0"/>
              <w:jc w:val="center"/>
              <w:rPr>
                <w:rFonts w:ascii="Calibri" w:eastAsia="Times New Roman" w:hAnsi="Calibri" w:cs="Calibri"/>
                <w:color w:val="000000"/>
                <w:sz w:val="18"/>
                <w:szCs w:val="18"/>
                <w:highlight w:val="yellow"/>
                <w:lang w:bidi="ar-SA"/>
              </w:rPr>
            </w:pPr>
            <w:r w:rsidRPr="00173013">
              <w:rPr>
                <w:rFonts w:ascii="Calibri" w:eastAsia="Times New Roman" w:hAnsi="Calibri" w:cs="Calibri"/>
                <w:color w:val="000000"/>
                <w:sz w:val="18"/>
                <w:szCs w:val="18"/>
                <w:highlight w:val="yellow"/>
                <w:lang w:bidi="ar-SA"/>
              </w:rPr>
              <w:t>360</w:t>
            </w:r>
          </w:p>
        </w:tc>
        <w:tc>
          <w:tcPr>
            <w:tcW w:w="475" w:type="pct"/>
            <w:tcBorders>
              <w:top w:val="nil"/>
              <w:left w:val="nil"/>
              <w:bottom w:val="nil"/>
              <w:right w:val="single" w:sz="4" w:space="0" w:color="auto"/>
            </w:tcBorders>
            <w:shd w:val="clear" w:color="auto" w:fill="auto"/>
            <w:noWrap/>
            <w:vAlign w:val="center"/>
            <w:hideMark/>
          </w:tcPr>
          <w:p w14:paraId="1F31BCEC" w14:textId="77777777" w:rsidR="002D6810" w:rsidRPr="00173013" w:rsidRDefault="002D6810" w:rsidP="002D6810">
            <w:pPr>
              <w:spacing w:after="0"/>
              <w:jc w:val="center"/>
              <w:rPr>
                <w:rFonts w:ascii="Calibri" w:eastAsia="Times New Roman" w:hAnsi="Calibri" w:cs="Calibri"/>
                <w:color w:val="000000"/>
                <w:sz w:val="18"/>
                <w:szCs w:val="18"/>
                <w:highlight w:val="yellow"/>
                <w:lang w:bidi="ar-SA"/>
              </w:rPr>
            </w:pPr>
            <w:r w:rsidRPr="00173013">
              <w:rPr>
                <w:rFonts w:ascii="Calibri" w:eastAsia="Times New Roman" w:hAnsi="Calibri" w:cs="Calibri"/>
                <w:color w:val="000000"/>
                <w:sz w:val="18"/>
                <w:szCs w:val="18"/>
                <w:highlight w:val="yellow"/>
                <w:lang w:bidi="ar-SA"/>
              </w:rPr>
              <w:t>1,098</w:t>
            </w:r>
          </w:p>
        </w:tc>
        <w:tc>
          <w:tcPr>
            <w:tcW w:w="318" w:type="pct"/>
            <w:tcBorders>
              <w:top w:val="nil"/>
              <w:left w:val="nil"/>
              <w:bottom w:val="nil"/>
              <w:right w:val="single" w:sz="4" w:space="0" w:color="auto"/>
            </w:tcBorders>
            <w:shd w:val="clear" w:color="auto" w:fill="auto"/>
            <w:noWrap/>
            <w:vAlign w:val="center"/>
            <w:hideMark/>
          </w:tcPr>
          <w:p w14:paraId="52297184" w14:textId="77777777" w:rsidR="002D6810" w:rsidRPr="00173013" w:rsidRDefault="002D6810" w:rsidP="002D6810">
            <w:pPr>
              <w:spacing w:after="0"/>
              <w:jc w:val="center"/>
              <w:rPr>
                <w:rFonts w:ascii="Calibri" w:eastAsia="Times New Roman" w:hAnsi="Calibri" w:cs="Calibri"/>
                <w:color w:val="000000"/>
                <w:sz w:val="18"/>
                <w:szCs w:val="18"/>
                <w:highlight w:val="yellow"/>
                <w:lang w:bidi="ar-SA"/>
              </w:rPr>
            </w:pPr>
            <w:r>
              <w:rPr>
                <w:rFonts w:ascii="Calibri" w:hAnsi="Calibri" w:cs="Calibri"/>
                <w:color w:val="000000"/>
                <w:sz w:val="18"/>
                <w:szCs w:val="18"/>
              </w:rPr>
              <w:t>94.3</w:t>
            </w:r>
          </w:p>
        </w:tc>
        <w:tc>
          <w:tcPr>
            <w:tcW w:w="682" w:type="pct"/>
            <w:tcBorders>
              <w:top w:val="nil"/>
              <w:left w:val="nil"/>
              <w:bottom w:val="nil"/>
              <w:right w:val="single" w:sz="4" w:space="0" w:color="auto"/>
            </w:tcBorders>
            <w:shd w:val="clear" w:color="auto" w:fill="auto"/>
            <w:noWrap/>
            <w:vAlign w:val="center"/>
            <w:hideMark/>
          </w:tcPr>
          <w:p w14:paraId="1AF4AF3F" w14:textId="77777777" w:rsidR="002D6810" w:rsidRPr="00BB12FB" w:rsidRDefault="002D6810" w:rsidP="002D6810">
            <w:pPr>
              <w:spacing w:after="0"/>
              <w:jc w:val="center"/>
              <w:rPr>
                <w:rFonts w:ascii="Calibri" w:eastAsia="Times New Roman" w:hAnsi="Calibri" w:cs="Calibri"/>
                <w:color w:val="000000"/>
                <w:sz w:val="18"/>
                <w:szCs w:val="18"/>
                <w:lang w:bidi="ar-SA"/>
              </w:rPr>
            </w:pPr>
            <w:r>
              <w:rPr>
                <w:rFonts w:ascii="Calibri" w:hAnsi="Calibri" w:cs="Calibri"/>
                <w:color w:val="000000"/>
                <w:sz w:val="18"/>
                <w:szCs w:val="18"/>
              </w:rPr>
              <w:t>95.4</w:t>
            </w:r>
          </w:p>
        </w:tc>
        <w:tc>
          <w:tcPr>
            <w:tcW w:w="334" w:type="pct"/>
            <w:tcBorders>
              <w:top w:val="nil"/>
              <w:left w:val="nil"/>
              <w:bottom w:val="nil"/>
              <w:right w:val="single" w:sz="4" w:space="0" w:color="auto"/>
            </w:tcBorders>
            <w:shd w:val="clear" w:color="auto" w:fill="auto"/>
            <w:noWrap/>
            <w:vAlign w:val="center"/>
            <w:hideMark/>
          </w:tcPr>
          <w:p w14:paraId="37F3B2A5" w14:textId="77777777" w:rsidR="002D6810" w:rsidRPr="00D16FD3" w:rsidRDefault="002D6810" w:rsidP="002D6810">
            <w:pPr>
              <w:spacing w:after="0"/>
              <w:jc w:val="center"/>
              <w:rPr>
                <w:rFonts w:ascii="Calibri" w:eastAsia="Times New Roman" w:hAnsi="Calibri" w:cs="Calibri"/>
                <w:color w:val="000000"/>
                <w:sz w:val="18"/>
                <w:szCs w:val="18"/>
                <w:lang w:bidi="ar-SA"/>
              </w:rPr>
            </w:pPr>
            <w:r>
              <w:rPr>
                <w:rFonts w:ascii="Calibri" w:hAnsi="Calibri" w:cs="Calibri"/>
                <w:color w:val="000000"/>
                <w:sz w:val="18"/>
                <w:szCs w:val="18"/>
              </w:rPr>
              <w:t>94.3</w:t>
            </w:r>
          </w:p>
        </w:tc>
        <w:tc>
          <w:tcPr>
            <w:tcW w:w="318" w:type="pct"/>
            <w:tcBorders>
              <w:top w:val="nil"/>
              <w:left w:val="nil"/>
              <w:bottom w:val="nil"/>
              <w:right w:val="single" w:sz="4" w:space="0" w:color="auto"/>
            </w:tcBorders>
            <w:shd w:val="clear" w:color="auto" w:fill="auto"/>
            <w:noWrap/>
            <w:vAlign w:val="center"/>
            <w:hideMark/>
          </w:tcPr>
          <w:p w14:paraId="1B19249B" w14:textId="77777777" w:rsidR="002D6810" w:rsidRPr="00314EC5" w:rsidRDefault="002D6810" w:rsidP="002D6810">
            <w:pPr>
              <w:spacing w:after="0"/>
              <w:jc w:val="center"/>
              <w:rPr>
                <w:rFonts w:ascii="Calibri" w:eastAsia="Times New Roman" w:hAnsi="Calibri" w:cs="Calibri"/>
                <w:color w:val="000000"/>
                <w:sz w:val="18"/>
                <w:szCs w:val="18"/>
                <w:lang w:bidi="ar-SA"/>
              </w:rPr>
            </w:pPr>
            <w:r>
              <w:rPr>
                <w:rFonts w:ascii="Calibri" w:hAnsi="Calibri" w:cs="Calibri"/>
                <w:color w:val="000000"/>
                <w:sz w:val="18"/>
                <w:szCs w:val="18"/>
              </w:rPr>
              <w:t>8.3</w:t>
            </w:r>
          </w:p>
        </w:tc>
        <w:tc>
          <w:tcPr>
            <w:tcW w:w="442" w:type="pct"/>
            <w:tcBorders>
              <w:top w:val="nil"/>
              <w:left w:val="nil"/>
              <w:bottom w:val="nil"/>
              <w:right w:val="single" w:sz="4" w:space="0" w:color="auto"/>
            </w:tcBorders>
            <w:shd w:val="clear" w:color="auto" w:fill="auto"/>
            <w:noWrap/>
            <w:vAlign w:val="center"/>
            <w:hideMark/>
          </w:tcPr>
          <w:p w14:paraId="2E9E1EC8" w14:textId="77777777" w:rsidR="002D6810" w:rsidRPr="00314EC5" w:rsidRDefault="002D6810" w:rsidP="002D6810">
            <w:pPr>
              <w:spacing w:after="0"/>
              <w:jc w:val="center"/>
              <w:rPr>
                <w:rFonts w:ascii="Calibri" w:eastAsia="Times New Roman" w:hAnsi="Calibri" w:cs="Calibri"/>
                <w:color w:val="000000"/>
                <w:sz w:val="18"/>
                <w:szCs w:val="18"/>
                <w:lang w:bidi="ar-SA"/>
              </w:rPr>
            </w:pPr>
            <w:r>
              <w:rPr>
                <w:rFonts w:ascii="Calibri" w:hAnsi="Calibri" w:cs="Calibri"/>
                <w:color w:val="000000"/>
                <w:sz w:val="18"/>
                <w:szCs w:val="18"/>
              </w:rPr>
              <w:t>5.9</w:t>
            </w:r>
          </w:p>
        </w:tc>
        <w:tc>
          <w:tcPr>
            <w:tcW w:w="406" w:type="pct"/>
            <w:tcBorders>
              <w:top w:val="nil"/>
              <w:left w:val="nil"/>
              <w:bottom w:val="nil"/>
              <w:right w:val="single" w:sz="4" w:space="0" w:color="auto"/>
            </w:tcBorders>
            <w:shd w:val="clear" w:color="auto" w:fill="auto"/>
            <w:noWrap/>
            <w:vAlign w:val="center"/>
            <w:hideMark/>
          </w:tcPr>
          <w:p w14:paraId="030FBBA5" w14:textId="77777777" w:rsidR="002D6810" w:rsidRPr="00314EC5" w:rsidRDefault="002D6810" w:rsidP="002D6810">
            <w:pPr>
              <w:spacing w:after="0"/>
              <w:jc w:val="center"/>
              <w:rPr>
                <w:rFonts w:ascii="Calibri" w:eastAsia="Times New Roman" w:hAnsi="Calibri" w:cs="Calibri"/>
                <w:color w:val="000000"/>
                <w:sz w:val="18"/>
                <w:szCs w:val="18"/>
                <w:lang w:bidi="ar-SA"/>
              </w:rPr>
            </w:pPr>
            <w:r>
              <w:rPr>
                <w:rFonts w:ascii="Calibri" w:hAnsi="Calibri" w:cs="Calibri"/>
                <w:color w:val="000000"/>
                <w:sz w:val="18"/>
                <w:szCs w:val="18"/>
              </w:rPr>
              <w:t>8.6</w:t>
            </w:r>
          </w:p>
        </w:tc>
      </w:tr>
      <w:tr w:rsidR="004A4A91" w:rsidRPr="00314EC5" w14:paraId="4B38A868"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11B08B01" w14:textId="2608EA79"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TSS Plant Effluent</w:t>
            </w:r>
            <w:r w:rsidR="00C259AC">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3CD14D9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449AD52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02F0FD1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7229F162"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8.7</w:t>
            </w:r>
          </w:p>
        </w:tc>
        <w:tc>
          <w:tcPr>
            <w:tcW w:w="682" w:type="pct"/>
            <w:tcBorders>
              <w:top w:val="nil"/>
              <w:left w:val="nil"/>
              <w:bottom w:val="nil"/>
              <w:right w:val="single" w:sz="4" w:space="0" w:color="auto"/>
            </w:tcBorders>
            <w:shd w:val="clear" w:color="auto" w:fill="auto"/>
            <w:noWrap/>
            <w:vAlign w:val="center"/>
            <w:hideMark/>
          </w:tcPr>
          <w:p w14:paraId="4E1E25E1"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9.2</w:t>
            </w:r>
          </w:p>
        </w:tc>
        <w:tc>
          <w:tcPr>
            <w:tcW w:w="334" w:type="pct"/>
            <w:tcBorders>
              <w:top w:val="nil"/>
              <w:left w:val="nil"/>
              <w:bottom w:val="nil"/>
              <w:right w:val="single" w:sz="4" w:space="0" w:color="auto"/>
            </w:tcBorders>
            <w:shd w:val="clear" w:color="auto" w:fill="auto"/>
            <w:noWrap/>
            <w:vAlign w:val="center"/>
            <w:hideMark/>
          </w:tcPr>
          <w:p w14:paraId="759FFB1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8.2</w:t>
            </w:r>
          </w:p>
        </w:tc>
        <w:tc>
          <w:tcPr>
            <w:tcW w:w="318" w:type="pct"/>
            <w:tcBorders>
              <w:top w:val="nil"/>
              <w:left w:val="nil"/>
              <w:bottom w:val="nil"/>
              <w:right w:val="single" w:sz="4" w:space="0" w:color="auto"/>
            </w:tcBorders>
            <w:shd w:val="clear" w:color="auto" w:fill="auto"/>
            <w:noWrap/>
            <w:vAlign w:val="center"/>
            <w:hideMark/>
          </w:tcPr>
          <w:p w14:paraId="1570465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11.9</w:t>
            </w:r>
          </w:p>
        </w:tc>
        <w:tc>
          <w:tcPr>
            <w:tcW w:w="442" w:type="pct"/>
            <w:tcBorders>
              <w:top w:val="nil"/>
              <w:left w:val="nil"/>
              <w:bottom w:val="nil"/>
              <w:right w:val="single" w:sz="4" w:space="0" w:color="auto"/>
            </w:tcBorders>
            <w:shd w:val="clear" w:color="auto" w:fill="auto"/>
            <w:noWrap/>
            <w:vAlign w:val="center"/>
            <w:hideMark/>
          </w:tcPr>
          <w:p w14:paraId="0F487A2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12.3</w:t>
            </w:r>
          </w:p>
        </w:tc>
        <w:tc>
          <w:tcPr>
            <w:tcW w:w="406" w:type="pct"/>
            <w:tcBorders>
              <w:top w:val="nil"/>
              <w:left w:val="nil"/>
              <w:bottom w:val="nil"/>
              <w:right w:val="single" w:sz="4" w:space="0" w:color="auto"/>
            </w:tcBorders>
            <w:shd w:val="clear" w:color="auto" w:fill="auto"/>
            <w:noWrap/>
            <w:vAlign w:val="center"/>
            <w:hideMark/>
          </w:tcPr>
          <w:p w14:paraId="6A8353F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11.1</w:t>
            </w:r>
          </w:p>
        </w:tc>
      </w:tr>
      <w:tr w:rsidR="004A4A91" w:rsidRPr="00314EC5" w14:paraId="32B9FE37" w14:textId="77777777" w:rsidTr="004A4A91">
        <w:trPr>
          <w:trHeight w:val="292"/>
        </w:trPr>
        <w:tc>
          <w:tcPr>
            <w:tcW w:w="1102" w:type="pct"/>
            <w:tcBorders>
              <w:top w:val="nil"/>
              <w:left w:val="single" w:sz="4" w:space="0" w:color="auto"/>
              <w:bottom w:val="nil"/>
              <w:right w:val="single" w:sz="4" w:space="0" w:color="auto"/>
            </w:tcBorders>
            <w:shd w:val="clear" w:color="auto" w:fill="auto"/>
            <w:noWrap/>
            <w:vAlign w:val="center"/>
            <w:hideMark/>
          </w:tcPr>
          <w:p w14:paraId="57A185C8" w14:textId="1039A8C9"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TSS Plant Influent</w:t>
            </w:r>
            <w:r w:rsidR="00C259AC">
              <w:rPr>
                <w:rFonts w:ascii="Calibri" w:eastAsia="Times New Roman" w:hAnsi="Calibri" w:cs="Calibri"/>
                <w:color w:val="000000"/>
                <w:sz w:val="18"/>
                <w:szCs w:val="18"/>
                <w:lang w:bidi="ar-SA"/>
              </w:rPr>
              <w:t xml:space="preserve"> </w:t>
            </w:r>
            <w:r w:rsidRPr="00314EC5">
              <w:rPr>
                <w:rFonts w:ascii="Calibri" w:eastAsia="Times New Roman" w:hAnsi="Calibri" w:cs="Calibri"/>
                <w:color w:val="000000"/>
                <w:sz w:val="18"/>
                <w:szCs w:val="18"/>
                <w:lang w:bidi="ar-SA"/>
              </w:rPr>
              <w:t>mg/L</w:t>
            </w:r>
          </w:p>
        </w:tc>
        <w:tc>
          <w:tcPr>
            <w:tcW w:w="240" w:type="pct"/>
            <w:tcBorders>
              <w:top w:val="nil"/>
              <w:left w:val="nil"/>
              <w:bottom w:val="nil"/>
              <w:right w:val="single" w:sz="4" w:space="0" w:color="auto"/>
            </w:tcBorders>
            <w:shd w:val="clear" w:color="auto" w:fill="auto"/>
            <w:noWrap/>
            <w:vAlign w:val="center"/>
            <w:hideMark/>
          </w:tcPr>
          <w:p w14:paraId="6A9627F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nil"/>
              <w:right w:val="single" w:sz="4" w:space="0" w:color="auto"/>
            </w:tcBorders>
            <w:shd w:val="clear" w:color="auto" w:fill="auto"/>
            <w:noWrap/>
            <w:vAlign w:val="center"/>
            <w:hideMark/>
          </w:tcPr>
          <w:p w14:paraId="1D89090D"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nil"/>
              <w:right w:val="single" w:sz="4" w:space="0" w:color="auto"/>
            </w:tcBorders>
            <w:shd w:val="clear" w:color="auto" w:fill="auto"/>
            <w:noWrap/>
            <w:vAlign w:val="center"/>
            <w:hideMark/>
          </w:tcPr>
          <w:p w14:paraId="2D2D000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nil"/>
              <w:right w:val="single" w:sz="4" w:space="0" w:color="auto"/>
            </w:tcBorders>
            <w:shd w:val="clear" w:color="auto" w:fill="auto"/>
            <w:noWrap/>
            <w:vAlign w:val="center"/>
            <w:hideMark/>
          </w:tcPr>
          <w:p w14:paraId="3266F13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177.8</w:t>
            </w:r>
          </w:p>
        </w:tc>
        <w:tc>
          <w:tcPr>
            <w:tcW w:w="682" w:type="pct"/>
            <w:tcBorders>
              <w:top w:val="nil"/>
              <w:left w:val="nil"/>
              <w:bottom w:val="nil"/>
              <w:right w:val="single" w:sz="4" w:space="0" w:color="auto"/>
            </w:tcBorders>
            <w:shd w:val="clear" w:color="auto" w:fill="auto"/>
            <w:noWrap/>
            <w:vAlign w:val="center"/>
            <w:hideMark/>
          </w:tcPr>
          <w:p w14:paraId="3241DC8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221.1</w:t>
            </w:r>
          </w:p>
        </w:tc>
        <w:tc>
          <w:tcPr>
            <w:tcW w:w="334" w:type="pct"/>
            <w:tcBorders>
              <w:top w:val="nil"/>
              <w:left w:val="nil"/>
              <w:bottom w:val="nil"/>
              <w:right w:val="single" w:sz="4" w:space="0" w:color="auto"/>
            </w:tcBorders>
            <w:shd w:val="clear" w:color="auto" w:fill="auto"/>
            <w:noWrap/>
            <w:vAlign w:val="center"/>
            <w:hideMark/>
          </w:tcPr>
          <w:p w14:paraId="23B5C3F8"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170.4</w:t>
            </w:r>
          </w:p>
        </w:tc>
        <w:tc>
          <w:tcPr>
            <w:tcW w:w="318" w:type="pct"/>
            <w:tcBorders>
              <w:top w:val="nil"/>
              <w:left w:val="nil"/>
              <w:bottom w:val="nil"/>
              <w:right w:val="single" w:sz="4" w:space="0" w:color="auto"/>
            </w:tcBorders>
            <w:shd w:val="clear" w:color="auto" w:fill="auto"/>
            <w:noWrap/>
            <w:vAlign w:val="center"/>
            <w:hideMark/>
          </w:tcPr>
          <w:p w14:paraId="0F2BB8E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94.8</w:t>
            </w:r>
          </w:p>
        </w:tc>
        <w:tc>
          <w:tcPr>
            <w:tcW w:w="442" w:type="pct"/>
            <w:tcBorders>
              <w:top w:val="nil"/>
              <w:left w:val="nil"/>
              <w:bottom w:val="nil"/>
              <w:right w:val="single" w:sz="4" w:space="0" w:color="auto"/>
            </w:tcBorders>
            <w:shd w:val="clear" w:color="auto" w:fill="auto"/>
            <w:noWrap/>
            <w:vAlign w:val="center"/>
            <w:hideMark/>
          </w:tcPr>
          <w:p w14:paraId="1B61CF36"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128.4</w:t>
            </w:r>
          </w:p>
        </w:tc>
        <w:tc>
          <w:tcPr>
            <w:tcW w:w="406" w:type="pct"/>
            <w:tcBorders>
              <w:top w:val="nil"/>
              <w:left w:val="nil"/>
              <w:bottom w:val="nil"/>
              <w:right w:val="single" w:sz="4" w:space="0" w:color="auto"/>
            </w:tcBorders>
            <w:shd w:val="clear" w:color="auto" w:fill="auto"/>
            <w:noWrap/>
            <w:vAlign w:val="center"/>
            <w:hideMark/>
          </w:tcPr>
          <w:p w14:paraId="12571B2B"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92.7</w:t>
            </w:r>
          </w:p>
        </w:tc>
      </w:tr>
      <w:tr w:rsidR="004A4A91" w:rsidRPr="00314EC5" w14:paraId="2A73E7AB" w14:textId="77777777" w:rsidTr="004A4A91">
        <w:trPr>
          <w:trHeight w:val="292"/>
        </w:trPr>
        <w:tc>
          <w:tcPr>
            <w:tcW w:w="1102" w:type="pct"/>
            <w:tcBorders>
              <w:top w:val="nil"/>
              <w:left w:val="single" w:sz="4" w:space="0" w:color="auto"/>
              <w:bottom w:val="single" w:sz="4" w:space="0" w:color="auto"/>
              <w:right w:val="single" w:sz="4" w:space="0" w:color="auto"/>
            </w:tcBorders>
            <w:shd w:val="clear" w:color="auto" w:fill="auto"/>
            <w:noWrap/>
            <w:vAlign w:val="center"/>
            <w:hideMark/>
          </w:tcPr>
          <w:p w14:paraId="245A434C" w14:textId="4DB6B160"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Waste Activated Slud</w:t>
            </w:r>
            <w:r>
              <w:rPr>
                <w:rFonts w:ascii="Calibri" w:eastAsia="Times New Roman" w:hAnsi="Calibri" w:cs="Calibri"/>
                <w:color w:val="000000"/>
                <w:sz w:val="18"/>
                <w:szCs w:val="18"/>
                <w:lang w:bidi="ar-SA"/>
              </w:rPr>
              <w:t>g</w:t>
            </w:r>
            <w:r w:rsidRPr="00314EC5">
              <w:rPr>
                <w:rFonts w:ascii="Calibri" w:eastAsia="Times New Roman" w:hAnsi="Calibri" w:cs="Calibri"/>
                <w:color w:val="000000"/>
                <w:sz w:val="18"/>
                <w:szCs w:val="18"/>
                <w:lang w:bidi="ar-SA"/>
              </w:rPr>
              <w:t>e</w:t>
            </w:r>
            <w:r w:rsidR="00C259AC">
              <w:rPr>
                <w:rFonts w:ascii="Calibri" w:eastAsia="Times New Roman" w:hAnsi="Calibri" w:cs="Calibri"/>
                <w:color w:val="000000"/>
                <w:sz w:val="18"/>
                <w:szCs w:val="18"/>
                <w:lang w:bidi="ar-SA"/>
              </w:rPr>
              <w:t xml:space="preserve"> </w:t>
            </w:r>
            <w:proofErr w:type="spellStart"/>
            <w:r w:rsidRPr="00314EC5">
              <w:rPr>
                <w:rFonts w:ascii="Calibri" w:eastAsia="Times New Roman" w:hAnsi="Calibri" w:cs="Calibri"/>
                <w:color w:val="000000"/>
                <w:sz w:val="18"/>
                <w:szCs w:val="18"/>
                <w:lang w:bidi="ar-SA"/>
              </w:rPr>
              <w:t>lbs</w:t>
            </w:r>
            <w:proofErr w:type="spellEnd"/>
            <w:r w:rsidRPr="00314EC5">
              <w:rPr>
                <w:rFonts w:ascii="Calibri" w:eastAsia="Times New Roman" w:hAnsi="Calibri" w:cs="Calibri"/>
                <w:color w:val="000000"/>
                <w:sz w:val="18"/>
                <w:szCs w:val="18"/>
                <w:lang w:bidi="ar-SA"/>
              </w:rPr>
              <w:t>/day</w:t>
            </w:r>
          </w:p>
        </w:tc>
        <w:tc>
          <w:tcPr>
            <w:tcW w:w="240" w:type="pct"/>
            <w:tcBorders>
              <w:top w:val="nil"/>
              <w:left w:val="nil"/>
              <w:bottom w:val="single" w:sz="4" w:space="0" w:color="auto"/>
              <w:right w:val="single" w:sz="4" w:space="0" w:color="auto"/>
            </w:tcBorders>
            <w:shd w:val="clear" w:color="auto" w:fill="auto"/>
            <w:noWrap/>
            <w:vAlign w:val="center"/>
            <w:hideMark/>
          </w:tcPr>
          <w:p w14:paraId="35D480BE"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1,585</w:t>
            </w:r>
          </w:p>
        </w:tc>
        <w:tc>
          <w:tcPr>
            <w:tcW w:w="682" w:type="pct"/>
            <w:tcBorders>
              <w:top w:val="nil"/>
              <w:left w:val="nil"/>
              <w:bottom w:val="single" w:sz="4" w:space="0" w:color="auto"/>
              <w:right w:val="single" w:sz="4" w:space="0" w:color="auto"/>
            </w:tcBorders>
            <w:shd w:val="clear" w:color="auto" w:fill="auto"/>
            <w:noWrap/>
            <w:vAlign w:val="center"/>
            <w:hideMark/>
          </w:tcPr>
          <w:p w14:paraId="345BD377"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367</w:t>
            </w:r>
          </w:p>
        </w:tc>
        <w:tc>
          <w:tcPr>
            <w:tcW w:w="475" w:type="pct"/>
            <w:tcBorders>
              <w:top w:val="nil"/>
              <w:left w:val="nil"/>
              <w:bottom w:val="single" w:sz="4" w:space="0" w:color="auto"/>
              <w:right w:val="single" w:sz="4" w:space="0" w:color="auto"/>
            </w:tcBorders>
            <w:shd w:val="clear" w:color="auto" w:fill="auto"/>
            <w:noWrap/>
            <w:vAlign w:val="center"/>
            <w:hideMark/>
          </w:tcPr>
          <w:p w14:paraId="41CC38EC"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1,160</w:t>
            </w:r>
          </w:p>
        </w:tc>
        <w:tc>
          <w:tcPr>
            <w:tcW w:w="318" w:type="pct"/>
            <w:tcBorders>
              <w:top w:val="nil"/>
              <w:left w:val="nil"/>
              <w:bottom w:val="single" w:sz="4" w:space="0" w:color="auto"/>
              <w:right w:val="single" w:sz="4" w:space="0" w:color="auto"/>
            </w:tcBorders>
            <w:shd w:val="clear" w:color="auto" w:fill="auto"/>
            <w:noWrap/>
            <w:vAlign w:val="center"/>
            <w:hideMark/>
          </w:tcPr>
          <w:p w14:paraId="52B09485"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35,869.4</w:t>
            </w:r>
          </w:p>
        </w:tc>
        <w:tc>
          <w:tcPr>
            <w:tcW w:w="682" w:type="pct"/>
            <w:tcBorders>
              <w:top w:val="nil"/>
              <w:left w:val="nil"/>
              <w:bottom w:val="single" w:sz="4" w:space="0" w:color="auto"/>
              <w:right w:val="single" w:sz="4" w:space="0" w:color="auto"/>
            </w:tcBorders>
            <w:shd w:val="clear" w:color="auto" w:fill="auto"/>
            <w:noWrap/>
            <w:vAlign w:val="center"/>
            <w:hideMark/>
          </w:tcPr>
          <w:p w14:paraId="5B3E838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31,550.4</w:t>
            </w:r>
          </w:p>
        </w:tc>
        <w:tc>
          <w:tcPr>
            <w:tcW w:w="334" w:type="pct"/>
            <w:tcBorders>
              <w:top w:val="nil"/>
              <w:left w:val="nil"/>
              <w:bottom w:val="single" w:sz="4" w:space="0" w:color="auto"/>
              <w:right w:val="single" w:sz="4" w:space="0" w:color="auto"/>
            </w:tcBorders>
            <w:shd w:val="clear" w:color="auto" w:fill="auto"/>
            <w:noWrap/>
            <w:vAlign w:val="center"/>
            <w:hideMark/>
          </w:tcPr>
          <w:p w14:paraId="08491B14"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36,242.1</w:t>
            </w:r>
          </w:p>
        </w:tc>
        <w:tc>
          <w:tcPr>
            <w:tcW w:w="318" w:type="pct"/>
            <w:tcBorders>
              <w:top w:val="nil"/>
              <w:left w:val="nil"/>
              <w:bottom w:val="single" w:sz="4" w:space="0" w:color="auto"/>
              <w:right w:val="single" w:sz="4" w:space="0" w:color="auto"/>
            </w:tcBorders>
            <w:shd w:val="clear" w:color="auto" w:fill="auto"/>
            <w:noWrap/>
            <w:vAlign w:val="center"/>
            <w:hideMark/>
          </w:tcPr>
          <w:p w14:paraId="77A08EDA"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10,787.3</w:t>
            </w:r>
          </w:p>
        </w:tc>
        <w:tc>
          <w:tcPr>
            <w:tcW w:w="442" w:type="pct"/>
            <w:tcBorders>
              <w:top w:val="nil"/>
              <w:left w:val="nil"/>
              <w:bottom w:val="single" w:sz="4" w:space="0" w:color="auto"/>
              <w:right w:val="single" w:sz="4" w:space="0" w:color="auto"/>
            </w:tcBorders>
            <w:shd w:val="clear" w:color="auto" w:fill="auto"/>
            <w:noWrap/>
            <w:vAlign w:val="center"/>
            <w:hideMark/>
          </w:tcPr>
          <w:p w14:paraId="65953110"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7,807.4</w:t>
            </w:r>
          </w:p>
        </w:tc>
        <w:tc>
          <w:tcPr>
            <w:tcW w:w="406" w:type="pct"/>
            <w:tcBorders>
              <w:top w:val="nil"/>
              <w:left w:val="nil"/>
              <w:bottom w:val="single" w:sz="4" w:space="0" w:color="auto"/>
              <w:right w:val="single" w:sz="4" w:space="0" w:color="auto"/>
            </w:tcBorders>
            <w:shd w:val="clear" w:color="auto" w:fill="auto"/>
            <w:noWrap/>
            <w:vAlign w:val="center"/>
            <w:hideMark/>
          </w:tcPr>
          <w:p w14:paraId="278813FF" w14:textId="77777777" w:rsidR="002D6810" w:rsidRPr="00314EC5" w:rsidRDefault="002D6810" w:rsidP="002D6810">
            <w:pPr>
              <w:spacing w:after="0"/>
              <w:jc w:val="center"/>
              <w:rPr>
                <w:rFonts w:ascii="Calibri" w:eastAsia="Times New Roman" w:hAnsi="Calibri" w:cs="Calibri"/>
                <w:color w:val="000000"/>
                <w:sz w:val="18"/>
                <w:szCs w:val="18"/>
                <w:lang w:bidi="ar-SA"/>
              </w:rPr>
            </w:pPr>
            <w:r w:rsidRPr="00314EC5">
              <w:rPr>
                <w:rFonts w:ascii="Calibri" w:eastAsia="Times New Roman" w:hAnsi="Calibri" w:cs="Calibri"/>
                <w:color w:val="000000"/>
                <w:sz w:val="18"/>
                <w:szCs w:val="18"/>
                <w:lang w:bidi="ar-SA"/>
              </w:rPr>
              <w:t>10,935.3</w:t>
            </w:r>
          </w:p>
        </w:tc>
      </w:tr>
    </w:tbl>
    <w:p w14:paraId="3B8B5048" w14:textId="77777777" w:rsidR="002D6810" w:rsidRPr="00355048" w:rsidRDefault="002D6810" w:rsidP="002D6810">
      <w:pPr>
        <w:pStyle w:val="LFTBody"/>
        <w:spacing w:after="0" w:line="240" w:lineRule="auto"/>
        <w:rPr>
          <w:sz w:val="18"/>
          <w:szCs w:val="18"/>
        </w:rPr>
      </w:pPr>
      <w:r w:rsidRPr="00355048">
        <w:rPr>
          <w:sz w:val="18"/>
          <w:szCs w:val="18"/>
        </w:rPr>
        <w:t xml:space="preserve">[1] – Entire dataset </w:t>
      </w:r>
      <w:r>
        <w:rPr>
          <w:sz w:val="18"/>
          <w:szCs w:val="18"/>
        </w:rPr>
        <w:t>from DEP Daily Monitoring Reports</w:t>
      </w:r>
      <w:r w:rsidRPr="00355048">
        <w:rPr>
          <w:sz w:val="18"/>
          <w:szCs w:val="18"/>
        </w:rPr>
        <w:t xml:space="preserve"> were collected and summarized for the periods </w:t>
      </w:r>
      <w:r>
        <w:rPr>
          <w:sz w:val="18"/>
          <w:szCs w:val="18"/>
        </w:rPr>
        <w:t>1</w:t>
      </w:r>
      <w:r w:rsidRPr="00355048">
        <w:rPr>
          <w:sz w:val="18"/>
          <w:szCs w:val="18"/>
        </w:rPr>
        <w:t>/</w:t>
      </w:r>
      <w:r>
        <w:rPr>
          <w:sz w:val="18"/>
          <w:szCs w:val="18"/>
        </w:rPr>
        <w:t>1</w:t>
      </w:r>
      <w:r w:rsidRPr="00355048">
        <w:rPr>
          <w:sz w:val="18"/>
          <w:szCs w:val="18"/>
        </w:rPr>
        <w:t>/201</w:t>
      </w:r>
      <w:r>
        <w:rPr>
          <w:sz w:val="18"/>
          <w:szCs w:val="18"/>
        </w:rPr>
        <w:t>5</w:t>
      </w:r>
      <w:r w:rsidRPr="00355048">
        <w:rPr>
          <w:sz w:val="18"/>
          <w:szCs w:val="18"/>
        </w:rPr>
        <w:t xml:space="preserve"> - </w:t>
      </w:r>
      <w:r>
        <w:rPr>
          <w:sz w:val="18"/>
          <w:szCs w:val="18"/>
        </w:rPr>
        <w:t>4</w:t>
      </w:r>
      <w:r w:rsidRPr="00355048">
        <w:rPr>
          <w:sz w:val="18"/>
          <w:szCs w:val="18"/>
        </w:rPr>
        <w:t>/</w:t>
      </w:r>
      <w:r>
        <w:rPr>
          <w:sz w:val="18"/>
          <w:szCs w:val="18"/>
        </w:rPr>
        <w:t>30</w:t>
      </w:r>
      <w:r w:rsidRPr="00355048">
        <w:rPr>
          <w:sz w:val="18"/>
          <w:szCs w:val="18"/>
        </w:rPr>
        <w:t>/2019.</w:t>
      </w:r>
      <w:r>
        <w:rPr>
          <w:sz w:val="18"/>
          <w:szCs w:val="18"/>
        </w:rPr>
        <w:t xml:space="preserve"> </w:t>
      </w:r>
    </w:p>
    <w:p w14:paraId="6A93A6BB" w14:textId="77777777" w:rsidR="002D6810" w:rsidRDefault="002D6810" w:rsidP="002D6810">
      <w:pPr>
        <w:pStyle w:val="LFTBody"/>
        <w:spacing w:after="0" w:line="240" w:lineRule="auto"/>
        <w:rPr>
          <w:sz w:val="18"/>
          <w:szCs w:val="18"/>
        </w:rPr>
      </w:pPr>
      <w:r w:rsidRPr="00355048">
        <w:rPr>
          <w:sz w:val="18"/>
          <w:szCs w:val="18"/>
        </w:rPr>
        <w:t xml:space="preserve">[2] – Period of Performance that overlaps with dataset includes </w:t>
      </w:r>
      <w:r>
        <w:rPr>
          <w:sz w:val="18"/>
          <w:szCs w:val="18"/>
        </w:rPr>
        <w:t>11</w:t>
      </w:r>
      <w:r w:rsidRPr="00355048">
        <w:rPr>
          <w:sz w:val="18"/>
          <w:szCs w:val="18"/>
        </w:rPr>
        <w:t>/</w:t>
      </w:r>
      <w:r>
        <w:rPr>
          <w:sz w:val="18"/>
          <w:szCs w:val="18"/>
        </w:rPr>
        <w:t>1</w:t>
      </w:r>
      <w:r w:rsidRPr="00355048">
        <w:rPr>
          <w:sz w:val="18"/>
          <w:szCs w:val="18"/>
        </w:rPr>
        <w:t>/201</w:t>
      </w:r>
      <w:r>
        <w:rPr>
          <w:sz w:val="18"/>
          <w:szCs w:val="18"/>
        </w:rPr>
        <w:t>5</w:t>
      </w:r>
      <w:r w:rsidRPr="00355048">
        <w:rPr>
          <w:sz w:val="18"/>
          <w:szCs w:val="18"/>
        </w:rPr>
        <w:t xml:space="preserve"> – 11/1/2016</w:t>
      </w:r>
      <w:r>
        <w:rPr>
          <w:sz w:val="18"/>
          <w:szCs w:val="18"/>
        </w:rPr>
        <w:t>.</w:t>
      </w:r>
    </w:p>
    <w:p w14:paraId="3D704633" w14:textId="77777777" w:rsidR="002D6810" w:rsidRPr="00355048" w:rsidRDefault="002D6810" w:rsidP="002D6810">
      <w:pPr>
        <w:pStyle w:val="LFTBody"/>
        <w:spacing w:after="0" w:line="240" w:lineRule="auto"/>
        <w:rPr>
          <w:sz w:val="18"/>
          <w:szCs w:val="18"/>
        </w:rPr>
      </w:pPr>
      <w:r>
        <w:rPr>
          <w:sz w:val="18"/>
          <w:szCs w:val="18"/>
        </w:rPr>
        <w:t>[3] – After Upgrade refers to a subset of the data where the chlorination system was upgraded and operational from 3/1/2016 onwards.</w:t>
      </w:r>
    </w:p>
    <w:p w14:paraId="1741EC72" w14:textId="77777777" w:rsidR="002D6810" w:rsidRPr="00355048" w:rsidRDefault="002D6810" w:rsidP="002D6810">
      <w:pPr>
        <w:pStyle w:val="LFTBody"/>
        <w:rPr>
          <w:sz w:val="20"/>
          <w:szCs w:val="20"/>
        </w:rPr>
      </w:pPr>
    </w:p>
    <w:p w14:paraId="571883B1" w14:textId="77777777" w:rsidR="002D6810" w:rsidRDefault="002D6810" w:rsidP="002D6810">
      <w:pPr>
        <w:pStyle w:val="LFTBody"/>
        <w:sectPr w:rsidR="002D6810" w:rsidSect="000F1DD2">
          <w:pgSz w:w="16834" w:h="11894" w:orient="landscape" w:code="138"/>
          <w:pgMar w:top="1627" w:right="1440" w:bottom="1440" w:left="1440" w:header="720" w:footer="720" w:gutter="0"/>
          <w:pgNumType w:start="1"/>
          <w:cols w:space="720"/>
          <w:titlePg/>
          <w:docGrid w:linePitch="360"/>
        </w:sectPr>
      </w:pPr>
    </w:p>
    <w:p w14:paraId="6280F291" w14:textId="77777777" w:rsidR="002D6810" w:rsidRDefault="002D6810" w:rsidP="002D6810">
      <w:pPr>
        <w:pStyle w:val="LFTBody"/>
      </w:pPr>
    </w:p>
    <w:p w14:paraId="6D622042" w14:textId="77777777" w:rsidR="00F32AD3" w:rsidRDefault="00F32AD3" w:rsidP="003907BB">
      <w:pPr>
        <w:pStyle w:val="LFTBody"/>
      </w:pPr>
    </w:p>
    <w:p w14:paraId="508880C6" w14:textId="3A356E52" w:rsidR="0064465E" w:rsidRDefault="0064465E" w:rsidP="0064465E">
      <w:pPr>
        <w:pStyle w:val="LFTBody"/>
      </w:pPr>
      <w:r>
        <w:t xml:space="preserve">Data in </w:t>
      </w:r>
      <w:r>
        <w:rPr>
          <w:b/>
          <w:bCs/>
        </w:rPr>
        <w:t>Table 2-1</w:t>
      </w:r>
      <w:r>
        <w:t xml:space="preserve"> are summarized by mean and standard deviation to provide insight into sample spreads. Plant performance may have changed during the 4-year period of data provided. Notable periods include the </w:t>
      </w:r>
      <w:r>
        <w:rPr>
          <w:i/>
          <w:iCs/>
        </w:rPr>
        <w:t>Period of Performance</w:t>
      </w:r>
      <w:r>
        <w:t xml:space="preserve"> – </w:t>
      </w:r>
      <w:r w:rsidR="00343DA1">
        <w:t xml:space="preserve">a </w:t>
      </w:r>
      <w:r>
        <w:t>12-month period during which the facility targeted the proposed TRC limit (</w:t>
      </w:r>
      <w:commentRangeStart w:id="64"/>
      <w:r>
        <w:t xml:space="preserve">0.53 </w:t>
      </w:r>
      <w:commentRangeEnd w:id="64"/>
      <w:r w:rsidR="00343DA1">
        <w:rPr>
          <w:rStyle w:val="CommentReference"/>
        </w:rPr>
        <w:commentReference w:id="64"/>
      </w:r>
      <w:r>
        <w:t>mg/L)</w:t>
      </w:r>
      <w:r w:rsidR="0005025A">
        <w:t xml:space="preserve"> </w:t>
      </w:r>
      <w:r>
        <w:t xml:space="preserve">while maintaining required bacterial effluent concentrations, and </w:t>
      </w:r>
      <w:r w:rsidR="0005025A">
        <w:t xml:space="preserve">the </w:t>
      </w:r>
      <w:r>
        <w:rPr>
          <w:i/>
          <w:iCs/>
        </w:rPr>
        <w:t>Post-Chlorination Upgrade</w:t>
      </w:r>
      <w:r>
        <w:t xml:space="preserve"> – </w:t>
      </w:r>
      <w:r w:rsidR="00343DA1">
        <w:t xml:space="preserve">a </w:t>
      </w:r>
      <w:r>
        <w:t xml:space="preserve">period after new chlorination system upgrades were constructed and fully operational. Due to these </w:t>
      </w:r>
      <w:del w:id="65" w:author="Registe, Joshua H." w:date="2021-01-13T15:41:00Z">
        <w:r w:rsidDel="004A4A91">
          <w:delText xml:space="preserve">distinct </w:delText>
        </w:r>
      </w:del>
      <w:r>
        <w:t>operational periods, three facets of statistics are provided for this dataset summarizing information from:</w:t>
      </w:r>
    </w:p>
    <w:p w14:paraId="1FC10279" w14:textId="77777777" w:rsidR="0064465E" w:rsidRDefault="0064465E" w:rsidP="0064465E">
      <w:pPr>
        <w:pStyle w:val="LFTBody"/>
        <w:numPr>
          <w:ilvl w:val="0"/>
          <w:numId w:val="23"/>
        </w:numPr>
      </w:pPr>
      <w:r>
        <w:t>Entire dataset (</w:t>
      </w:r>
      <w:r w:rsidRPr="001B6B70">
        <w:t>1/1/2015 - 4/30/2019</w:t>
      </w:r>
      <w:r>
        <w:t>)</w:t>
      </w:r>
    </w:p>
    <w:p w14:paraId="4A88ADEE" w14:textId="77777777" w:rsidR="0064465E" w:rsidRDefault="0064465E" w:rsidP="0064465E">
      <w:pPr>
        <w:pStyle w:val="LFTBody"/>
        <w:numPr>
          <w:ilvl w:val="0"/>
          <w:numId w:val="23"/>
        </w:numPr>
      </w:pPr>
      <w:commentRangeStart w:id="66"/>
      <w:commentRangeStart w:id="67"/>
      <w:r>
        <w:t>Period of Performance (</w:t>
      </w:r>
      <w:r w:rsidRPr="0031044A">
        <w:t>11/1/2015 - 11/1/2016</w:t>
      </w:r>
      <w:r>
        <w:t>)</w:t>
      </w:r>
      <w:commentRangeEnd w:id="66"/>
      <w:r w:rsidR="0095713D">
        <w:rPr>
          <w:rStyle w:val="CommentReference"/>
        </w:rPr>
        <w:commentReference w:id="66"/>
      </w:r>
      <w:commentRangeEnd w:id="67"/>
      <w:r w:rsidR="004A4A91">
        <w:rPr>
          <w:rStyle w:val="CommentReference"/>
        </w:rPr>
        <w:commentReference w:id="67"/>
      </w:r>
    </w:p>
    <w:p w14:paraId="7885525B" w14:textId="4011A472" w:rsidR="0064465E" w:rsidRDefault="0064465E" w:rsidP="0064465E">
      <w:pPr>
        <w:pStyle w:val="LFTBody"/>
        <w:numPr>
          <w:ilvl w:val="0"/>
          <w:numId w:val="23"/>
        </w:numPr>
      </w:pPr>
      <w:r>
        <w:t>Post-Chlorination Upgrade (All data after 3/1/2016</w:t>
      </w:r>
      <w:ins w:id="68" w:author="Registe, Joshua H." w:date="2021-01-13T15:41:00Z">
        <w:r w:rsidR="004A4A91">
          <w:t>; partial overlap with</w:t>
        </w:r>
      </w:ins>
      <w:ins w:id="69" w:author="Registe, Joshua H." w:date="2021-01-13T15:42:00Z">
        <w:r w:rsidR="004A4A91">
          <w:t xml:space="preserve"> period of performance</w:t>
        </w:r>
      </w:ins>
      <w:r>
        <w:t>)</w:t>
      </w:r>
    </w:p>
    <w:p w14:paraId="34A0F0CF" w14:textId="7C5BEB63" w:rsidR="002D6810" w:rsidRDefault="00697A0E" w:rsidP="00F32AD3">
      <w:pPr>
        <w:pStyle w:val="LFTHeading2"/>
      </w:pPr>
      <w:bookmarkStart w:id="70" w:name="_Toc53366683"/>
      <w:r>
        <w:t>2</w:t>
      </w:r>
      <w:r w:rsidR="002D6810">
        <w:t>.2 PLC Data</w:t>
      </w:r>
      <w:bookmarkEnd w:id="70"/>
    </w:p>
    <w:p w14:paraId="1D4312F0" w14:textId="079B1CE6" w:rsidR="002D6810" w:rsidRDefault="002D6810" w:rsidP="002D6810">
      <w:pPr>
        <w:pStyle w:val="LFTBody"/>
      </w:pPr>
      <w:r>
        <w:t xml:space="preserve">After reviewing data from the DMRs, additional granular information on the disinfection process when high values of TRC were measured was provided.  Data from Port Richmond WRRF programmable logic controllers (PLC) was provided by DEP for the times of high reported TRC shown on </w:t>
      </w:r>
      <w:r w:rsidRPr="00173013">
        <w:rPr>
          <w:b/>
        </w:rPr>
        <w:t xml:space="preserve">Figure </w:t>
      </w:r>
      <w:r w:rsidR="00697A0E">
        <w:rPr>
          <w:b/>
        </w:rPr>
        <w:t>2</w:t>
      </w:r>
      <w:r w:rsidRPr="00173013">
        <w:rPr>
          <w:b/>
        </w:rPr>
        <w:t>-1</w:t>
      </w:r>
      <w:r>
        <w:t xml:space="preserve"> and listed   in </w:t>
      </w:r>
      <w:r>
        <w:rPr>
          <w:b/>
          <w:bCs/>
        </w:rPr>
        <w:t xml:space="preserve">Table </w:t>
      </w:r>
      <w:r w:rsidR="00697A0E">
        <w:rPr>
          <w:b/>
          <w:bCs/>
        </w:rPr>
        <w:t>2</w:t>
      </w:r>
      <w:r>
        <w:rPr>
          <w:b/>
          <w:bCs/>
        </w:rPr>
        <w:t>-2.</w:t>
      </w:r>
      <w:r>
        <w:t xml:space="preserve"> This data is collected at the facility in 1-minute time increments. Because of this discretization, the data was only requested for specific disinfection events of interest for fine-tuned assessment. </w:t>
      </w:r>
    </w:p>
    <w:p w14:paraId="313A3D95" w14:textId="64B05E85" w:rsidR="002D6810" w:rsidRDefault="00343DA1" w:rsidP="002D6810">
      <w:pPr>
        <w:pStyle w:val="LFTBody"/>
      </w:pPr>
      <w:r>
        <w:rPr>
          <w:noProof/>
        </w:rPr>
        <mc:AlternateContent>
          <mc:Choice Requires="wps">
            <w:drawing>
              <wp:anchor distT="0" distB="0" distL="114300" distR="114300" simplePos="0" relativeHeight="251716608" behindDoc="0" locked="0" layoutInCell="1" allowOverlap="1" wp14:anchorId="47DF847D" wp14:editId="22209804">
                <wp:simplePos x="0" y="0"/>
                <wp:positionH relativeFrom="column">
                  <wp:posOffset>4767580</wp:posOffset>
                </wp:positionH>
                <wp:positionV relativeFrom="paragraph">
                  <wp:posOffset>-4445</wp:posOffset>
                </wp:positionV>
                <wp:extent cx="2162175" cy="352425"/>
                <wp:effectExtent l="2019300" t="0" r="28575" b="314325"/>
                <wp:wrapNone/>
                <wp:docPr id="66" name="Callout: Line 66"/>
                <wp:cNvGraphicFramePr/>
                <a:graphic xmlns:a="http://schemas.openxmlformats.org/drawingml/2006/main">
                  <a:graphicData uri="http://schemas.microsoft.com/office/word/2010/wordprocessingShape">
                    <wps:wsp>
                      <wps:cNvSpPr/>
                      <wps:spPr bwMode="auto">
                        <a:xfrm>
                          <a:off x="0" y="0"/>
                          <a:ext cx="2162175" cy="352425"/>
                        </a:xfrm>
                        <a:prstGeom prst="borderCallout1">
                          <a:avLst>
                            <a:gd name="adj1" fmla="val 18750"/>
                            <a:gd name="adj2" fmla="val -8333"/>
                            <a:gd name="adj3" fmla="val 166554"/>
                            <a:gd name="adj4" fmla="val -91637"/>
                          </a:avLst>
                        </a:prstGeom>
                        <a:solidFill>
                          <a:srgbClr val="FFFF00">
                            <a:alpha val="50000"/>
                          </a:srgbClr>
                        </a:solidFill>
                        <a:ln w="6350">
                          <a:solidFill>
                            <a:srgbClr val="FF0000"/>
                          </a:solidFill>
                          <a:tailEnd type="triangle"/>
                        </a:ln>
                      </wps:spPr>
                      <wps:txbx>
                        <w:txbxContent>
                          <w:p w14:paraId="662093A2" w14:textId="1F712B43" w:rsidR="004A4A91" w:rsidRDefault="004A4A91" w:rsidP="006401CE">
                            <w:pPr>
                              <w:jc w:val="center"/>
                            </w:pPr>
                            <w:r>
                              <w:t>Exceedance (of 0.52 mg/L target)</w:t>
                            </w: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DF847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66" o:spid="_x0000_s1026" type="#_x0000_t47" style="position:absolute;margin-left:375.4pt;margin-top:-.35pt;width:170.25pt;height:2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" adj="-19794,35976" fillcolor="yellow" strokecolor="red" strokeweight=".5pt">
                <v:fill opacity="32896f"/>
                <v:stroke startarrow="block"/>
                <v:textbox>
                  <w:txbxContent>
                    <w:p w14:paraId="662093A2" w14:textId="1F712B43" w:rsidR="004A4A91" w:rsidRDefault="004A4A91" w:rsidP="006401CE">
                      <w:pPr>
                        <w:jc w:val="center"/>
                      </w:pPr>
                      <w:r>
                        <w:t>Exceedance (of 0.52 mg/L target)</w:t>
                      </w:r>
                    </w:p>
                  </w:txbxContent>
                </v:textbox>
                <o:callout v:ext="edit" minusy="t"/>
              </v:shape>
            </w:pict>
          </mc:Fallback>
        </mc:AlternateContent>
      </w:r>
      <w:commentRangeStart w:id="71"/>
      <w:commentRangeStart w:id="72"/>
      <w:r w:rsidR="00735C49">
        <w:rPr>
          <w:noProof/>
        </w:rPr>
        <w:drawing>
          <wp:inline distT="0" distB="0" distL="0" distR="0" wp14:anchorId="4CB95E37" wp14:editId="39B4FA82">
            <wp:extent cx="5613400" cy="320738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400" cy="3207385"/>
                    </a:xfrm>
                    <a:prstGeom prst="rect">
                      <a:avLst/>
                    </a:prstGeom>
                    <a:noFill/>
                    <a:ln>
                      <a:noFill/>
                    </a:ln>
                  </pic:spPr>
                </pic:pic>
              </a:graphicData>
            </a:graphic>
          </wp:inline>
        </w:drawing>
      </w:r>
      <w:commentRangeEnd w:id="71"/>
      <w:r w:rsidR="002A3B5D">
        <w:rPr>
          <w:rStyle w:val="CommentReference"/>
        </w:rPr>
        <w:commentReference w:id="71"/>
      </w:r>
      <w:commentRangeEnd w:id="72"/>
      <w:r w:rsidR="005A7B8B">
        <w:rPr>
          <w:rStyle w:val="CommentReference"/>
        </w:rPr>
        <w:commentReference w:id="72"/>
      </w:r>
    </w:p>
    <w:p w14:paraId="2259400B" w14:textId="28D1327B" w:rsidR="002D6810" w:rsidRDefault="00F35B1B" w:rsidP="002D6810">
      <w:pPr>
        <w:pStyle w:val="LFTBody"/>
        <w:keepNext/>
      </w:pPr>
      <w:commentRangeStart w:id="73"/>
      <w:commentRangeStart w:id="74"/>
      <w:commentRangeEnd w:id="73"/>
      <w:r>
        <w:rPr>
          <w:rStyle w:val="CommentReference"/>
        </w:rPr>
        <w:commentReference w:id="73"/>
      </w:r>
      <w:commentRangeEnd w:id="74"/>
      <w:r w:rsidR="00344803">
        <w:rPr>
          <w:rStyle w:val="CommentReference"/>
        </w:rPr>
        <w:commentReference w:id="74"/>
      </w:r>
    </w:p>
    <w:p w14:paraId="54FAA157" w14:textId="5431F7B7" w:rsidR="002D6810" w:rsidRPr="0064465E" w:rsidRDefault="002D6810" w:rsidP="00697A0E">
      <w:pPr>
        <w:pStyle w:val="LFTCaption"/>
        <w:rPr>
          <w:sz w:val="20"/>
          <w:szCs w:val="20"/>
        </w:rPr>
      </w:pPr>
      <w:bookmarkStart w:id="75" w:name="_Toc53483954"/>
      <w:r w:rsidRPr="0064465E">
        <w:rPr>
          <w:sz w:val="20"/>
          <w:szCs w:val="20"/>
        </w:rPr>
        <w:t xml:space="preserve">Figure </w:t>
      </w:r>
      <w:r w:rsidR="00697A0E" w:rsidRPr="0064465E">
        <w:rPr>
          <w:sz w:val="20"/>
          <w:szCs w:val="20"/>
        </w:rPr>
        <w:t>2</w:t>
      </w:r>
      <w:r w:rsidRPr="0064465E">
        <w:rPr>
          <w:sz w:val="20"/>
          <w:szCs w:val="20"/>
        </w:rPr>
        <w:t>-1 Timeframes for Detailed Data Evaluation</w:t>
      </w:r>
      <w:bookmarkEnd w:id="75"/>
    </w:p>
    <w:p w14:paraId="2E0C5B0D" w14:textId="77777777" w:rsidR="002D6810" w:rsidRDefault="002D6810" w:rsidP="002D6810">
      <w:pPr>
        <w:pStyle w:val="LFTCaption"/>
      </w:pPr>
    </w:p>
    <w:p w14:paraId="2B0DD066" w14:textId="00C4AFA5" w:rsidR="002D6810" w:rsidRDefault="002D6810" w:rsidP="002D6810">
      <w:pPr>
        <w:pStyle w:val="LFTBody"/>
      </w:pPr>
      <w:r>
        <w:lastRenderedPageBreak/>
        <w:t xml:space="preserve"> Examples of evaluations from these specific periods can be found in </w:t>
      </w:r>
      <w:r>
        <w:rPr>
          <w:b/>
          <w:bCs/>
        </w:rPr>
        <w:t xml:space="preserve">Section </w:t>
      </w:r>
      <w:r w:rsidR="00F32AD3">
        <w:rPr>
          <w:b/>
          <w:bCs/>
        </w:rPr>
        <w:t>3</w:t>
      </w:r>
      <w:r>
        <w:t xml:space="preserve">. </w:t>
      </w:r>
    </w:p>
    <w:p w14:paraId="4C00A841" w14:textId="2D317C6C" w:rsidR="002D6810" w:rsidRDefault="002D6810" w:rsidP="002D6810">
      <w:pPr>
        <w:pStyle w:val="LFTTableTitle"/>
      </w:pPr>
      <w:bookmarkStart w:id="76" w:name="_Toc53483986"/>
      <w:r>
        <w:t xml:space="preserve">Table </w:t>
      </w:r>
      <w:r w:rsidR="00697A0E">
        <w:t>2</w:t>
      </w:r>
      <w:r>
        <w:t xml:space="preserve">-2 Timeframes for Detailed Data </w:t>
      </w:r>
      <w:commentRangeStart w:id="77"/>
      <w:r>
        <w:t>Evaluation</w:t>
      </w:r>
      <w:bookmarkEnd w:id="76"/>
      <w:commentRangeEnd w:id="77"/>
      <w:r w:rsidR="002A3B5D">
        <w:rPr>
          <w:rStyle w:val="CommentReference"/>
          <w:rFonts w:asciiTheme="minorHAnsi" w:hAnsiTheme="minorHAnsi"/>
          <w:b w:val="0"/>
          <w:bCs w:val="0"/>
        </w:rPr>
        <w:commentReference w:id="77"/>
      </w:r>
    </w:p>
    <w:tbl>
      <w:tblPr>
        <w:tblW w:w="5188" w:type="dxa"/>
        <w:jc w:val="center"/>
        <w:tblLook w:val="04A0" w:firstRow="1" w:lastRow="0" w:firstColumn="1" w:lastColumn="0" w:noHBand="0" w:noVBand="1"/>
      </w:tblPr>
      <w:tblGrid>
        <w:gridCol w:w="1375"/>
        <w:gridCol w:w="3813"/>
      </w:tblGrid>
      <w:tr w:rsidR="002D6810" w:rsidRPr="00237AFB" w14:paraId="385E2548" w14:textId="77777777" w:rsidTr="002A3B5D">
        <w:trPr>
          <w:trHeight w:val="300"/>
          <w:tblHeader/>
          <w:jc w:val="center"/>
        </w:trPr>
        <w:tc>
          <w:tcPr>
            <w:tcW w:w="1375" w:type="dxa"/>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50439F3A" w14:textId="77777777" w:rsidR="002D6810" w:rsidRPr="00237AFB" w:rsidRDefault="002D6810" w:rsidP="002D6810">
            <w:pPr>
              <w:pStyle w:val="LFTTableHeader1"/>
              <w:rPr>
                <w:lang w:bidi="ar-SA"/>
              </w:rPr>
            </w:pPr>
            <w:r w:rsidRPr="00237AFB">
              <w:rPr>
                <w:lang w:bidi="ar-SA"/>
              </w:rPr>
              <w:t>Period</w:t>
            </w:r>
          </w:p>
        </w:tc>
        <w:tc>
          <w:tcPr>
            <w:tcW w:w="3813"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4D405733" w14:textId="77777777" w:rsidR="002D6810" w:rsidRPr="00237AFB" w:rsidRDefault="002D6810" w:rsidP="002D6810">
            <w:pPr>
              <w:pStyle w:val="LFTTableHeader1"/>
              <w:rPr>
                <w:lang w:bidi="ar-SA"/>
              </w:rPr>
            </w:pPr>
            <w:r w:rsidRPr="00237AFB">
              <w:rPr>
                <w:lang w:bidi="ar-SA"/>
              </w:rPr>
              <w:t>PLC &amp; Log Data Request</w:t>
            </w:r>
          </w:p>
        </w:tc>
      </w:tr>
      <w:tr w:rsidR="002D6810" w:rsidRPr="00237AFB" w14:paraId="50B4FAAD" w14:textId="77777777" w:rsidTr="002A3B5D">
        <w:trPr>
          <w:trHeight w:val="300"/>
          <w:jc w:val="center"/>
        </w:trPr>
        <w:tc>
          <w:tcPr>
            <w:tcW w:w="1375" w:type="dxa"/>
            <w:tcBorders>
              <w:top w:val="single" w:sz="4" w:space="0" w:color="auto"/>
              <w:left w:val="single" w:sz="4" w:space="0" w:color="auto"/>
              <w:bottom w:val="nil"/>
              <w:right w:val="single" w:sz="4" w:space="0" w:color="auto"/>
            </w:tcBorders>
            <w:shd w:val="clear" w:color="auto" w:fill="auto"/>
            <w:noWrap/>
            <w:vAlign w:val="center"/>
            <w:hideMark/>
          </w:tcPr>
          <w:p w14:paraId="0EC90843"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w:t>
            </w:r>
          </w:p>
        </w:tc>
        <w:tc>
          <w:tcPr>
            <w:tcW w:w="3813" w:type="dxa"/>
            <w:tcBorders>
              <w:top w:val="single" w:sz="4" w:space="0" w:color="auto"/>
              <w:left w:val="nil"/>
              <w:bottom w:val="nil"/>
              <w:right w:val="single" w:sz="4" w:space="0" w:color="auto"/>
            </w:tcBorders>
            <w:shd w:val="clear" w:color="auto" w:fill="auto"/>
            <w:noWrap/>
            <w:vAlign w:val="center"/>
            <w:hideMark/>
          </w:tcPr>
          <w:p w14:paraId="514EA24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09/18/2016 - 10/01/2016</w:t>
            </w:r>
          </w:p>
        </w:tc>
      </w:tr>
      <w:tr w:rsidR="002D6810" w:rsidRPr="00237AFB" w14:paraId="29593AFC"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4A019A1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2</w:t>
            </w:r>
          </w:p>
        </w:tc>
        <w:tc>
          <w:tcPr>
            <w:tcW w:w="3813" w:type="dxa"/>
            <w:tcBorders>
              <w:top w:val="nil"/>
              <w:left w:val="nil"/>
              <w:bottom w:val="nil"/>
              <w:right w:val="single" w:sz="4" w:space="0" w:color="auto"/>
            </w:tcBorders>
            <w:shd w:val="clear" w:color="auto" w:fill="auto"/>
            <w:noWrap/>
            <w:vAlign w:val="center"/>
            <w:hideMark/>
          </w:tcPr>
          <w:p w14:paraId="3A820727"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10/18/2016 - 10/31/2016</w:t>
            </w:r>
          </w:p>
        </w:tc>
      </w:tr>
      <w:tr w:rsidR="002D6810" w:rsidRPr="00237AFB" w14:paraId="642E872A"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5F38AAE3"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3</w:t>
            </w:r>
          </w:p>
        </w:tc>
        <w:tc>
          <w:tcPr>
            <w:tcW w:w="3813" w:type="dxa"/>
            <w:tcBorders>
              <w:top w:val="nil"/>
              <w:left w:val="nil"/>
              <w:bottom w:val="nil"/>
              <w:right w:val="single" w:sz="4" w:space="0" w:color="auto"/>
            </w:tcBorders>
            <w:shd w:val="clear" w:color="auto" w:fill="auto"/>
            <w:noWrap/>
            <w:vAlign w:val="center"/>
            <w:hideMark/>
          </w:tcPr>
          <w:p w14:paraId="1C00C26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11/26/2016 - 12/13/2016</w:t>
            </w:r>
          </w:p>
        </w:tc>
      </w:tr>
      <w:tr w:rsidR="002D6810" w:rsidRPr="00237AFB" w14:paraId="05F55946"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6804345E"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4</w:t>
            </w:r>
          </w:p>
        </w:tc>
        <w:tc>
          <w:tcPr>
            <w:tcW w:w="3813" w:type="dxa"/>
            <w:tcBorders>
              <w:top w:val="nil"/>
              <w:left w:val="nil"/>
              <w:bottom w:val="nil"/>
              <w:right w:val="single" w:sz="4" w:space="0" w:color="auto"/>
            </w:tcBorders>
            <w:shd w:val="clear" w:color="auto" w:fill="auto"/>
            <w:noWrap/>
            <w:vAlign w:val="center"/>
            <w:hideMark/>
          </w:tcPr>
          <w:p w14:paraId="0459D963"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01/01/2017 - 01/08/2017</w:t>
            </w:r>
          </w:p>
        </w:tc>
      </w:tr>
      <w:tr w:rsidR="002D6810" w:rsidRPr="00237AFB" w14:paraId="6551BDD0"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306E8FA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5</w:t>
            </w:r>
          </w:p>
        </w:tc>
        <w:tc>
          <w:tcPr>
            <w:tcW w:w="3813" w:type="dxa"/>
            <w:tcBorders>
              <w:top w:val="nil"/>
              <w:left w:val="nil"/>
              <w:bottom w:val="nil"/>
              <w:right w:val="single" w:sz="4" w:space="0" w:color="auto"/>
            </w:tcBorders>
            <w:shd w:val="clear" w:color="auto" w:fill="auto"/>
            <w:noWrap/>
            <w:vAlign w:val="center"/>
            <w:hideMark/>
          </w:tcPr>
          <w:p w14:paraId="1C899625"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01/22/2017 - 01/26/2017</w:t>
            </w:r>
          </w:p>
        </w:tc>
      </w:tr>
      <w:tr w:rsidR="002D6810" w:rsidRPr="00237AFB" w14:paraId="0DA246A0"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BEBD37F"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6</w:t>
            </w:r>
          </w:p>
        </w:tc>
        <w:tc>
          <w:tcPr>
            <w:tcW w:w="3813" w:type="dxa"/>
            <w:tcBorders>
              <w:top w:val="nil"/>
              <w:left w:val="nil"/>
              <w:bottom w:val="nil"/>
              <w:right w:val="single" w:sz="4" w:space="0" w:color="auto"/>
            </w:tcBorders>
            <w:shd w:val="clear" w:color="auto" w:fill="auto"/>
            <w:noWrap/>
            <w:vAlign w:val="center"/>
            <w:hideMark/>
          </w:tcPr>
          <w:p w14:paraId="711D5712"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03/30/2017 - 04/11/2017</w:t>
            </w:r>
          </w:p>
        </w:tc>
      </w:tr>
      <w:tr w:rsidR="002D6810" w:rsidRPr="00237AFB" w14:paraId="295D6D0D"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257C2FF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7</w:t>
            </w:r>
          </w:p>
        </w:tc>
        <w:tc>
          <w:tcPr>
            <w:tcW w:w="3813" w:type="dxa"/>
            <w:tcBorders>
              <w:top w:val="nil"/>
              <w:left w:val="nil"/>
              <w:bottom w:val="nil"/>
              <w:right w:val="single" w:sz="4" w:space="0" w:color="auto"/>
            </w:tcBorders>
            <w:shd w:val="clear" w:color="auto" w:fill="auto"/>
            <w:noWrap/>
            <w:vAlign w:val="center"/>
            <w:hideMark/>
          </w:tcPr>
          <w:p w14:paraId="28499171"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05/01/2017 - 05/03/2017</w:t>
            </w:r>
          </w:p>
        </w:tc>
      </w:tr>
      <w:tr w:rsidR="002D6810" w:rsidRPr="00237AFB" w14:paraId="7ED9B120"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02D4CC4"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8</w:t>
            </w:r>
          </w:p>
        </w:tc>
        <w:tc>
          <w:tcPr>
            <w:tcW w:w="3813" w:type="dxa"/>
            <w:tcBorders>
              <w:top w:val="nil"/>
              <w:left w:val="nil"/>
              <w:bottom w:val="nil"/>
              <w:right w:val="single" w:sz="4" w:space="0" w:color="auto"/>
            </w:tcBorders>
            <w:shd w:val="clear" w:color="auto" w:fill="auto"/>
            <w:noWrap/>
            <w:vAlign w:val="center"/>
            <w:hideMark/>
          </w:tcPr>
          <w:p w14:paraId="64E6A1CA"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05/11/2017 - 05/18/2017</w:t>
            </w:r>
          </w:p>
        </w:tc>
      </w:tr>
      <w:tr w:rsidR="002D6810" w:rsidRPr="00237AFB" w14:paraId="0E72842B"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06D12B0"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9</w:t>
            </w:r>
          </w:p>
        </w:tc>
        <w:tc>
          <w:tcPr>
            <w:tcW w:w="3813" w:type="dxa"/>
            <w:tcBorders>
              <w:top w:val="nil"/>
              <w:left w:val="nil"/>
              <w:bottom w:val="nil"/>
              <w:right w:val="single" w:sz="4" w:space="0" w:color="auto"/>
            </w:tcBorders>
            <w:shd w:val="clear" w:color="auto" w:fill="auto"/>
            <w:noWrap/>
            <w:vAlign w:val="center"/>
            <w:hideMark/>
          </w:tcPr>
          <w:p w14:paraId="7372995D"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07/07/2017 - 07/08/2017</w:t>
            </w:r>
          </w:p>
        </w:tc>
      </w:tr>
      <w:tr w:rsidR="002D6810" w:rsidRPr="00237AFB" w14:paraId="40EABD79"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5A451C8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10</w:t>
            </w:r>
          </w:p>
        </w:tc>
        <w:tc>
          <w:tcPr>
            <w:tcW w:w="3813" w:type="dxa"/>
            <w:tcBorders>
              <w:top w:val="nil"/>
              <w:left w:val="nil"/>
              <w:bottom w:val="nil"/>
              <w:right w:val="single" w:sz="4" w:space="0" w:color="auto"/>
            </w:tcBorders>
            <w:shd w:val="clear" w:color="auto" w:fill="auto"/>
            <w:noWrap/>
            <w:vAlign w:val="center"/>
            <w:hideMark/>
          </w:tcPr>
          <w:p w14:paraId="2864DFCF"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08/21/2017 - 08/25/2017</w:t>
            </w:r>
          </w:p>
        </w:tc>
      </w:tr>
      <w:tr w:rsidR="002D6810" w:rsidRPr="00237AFB" w14:paraId="182092D9"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873AA6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11</w:t>
            </w:r>
          </w:p>
        </w:tc>
        <w:tc>
          <w:tcPr>
            <w:tcW w:w="3813" w:type="dxa"/>
            <w:tcBorders>
              <w:top w:val="nil"/>
              <w:left w:val="nil"/>
              <w:bottom w:val="nil"/>
              <w:right w:val="single" w:sz="4" w:space="0" w:color="auto"/>
            </w:tcBorders>
            <w:shd w:val="clear" w:color="auto" w:fill="auto"/>
            <w:noWrap/>
            <w:vAlign w:val="center"/>
            <w:hideMark/>
          </w:tcPr>
          <w:p w14:paraId="585D8E15"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12/14/2017 - 01/02/2018</w:t>
            </w:r>
          </w:p>
        </w:tc>
      </w:tr>
      <w:tr w:rsidR="002D6810" w:rsidRPr="00237AFB" w14:paraId="220EEFD9"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34AE52C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12</w:t>
            </w:r>
          </w:p>
        </w:tc>
        <w:tc>
          <w:tcPr>
            <w:tcW w:w="3813" w:type="dxa"/>
            <w:tcBorders>
              <w:top w:val="nil"/>
              <w:left w:val="nil"/>
              <w:bottom w:val="nil"/>
              <w:right w:val="single" w:sz="4" w:space="0" w:color="auto"/>
            </w:tcBorders>
            <w:shd w:val="clear" w:color="auto" w:fill="auto"/>
            <w:noWrap/>
            <w:vAlign w:val="center"/>
            <w:hideMark/>
          </w:tcPr>
          <w:p w14:paraId="1EAB05E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01/12/2018 - 01/14/2018</w:t>
            </w:r>
          </w:p>
        </w:tc>
      </w:tr>
      <w:tr w:rsidR="002D6810" w:rsidRPr="00237AFB" w14:paraId="73F4DB8E"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32142BC1"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13</w:t>
            </w:r>
          </w:p>
        </w:tc>
        <w:tc>
          <w:tcPr>
            <w:tcW w:w="3813" w:type="dxa"/>
            <w:tcBorders>
              <w:top w:val="nil"/>
              <w:left w:val="nil"/>
              <w:bottom w:val="nil"/>
              <w:right w:val="single" w:sz="4" w:space="0" w:color="auto"/>
            </w:tcBorders>
            <w:shd w:val="clear" w:color="auto" w:fill="auto"/>
            <w:noWrap/>
            <w:vAlign w:val="center"/>
            <w:hideMark/>
          </w:tcPr>
          <w:p w14:paraId="4ADF4F5F"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03/17/2018 - 03/28/2018</w:t>
            </w:r>
          </w:p>
        </w:tc>
      </w:tr>
      <w:tr w:rsidR="002D6810" w:rsidRPr="00237AFB" w14:paraId="25E47B81"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1397D3F2"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14</w:t>
            </w:r>
          </w:p>
        </w:tc>
        <w:tc>
          <w:tcPr>
            <w:tcW w:w="3813" w:type="dxa"/>
            <w:tcBorders>
              <w:top w:val="nil"/>
              <w:left w:val="nil"/>
              <w:bottom w:val="nil"/>
              <w:right w:val="single" w:sz="4" w:space="0" w:color="auto"/>
            </w:tcBorders>
            <w:shd w:val="clear" w:color="auto" w:fill="auto"/>
            <w:noWrap/>
            <w:vAlign w:val="center"/>
            <w:hideMark/>
          </w:tcPr>
          <w:p w14:paraId="42AA9A0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04/15/2018 - 04/18/2018</w:t>
            </w:r>
          </w:p>
        </w:tc>
      </w:tr>
      <w:tr w:rsidR="002D6810" w:rsidRPr="00237AFB" w14:paraId="11690EF1"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4962BFBB"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15</w:t>
            </w:r>
          </w:p>
        </w:tc>
        <w:tc>
          <w:tcPr>
            <w:tcW w:w="3813" w:type="dxa"/>
            <w:tcBorders>
              <w:top w:val="nil"/>
              <w:left w:val="nil"/>
              <w:bottom w:val="nil"/>
              <w:right w:val="single" w:sz="4" w:space="0" w:color="auto"/>
            </w:tcBorders>
            <w:shd w:val="clear" w:color="auto" w:fill="auto"/>
            <w:noWrap/>
            <w:vAlign w:val="center"/>
            <w:hideMark/>
          </w:tcPr>
          <w:p w14:paraId="6C6247CA"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10/11/2018 - 10/13/2018</w:t>
            </w:r>
          </w:p>
        </w:tc>
      </w:tr>
      <w:tr w:rsidR="002D6810" w:rsidRPr="00237AFB" w14:paraId="1B8943F6"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66EDF17"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16</w:t>
            </w:r>
          </w:p>
        </w:tc>
        <w:tc>
          <w:tcPr>
            <w:tcW w:w="3813" w:type="dxa"/>
            <w:tcBorders>
              <w:top w:val="nil"/>
              <w:left w:val="nil"/>
              <w:bottom w:val="nil"/>
              <w:right w:val="single" w:sz="4" w:space="0" w:color="auto"/>
            </w:tcBorders>
            <w:shd w:val="clear" w:color="auto" w:fill="auto"/>
            <w:noWrap/>
            <w:vAlign w:val="center"/>
            <w:hideMark/>
          </w:tcPr>
          <w:p w14:paraId="667116E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10/26/2018 - 10/28/2018</w:t>
            </w:r>
          </w:p>
        </w:tc>
      </w:tr>
      <w:tr w:rsidR="002D6810" w:rsidRPr="00237AFB" w14:paraId="171B467B"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7C01013E"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17</w:t>
            </w:r>
          </w:p>
        </w:tc>
        <w:tc>
          <w:tcPr>
            <w:tcW w:w="3813" w:type="dxa"/>
            <w:tcBorders>
              <w:top w:val="nil"/>
              <w:left w:val="nil"/>
              <w:bottom w:val="nil"/>
              <w:right w:val="single" w:sz="4" w:space="0" w:color="auto"/>
            </w:tcBorders>
            <w:shd w:val="clear" w:color="auto" w:fill="auto"/>
            <w:noWrap/>
            <w:vAlign w:val="center"/>
            <w:hideMark/>
          </w:tcPr>
          <w:p w14:paraId="4D998F4C"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11/28/2018 - 12/14/2018</w:t>
            </w:r>
          </w:p>
        </w:tc>
      </w:tr>
      <w:tr w:rsidR="002D6810" w:rsidRPr="00237AFB" w14:paraId="23FC2176"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0C6B976E"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18</w:t>
            </w:r>
          </w:p>
        </w:tc>
        <w:tc>
          <w:tcPr>
            <w:tcW w:w="3813" w:type="dxa"/>
            <w:tcBorders>
              <w:top w:val="nil"/>
              <w:left w:val="nil"/>
              <w:bottom w:val="nil"/>
              <w:right w:val="single" w:sz="4" w:space="0" w:color="auto"/>
            </w:tcBorders>
            <w:shd w:val="clear" w:color="auto" w:fill="auto"/>
            <w:noWrap/>
            <w:vAlign w:val="center"/>
            <w:hideMark/>
          </w:tcPr>
          <w:p w14:paraId="169D1A0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12/20/2018 - 12/23/2018</w:t>
            </w:r>
          </w:p>
        </w:tc>
      </w:tr>
      <w:tr w:rsidR="002D6810" w:rsidRPr="00237AFB" w14:paraId="2E6BE0E3"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1A9C7812"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19</w:t>
            </w:r>
          </w:p>
        </w:tc>
        <w:tc>
          <w:tcPr>
            <w:tcW w:w="3813" w:type="dxa"/>
            <w:tcBorders>
              <w:top w:val="nil"/>
              <w:left w:val="nil"/>
              <w:bottom w:val="nil"/>
              <w:right w:val="single" w:sz="4" w:space="0" w:color="auto"/>
            </w:tcBorders>
            <w:shd w:val="clear" w:color="auto" w:fill="auto"/>
            <w:noWrap/>
            <w:vAlign w:val="center"/>
            <w:hideMark/>
          </w:tcPr>
          <w:p w14:paraId="7FB719F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12/27/2018 - 12/30/2018</w:t>
            </w:r>
          </w:p>
        </w:tc>
      </w:tr>
      <w:tr w:rsidR="002D6810" w:rsidRPr="00237AFB" w14:paraId="3E0D82A4" w14:textId="77777777" w:rsidTr="002A3B5D">
        <w:trPr>
          <w:trHeight w:val="300"/>
          <w:jc w:val="center"/>
        </w:trPr>
        <w:tc>
          <w:tcPr>
            <w:tcW w:w="1375" w:type="dxa"/>
            <w:tcBorders>
              <w:top w:val="nil"/>
              <w:left w:val="single" w:sz="4" w:space="0" w:color="auto"/>
              <w:bottom w:val="nil"/>
              <w:right w:val="single" w:sz="4" w:space="0" w:color="auto"/>
            </w:tcBorders>
            <w:shd w:val="clear" w:color="auto" w:fill="auto"/>
            <w:noWrap/>
            <w:vAlign w:val="center"/>
            <w:hideMark/>
          </w:tcPr>
          <w:p w14:paraId="7B9F3B4E"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20</w:t>
            </w:r>
          </w:p>
        </w:tc>
        <w:tc>
          <w:tcPr>
            <w:tcW w:w="3813" w:type="dxa"/>
            <w:tcBorders>
              <w:top w:val="nil"/>
              <w:left w:val="nil"/>
              <w:bottom w:val="nil"/>
              <w:right w:val="single" w:sz="4" w:space="0" w:color="auto"/>
            </w:tcBorders>
            <w:shd w:val="clear" w:color="auto" w:fill="auto"/>
            <w:noWrap/>
            <w:vAlign w:val="center"/>
            <w:hideMark/>
          </w:tcPr>
          <w:p w14:paraId="26B30D2F"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03/05/2019 - 03/07/2019</w:t>
            </w:r>
          </w:p>
        </w:tc>
      </w:tr>
      <w:tr w:rsidR="002D6810" w:rsidRPr="00237AFB" w14:paraId="1F2C175E" w14:textId="77777777" w:rsidTr="002A3B5D">
        <w:trPr>
          <w:trHeight w:val="300"/>
          <w:jc w:val="center"/>
        </w:trPr>
        <w:tc>
          <w:tcPr>
            <w:tcW w:w="1375" w:type="dxa"/>
            <w:tcBorders>
              <w:top w:val="nil"/>
              <w:left w:val="single" w:sz="4" w:space="0" w:color="auto"/>
              <w:bottom w:val="single" w:sz="4" w:space="0" w:color="auto"/>
              <w:right w:val="single" w:sz="4" w:space="0" w:color="auto"/>
            </w:tcBorders>
            <w:shd w:val="clear" w:color="auto" w:fill="auto"/>
            <w:noWrap/>
            <w:vAlign w:val="center"/>
            <w:hideMark/>
          </w:tcPr>
          <w:p w14:paraId="27599AC2"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21</w:t>
            </w:r>
          </w:p>
        </w:tc>
        <w:tc>
          <w:tcPr>
            <w:tcW w:w="3813" w:type="dxa"/>
            <w:tcBorders>
              <w:top w:val="nil"/>
              <w:left w:val="nil"/>
              <w:bottom w:val="single" w:sz="4" w:space="0" w:color="auto"/>
              <w:right w:val="single" w:sz="4" w:space="0" w:color="auto"/>
            </w:tcBorders>
            <w:shd w:val="clear" w:color="auto" w:fill="auto"/>
            <w:noWrap/>
            <w:vAlign w:val="center"/>
            <w:hideMark/>
          </w:tcPr>
          <w:p w14:paraId="3392BB66" w14:textId="77777777" w:rsidR="002D6810" w:rsidRPr="00237AFB" w:rsidRDefault="002D6810" w:rsidP="002D6810">
            <w:pPr>
              <w:spacing w:after="0"/>
              <w:jc w:val="center"/>
              <w:rPr>
                <w:rFonts w:ascii="Calibri" w:eastAsia="Times New Roman" w:hAnsi="Calibri" w:cs="Calibri"/>
                <w:color w:val="000000"/>
                <w:sz w:val="22"/>
                <w:lang w:bidi="ar-SA"/>
              </w:rPr>
            </w:pPr>
            <w:r w:rsidRPr="00237AFB">
              <w:rPr>
                <w:rFonts w:ascii="Calibri" w:eastAsia="Times New Roman" w:hAnsi="Calibri" w:cs="Calibri"/>
                <w:color w:val="000000"/>
                <w:sz w:val="22"/>
                <w:lang w:bidi="ar-SA"/>
              </w:rPr>
              <w:t>04/02/2019 - 04/30/2019</w:t>
            </w:r>
          </w:p>
        </w:tc>
      </w:tr>
    </w:tbl>
    <w:p w14:paraId="7989266B" w14:textId="77777777" w:rsidR="002D6810" w:rsidRPr="00BA06AE" w:rsidRDefault="002D6810" w:rsidP="002D6810">
      <w:pPr>
        <w:pStyle w:val="LFTBody"/>
      </w:pPr>
    </w:p>
    <w:p w14:paraId="1D93DCB2" w14:textId="612531A5" w:rsidR="002D6810" w:rsidRDefault="002D6810" w:rsidP="002D6810">
      <w:pPr>
        <w:pStyle w:val="LFTBody"/>
      </w:pPr>
      <w:r>
        <w:t xml:space="preserve">Data in </w:t>
      </w:r>
      <w:r>
        <w:rPr>
          <w:b/>
          <w:bCs/>
        </w:rPr>
        <w:t xml:space="preserve">Table </w:t>
      </w:r>
      <w:r w:rsidR="00697A0E">
        <w:rPr>
          <w:b/>
          <w:bCs/>
        </w:rPr>
        <w:t>2</w:t>
      </w:r>
      <w:r>
        <w:rPr>
          <w:b/>
          <w:bCs/>
        </w:rPr>
        <w:t>-3</w:t>
      </w:r>
      <w:r>
        <w:t xml:space="preserve"> is summarized by mean and standard deviation to provide insight into sample spreads. Plant performance may have changed during the 4-</w:t>
      </w:r>
      <w:r w:rsidRPr="00BA06AE">
        <w:t>year</w:t>
      </w:r>
      <w:r>
        <w:t xml:space="preserve"> period of data provided. Notable periods include the </w:t>
      </w:r>
      <w:r>
        <w:rPr>
          <w:i/>
          <w:iCs/>
        </w:rPr>
        <w:t>Period of Performance</w:t>
      </w:r>
      <w:r>
        <w:t xml:space="preserve"> – 12-month period during which the facility targeted the proposed new TRC limit of 0.53 mg/L while maintaining required bacterial effluent concentrations, and </w:t>
      </w:r>
      <w:r>
        <w:rPr>
          <w:i/>
          <w:iCs/>
        </w:rPr>
        <w:t>Post-Chlorination Upgrade</w:t>
      </w:r>
      <w:r>
        <w:t xml:space="preserve"> – period after new chlorination system upgrades were constructed and fully operational. Due to these distinct operating</w:t>
      </w:r>
      <w:r w:rsidR="00697A0E">
        <w:t xml:space="preserve"> </w:t>
      </w:r>
      <w:r>
        <w:t>periods, three facets of statistics are provided for this dataset summarizing information from:</w:t>
      </w:r>
    </w:p>
    <w:p w14:paraId="4C865C06" w14:textId="326E4972" w:rsidR="002D6810" w:rsidRDefault="002D6810" w:rsidP="002D6810">
      <w:pPr>
        <w:pStyle w:val="LFTBody"/>
        <w:numPr>
          <w:ilvl w:val="0"/>
          <w:numId w:val="23"/>
        </w:numPr>
      </w:pPr>
      <w:r>
        <w:t xml:space="preserve">Entire dataset (Data Ranges specified in </w:t>
      </w:r>
      <w:r w:rsidRPr="00711C3C">
        <w:rPr>
          <w:b/>
          <w:bCs/>
        </w:rPr>
        <w:t xml:space="preserve">Table </w:t>
      </w:r>
      <w:r w:rsidR="00697A0E">
        <w:rPr>
          <w:b/>
          <w:bCs/>
        </w:rPr>
        <w:t>2</w:t>
      </w:r>
      <w:r>
        <w:rPr>
          <w:b/>
          <w:bCs/>
        </w:rPr>
        <w:t>-2</w:t>
      </w:r>
      <w:r>
        <w:t>)</w:t>
      </w:r>
    </w:p>
    <w:p w14:paraId="59853755" w14:textId="52FEA7A9" w:rsidR="002D6810" w:rsidRPr="009D63A7" w:rsidRDefault="002D6810" w:rsidP="002D6810">
      <w:pPr>
        <w:pStyle w:val="LFTBody"/>
        <w:numPr>
          <w:ilvl w:val="0"/>
          <w:numId w:val="23"/>
        </w:numPr>
        <w:rPr>
          <w:b/>
          <w:bCs/>
        </w:rPr>
      </w:pPr>
      <w:r>
        <w:t>Period of Performance (</w:t>
      </w:r>
      <w:r w:rsidRPr="0031044A">
        <w:t>11/1/2015 - 11/1/2016</w:t>
      </w:r>
      <w:r>
        <w:t xml:space="preserve">) </w:t>
      </w:r>
      <w:r w:rsidRPr="009D63A7">
        <w:t xml:space="preserve">(See </w:t>
      </w:r>
      <w:r w:rsidRPr="00173013">
        <w:rPr>
          <w:b/>
        </w:rPr>
        <w:t xml:space="preserve">Table </w:t>
      </w:r>
      <w:r w:rsidR="00697A0E">
        <w:rPr>
          <w:b/>
        </w:rPr>
        <w:t>2</w:t>
      </w:r>
      <w:r w:rsidRPr="00173013">
        <w:rPr>
          <w:b/>
        </w:rPr>
        <w:t>-</w:t>
      </w:r>
      <w:r>
        <w:rPr>
          <w:b/>
        </w:rPr>
        <w:t>3</w:t>
      </w:r>
      <w:r w:rsidRPr="009D63A7">
        <w:t xml:space="preserve"> footnote)</w:t>
      </w:r>
    </w:p>
    <w:p w14:paraId="66A899F5" w14:textId="1D9B06E5" w:rsidR="002D6810" w:rsidRPr="00675505" w:rsidDel="005A7B8B" w:rsidRDefault="002D6810" w:rsidP="002D6810">
      <w:pPr>
        <w:pStyle w:val="LFTBody"/>
        <w:numPr>
          <w:ilvl w:val="0"/>
          <w:numId w:val="23"/>
        </w:numPr>
        <w:rPr>
          <w:del w:id="78" w:author="Registe, Joshua H." w:date="2021-01-13T16:07:00Z"/>
        </w:rPr>
      </w:pPr>
      <w:commentRangeStart w:id="79"/>
      <w:del w:id="80" w:author="Registe, Joshua H." w:date="2021-01-13T16:07:00Z">
        <w:r w:rsidDel="005A7B8B">
          <w:delText>Post-Chlorination Upgrade (Same as ‘All data’.  Data requested for this assessment was for periods after 3/1/2016</w:delText>
        </w:r>
        <w:commentRangeEnd w:id="79"/>
        <w:r w:rsidR="002A3B5D" w:rsidDel="005A7B8B">
          <w:rPr>
            <w:rStyle w:val="CommentReference"/>
          </w:rPr>
          <w:commentReference w:id="79"/>
        </w:r>
        <w:r w:rsidDel="005A7B8B">
          <w:delText>)</w:delText>
        </w:r>
      </w:del>
    </w:p>
    <w:p w14:paraId="6D27434A" w14:textId="29CA1E34" w:rsidR="002D6810" w:rsidRPr="00FC7BAD" w:rsidRDefault="002D6810" w:rsidP="002D6810">
      <w:pPr>
        <w:pStyle w:val="LFTTableTitle"/>
      </w:pPr>
      <w:bookmarkStart w:id="81" w:name="_Toc53483987"/>
      <w:r>
        <w:t xml:space="preserve">Table </w:t>
      </w:r>
      <w:r w:rsidR="00697A0E">
        <w:t>2</w:t>
      </w:r>
      <w:r>
        <w:t>-3 Detailed Data Provided by PLC Logs</w:t>
      </w:r>
      <w:bookmarkEnd w:id="81"/>
    </w:p>
    <w:tbl>
      <w:tblPr>
        <w:tblW w:w="9842" w:type="dxa"/>
        <w:tblLook w:val="04A0" w:firstRow="1" w:lastRow="0" w:firstColumn="1" w:lastColumn="0" w:noHBand="0" w:noVBand="1"/>
      </w:tblPr>
      <w:tblGrid>
        <w:gridCol w:w="3407"/>
        <w:gridCol w:w="1070"/>
        <w:gridCol w:w="1487"/>
        <w:gridCol w:w="952"/>
        <w:gridCol w:w="1440"/>
        <w:gridCol w:w="1027"/>
        <w:gridCol w:w="1440"/>
      </w:tblGrid>
      <w:tr w:rsidR="002D6810" w:rsidRPr="00FC7BAD" w14:paraId="637DA47B" w14:textId="77777777" w:rsidTr="00F35B1B">
        <w:trPr>
          <w:trHeight w:val="297"/>
          <w:tblHeader/>
        </w:trPr>
        <w:tc>
          <w:tcPr>
            <w:tcW w:w="2426" w:type="dxa"/>
            <w:vMerge w:val="restart"/>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164D4E52" w14:textId="77777777" w:rsidR="002D6810" w:rsidRPr="00FC7BAD" w:rsidRDefault="002D6810" w:rsidP="002D6810">
            <w:pPr>
              <w:pStyle w:val="LFTTableHeader1"/>
              <w:rPr>
                <w:lang w:bidi="ar-SA"/>
              </w:rPr>
            </w:pPr>
            <w:r w:rsidRPr="00FC7BAD">
              <w:rPr>
                <w:lang w:bidi="ar-SA"/>
              </w:rPr>
              <w:t>Parameter</w:t>
            </w:r>
          </w:p>
        </w:tc>
        <w:tc>
          <w:tcPr>
            <w:tcW w:w="2557" w:type="dxa"/>
            <w:gridSpan w:val="2"/>
            <w:tcBorders>
              <w:top w:val="single" w:sz="4" w:space="0" w:color="auto"/>
              <w:left w:val="nil"/>
              <w:bottom w:val="single" w:sz="4" w:space="0" w:color="auto"/>
              <w:right w:val="single" w:sz="4" w:space="0" w:color="000000"/>
            </w:tcBorders>
            <w:shd w:val="clear" w:color="auto" w:fill="0082C4" w:themeFill="accent3"/>
            <w:noWrap/>
            <w:vAlign w:val="center"/>
            <w:hideMark/>
          </w:tcPr>
          <w:p w14:paraId="2EC24A93" w14:textId="77777777" w:rsidR="002D6810" w:rsidRPr="00FC7BAD" w:rsidRDefault="002D6810" w:rsidP="002D6810">
            <w:pPr>
              <w:pStyle w:val="LFTTableHeader1"/>
              <w:rPr>
                <w:lang w:bidi="ar-SA"/>
              </w:rPr>
            </w:pPr>
            <w:r w:rsidRPr="00FC7BAD">
              <w:rPr>
                <w:lang w:bidi="ar-SA"/>
              </w:rPr>
              <w:t>Sample Count</w:t>
            </w:r>
          </w:p>
        </w:tc>
        <w:tc>
          <w:tcPr>
            <w:tcW w:w="2392" w:type="dxa"/>
            <w:gridSpan w:val="2"/>
            <w:tcBorders>
              <w:top w:val="single" w:sz="4" w:space="0" w:color="auto"/>
              <w:left w:val="nil"/>
              <w:bottom w:val="single" w:sz="4" w:space="0" w:color="auto"/>
              <w:right w:val="single" w:sz="4" w:space="0" w:color="000000"/>
            </w:tcBorders>
            <w:shd w:val="clear" w:color="auto" w:fill="0082C4" w:themeFill="accent3"/>
            <w:noWrap/>
            <w:vAlign w:val="center"/>
            <w:hideMark/>
          </w:tcPr>
          <w:p w14:paraId="6EB3B860" w14:textId="77777777" w:rsidR="002D6810" w:rsidRPr="00FC7BAD" w:rsidRDefault="002D6810" w:rsidP="002D6810">
            <w:pPr>
              <w:pStyle w:val="LFTTableHeader1"/>
              <w:rPr>
                <w:lang w:bidi="ar-SA"/>
              </w:rPr>
            </w:pPr>
            <w:r w:rsidRPr="00FC7BAD">
              <w:rPr>
                <w:lang w:bidi="ar-SA"/>
              </w:rPr>
              <w:t>Mean</w:t>
            </w:r>
          </w:p>
        </w:tc>
        <w:tc>
          <w:tcPr>
            <w:tcW w:w="2467" w:type="dxa"/>
            <w:gridSpan w:val="2"/>
            <w:tcBorders>
              <w:top w:val="single" w:sz="4" w:space="0" w:color="auto"/>
              <w:left w:val="nil"/>
              <w:bottom w:val="single" w:sz="4" w:space="0" w:color="auto"/>
              <w:right w:val="single" w:sz="4" w:space="0" w:color="000000"/>
            </w:tcBorders>
            <w:shd w:val="clear" w:color="auto" w:fill="0082C4" w:themeFill="accent3"/>
            <w:noWrap/>
            <w:vAlign w:val="center"/>
            <w:hideMark/>
          </w:tcPr>
          <w:p w14:paraId="7FB525F2" w14:textId="77777777" w:rsidR="002D6810" w:rsidRPr="00FC7BAD" w:rsidRDefault="002D6810" w:rsidP="002D6810">
            <w:pPr>
              <w:pStyle w:val="LFTTableHeader1"/>
              <w:rPr>
                <w:lang w:bidi="ar-SA"/>
              </w:rPr>
            </w:pPr>
            <w:r w:rsidRPr="00FC7BAD">
              <w:rPr>
                <w:lang w:bidi="ar-SA"/>
              </w:rPr>
              <w:t>Standard Deviation</w:t>
            </w:r>
          </w:p>
        </w:tc>
      </w:tr>
      <w:tr w:rsidR="002D6810" w:rsidRPr="00FC7BAD" w14:paraId="54D96218" w14:textId="77777777" w:rsidTr="00F35B1B">
        <w:trPr>
          <w:trHeight w:val="297"/>
          <w:tblHeader/>
        </w:trPr>
        <w:tc>
          <w:tcPr>
            <w:tcW w:w="2426" w:type="dxa"/>
            <w:vMerge/>
            <w:tcBorders>
              <w:top w:val="single" w:sz="4" w:space="0" w:color="auto"/>
              <w:left w:val="single" w:sz="4" w:space="0" w:color="auto"/>
              <w:bottom w:val="single" w:sz="4" w:space="0" w:color="auto"/>
              <w:right w:val="single" w:sz="4" w:space="0" w:color="auto"/>
            </w:tcBorders>
            <w:shd w:val="clear" w:color="auto" w:fill="0082C4" w:themeFill="accent3"/>
            <w:vAlign w:val="center"/>
            <w:hideMark/>
          </w:tcPr>
          <w:p w14:paraId="661BEE5B" w14:textId="77777777" w:rsidR="002D6810" w:rsidRPr="00FC7BAD" w:rsidRDefault="002D6810" w:rsidP="002D6810">
            <w:pPr>
              <w:pStyle w:val="LFTTableHeader1"/>
              <w:rPr>
                <w:lang w:bidi="ar-SA"/>
              </w:rPr>
            </w:pPr>
          </w:p>
        </w:tc>
        <w:tc>
          <w:tcPr>
            <w:tcW w:w="107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5893F392" w14:textId="77777777" w:rsidR="002D6810" w:rsidRPr="00FC7BAD" w:rsidRDefault="002D6810" w:rsidP="002D6810">
            <w:pPr>
              <w:pStyle w:val="LFTTableHeader1"/>
              <w:rPr>
                <w:vertAlign w:val="superscript"/>
                <w:lang w:bidi="ar-SA"/>
              </w:rPr>
            </w:pPr>
            <w:r>
              <w:rPr>
                <w:lang w:bidi="ar-SA"/>
              </w:rPr>
              <w:t>All Data</w:t>
            </w:r>
            <w:r>
              <w:rPr>
                <w:vertAlign w:val="superscript"/>
                <w:lang w:bidi="ar-SA"/>
              </w:rPr>
              <w:t>[1]</w:t>
            </w:r>
          </w:p>
        </w:tc>
        <w:tc>
          <w:tcPr>
            <w:tcW w:w="1487" w:type="dxa"/>
            <w:tcBorders>
              <w:top w:val="single" w:sz="4" w:space="0" w:color="auto"/>
              <w:left w:val="nil"/>
              <w:bottom w:val="single" w:sz="4" w:space="0" w:color="auto"/>
              <w:right w:val="single" w:sz="4" w:space="0" w:color="auto"/>
            </w:tcBorders>
            <w:shd w:val="clear" w:color="auto" w:fill="0082C4" w:themeFill="accent3"/>
            <w:vAlign w:val="center"/>
            <w:hideMark/>
          </w:tcPr>
          <w:p w14:paraId="3EF41210" w14:textId="77777777" w:rsidR="002D6810" w:rsidRPr="00FC7BAD" w:rsidRDefault="002D6810" w:rsidP="002D6810">
            <w:pPr>
              <w:pStyle w:val="LFTTableHeader1"/>
              <w:rPr>
                <w:lang w:bidi="ar-SA"/>
              </w:rPr>
            </w:pPr>
            <w:r w:rsidRPr="00FC7BAD">
              <w:rPr>
                <w:lang w:bidi="ar-SA"/>
              </w:rPr>
              <w:t>Period of Performance</w:t>
            </w:r>
            <w:r w:rsidRPr="00FC7BAD">
              <w:rPr>
                <w:vertAlign w:val="superscript"/>
                <w:lang w:bidi="ar-SA"/>
              </w:rPr>
              <w:t>[2]</w:t>
            </w:r>
          </w:p>
        </w:tc>
        <w:tc>
          <w:tcPr>
            <w:tcW w:w="952" w:type="dxa"/>
            <w:tcBorders>
              <w:top w:val="single" w:sz="4" w:space="0" w:color="auto"/>
              <w:left w:val="nil"/>
              <w:bottom w:val="single" w:sz="4" w:space="0" w:color="auto"/>
              <w:right w:val="single" w:sz="4" w:space="0" w:color="auto"/>
            </w:tcBorders>
            <w:shd w:val="clear" w:color="auto" w:fill="0082C4" w:themeFill="accent3"/>
            <w:vAlign w:val="center"/>
            <w:hideMark/>
          </w:tcPr>
          <w:p w14:paraId="3465CA7A" w14:textId="77777777" w:rsidR="002D6810" w:rsidRPr="00FC7BAD" w:rsidRDefault="002D6810" w:rsidP="002D6810">
            <w:pPr>
              <w:pStyle w:val="LFTTableHeader1"/>
              <w:rPr>
                <w:lang w:bidi="ar-SA"/>
              </w:rPr>
            </w:pPr>
            <w:r>
              <w:rPr>
                <w:lang w:bidi="ar-SA"/>
              </w:rPr>
              <w:t>All Data</w:t>
            </w:r>
            <w:r>
              <w:rPr>
                <w:vertAlign w:val="superscript"/>
                <w:lang w:bidi="ar-SA"/>
              </w:rPr>
              <w:t>[1]</w:t>
            </w:r>
          </w:p>
        </w:tc>
        <w:tc>
          <w:tcPr>
            <w:tcW w:w="144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40157BEB" w14:textId="77777777" w:rsidR="002D6810" w:rsidRPr="00FC7BAD" w:rsidRDefault="002D6810" w:rsidP="002D6810">
            <w:pPr>
              <w:pStyle w:val="LFTTableHeader1"/>
              <w:rPr>
                <w:lang w:bidi="ar-SA"/>
              </w:rPr>
            </w:pPr>
            <w:r w:rsidRPr="00FC7BAD">
              <w:rPr>
                <w:lang w:bidi="ar-SA"/>
              </w:rPr>
              <w:t>Period of Performance</w:t>
            </w:r>
            <w:r w:rsidRPr="00FC7BAD">
              <w:rPr>
                <w:vertAlign w:val="superscript"/>
                <w:lang w:bidi="ar-SA"/>
              </w:rPr>
              <w:t>[2]</w:t>
            </w:r>
          </w:p>
        </w:tc>
        <w:tc>
          <w:tcPr>
            <w:tcW w:w="1027"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133FB8CC" w14:textId="77777777" w:rsidR="002D6810" w:rsidRPr="00FC7BAD" w:rsidRDefault="002D6810" w:rsidP="002D6810">
            <w:pPr>
              <w:pStyle w:val="LFTTableHeader1"/>
              <w:rPr>
                <w:lang w:bidi="ar-SA"/>
              </w:rPr>
            </w:pPr>
            <w:r>
              <w:rPr>
                <w:lang w:bidi="ar-SA"/>
              </w:rPr>
              <w:t>All Data</w:t>
            </w:r>
            <w:r>
              <w:rPr>
                <w:vertAlign w:val="superscript"/>
                <w:lang w:bidi="ar-SA"/>
              </w:rPr>
              <w:t>[1]</w:t>
            </w:r>
          </w:p>
        </w:tc>
        <w:tc>
          <w:tcPr>
            <w:tcW w:w="144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0EA11618" w14:textId="77777777" w:rsidR="002D6810" w:rsidRPr="00FC7BAD" w:rsidRDefault="002D6810" w:rsidP="002D6810">
            <w:pPr>
              <w:pStyle w:val="LFTTableHeader1"/>
              <w:rPr>
                <w:lang w:bidi="ar-SA"/>
              </w:rPr>
            </w:pPr>
            <w:r w:rsidRPr="00FC7BAD">
              <w:rPr>
                <w:lang w:bidi="ar-SA"/>
              </w:rPr>
              <w:t>Period of Performance</w:t>
            </w:r>
            <w:r w:rsidRPr="00FC7BAD">
              <w:rPr>
                <w:vertAlign w:val="superscript"/>
                <w:lang w:bidi="ar-SA"/>
              </w:rPr>
              <w:t>[2]</w:t>
            </w:r>
          </w:p>
        </w:tc>
      </w:tr>
      <w:tr w:rsidR="002D6810" w:rsidRPr="00FC7BAD" w14:paraId="5670F760"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2952895" w14:textId="6CD7B33D" w:rsidR="002D6810" w:rsidRPr="00FC7BAD" w:rsidRDefault="002D6810" w:rsidP="002D6810">
            <w:pPr>
              <w:spacing w:after="0"/>
              <w:jc w:val="center"/>
              <w:rPr>
                <w:rFonts w:ascii="Calibri" w:eastAsia="Times New Roman" w:hAnsi="Calibri" w:cs="Calibri"/>
                <w:color w:val="000000"/>
                <w:sz w:val="18"/>
                <w:szCs w:val="18"/>
                <w:lang w:bidi="ar-SA"/>
              </w:rPr>
            </w:pPr>
            <w:proofErr w:type="spellStart"/>
            <w:r w:rsidRPr="00FC7BAD">
              <w:rPr>
                <w:rFonts w:ascii="Calibri" w:eastAsia="Times New Roman" w:hAnsi="Calibri" w:cs="Calibri"/>
                <w:color w:val="000000"/>
                <w:sz w:val="18"/>
                <w:szCs w:val="18"/>
                <w:lang w:bidi="ar-SA"/>
              </w:rPr>
              <w:t>Calculated.Hypo.Dose</w:t>
            </w:r>
            <w:proofErr w:type="spellEnd"/>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GPH</w:t>
            </w:r>
          </w:p>
        </w:tc>
        <w:tc>
          <w:tcPr>
            <w:tcW w:w="1070" w:type="dxa"/>
            <w:tcBorders>
              <w:top w:val="nil"/>
              <w:left w:val="nil"/>
              <w:bottom w:val="nil"/>
              <w:right w:val="single" w:sz="4" w:space="0" w:color="auto"/>
            </w:tcBorders>
            <w:shd w:val="clear" w:color="auto" w:fill="auto"/>
            <w:noWrap/>
            <w:vAlign w:val="center"/>
            <w:hideMark/>
          </w:tcPr>
          <w:p w14:paraId="1F42AB4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5BB0AF4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24405E3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15.8</w:t>
            </w:r>
          </w:p>
        </w:tc>
        <w:tc>
          <w:tcPr>
            <w:tcW w:w="1440" w:type="dxa"/>
            <w:tcBorders>
              <w:top w:val="nil"/>
              <w:left w:val="nil"/>
              <w:bottom w:val="nil"/>
              <w:right w:val="single" w:sz="4" w:space="0" w:color="auto"/>
            </w:tcBorders>
            <w:shd w:val="clear" w:color="auto" w:fill="auto"/>
            <w:noWrap/>
            <w:vAlign w:val="center"/>
            <w:hideMark/>
          </w:tcPr>
          <w:p w14:paraId="546BBC7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14.5</w:t>
            </w:r>
          </w:p>
        </w:tc>
        <w:tc>
          <w:tcPr>
            <w:tcW w:w="1027" w:type="dxa"/>
            <w:tcBorders>
              <w:top w:val="nil"/>
              <w:left w:val="nil"/>
              <w:bottom w:val="nil"/>
              <w:right w:val="single" w:sz="4" w:space="0" w:color="auto"/>
            </w:tcBorders>
            <w:shd w:val="clear" w:color="auto" w:fill="auto"/>
            <w:noWrap/>
            <w:vAlign w:val="center"/>
            <w:hideMark/>
          </w:tcPr>
          <w:p w14:paraId="4429586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11.5</w:t>
            </w:r>
          </w:p>
        </w:tc>
        <w:tc>
          <w:tcPr>
            <w:tcW w:w="1440" w:type="dxa"/>
            <w:tcBorders>
              <w:top w:val="nil"/>
              <w:left w:val="nil"/>
              <w:bottom w:val="nil"/>
              <w:right w:val="single" w:sz="4" w:space="0" w:color="auto"/>
            </w:tcBorders>
            <w:shd w:val="clear" w:color="auto" w:fill="auto"/>
            <w:noWrap/>
            <w:vAlign w:val="center"/>
            <w:hideMark/>
          </w:tcPr>
          <w:p w14:paraId="01312BF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6.9</w:t>
            </w:r>
          </w:p>
        </w:tc>
      </w:tr>
      <w:tr w:rsidR="002D6810" w:rsidRPr="00FC7BAD" w14:paraId="3AD06285"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6CF0ABF" w14:textId="0264907A" w:rsidR="002D6810" w:rsidRPr="00A87B9D" w:rsidRDefault="002D6810" w:rsidP="002D6810">
            <w:pPr>
              <w:spacing w:after="0"/>
              <w:jc w:val="center"/>
              <w:rPr>
                <w:rFonts w:ascii="Calibri" w:eastAsia="Times New Roman" w:hAnsi="Calibri" w:cs="Calibri"/>
                <w:color w:val="000000"/>
                <w:sz w:val="18"/>
                <w:szCs w:val="18"/>
                <w:vertAlign w:val="superscript"/>
                <w:lang w:bidi="ar-SA"/>
                <w:rPrChange w:id="82" w:author="Registe, Joshua H." w:date="2021-01-13T16:14:00Z">
                  <w:rPr>
                    <w:rFonts w:ascii="Calibri" w:eastAsia="Times New Roman" w:hAnsi="Calibri" w:cs="Calibri"/>
                    <w:color w:val="000000"/>
                    <w:sz w:val="18"/>
                    <w:szCs w:val="18"/>
                    <w:lang w:bidi="ar-SA"/>
                  </w:rPr>
                </w:rPrChange>
              </w:rPr>
            </w:pPr>
            <w:commentRangeStart w:id="83"/>
            <w:commentRangeStart w:id="84"/>
            <w:proofErr w:type="spellStart"/>
            <w:r w:rsidRPr="00FC7BAD">
              <w:rPr>
                <w:rFonts w:ascii="Calibri" w:eastAsia="Times New Roman" w:hAnsi="Calibri" w:cs="Calibri"/>
                <w:color w:val="000000"/>
                <w:sz w:val="18"/>
                <w:szCs w:val="18"/>
                <w:lang w:bidi="ar-SA"/>
              </w:rPr>
              <w:t>CDM_Calculated_Dose</w:t>
            </w:r>
            <w:proofErr w:type="spellEnd"/>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GPH</w:t>
            </w:r>
            <w:commentRangeEnd w:id="83"/>
            <w:r w:rsidR="00D810A9">
              <w:rPr>
                <w:rStyle w:val="CommentReference"/>
              </w:rPr>
              <w:commentReference w:id="83"/>
            </w:r>
            <w:commentRangeEnd w:id="84"/>
            <w:r w:rsidR="00A87B9D">
              <w:rPr>
                <w:rStyle w:val="CommentReference"/>
              </w:rPr>
              <w:commentReference w:id="84"/>
            </w:r>
            <w:ins w:id="85" w:author="Registe, Joshua H." w:date="2021-01-13T16:14:00Z">
              <w:r w:rsidR="00A87B9D">
                <w:rPr>
                  <w:rFonts w:ascii="Calibri" w:eastAsia="Times New Roman" w:hAnsi="Calibri" w:cs="Calibri"/>
                  <w:color w:val="000000"/>
                  <w:sz w:val="18"/>
                  <w:szCs w:val="18"/>
                  <w:vertAlign w:val="superscript"/>
                  <w:lang w:bidi="ar-SA"/>
                </w:rPr>
                <w:t>[[3]</w:t>
              </w:r>
            </w:ins>
          </w:p>
        </w:tc>
        <w:tc>
          <w:tcPr>
            <w:tcW w:w="1070" w:type="dxa"/>
            <w:tcBorders>
              <w:top w:val="nil"/>
              <w:left w:val="nil"/>
              <w:bottom w:val="nil"/>
              <w:right w:val="single" w:sz="4" w:space="0" w:color="auto"/>
            </w:tcBorders>
            <w:shd w:val="clear" w:color="auto" w:fill="auto"/>
            <w:noWrap/>
            <w:vAlign w:val="center"/>
            <w:hideMark/>
          </w:tcPr>
          <w:p w14:paraId="0FDC23C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0B55030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5760E6F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15.7</w:t>
            </w:r>
          </w:p>
        </w:tc>
        <w:tc>
          <w:tcPr>
            <w:tcW w:w="1440" w:type="dxa"/>
            <w:tcBorders>
              <w:top w:val="nil"/>
              <w:left w:val="nil"/>
              <w:bottom w:val="nil"/>
              <w:right w:val="single" w:sz="4" w:space="0" w:color="auto"/>
            </w:tcBorders>
            <w:shd w:val="clear" w:color="auto" w:fill="auto"/>
            <w:noWrap/>
            <w:vAlign w:val="center"/>
            <w:hideMark/>
          </w:tcPr>
          <w:p w14:paraId="3B88CAD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14.4</w:t>
            </w:r>
          </w:p>
        </w:tc>
        <w:tc>
          <w:tcPr>
            <w:tcW w:w="1027" w:type="dxa"/>
            <w:tcBorders>
              <w:top w:val="nil"/>
              <w:left w:val="nil"/>
              <w:bottom w:val="nil"/>
              <w:right w:val="single" w:sz="4" w:space="0" w:color="auto"/>
            </w:tcBorders>
            <w:shd w:val="clear" w:color="auto" w:fill="auto"/>
            <w:noWrap/>
            <w:vAlign w:val="center"/>
            <w:hideMark/>
          </w:tcPr>
          <w:p w14:paraId="09DAC71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11.3</w:t>
            </w:r>
          </w:p>
        </w:tc>
        <w:tc>
          <w:tcPr>
            <w:tcW w:w="1440" w:type="dxa"/>
            <w:tcBorders>
              <w:top w:val="nil"/>
              <w:left w:val="nil"/>
              <w:bottom w:val="nil"/>
              <w:right w:val="single" w:sz="4" w:space="0" w:color="auto"/>
            </w:tcBorders>
            <w:shd w:val="clear" w:color="auto" w:fill="auto"/>
            <w:noWrap/>
            <w:vAlign w:val="center"/>
            <w:hideMark/>
          </w:tcPr>
          <w:p w14:paraId="29158D0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6.7</w:t>
            </w:r>
          </w:p>
        </w:tc>
      </w:tr>
      <w:tr w:rsidR="002D6810" w:rsidRPr="00FC7BAD" w14:paraId="119F7BEA"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67605065" w14:textId="19EDA86B" w:rsidR="002D6810" w:rsidRPr="00A87B9D" w:rsidRDefault="002D6810" w:rsidP="002D6810">
            <w:pPr>
              <w:spacing w:after="0"/>
              <w:jc w:val="center"/>
              <w:rPr>
                <w:rFonts w:ascii="Calibri" w:eastAsia="Times New Roman" w:hAnsi="Calibri" w:cs="Calibri"/>
                <w:color w:val="000000"/>
                <w:sz w:val="18"/>
                <w:szCs w:val="18"/>
                <w:vertAlign w:val="superscript"/>
                <w:lang w:bidi="ar-SA"/>
                <w:rPrChange w:id="86" w:author="Registe, Joshua H." w:date="2021-01-13T16:15:00Z">
                  <w:rPr>
                    <w:rFonts w:ascii="Calibri" w:eastAsia="Times New Roman" w:hAnsi="Calibri" w:cs="Calibri"/>
                    <w:color w:val="000000"/>
                    <w:sz w:val="18"/>
                    <w:szCs w:val="18"/>
                    <w:lang w:bidi="ar-SA"/>
                  </w:rPr>
                </w:rPrChange>
              </w:rPr>
            </w:pPr>
            <w:proofErr w:type="spellStart"/>
            <w:r w:rsidRPr="00FC7BAD">
              <w:rPr>
                <w:rFonts w:ascii="Calibri" w:eastAsia="Times New Roman" w:hAnsi="Calibri" w:cs="Calibri"/>
                <w:color w:val="000000"/>
                <w:sz w:val="18"/>
                <w:szCs w:val="18"/>
                <w:lang w:bidi="ar-SA"/>
              </w:rPr>
              <w:lastRenderedPageBreak/>
              <w:t>CDM_Calculated_Dos</w:t>
            </w:r>
            <w:r w:rsidR="00C259AC">
              <w:rPr>
                <w:rFonts w:ascii="Calibri" w:eastAsia="Times New Roman" w:hAnsi="Calibri" w:cs="Calibri"/>
                <w:color w:val="000000"/>
                <w:sz w:val="18"/>
                <w:szCs w:val="18"/>
                <w:lang w:bidi="ar-SA"/>
              </w:rPr>
              <w:t>e</w:t>
            </w:r>
            <w:proofErr w:type="spellEnd"/>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FC7BAD">
              <w:rPr>
                <w:rFonts w:ascii="Calibri" w:eastAsia="Times New Roman" w:hAnsi="Calibri" w:cs="Calibri"/>
                <w:color w:val="000000"/>
                <w:sz w:val="18"/>
                <w:szCs w:val="18"/>
                <w:lang w:bidi="ar-SA"/>
              </w:rPr>
              <w:t>L</w:t>
            </w:r>
            <w:ins w:id="87" w:author="Registe, Joshua H." w:date="2021-01-13T16:15:00Z">
              <w:r w:rsidR="00A87B9D">
                <w:rPr>
                  <w:rFonts w:ascii="Calibri" w:eastAsia="Times New Roman" w:hAnsi="Calibri" w:cs="Calibri"/>
                  <w:color w:val="000000"/>
                  <w:sz w:val="18"/>
                  <w:szCs w:val="18"/>
                  <w:vertAlign w:val="superscript"/>
                  <w:lang w:bidi="ar-SA"/>
                </w:rPr>
                <w:t>[3]</w:t>
              </w:r>
            </w:ins>
          </w:p>
        </w:tc>
        <w:tc>
          <w:tcPr>
            <w:tcW w:w="1070" w:type="dxa"/>
            <w:tcBorders>
              <w:top w:val="nil"/>
              <w:left w:val="nil"/>
              <w:bottom w:val="nil"/>
              <w:right w:val="single" w:sz="4" w:space="0" w:color="auto"/>
            </w:tcBorders>
            <w:shd w:val="clear" w:color="auto" w:fill="auto"/>
            <w:noWrap/>
            <w:vAlign w:val="center"/>
            <w:hideMark/>
          </w:tcPr>
          <w:p w14:paraId="74F928D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60,531</w:t>
            </w:r>
          </w:p>
        </w:tc>
        <w:tc>
          <w:tcPr>
            <w:tcW w:w="1487" w:type="dxa"/>
            <w:tcBorders>
              <w:top w:val="nil"/>
              <w:left w:val="nil"/>
              <w:bottom w:val="nil"/>
              <w:right w:val="single" w:sz="4" w:space="0" w:color="auto"/>
            </w:tcBorders>
            <w:shd w:val="clear" w:color="auto" w:fill="auto"/>
            <w:noWrap/>
            <w:vAlign w:val="center"/>
            <w:hideMark/>
          </w:tcPr>
          <w:p w14:paraId="15A11E3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10,770</w:t>
            </w:r>
          </w:p>
        </w:tc>
        <w:tc>
          <w:tcPr>
            <w:tcW w:w="952" w:type="dxa"/>
            <w:tcBorders>
              <w:top w:val="nil"/>
              <w:left w:val="nil"/>
              <w:bottom w:val="nil"/>
              <w:right w:val="single" w:sz="4" w:space="0" w:color="auto"/>
            </w:tcBorders>
            <w:shd w:val="clear" w:color="auto" w:fill="auto"/>
            <w:noWrap/>
            <w:vAlign w:val="center"/>
            <w:hideMark/>
          </w:tcPr>
          <w:p w14:paraId="6110265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2.9</w:t>
            </w:r>
          </w:p>
        </w:tc>
        <w:tc>
          <w:tcPr>
            <w:tcW w:w="1440" w:type="dxa"/>
            <w:tcBorders>
              <w:top w:val="nil"/>
              <w:left w:val="nil"/>
              <w:bottom w:val="nil"/>
              <w:right w:val="single" w:sz="4" w:space="0" w:color="auto"/>
            </w:tcBorders>
            <w:shd w:val="clear" w:color="auto" w:fill="auto"/>
            <w:noWrap/>
            <w:vAlign w:val="center"/>
            <w:hideMark/>
          </w:tcPr>
          <w:p w14:paraId="439B26E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2.2</w:t>
            </w:r>
          </w:p>
        </w:tc>
        <w:tc>
          <w:tcPr>
            <w:tcW w:w="1027" w:type="dxa"/>
            <w:tcBorders>
              <w:top w:val="nil"/>
              <w:left w:val="nil"/>
              <w:bottom w:val="nil"/>
              <w:right w:val="single" w:sz="4" w:space="0" w:color="auto"/>
            </w:tcBorders>
            <w:shd w:val="clear" w:color="auto" w:fill="auto"/>
            <w:noWrap/>
            <w:vAlign w:val="center"/>
            <w:hideMark/>
          </w:tcPr>
          <w:p w14:paraId="3230433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4.8</w:t>
            </w:r>
          </w:p>
        </w:tc>
        <w:tc>
          <w:tcPr>
            <w:tcW w:w="1440" w:type="dxa"/>
            <w:tcBorders>
              <w:top w:val="nil"/>
              <w:left w:val="nil"/>
              <w:bottom w:val="nil"/>
              <w:right w:val="single" w:sz="4" w:space="0" w:color="auto"/>
            </w:tcBorders>
            <w:shd w:val="clear" w:color="auto" w:fill="auto"/>
            <w:noWrap/>
            <w:vAlign w:val="center"/>
            <w:hideMark/>
          </w:tcPr>
          <w:p w14:paraId="008F398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1.3</w:t>
            </w:r>
          </w:p>
        </w:tc>
      </w:tr>
      <w:tr w:rsidR="002D6810" w:rsidRPr="00FC7BAD" w14:paraId="7946DEBD"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2E61817F" w14:textId="746EAEF0" w:rsidR="002D6810" w:rsidRPr="00FC7BAD" w:rsidRDefault="00A87B9D" w:rsidP="002D6810">
            <w:pPr>
              <w:spacing w:after="0"/>
              <w:jc w:val="center"/>
              <w:rPr>
                <w:rFonts w:ascii="Calibri" w:eastAsia="Times New Roman" w:hAnsi="Calibri" w:cs="Calibri"/>
                <w:color w:val="000000"/>
                <w:sz w:val="18"/>
                <w:szCs w:val="18"/>
                <w:lang w:bidi="ar-SA"/>
              </w:rPr>
            </w:pPr>
            <w:ins w:id="88" w:author="Registe, Joshua H." w:date="2021-01-13T16:17:00Z">
              <w:r>
                <w:rPr>
                  <w:rFonts w:ascii="Calibri" w:eastAsia="Times New Roman" w:hAnsi="Calibri" w:cs="Calibri"/>
                  <w:color w:val="000000"/>
                  <w:sz w:val="18"/>
                  <w:szCs w:val="18"/>
                  <w:lang w:bidi="ar-SA"/>
                </w:rPr>
                <w:t xml:space="preserve">CDM </w:t>
              </w:r>
            </w:ins>
            <w:ins w:id="89" w:author="Registe, Joshua H." w:date="2021-01-13T16:16:00Z">
              <w:r>
                <w:rPr>
                  <w:rFonts w:ascii="Calibri" w:eastAsia="Times New Roman" w:hAnsi="Calibri" w:cs="Calibri"/>
                  <w:color w:val="000000"/>
                  <w:sz w:val="18"/>
                  <w:szCs w:val="18"/>
                  <w:lang w:bidi="ar-SA"/>
                </w:rPr>
                <w:t xml:space="preserve">Calculated </w:t>
              </w:r>
            </w:ins>
            <w:commentRangeStart w:id="90"/>
            <w:commentRangeStart w:id="91"/>
            <w:r w:rsidR="002D6810" w:rsidRPr="00FC7BAD">
              <w:rPr>
                <w:rFonts w:ascii="Calibri" w:eastAsia="Times New Roman" w:hAnsi="Calibri" w:cs="Calibri"/>
                <w:color w:val="000000"/>
                <w:sz w:val="18"/>
                <w:szCs w:val="18"/>
                <w:lang w:bidi="ar-SA"/>
              </w:rPr>
              <w:t>Chlorine</w:t>
            </w:r>
            <w:r w:rsidR="00C259AC">
              <w:rPr>
                <w:rFonts w:ascii="Calibri" w:eastAsia="Times New Roman" w:hAnsi="Calibri" w:cs="Calibri"/>
                <w:color w:val="000000"/>
                <w:sz w:val="18"/>
                <w:szCs w:val="18"/>
                <w:lang w:bidi="ar-SA"/>
              </w:rPr>
              <w:t xml:space="preserve"> </w:t>
            </w:r>
            <w:r w:rsidR="002D6810" w:rsidRPr="00FC7BAD">
              <w:rPr>
                <w:rFonts w:ascii="Calibri" w:eastAsia="Times New Roman" w:hAnsi="Calibri" w:cs="Calibri"/>
                <w:color w:val="000000"/>
                <w:sz w:val="18"/>
                <w:szCs w:val="18"/>
                <w:lang w:bidi="ar-SA"/>
              </w:rPr>
              <w:t>Demand.</w:t>
            </w:r>
            <w:ins w:id="92" w:author="Registe, Joshua H." w:date="2021-01-13T16:16:00Z">
              <w:r>
                <w:rPr>
                  <w:rFonts w:ascii="Calibri" w:eastAsia="Times New Roman" w:hAnsi="Calibri" w:cs="Calibri"/>
                  <w:color w:val="000000"/>
                  <w:sz w:val="18"/>
                  <w:szCs w:val="18"/>
                  <w:lang w:bidi="ar-SA"/>
                </w:rPr>
                <w:t>mg/L</w:t>
              </w:r>
            </w:ins>
            <w:r w:rsidR="002D6810" w:rsidRPr="00FC7BAD">
              <w:rPr>
                <w:rFonts w:ascii="Calibri" w:eastAsia="Times New Roman" w:hAnsi="Calibri" w:cs="Calibri"/>
                <w:color w:val="000000"/>
                <w:sz w:val="18"/>
                <w:szCs w:val="18"/>
                <w:lang w:bidi="ar-SA"/>
              </w:rPr>
              <w:t>(Prominent)</w:t>
            </w:r>
            <w:commentRangeEnd w:id="90"/>
            <w:r w:rsidR="004040C7">
              <w:rPr>
                <w:rStyle w:val="CommentReference"/>
              </w:rPr>
              <w:commentReference w:id="90"/>
            </w:r>
            <w:commentRangeEnd w:id="91"/>
            <w:r>
              <w:rPr>
                <w:rStyle w:val="CommentReference"/>
              </w:rPr>
              <w:commentReference w:id="91"/>
            </w:r>
          </w:p>
        </w:tc>
        <w:tc>
          <w:tcPr>
            <w:tcW w:w="1070" w:type="dxa"/>
            <w:tcBorders>
              <w:top w:val="nil"/>
              <w:left w:val="nil"/>
              <w:bottom w:val="nil"/>
              <w:right w:val="single" w:sz="4" w:space="0" w:color="auto"/>
            </w:tcBorders>
            <w:shd w:val="clear" w:color="auto" w:fill="auto"/>
            <w:noWrap/>
            <w:vAlign w:val="center"/>
            <w:hideMark/>
          </w:tcPr>
          <w:p w14:paraId="6DB1C10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57475AE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6778713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0.3</w:t>
            </w:r>
          </w:p>
        </w:tc>
        <w:tc>
          <w:tcPr>
            <w:tcW w:w="1440" w:type="dxa"/>
            <w:tcBorders>
              <w:top w:val="nil"/>
              <w:left w:val="nil"/>
              <w:bottom w:val="nil"/>
              <w:right w:val="single" w:sz="4" w:space="0" w:color="auto"/>
            </w:tcBorders>
            <w:shd w:val="clear" w:color="auto" w:fill="auto"/>
            <w:noWrap/>
            <w:vAlign w:val="center"/>
            <w:hideMark/>
          </w:tcPr>
          <w:p w14:paraId="129B53F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0.4</w:t>
            </w:r>
          </w:p>
        </w:tc>
        <w:tc>
          <w:tcPr>
            <w:tcW w:w="1027" w:type="dxa"/>
            <w:tcBorders>
              <w:top w:val="nil"/>
              <w:left w:val="nil"/>
              <w:bottom w:val="nil"/>
              <w:right w:val="single" w:sz="4" w:space="0" w:color="auto"/>
            </w:tcBorders>
            <w:shd w:val="clear" w:color="auto" w:fill="auto"/>
            <w:noWrap/>
            <w:vAlign w:val="center"/>
            <w:hideMark/>
          </w:tcPr>
          <w:p w14:paraId="6BF2266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43B7B27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0.5</w:t>
            </w:r>
          </w:p>
        </w:tc>
      </w:tr>
      <w:tr w:rsidR="002D6810" w:rsidRPr="00FC7BAD" w14:paraId="713FC03F"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2EDBF27F" w14:textId="1DC54D52"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Diffuser</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Dose</w:t>
            </w:r>
            <w:r>
              <w:rPr>
                <w:rFonts w:ascii="Calibri" w:eastAsia="Times New Roman" w:hAnsi="Calibri" w:cs="Calibri"/>
                <w:color w:val="000000"/>
                <w:sz w:val="18"/>
                <w:szCs w:val="18"/>
                <w:lang w:bidi="ar-SA"/>
              </w:rPr>
              <w:t xml:space="preserve"> (mg/L)</w:t>
            </w:r>
          </w:p>
        </w:tc>
        <w:tc>
          <w:tcPr>
            <w:tcW w:w="1070" w:type="dxa"/>
            <w:tcBorders>
              <w:top w:val="nil"/>
              <w:left w:val="nil"/>
              <w:bottom w:val="nil"/>
              <w:right w:val="single" w:sz="4" w:space="0" w:color="auto"/>
            </w:tcBorders>
            <w:shd w:val="clear" w:color="auto" w:fill="auto"/>
            <w:noWrap/>
            <w:vAlign w:val="center"/>
            <w:hideMark/>
          </w:tcPr>
          <w:p w14:paraId="46F2B31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67CDB26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5942F27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1.8</w:t>
            </w:r>
          </w:p>
        </w:tc>
        <w:tc>
          <w:tcPr>
            <w:tcW w:w="1440" w:type="dxa"/>
            <w:tcBorders>
              <w:top w:val="nil"/>
              <w:left w:val="nil"/>
              <w:bottom w:val="nil"/>
              <w:right w:val="single" w:sz="4" w:space="0" w:color="auto"/>
            </w:tcBorders>
            <w:shd w:val="clear" w:color="auto" w:fill="auto"/>
            <w:noWrap/>
            <w:vAlign w:val="center"/>
            <w:hideMark/>
          </w:tcPr>
          <w:p w14:paraId="785C842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2.6</w:t>
            </w:r>
          </w:p>
        </w:tc>
        <w:tc>
          <w:tcPr>
            <w:tcW w:w="1027" w:type="dxa"/>
            <w:tcBorders>
              <w:top w:val="nil"/>
              <w:left w:val="nil"/>
              <w:bottom w:val="nil"/>
              <w:right w:val="single" w:sz="4" w:space="0" w:color="auto"/>
            </w:tcBorders>
            <w:shd w:val="clear" w:color="auto" w:fill="auto"/>
            <w:noWrap/>
            <w:vAlign w:val="center"/>
            <w:hideMark/>
          </w:tcPr>
          <w:p w14:paraId="10471D4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133B9E9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0.7</w:t>
            </w:r>
          </w:p>
        </w:tc>
      </w:tr>
      <w:tr w:rsidR="002D6810" w:rsidRPr="00FC7BAD" w14:paraId="7EA35610"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5BF3656" w14:textId="1F8B9B1A"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Effluent</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Flow</w:t>
            </w:r>
            <w:r>
              <w:rPr>
                <w:rFonts w:ascii="Calibri" w:eastAsia="Times New Roman" w:hAnsi="Calibri" w:cs="Calibri"/>
                <w:color w:val="000000"/>
                <w:sz w:val="18"/>
                <w:szCs w:val="18"/>
                <w:lang w:bidi="ar-SA"/>
              </w:rPr>
              <w:t xml:space="preserve"> MGD</w:t>
            </w:r>
          </w:p>
        </w:tc>
        <w:tc>
          <w:tcPr>
            <w:tcW w:w="1070" w:type="dxa"/>
            <w:tcBorders>
              <w:top w:val="nil"/>
              <w:left w:val="nil"/>
              <w:bottom w:val="nil"/>
              <w:right w:val="single" w:sz="4" w:space="0" w:color="auto"/>
            </w:tcBorders>
            <w:shd w:val="clear" w:color="auto" w:fill="auto"/>
            <w:noWrap/>
            <w:vAlign w:val="center"/>
            <w:hideMark/>
          </w:tcPr>
          <w:p w14:paraId="0394480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6A9CE72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205C812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28.7</w:t>
            </w:r>
          </w:p>
        </w:tc>
        <w:tc>
          <w:tcPr>
            <w:tcW w:w="1440" w:type="dxa"/>
            <w:tcBorders>
              <w:top w:val="nil"/>
              <w:left w:val="nil"/>
              <w:bottom w:val="nil"/>
              <w:right w:val="single" w:sz="4" w:space="0" w:color="auto"/>
            </w:tcBorders>
            <w:shd w:val="clear" w:color="auto" w:fill="auto"/>
            <w:noWrap/>
            <w:vAlign w:val="center"/>
            <w:hideMark/>
          </w:tcPr>
          <w:p w14:paraId="17D2D78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20.0</w:t>
            </w:r>
          </w:p>
        </w:tc>
        <w:tc>
          <w:tcPr>
            <w:tcW w:w="1027" w:type="dxa"/>
            <w:tcBorders>
              <w:top w:val="nil"/>
              <w:left w:val="nil"/>
              <w:bottom w:val="nil"/>
              <w:right w:val="single" w:sz="4" w:space="0" w:color="auto"/>
            </w:tcBorders>
            <w:shd w:val="clear" w:color="auto" w:fill="auto"/>
            <w:noWrap/>
            <w:vAlign w:val="center"/>
            <w:hideMark/>
          </w:tcPr>
          <w:p w14:paraId="0EA26E1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16.8</w:t>
            </w:r>
          </w:p>
        </w:tc>
        <w:tc>
          <w:tcPr>
            <w:tcW w:w="1440" w:type="dxa"/>
            <w:tcBorders>
              <w:top w:val="nil"/>
              <w:left w:val="nil"/>
              <w:bottom w:val="nil"/>
              <w:right w:val="single" w:sz="4" w:space="0" w:color="auto"/>
            </w:tcBorders>
            <w:shd w:val="clear" w:color="auto" w:fill="auto"/>
            <w:noWrap/>
            <w:vAlign w:val="center"/>
            <w:hideMark/>
          </w:tcPr>
          <w:p w14:paraId="0867513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8.6</w:t>
            </w:r>
          </w:p>
        </w:tc>
      </w:tr>
      <w:tr w:rsidR="002D6810" w:rsidRPr="00FC7BAD" w14:paraId="39ADDAF6"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5B298EA9" w14:textId="338C35C9"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Emergency</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Tank</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Level</w:t>
            </w:r>
            <w:r>
              <w:rPr>
                <w:rFonts w:ascii="Calibri" w:eastAsia="Times New Roman" w:hAnsi="Calibri" w:cs="Calibri"/>
                <w:color w:val="000000"/>
                <w:sz w:val="18"/>
                <w:szCs w:val="18"/>
                <w:lang w:bidi="ar-SA"/>
              </w:rPr>
              <w:t xml:space="preserve"> (gallons) </w:t>
            </w:r>
          </w:p>
        </w:tc>
        <w:tc>
          <w:tcPr>
            <w:tcW w:w="1070" w:type="dxa"/>
            <w:tcBorders>
              <w:top w:val="nil"/>
              <w:left w:val="nil"/>
              <w:bottom w:val="nil"/>
              <w:right w:val="single" w:sz="4" w:space="0" w:color="auto"/>
            </w:tcBorders>
            <w:shd w:val="clear" w:color="auto" w:fill="auto"/>
            <w:noWrap/>
            <w:vAlign w:val="center"/>
            <w:hideMark/>
          </w:tcPr>
          <w:p w14:paraId="6452C42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563B24E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360419A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972.1</w:t>
            </w:r>
          </w:p>
        </w:tc>
        <w:tc>
          <w:tcPr>
            <w:tcW w:w="1440" w:type="dxa"/>
            <w:tcBorders>
              <w:top w:val="nil"/>
              <w:left w:val="nil"/>
              <w:bottom w:val="nil"/>
              <w:right w:val="single" w:sz="4" w:space="0" w:color="auto"/>
            </w:tcBorders>
            <w:shd w:val="clear" w:color="auto" w:fill="auto"/>
            <w:noWrap/>
            <w:vAlign w:val="center"/>
            <w:hideMark/>
          </w:tcPr>
          <w:p w14:paraId="5659AE3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998.1</w:t>
            </w:r>
          </w:p>
        </w:tc>
        <w:tc>
          <w:tcPr>
            <w:tcW w:w="1027" w:type="dxa"/>
            <w:tcBorders>
              <w:top w:val="nil"/>
              <w:left w:val="nil"/>
              <w:bottom w:val="nil"/>
              <w:right w:val="single" w:sz="4" w:space="0" w:color="auto"/>
            </w:tcBorders>
            <w:shd w:val="clear" w:color="auto" w:fill="auto"/>
            <w:noWrap/>
            <w:vAlign w:val="center"/>
            <w:hideMark/>
          </w:tcPr>
          <w:p w14:paraId="497CEF1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117.3</w:t>
            </w:r>
          </w:p>
        </w:tc>
        <w:tc>
          <w:tcPr>
            <w:tcW w:w="1440" w:type="dxa"/>
            <w:tcBorders>
              <w:top w:val="nil"/>
              <w:left w:val="nil"/>
              <w:bottom w:val="nil"/>
              <w:right w:val="single" w:sz="4" w:space="0" w:color="auto"/>
            </w:tcBorders>
            <w:shd w:val="clear" w:color="auto" w:fill="auto"/>
            <w:noWrap/>
            <w:vAlign w:val="center"/>
            <w:hideMark/>
          </w:tcPr>
          <w:p w14:paraId="58EDE66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53.8</w:t>
            </w:r>
          </w:p>
        </w:tc>
      </w:tr>
      <w:tr w:rsidR="002D6810" w:rsidRPr="00FC7BAD" w14:paraId="3711F414"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5DB5D06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FI.001</w:t>
            </w:r>
            <w:r>
              <w:rPr>
                <w:rFonts w:ascii="Calibri" w:eastAsia="Times New Roman" w:hAnsi="Calibri" w:cs="Calibri"/>
                <w:color w:val="000000"/>
                <w:sz w:val="18"/>
                <w:szCs w:val="18"/>
                <w:lang w:bidi="ar-SA"/>
              </w:rPr>
              <w:t xml:space="preserve"> (MSP 1 flow MGD)</w:t>
            </w:r>
          </w:p>
        </w:tc>
        <w:tc>
          <w:tcPr>
            <w:tcW w:w="1070" w:type="dxa"/>
            <w:tcBorders>
              <w:top w:val="nil"/>
              <w:left w:val="nil"/>
              <w:bottom w:val="nil"/>
              <w:right w:val="single" w:sz="4" w:space="0" w:color="auto"/>
            </w:tcBorders>
            <w:shd w:val="clear" w:color="auto" w:fill="auto"/>
            <w:noWrap/>
            <w:vAlign w:val="center"/>
            <w:hideMark/>
          </w:tcPr>
          <w:p w14:paraId="2308F2B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2954DEA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37EF7E8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5.6</w:t>
            </w:r>
          </w:p>
        </w:tc>
        <w:tc>
          <w:tcPr>
            <w:tcW w:w="1440" w:type="dxa"/>
            <w:tcBorders>
              <w:top w:val="nil"/>
              <w:left w:val="nil"/>
              <w:bottom w:val="nil"/>
              <w:right w:val="single" w:sz="4" w:space="0" w:color="auto"/>
            </w:tcBorders>
            <w:shd w:val="clear" w:color="auto" w:fill="auto"/>
            <w:noWrap/>
            <w:vAlign w:val="center"/>
            <w:hideMark/>
          </w:tcPr>
          <w:p w14:paraId="79D58ED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w:t>
            </w:r>
          </w:p>
        </w:tc>
        <w:tc>
          <w:tcPr>
            <w:tcW w:w="1027" w:type="dxa"/>
            <w:tcBorders>
              <w:top w:val="nil"/>
              <w:left w:val="nil"/>
              <w:bottom w:val="nil"/>
              <w:right w:val="single" w:sz="4" w:space="0" w:color="auto"/>
            </w:tcBorders>
            <w:shd w:val="clear" w:color="auto" w:fill="auto"/>
            <w:noWrap/>
            <w:vAlign w:val="center"/>
            <w:hideMark/>
          </w:tcPr>
          <w:p w14:paraId="10D5450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10.6</w:t>
            </w:r>
          </w:p>
        </w:tc>
        <w:tc>
          <w:tcPr>
            <w:tcW w:w="1440" w:type="dxa"/>
            <w:tcBorders>
              <w:top w:val="nil"/>
              <w:left w:val="nil"/>
              <w:bottom w:val="nil"/>
              <w:right w:val="single" w:sz="4" w:space="0" w:color="auto"/>
            </w:tcBorders>
            <w:shd w:val="clear" w:color="auto" w:fill="auto"/>
            <w:noWrap/>
            <w:vAlign w:val="center"/>
            <w:hideMark/>
          </w:tcPr>
          <w:p w14:paraId="60C66B5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5.4</w:t>
            </w:r>
          </w:p>
        </w:tc>
      </w:tr>
      <w:tr w:rsidR="002D6810" w:rsidRPr="00FC7BAD" w14:paraId="4B78BF76"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6CD719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FI.002</w:t>
            </w:r>
            <w:r>
              <w:rPr>
                <w:rFonts w:ascii="Calibri" w:eastAsia="Times New Roman" w:hAnsi="Calibri" w:cs="Calibri"/>
                <w:color w:val="000000"/>
                <w:sz w:val="18"/>
                <w:szCs w:val="18"/>
                <w:lang w:bidi="ar-SA"/>
              </w:rPr>
              <w:t xml:space="preserve"> (MSP 2 flow MGD)</w:t>
            </w:r>
          </w:p>
        </w:tc>
        <w:tc>
          <w:tcPr>
            <w:tcW w:w="1070" w:type="dxa"/>
            <w:tcBorders>
              <w:top w:val="nil"/>
              <w:left w:val="nil"/>
              <w:bottom w:val="nil"/>
              <w:right w:val="single" w:sz="4" w:space="0" w:color="auto"/>
            </w:tcBorders>
            <w:shd w:val="clear" w:color="auto" w:fill="auto"/>
            <w:noWrap/>
            <w:vAlign w:val="center"/>
            <w:hideMark/>
          </w:tcPr>
          <w:p w14:paraId="528A9A6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2A5202E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274685E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5.8</w:t>
            </w:r>
          </w:p>
        </w:tc>
        <w:tc>
          <w:tcPr>
            <w:tcW w:w="1440" w:type="dxa"/>
            <w:tcBorders>
              <w:top w:val="nil"/>
              <w:left w:val="nil"/>
              <w:bottom w:val="nil"/>
              <w:right w:val="single" w:sz="4" w:space="0" w:color="auto"/>
            </w:tcBorders>
            <w:shd w:val="clear" w:color="auto" w:fill="auto"/>
            <w:noWrap/>
            <w:vAlign w:val="center"/>
            <w:hideMark/>
          </w:tcPr>
          <w:p w14:paraId="578BBFE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6.7</w:t>
            </w:r>
          </w:p>
        </w:tc>
        <w:tc>
          <w:tcPr>
            <w:tcW w:w="1027" w:type="dxa"/>
            <w:tcBorders>
              <w:top w:val="nil"/>
              <w:left w:val="nil"/>
              <w:bottom w:val="nil"/>
              <w:right w:val="single" w:sz="4" w:space="0" w:color="auto"/>
            </w:tcBorders>
            <w:shd w:val="clear" w:color="auto" w:fill="auto"/>
            <w:noWrap/>
            <w:vAlign w:val="center"/>
            <w:hideMark/>
          </w:tcPr>
          <w:p w14:paraId="274E5B6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10.7</w:t>
            </w:r>
          </w:p>
        </w:tc>
        <w:tc>
          <w:tcPr>
            <w:tcW w:w="1440" w:type="dxa"/>
            <w:tcBorders>
              <w:top w:val="nil"/>
              <w:left w:val="nil"/>
              <w:bottom w:val="nil"/>
              <w:right w:val="single" w:sz="4" w:space="0" w:color="auto"/>
            </w:tcBorders>
            <w:shd w:val="clear" w:color="auto" w:fill="auto"/>
            <w:noWrap/>
            <w:vAlign w:val="center"/>
            <w:hideMark/>
          </w:tcPr>
          <w:p w14:paraId="0415981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11.4</w:t>
            </w:r>
          </w:p>
        </w:tc>
      </w:tr>
      <w:tr w:rsidR="002D6810" w:rsidRPr="00FC7BAD" w14:paraId="656A8219"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7255FD89" w14:textId="77777777" w:rsidR="002D6810" w:rsidRPr="00FC7BAD" w:rsidRDefault="002D6810" w:rsidP="002D6810">
            <w:pPr>
              <w:spacing w:after="0"/>
              <w:jc w:val="center"/>
              <w:rPr>
                <w:rFonts w:ascii="Calibri" w:eastAsia="Times New Roman" w:hAnsi="Calibri" w:cs="Calibri"/>
                <w:color w:val="000000"/>
                <w:sz w:val="18"/>
                <w:szCs w:val="18"/>
                <w:lang w:bidi="ar-SA"/>
              </w:rPr>
            </w:pPr>
            <w:commentRangeStart w:id="93"/>
            <w:commentRangeStart w:id="94"/>
            <w:r w:rsidRPr="00FC7BAD">
              <w:rPr>
                <w:rFonts w:ascii="Calibri" w:eastAsia="Times New Roman" w:hAnsi="Calibri" w:cs="Calibri"/>
                <w:color w:val="000000"/>
                <w:sz w:val="18"/>
                <w:szCs w:val="18"/>
                <w:lang w:bidi="ar-SA"/>
              </w:rPr>
              <w:t>FI.003</w:t>
            </w:r>
            <w:commentRangeEnd w:id="93"/>
            <w:r>
              <w:rPr>
                <w:rStyle w:val="CommentReference"/>
              </w:rPr>
              <w:commentReference w:id="93"/>
            </w:r>
            <w:commentRangeEnd w:id="94"/>
            <w:r>
              <w:rPr>
                <w:rStyle w:val="CommentReference"/>
              </w:rPr>
              <w:commentReference w:id="94"/>
            </w:r>
            <w:r>
              <w:rPr>
                <w:rFonts w:ascii="Calibri" w:eastAsia="Times New Roman" w:hAnsi="Calibri" w:cs="Calibri"/>
                <w:color w:val="000000"/>
                <w:sz w:val="18"/>
                <w:szCs w:val="18"/>
                <w:lang w:bidi="ar-SA"/>
              </w:rPr>
              <w:t xml:space="preserve"> (MSP 3 flow MGD)</w:t>
            </w:r>
          </w:p>
        </w:tc>
        <w:tc>
          <w:tcPr>
            <w:tcW w:w="1070" w:type="dxa"/>
            <w:tcBorders>
              <w:top w:val="nil"/>
              <w:left w:val="nil"/>
              <w:bottom w:val="nil"/>
              <w:right w:val="single" w:sz="4" w:space="0" w:color="auto"/>
            </w:tcBorders>
            <w:shd w:val="clear" w:color="auto" w:fill="auto"/>
            <w:noWrap/>
            <w:vAlign w:val="center"/>
            <w:hideMark/>
          </w:tcPr>
          <w:p w14:paraId="67EC71A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74D0B0F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0521CE6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5.9</w:t>
            </w:r>
          </w:p>
        </w:tc>
        <w:tc>
          <w:tcPr>
            <w:tcW w:w="1440" w:type="dxa"/>
            <w:tcBorders>
              <w:top w:val="nil"/>
              <w:left w:val="nil"/>
              <w:bottom w:val="nil"/>
              <w:right w:val="single" w:sz="4" w:space="0" w:color="auto"/>
            </w:tcBorders>
            <w:shd w:val="clear" w:color="auto" w:fill="auto"/>
            <w:noWrap/>
            <w:vAlign w:val="center"/>
            <w:hideMark/>
          </w:tcPr>
          <w:p w14:paraId="7CF7CA6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10.6</w:t>
            </w:r>
          </w:p>
        </w:tc>
        <w:tc>
          <w:tcPr>
            <w:tcW w:w="1027" w:type="dxa"/>
            <w:tcBorders>
              <w:top w:val="nil"/>
              <w:left w:val="nil"/>
              <w:bottom w:val="nil"/>
              <w:right w:val="single" w:sz="4" w:space="0" w:color="auto"/>
            </w:tcBorders>
            <w:shd w:val="clear" w:color="auto" w:fill="auto"/>
            <w:noWrap/>
            <w:vAlign w:val="center"/>
            <w:hideMark/>
          </w:tcPr>
          <w:p w14:paraId="491E0B0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10.8</w:t>
            </w:r>
          </w:p>
        </w:tc>
        <w:tc>
          <w:tcPr>
            <w:tcW w:w="1440" w:type="dxa"/>
            <w:tcBorders>
              <w:top w:val="nil"/>
              <w:left w:val="nil"/>
              <w:bottom w:val="nil"/>
              <w:right w:val="single" w:sz="4" w:space="0" w:color="auto"/>
            </w:tcBorders>
            <w:shd w:val="clear" w:color="auto" w:fill="auto"/>
            <w:noWrap/>
            <w:vAlign w:val="center"/>
            <w:hideMark/>
          </w:tcPr>
          <w:p w14:paraId="209A959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13.2</w:t>
            </w:r>
          </w:p>
        </w:tc>
      </w:tr>
      <w:tr w:rsidR="002D6810" w:rsidRPr="00FC7BAD" w14:paraId="239223B2"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20DDFA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FI.004</w:t>
            </w:r>
            <w:r>
              <w:rPr>
                <w:rFonts w:ascii="Calibri" w:eastAsia="Times New Roman" w:hAnsi="Calibri" w:cs="Calibri"/>
                <w:color w:val="000000"/>
                <w:sz w:val="18"/>
                <w:szCs w:val="18"/>
                <w:lang w:bidi="ar-SA"/>
              </w:rPr>
              <w:t xml:space="preserve"> (MSP 4 flow MGD)</w:t>
            </w:r>
          </w:p>
        </w:tc>
        <w:tc>
          <w:tcPr>
            <w:tcW w:w="1070" w:type="dxa"/>
            <w:tcBorders>
              <w:top w:val="nil"/>
              <w:left w:val="nil"/>
              <w:bottom w:val="nil"/>
              <w:right w:val="single" w:sz="4" w:space="0" w:color="auto"/>
            </w:tcBorders>
            <w:shd w:val="clear" w:color="auto" w:fill="auto"/>
            <w:noWrap/>
            <w:vAlign w:val="center"/>
            <w:hideMark/>
          </w:tcPr>
          <w:p w14:paraId="294A236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1C3DB59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066BFCA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9.9</w:t>
            </w:r>
          </w:p>
        </w:tc>
        <w:tc>
          <w:tcPr>
            <w:tcW w:w="1440" w:type="dxa"/>
            <w:tcBorders>
              <w:top w:val="nil"/>
              <w:left w:val="nil"/>
              <w:bottom w:val="nil"/>
              <w:right w:val="single" w:sz="4" w:space="0" w:color="auto"/>
            </w:tcBorders>
            <w:shd w:val="clear" w:color="auto" w:fill="auto"/>
            <w:noWrap/>
            <w:vAlign w:val="center"/>
            <w:hideMark/>
          </w:tcPr>
          <w:p w14:paraId="77C97A1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4.9</w:t>
            </w:r>
          </w:p>
        </w:tc>
        <w:tc>
          <w:tcPr>
            <w:tcW w:w="1027" w:type="dxa"/>
            <w:tcBorders>
              <w:top w:val="nil"/>
              <w:left w:val="nil"/>
              <w:bottom w:val="nil"/>
              <w:right w:val="single" w:sz="4" w:space="0" w:color="auto"/>
            </w:tcBorders>
            <w:shd w:val="clear" w:color="auto" w:fill="auto"/>
            <w:noWrap/>
            <w:vAlign w:val="center"/>
            <w:hideMark/>
          </w:tcPr>
          <w:p w14:paraId="075DF79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12.6</w:t>
            </w:r>
          </w:p>
        </w:tc>
        <w:tc>
          <w:tcPr>
            <w:tcW w:w="1440" w:type="dxa"/>
            <w:tcBorders>
              <w:top w:val="nil"/>
              <w:left w:val="nil"/>
              <w:bottom w:val="nil"/>
              <w:right w:val="single" w:sz="4" w:space="0" w:color="auto"/>
            </w:tcBorders>
            <w:shd w:val="clear" w:color="auto" w:fill="auto"/>
            <w:noWrap/>
            <w:vAlign w:val="center"/>
            <w:hideMark/>
          </w:tcPr>
          <w:p w14:paraId="3AEFFB8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9.9</w:t>
            </w:r>
          </w:p>
        </w:tc>
      </w:tr>
      <w:tr w:rsidR="002D6810" w:rsidRPr="00FC7BAD" w14:paraId="192C6BAD"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870247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FI.005</w:t>
            </w:r>
            <w:r>
              <w:rPr>
                <w:rFonts w:ascii="Calibri" w:eastAsia="Times New Roman" w:hAnsi="Calibri" w:cs="Calibri"/>
                <w:color w:val="000000"/>
                <w:sz w:val="18"/>
                <w:szCs w:val="18"/>
                <w:lang w:bidi="ar-SA"/>
              </w:rPr>
              <w:t xml:space="preserve"> (MSP 5 flow MGD) </w:t>
            </w:r>
          </w:p>
        </w:tc>
        <w:tc>
          <w:tcPr>
            <w:tcW w:w="1070" w:type="dxa"/>
            <w:tcBorders>
              <w:top w:val="nil"/>
              <w:left w:val="nil"/>
              <w:bottom w:val="nil"/>
              <w:right w:val="single" w:sz="4" w:space="0" w:color="auto"/>
            </w:tcBorders>
            <w:shd w:val="clear" w:color="auto" w:fill="auto"/>
            <w:noWrap/>
            <w:vAlign w:val="center"/>
            <w:hideMark/>
          </w:tcPr>
          <w:p w14:paraId="41343AB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0BBDECA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102D936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5.1</w:t>
            </w:r>
          </w:p>
        </w:tc>
        <w:tc>
          <w:tcPr>
            <w:tcW w:w="1440" w:type="dxa"/>
            <w:tcBorders>
              <w:top w:val="nil"/>
              <w:left w:val="nil"/>
              <w:bottom w:val="nil"/>
              <w:right w:val="single" w:sz="4" w:space="0" w:color="auto"/>
            </w:tcBorders>
            <w:shd w:val="clear" w:color="auto" w:fill="auto"/>
            <w:noWrap/>
            <w:vAlign w:val="center"/>
            <w:hideMark/>
          </w:tcPr>
          <w:p w14:paraId="3F7C6EC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4.7</w:t>
            </w:r>
          </w:p>
        </w:tc>
        <w:tc>
          <w:tcPr>
            <w:tcW w:w="1027" w:type="dxa"/>
            <w:tcBorders>
              <w:top w:val="nil"/>
              <w:left w:val="nil"/>
              <w:bottom w:val="nil"/>
              <w:right w:val="single" w:sz="4" w:space="0" w:color="auto"/>
            </w:tcBorders>
            <w:shd w:val="clear" w:color="auto" w:fill="auto"/>
            <w:noWrap/>
            <w:vAlign w:val="center"/>
            <w:hideMark/>
          </w:tcPr>
          <w:p w14:paraId="23B256A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10.0</w:t>
            </w:r>
          </w:p>
        </w:tc>
        <w:tc>
          <w:tcPr>
            <w:tcW w:w="1440" w:type="dxa"/>
            <w:tcBorders>
              <w:top w:val="nil"/>
              <w:left w:val="nil"/>
              <w:bottom w:val="nil"/>
              <w:right w:val="single" w:sz="4" w:space="0" w:color="auto"/>
            </w:tcBorders>
            <w:shd w:val="clear" w:color="auto" w:fill="auto"/>
            <w:noWrap/>
            <w:vAlign w:val="center"/>
            <w:hideMark/>
          </w:tcPr>
          <w:p w14:paraId="0BB4264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10.0</w:t>
            </w:r>
          </w:p>
        </w:tc>
      </w:tr>
      <w:tr w:rsidR="002D6810" w:rsidRPr="00FC7BAD" w14:paraId="5E495D7D"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582B7A1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FI.006</w:t>
            </w:r>
            <w:r>
              <w:rPr>
                <w:rFonts w:ascii="Calibri" w:eastAsia="Times New Roman" w:hAnsi="Calibri" w:cs="Calibri"/>
                <w:color w:val="000000"/>
                <w:sz w:val="18"/>
                <w:szCs w:val="18"/>
                <w:lang w:bidi="ar-SA"/>
              </w:rPr>
              <w:t xml:space="preserve"> (MSP 6 flow MGD)</w:t>
            </w:r>
          </w:p>
        </w:tc>
        <w:tc>
          <w:tcPr>
            <w:tcW w:w="1070" w:type="dxa"/>
            <w:tcBorders>
              <w:top w:val="nil"/>
              <w:left w:val="nil"/>
              <w:bottom w:val="nil"/>
              <w:right w:val="single" w:sz="4" w:space="0" w:color="auto"/>
            </w:tcBorders>
            <w:shd w:val="clear" w:color="auto" w:fill="auto"/>
            <w:noWrap/>
            <w:vAlign w:val="center"/>
            <w:hideMark/>
          </w:tcPr>
          <w:p w14:paraId="16F72DE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23A7D7B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790AA20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4.7</w:t>
            </w:r>
          </w:p>
        </w:tc>
        <w:tc>
          <w:tcPr>
            <w:tcW w:w="1440" w:type="dxa"/>
            <w:tcBorders>
              <w:top w:val="nil"/>
              <w:left w:val="nil"/>
              <w:bottom w:val="nil"/>
              <w:right w:val="single" w:sz="4" w:space="0" w:color="auto"/>
            </w:tcBorders>
            <w:shd w:val="clear" w:color="auto" w:fill="auto"/>
            <w:noWrap/>
            <w:vAlign w:val="center"/>
            <w:hideMark/>
          </w:tcPr>
          <w:p w14:paraId="27F6C2A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2.4</w:t>
            </w:r>
          </w:p>
        </w:tc>
        <w:tc>
          <w:tcPr>
            <w:tcW w:w="1027" w:type="dxa"/>
            <w:tcBorders>
              <w:top w:val="nil"/>
              <w:left w:val="nil"/>
              <w:bottom w:val="nil"/>
              <w:right w:val="single" w:sz="4" w:space="0" w:color="auto"/>
            </w:tcBorders>
            <w:shd w:val="clear" w:color="auto" w:fill="auto"/>
            <w:noWrap/>
            <w:vAlign w:val="center"/>
            <w:hideMark/>
          </w:tcPr>
          <w:p w14:paraId="40957D78"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10.1</w:t>
            </w:r>
          </w:p>
        </w:tc>
        <w:tc>
          <w:tcPr>
            <w:tcW w:w="1440" w:type="dxa"/>
            <w:tcBorders>
              <w:top w:val="nil"/>
              <w:left w:val="nil"/>
              <w:bottom w:val="nil"/>
              <w:right w:val="single" w:sz="4" w:space="0" w:color="auto"/>
            </w:tcBorders>
            <w:shd w:val="clear" w:color="auto" w:fill="auto"/>
            <w:noWrap/>
            <w:vAlign w:val="center"/>
            <w:hideMark/>
          </w:tcPr>
          <w:p w14:paraId="41FB3C6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7.6</w:t>
            </w:r>
          </w:p>
        </w:tc>
      </w:tr>
      <w:tr w:rsidR="002D6810" w:rsidRPr="00FC7BAD" w14:paraId="6040FBD2"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F9459FB" w14:textId="35DF4455"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Hypo</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Flow</w:t>
            </w:r>
            <w:r>
              <w:rPr>
                <w:rFonts w:ascii="Calibri" w:eastAsia="Times New Roman" w:hAnsi="Calibri" w:cs="Calibri"/>
                <w:color w:val="000000"/>
                <w:sz w:val="18"/>
                <w:szCs w:val="18"/>
                <w:lang w:bidi="ar-SA"/>
              </w:rPr>
              <w:t xml:space="preserve"> </w:t>
            </w:r>
            <w:commentRangeStart w:id="95"/>
            <w:r>
              <w:rPr>
                <w:rFonts w:ascii="Calibri" w:eastAsia="Times New Roman" w:hAnsi="Calibri" w:cs="Calibri"/>
                <w:color w:val="000000"/>
                <w:sz w:val="18"/>
                <w:szCs w:val="18"/>
                <w:lang w:bidi="ar-SA"/>
              </w:rPr>
              <w:t>gph</w:t>
            </w:r>
            <w:del w:id="96" w:author="Registe, Joshua H." w:date="2021-01-13T16:19:00Z">
              <w:r w:rsidDel="00A87B9D">
                <w:rPr>
                  <w:rFonts w:ascii="Calibri" w:eastAsia="Times New Roman" w:hAnsi="Calibri" w:cs="Calibri"/>
                  <w:color w:val="000000"/>
                  <w:sz w:val="18"/>
                  <w:szCs w:val="18"/>
                  <w:lang w:bidi="ar-SA"/>
                </w:rPr>
                <w:delText>?</w:delText>
              </w:r>
            </w:del>
            <w:commentRangeEnd w:id="95"/>
            <w:r w:rsidR="004040C7">
              <w:rPr>
                <w:rStyle w:val="CommentReference"/>
              </w:rPr>
              <w:commentReference w:id="95"/>
            </w:r>
          </w:p>
        </w:tc>
        <w:tc>
          <w:tcPr>
            <w:tcW w:w="1070" w:type="dxa"/>
            <w:tcBorders>
              <w:top w:val="nil"/>
              <w:left w:val="nil"/>
              <w:bottom w:val="nil"/>
              <w:right w:val="single" w:sz="4" w:space="0" w:color="auto"/>
            </w:tcBorders>
            <w:shd w:val="clear" w:color="auto" w:fill="auto"/>
            <w:noWrap/>
            <w:vAlign w:val="center"/>
            <w:hideMark/>
          </w:tcPr>
          <w:p w14:paraId="394CB64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4EFA395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7077374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16.6</w:t>
            </w:r>
          </w:p>
        </w:tc>
        <w:tc>
          <w:tcPr>
            <w:tcW w:w="1440" w:type="dxa"/>
            <w:tcBorders>
              <w:top w:val="nil"/>
              <w:left w:val="nil"/>
              <w:bottom w:val="nil"/>
              <w:right w:val="single" w:sz="4" w:space="0" w:color="auto"/>
            </w:tcBorders>
            <w:shd w:val="clear" w:color="auto" w:fill="auto"/>
            <w:noWrap/>
            <w:vAlign w:val="center"/>
            <w:hideMark/>
          </w:tcPr>
          <w:p w14:paraId="28910CE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14.5</w:t>
            </w:r>
          </w:p>
        </w:tc>
        <w:tc>
          <w:tcPr>
            <w:tcW w:w="1027" w:type="dxa"/>
            <w:tcBorders>
              <w:top w:val="nil"/>
              <w:left w:val="nil"/>
              <w:bottom w:val="nil"/>
              <w:right w:val="single" w:sz="4" w:space="0" w:color="auto"/>
            </w:tcBorders>
            <w:shd w:val="clear" w:color="auto" w:fill="auto"/>
            <w:noWrap/>
            <w:vAlign w:val="center"/>
            <w:hideMark/>
          </w:tcPr>
          <w:p w14:paraId="5FA950B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11.2</w:t>
            </w:r>
          </w:p>
        </w:tc>
        <w:tc>
          <w:tcPr>
            <w:tcW w:w="1440" w:type="dxa"/>
            <w:tcBorders>
              <w:top w:val="nil"/>
              <w:left w:val="nil"/>
              <w:bottom w:val="nil"/>
              <w:right w:val="single" w:sz="4" w:space="0" w:color="auto"/>
            </w:tcBorders>
            <w:shd w:val="clear" w:color="auto" w:fill="auto"/>
            <w:noWrap/>
            <w:vAlign w:val="center"/>
            <w:hideMark/>
          </w:tcPr>
          <w:p w14:paraId="7D8B336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7.0</w:t>
            </w:r>
          </w:p>
        </w:tc>
      </w:tr>
      <w:tr w:rsidR="002D6810" w:rsidRPr="00FC7BAD" w14:paraId="78B2E692"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80980AE" w14:textId="55D86360"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Influent</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Flow</w:t>
            </w:r>
            <w:r>
              <w:rPr>
                <w:rFonts w:ascii="Calibri" w:eastAsia="Times New Roman" w:hAnsi="Calibri" w:cs="Calibri"/>
                <w:color w:val="000000"/>
                <w:sz w:val="18"/>
                <w:szCs w:val="18"/>
                <w:lang w:bidi="ar-SA"/>
              </w:rPr>
              <w:t xml:space="preserve"> </w:t>
            </w:r>
            <w:commentRangeStart w:id="97"/>
            <w:r>
              <w:rPr>
                <w:rFonts w:ascii="Calibri" w:eastAsia="Times New Roman" w:hAnsi="Calibri" w:cs="Calibri"/>
                <w:color w:val="000000"/>
                <w:sz w:val="18"/>
                <w:szCs w:val="18"/>
                <w:lang w:bidi="ar-SA"/>
              </w:rPr>
              <w:t>MGD</w:t>
            </w:r>
            <w:del w:id="98" w:author="Registe, Joshua H." w:date="2021-01-13T16:19:00Z">
              <w:r w:rsidDel="00A87B9D">
                <w:rPr>
                  <w:rFonts w:ascii="Calibri" w:eastAsia="Times New Roman" w:hAnsi="Calibri" w:cs="Calibri"/>
                  <w:color w:val="000000"/>
                  <w:sz w:val="18"/>
                  <w:szCs w:val="18"/>
                  <w:lang w:bidi="ar-SA"/>
                </w:rPr>
                <w:delText>?</w:delText>
              </w:r>
            </w:del>
            <w:commentRangeEnd w:id="97"/>
            <w:r w:rsidR="004040C7">
              <w:rPr>
                <w:rStyle w:val="CommentReference"/>
              </w:rPr>
              <w:commentReference w:id="97"/>
            </w:r>
          </w:p>
        </w:tc>
        <w:tc>
          <w:tcPr>
            <w:tcW w:w="1070" w:type="dxa"/>
            <w:tcBorders>
              <w:top w:val="nil"/>
              <w:left w:val="nil"/>
              <w:bottom w:val="nil"/>
              <w:right w:val="single" w:sz="4" w:space="0" w:color="auto"/>
            </w:tcBorders>
            <w:shd w:val="clear" w:color="auto" w:fill="auto"/>
            <w:noWrap/>
            <w:vAlign w:val="center"/>
            <w:hideMark/>
          </w:tcPr>
          <w:p w14:paraId="5F9A616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4098D17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41A7A80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37.0</w:t>
            </w:r>
          </w:p>
        </w:tc>
        <w:tc>
          <w:tcPr>
            <w:tcW w:w="1440" w:type="dxa"/>
            <w:tcBorders>
              <w:top w:val="nil"/>
              <w:left w:val="nil"/>
              <w:bottom w:val="nil"/>
              <w:right w:val="single" w:sz="4" w:space="0" w:color="auto"/>
            </w:tcBorders>
            <w:shd w:val="clear" w:color="auto" w:fill="auto"/>
            <w:noWrap/>
            <w:vAlign w:val="center"/>
            <w:hideMark/>
          </w:tcPr>
          <w:p w14:paraId="57E5F56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30.4</w:t>
            </w:r>
          </w:p>
        </w:tc>
        <w:tc>
          <w:tcPr>
            <w:tcW w:w="1027" w:type="dxa"/>
            <w:tcBorders>
              <w:top w:val="nil"/>
              <w:left w:val="nil"/>
              <w:bottom w:val="nil"/>
              <w:right w:val="single" w:sz="4" w:space="0" w:color="auto"/>
            </w:tcBorders>
            <w:shd w:val="clear" w:color="auto" w:fill="auto"/>
            <w:noWrap/>
            <w:vAlign w:val="center"/>
            <w:hideMark/>
          </w:tcPr>
          <w:p w14:paraId="2C052B1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16.9</w:t>
            </w:r>
          </w:p>
        </w:tc>
        <w:tc>
          <w:tcPr>
            <w:tcW w:w="1440" w:type="dxa"/>
            <w:tcBorders>
              <w:top w:val="nil"/>
              <w:left w:val="nil"/>
              <w:bottom w:val="nil"/>
              <w:right w:val="single" w:sz="4" w:space="0" w:color="auto"/>
            </w:tcBorders>
            <w:shd w:val="clear" w:color="auto" w:fill="auto"/>
            <w:noWrap/>
            <w:vAlign w:val="center"/>
            <w:hideMark/>
          </w:tcPr>
          <w:p w14:paraId="5D53F38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9.4</w:t>
            </w:r>
          </w:p>
        </w:tc>
      </w:tr>
      <w:tr w:rsidR="002D6810" w:rsidRPr="00FC7BAD" w14:paraId="38F7CFC6"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02446F65" w14:textId="275F2D53"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Mixer</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Dose</w:t>
            </w:r>
            <w:r>
              <w:rPr>
                <w:rFonts w:ascii="Calibri" w:eastAsia="Times New Roman" w:hAnsi="Calibri" w:cs="Calibri"/>
                <w:color w:val="000000"/>
                <w:sz w:val="18"/>
                <w:szCs w:val="18"/>
                <w:lang w:bidi="ar-SA"/>
              </w:rPr>
              <w:t xml:space="preserve"> (</w:t>
            </w:r>
            <w:commentRangeStart w:id="99"/>
            <w:r>
              <w:rPr>
                <w:rFonts w:ascii="Calibri" w:eastAsia="Times New Roman" w:hAnsi="Calibri" w:cs="Calibri"/>
                <w:color w:val="000000"/>
                <w:sz w:val="18"/>
                <w:szCs w:val="18"/>
                <w:lang w:bidi="ar-SA"/>
              </w:rPr>
              <w:t>mg/L</w:t>
            </w:r>
            <w:del w:id="100" w:author="Registe, Joshua H." w:date="2021-01-13T16:19:00Z">
              <w:r w:rsidDel="00A87B9D">
                <w:rPr>
                  <w:rFonts w:ascii="Calibri" w:eastAsia="Times New Roman" w:hAnsi="Calibri" w:cs="Calibri"/>
                  <w:color w:val="000000"/>
                  <w:sz w:val="18"/>
                  <w:szCs w:val="18"/>
                  <w:lang w:bidi="ar-SA"/>
                </w:rPr>
                <w:delText>?</w:delText>
              </w:r>
            </w:del>
            <w:r>
              <w:rPr>
                <w:rFonts w:ascii="Calibri" w:eastAsia="Times New Roman" w:hAnsi="Calibri" w:cs="Calibri"/>
                <w:color w:val="000000"/>
                <w:sz w:val="18"/>
                <w:szCs w:val="18"/>
                <w:lang w:bidi="ar-SA"/>
              </w:rPr>
              <w:t>)</w:t>
            </w:r>
            <w:commentRangeEnd w:id="99"/>
            <w:r w:rsidR="004040C7">
              <w:rPr>
                <w:rStyle w:val="CommentReference"/>
              </w:rPr>
              <w:commentReference w:id="99"/>
            </w:r>
          </w:p>
        </w:tc>
        <w:tc>
          <w:tcPr>
            <w:tcW w:w="1070" w:type="dxa"/>
            <w:tcBorders>
              <w:top w:val="nil"/>
              <w:left w:val="nil"/>
              <w:bottom w:val="nil"/>
              <w:right w:val="single" w:sz="4" w:space="0" w:color="auto"/>
            </w:tcBorders>
            <w:shd w:val="clear" w:color="auto" w:fill="auto"/>
            <w:noWrap/>
            <w:vAlign w:val="center"/>
            <w:hideMark/>
          </w:tcPr>
          <w:p w14:paraId="16722F0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35825E3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6564F91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w:t>
            </w:r>
          </w:p>
        </w:tc>
        <w:tc>
          <w:tcPr>
            <w:tcW w:w="1440" w:type="dxa"/>
            <w:tcBorders>
              <w:top w:val="nil"/>
              <w:left w:val="nil"/>
              <w:bottom w:val="nil"/>
              <w:right w:val="single" w:sz="4" w:space="0" w:color="auto"/>
            </w:tcBorders>
            <w:shd w:val="clear" w:color="auto" w:fill="auto"/>
            <w:noWrap/>
            <w:vAlign w:val="center"/>
            <w:hideMark/>
          </w:tcPr>
          <w:p w14:paraId="6DB5898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1.7</w:t>
            </w:r>
          </w:p>
        </w:tc>
        <w:tc>
          <w:tcPr>
            <w:tcW w:w="1027" w:type="dxa"/>
            <w:tcBorders>
              <w:top w:val="nil"/>
              <w:left w:val="nil"/>
              <w:bottom w:val="nil"/>
              <w:right w:val="single" w:sz="4" w:space="0" w:color="auto"/>
            </w:tcBorders>
            <w:shd w:val="clear" w:color="auto" w:fill="auto"/>
            <w:noWrap/>
            <w:vAlign w:val="center"/>
            <w:hideMark/>
          </w:tcPr>
          <w:p w14:paraId="686AD30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1.2</w:t>
            </w:r>
          </w:p>
        </w:tc>
        <w:tc>
          <w:tcPr>
            <w:tcW w:w="1440" w:type="dxa"/>
            <w:tcBorders>
              <w:top w:val="nil"/>
              <w:left w:val="nil"/>
              <w:bottom w:val="nil"/>
              <w:right w:val="single" w:sz="4" w:space="0" w:color="auto"/>
            </w:tcBorders>
            <w:shd w:val="clear" w:color="auto" w:fill="auto"/>
            <w:noWrap/>
            <w:vAlign w:val="center"/>
            <w:hideMark/>
          </w:tcPr>
          <w:p w14:paraId="652E36C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0.3</w:t>
            </w:r>
          </w:p>
        </w:tc>
      </w:tr>
      <w:tr w:rsidR="002D6810" w:rsidRPr="00FC7BAD" w14:paraId="3BFA3807"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15EABF37" w14:textId="77777777" w:rsidR="002D6810" w:rsidRPr="006401CE" w:rsidRDefault="002D6810" w:rsidP="002D6810">
            <w:pPr>
              <w:spacing w:after="0"/>
              <w:jc w:val="center"/>
              <w:rPr>
                <w:rFonts w:ascii="Calibri" w:eastAsia="Times New Roman" w:hAnsi="Calibri" w:cs="Calibri"/>
                <w:color w:val="000000"/>
                <w:sz w:val="18"/>
                <w:szCs w:val="18"/>
                <w:highlight w:val="yellow"/>
                <w:lang w:bidi="ar-SA"/>
              </w:rPr>
            </w:pPr>
            <w:r w:rsidRPr="006401CE">
              <w:rPr>
                <w:rFonts w:ascii="Calibri" w:eastAsia="Times New Roman" w:hAnsi="Calibri" w:cs="Calibri"/>
                <w:color w:val="000000"/>
                <w:sz w:val="18"/>
                <w:szCs w:val="18"/>
                <w:highlight w:val="yellow"/>
                <w:lang w:bidi="ar-SA"/>
              </w:rPr>
              <w:t>PI.4210.GPH</w:t>
            </w:r>
          </w:p>
        </w:tc>
        <w:tc>
          <w:tcPr>
            <w:tcW w:w="1070" w:type="dxa"/>
            <w:tcBorders>
              <w:top w:val="nil"/>
              <w:left w:val="nil"/>
              <w:bottom w:val="nil"/>
              <w:right w:val="single" w:sz="4" w:space="0" w:color="auto"/>
            </w:tcBorders>
            <w:shd w:val="clear" w:color="auto" w:fill="auto"/>
            <w:noWrap/>
            <w:vAlign w:val="center"/>
            <w:hideMark/>
          </w:tcPr>
          <w:p w14:paraId="69B6641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52BA32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461EB0E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3.9</w:t>
            </w:r>
          </w:p>
        </w:tc>
        <w:tc>
          <w:tcPr>
            <w:tcW w:w="1440" w:type="dxa"/>
            <w:tcBorders>
              <w:top w:val="nil"/>
              <w:left w:val="nil"/>
              <w:bottom w:val="nil"/>
              <w:right w:val="single" w:sz="4" w:space="0" w:color="auto"/>
            </w:tcBorders>
            <w:shd w:val="clear" w:color="auto" w:fill="auto"/>
            <w:noWrap/>
            <w:vAlign w:val="center"/>
            <w:hideMark/>
          </w:tcPr>
          <w:p w14:paraId="2274C44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w:t>
            </w:r>
          </w:p>
        </w:tc>
        <w:tc>
          <w:tcPr>
            <w:tcW w:w="1027" w:type="dxa"/>
            <w:tcBorders>
              <w:top w:val="nil"/>
              <w:left w:val="nil"/>
              <w:bottom w:val="nil"/>
              <w:right w:val="single" w:sz="4" w:space="0" w:color="auto"/>
            </w:tcBorders>
            <w:shd w:val="clear" w:color="auto" w:fill="auto"/>
            <w:noWrap/>
            <w:vAlign w:val="center"/>
            <w:hideMark/>
          </w:tcPr>
          <w:p w14:paraId="749A295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12.7</w:t>
            </w:r>
          </w:p>
        </w:tc>
        <w:tc>
          <w:tcPr>
            <w:tcW w:w="1440" w:type="dxa"/>
            <w:tcBorders>
              <w:top w:val="nil"/>
              <w:left w:val="nil"/>
              <w:bottom w:val="nil"/>
              <w:right w:val="single" w:sz="4" w:space="0" w:color="auto"/>
            </w:tcBorders>
            <w:shd w:val="clear" w:color="auto" w:fill="auto"/>
            <w:noWrap/>
            <w:vAlign w:val="center"/>
            <w:hideMark/>
          </w:tcPr>
          <w:p w14:paraId="5930B0C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6.0</w:t>
            </w:r>
          </w:p>
        </w:tc>
      </w:tr>
      <w:tr w:rsidR="002D6810" w:rsidRPr="00FC7BAD" w14:paraId="5B6663E8"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094442CE" w14:textId="77777777" w:rsidR="002D6810" w:rsidRPr="006401CE" w:rsidRDefault="002D6810" w:rsidP="002D6810">
            <w:pPr>
              <w:spacing w:after="0"/>
              <w:jc w:val="center"/>
              <w:rPr>
                <w:rFonts w:ascii="Calibri" w:eastAsia="Times New Roman" w:hAnsi="Calibri" w:cs="Calibri"/>
                <w:color w:val="000000"/>
                <w:sz w:val="18"/>
                <w:szCs w:val="18"/>
                <w:highlight w:val="yellow"/>
                <w:lang w:bidi="ar-SA"/>
              </w:rPr>
            </w:pPr>
            <w:r w:rsidRPr="006401CE">
              <w:rPr>
                <w:rFonts w:ascii="Calibri" w:eastAsia="Times New Roman" w:hAnsi="Calibri" w:cs="Calibri"/>
                <w:color w:val="000000"/>
                <w:sz w:val="18"/>
                <w:szCs w:val="18"/>
                <w:highlight w:val="yellow"/>
                <w:lang w:bidi="ar-SA"/>
              </w:rPr>
              <w:t>PI.4211.GPH</w:t>
            </w:r>
          </w:p>
        </w:tc>
        <w:tc>
          <w:tcPr>
            <w:tcW w:w="1070" w:type="dxa"/>
            <w:tcBorders>
              <w:top w:val="nil"/>
              <w:left w:val="nil"/>
              <w:bottom w:val="nil"/>
              <w:right w:val="single" w:sz="4" w:space="0" w:color="auto"/>
            </w:tcBorders>
            <w:shd w:val="clear" w:color="auto" w:fill="auto"/>
            <w:noWrap/>
            <w:vAlign w:val="center"/>
            <w:hideMark/>
          </w:tcPr>
          <w:p w14:paraId="1AC39FA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5DD0495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1A9B7F7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5A764D7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0.2</w:t>
            </w:r>
          </w:p>
        </w:tc>
        <w:tc>
          <w:tcPr>
            <w:tcW w:w="1027" w:type="dxa"/>
            <w:tcBorders>
              <w:top w:val="nil"/>
              <w:left w:val="nil"/>
              <w:bottom w:val="nil"/>
              <w:right w:val="single" w:sz="4" w:space="0" w:color="auto"/>
            </w:tcBorders>
            <w:shd w:val="clear" w:color="auto" w:fill="auto"/>
            <w:noWrap/>
            <w:vAlign w:val="center"/>
            <w:hideMark/>
          </w:tcPr>
          <w:p w14:paraId="0787193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5.6</w:t>
            </w:r>
          </w:p>
        </w:tc>
        <w:tc>
          <w:tcPr>
            <w:tcW w:w="1440" w:type="dxa"/>
            <w:tcBorders>
              <w:top w:val="nil"/>
              <w:left w:val="nil"/>
              <w:bottom w:val="nil"/>
              <w:right w:val="single" w:sz="4" w:space="0" w:color="auto"/>
            </w:tcBorders>
            <w:shd w:val="clear" w:color="auto" w:fill="auto"/>
            <w:noWrap/>
            <w:vAlign w:val="center"/>
            <w:hideMark/>
          </w:tcPr>
          <w:p w14:paraId="64DF08E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3.5</w:t>
            </w:r>
          </w:p>
        </w:tc>
      </w:tr>
      <w:tr w:rsidR="002D6810" w:rsidRPr="00FC7BAD" w14:paraId="071EFFAB"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0213A622" w14:textId="77777777" w:rsidR="002D6810" w:rsidRPr="006401CE" w:rsidRDefault="002D6810" w:rsidP="002D6810">
            <w:pPr>
              <w:spacing w:after="0"/>
              <w:jc w:val="center"/>
              <w:rPr>
                <w:rFonts w:ascii="Calibri" w:eastAsia="Times New Roman" w:hAnsi="Calibri" w:cs="Calibri"/>
                <w:color w:val="000000"/>
                <w:sz w:val="18"/>
                <w:szCs w:val="18"/>
                <w:highlight w:val="yellow"/>
                <w:lang w:bidi="ar-SA"/>
              </w:rPr>
            </w:pPr>
            <w:r w:rsidRPr="006401CE">
              <w:rPr>
                <w:rFonts w:ascii="Calibri" w:eastAsia="Times New Roman" w:hAnsi="Calibri" w:cs="Calibri"/>
                <w:color w:val="000000"/>
                <w:sz w:val="18"/>
                <w:szCs w:val="18"/>
                <w:highlight w:val="yellow"/>
                <w:lang w:bidi="ar-SA"/>
              </w:rPr>
              <w:t>PI.4212.GPH</w:t>
            </w:r>
          </w:p>
        </w:tc>
        <w:tc>
          <w:tcPr>
            <w:tcW w:w="1070" w:type="dxa"/>
            <w:tcBorders>
              <w:top w:val="nil"/>
              <w:left w:val="nil"/>
              <w:bottom w:val="nil"/>
              <w:right w:val="single" w:sz="4" w:space="0" w:color="auto"/>
            </w:tcBorders>
            <w:shd w:val="clear" w:color="auto" w:fill="auto"/>
            <w:noWrap/>
            <w:vAlign w:val="center"/>
            <w:hideMark/>
          </w:tcPr>
          <w:p w14:paraId="46D91A9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1DD6A6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7647923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8.7</w:t>
            </w:r>
          </w:p>
        </w:tc>
        <w:tc>
          <w:tcPr>
            <w:tcW w:w="1440" w:type="dxa"/>
            <w:tcBorders>
              <w:top w:val="nil"/>
              <w:left w:val="nil"/>
              <w:bottom w:val="nil"/>
              <w:right w:val="single" w:sz="4" w:space="0" w:color="auto"/>
            </w:tcBorders>
            <w:shd w:val="clear" w:color="auto" w:fill="auto"/>
            <w:noWrap/>
            <w:vAlign w:val="center"/>
            <w:hideMark/>
          </w:tcPr>
          <w:p w14:paraId="32C1F71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13.1</w:t>
            </w:r>
          </w:p>
        </w:tc>
        <w:tc>
          <w:tcPr>
            <w:tcW w:w="1027" w:type="dxa"/>
            <w:tcBorders>
              <w:top w:val="nil"/>
              <w:left w:val="nil"/>
              <w:bottom w:val="nil"/>
              <w:right w:val="single" w:sz="4" w:space="0" w:color="auto"/>
            </w:tcBorders>
            <w:shd w:val="clear" w:color="auto" w:fill="auto"/>
            <w:noWrap/>
            <w:vAlign w:val="center"/>
            <w:hideMark/>
          </w:tcPr>
          <w:p w14:paraId="563016F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7.0</w:t>
            </w:r>
          </w:p>
        </w:tc>
        <w:tc>
          <w:tcPr>
            <w:tcW w:w="1440" w:type="dxa"/>
            <w:tcBorders>
              <w:top w:val="nil"/>
              <w:left w:val="nil"/>
              <w:bottom w:val="nil"/>
              <w:right w:val="single" w:sz="4" w:space="0" w:color="auto"/>
            </w:tcBorders>
            <w:shd w:val="clear" w:color="auto" w:fill="auto"/>
            <w:noWrap/>
            <w:vAlign w:val="center"/>
            <w:hideMark/>
          </w:tcPr>
          <w:p w14:paraId="0DEE397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4.3</w:t>
            </w:r>
          </w:p>
        </w:tc>
      </w:tr>
      <w:tr w:rsidR="002D6810" w:rsidRPr="00FC7BAD" w14:paraId="57370AA7"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B430582" w14:textId="77777777" w:rsidR="002D6810" w:rsidRPr="006401CE" w:rsidRDefault="002D6810" w:rsidP="002D6810">
            <w:pPr>
              <w:spacing w:after="0"/>
              <w:jc w:val="center"/>
              <w:rPr>
                <w:rFonts w:ascii="Calibri" w:eastAsia="Times New Roman" w:hAnsi="Calibri" w:cs="Calibri"/>
                <w:color w:val="000000"/>
                <w:sz w:val="18"/>
                <w:szCs w:val="18"/>
                <w:highlight w:val="yellow"/>
                <w:lang w:bidi="ar-SA"/>
              </w:rPr>
            </w:pPr>
            <w:r w:rsidRPr="006401CE">
              <w:rPr>
                <w:rFonts w:ascii="Calibri" w:eastAsia="Times New Roman" w:hAnsi="Calibri" w:cs="Calibri"/>
                <w:color w:val="000000"/>
                <w:sz w:val="18"/>
                <w:szCs w:val="18"/>
                <w:highlight w:val="yellow"/>
                <w:lang w:bidi="ar-SA"/>
              </w:rPr>
              <w:t>PI.4213.GPH</w:t>
            </w:r>
          </w:p>
        </w:tc>
        <w:tc>
          <w:tcPr>
            <w:tcW w:w="1070" w:type="dxa"/>
            <w:tcBorders>
              <w:top w:val="nil"/>
              <w:left w:val="nil"/>
              <w:bottom w:val="nil"/>
              <w:right w:val="single" w:sz="4" w:space="0" w:color="auto"/>
            </w:tcBorders>
            <w:shd w:val="clear" w:color="auto" w:fill="auto"/>
            <w:noWrap/>
            <w:vAlign w:val="center"/>
            <w:hideMark/>
          </w:tcPr>
          <w:p w14:paraId="6537238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0F5A703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1B90ECF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w:t>
            </w:r>
          </w:p>
        </w:tc>
        <w:tc>
          <w:tcPr>
            <w:tcW w:w="1440" w:type="dxa"/>
            <w:tcBorders>
              <w:top w:val="nil"/>
              <w:left w:val="nil"/>
              <w:bottom w:val="nil"/>
              <w:right w:val="single" w:sz="4" w:space="0" w:color="auto"/>
            </w:tcBorders>
            <w:shd w:val="clear" w:color="auto" w:fill="auto"/>
            <w:noWrap/>
            <w:vAlign w:val="center"/>
            <w:hideMark/>
          </w:tcPr>
          <w:p w14:paraId="21DE9B0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0.0</w:t>
            </w:r>
          </w:p>
        </w:tc>
        <w:tc>
          <w:tcPr>
            <w:tcW w:w="1027" w:type="dxa"/>
            <w:tcBorders>
              <w:top w:val="nil"/>
              <w:left w:val="nil"/>
              <w:bottom w:val="nil"/>
              <w:right w:val="single" w:sz="4" w:space="0" w:color="auto"/>
            </w:tcBorders>
            <w:shd w:val="clear" w:color="auto" w:fill="auto"/>
            <w:noWrap/>
            <w:vAlign w:val="center"/>
            <w:hideMark/>
          </w:tcPr>
          <w:p w14:paraId="73EE9F0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3.6</w:t>
            </w:r>
          </w:p>
        </w:tc>
        <w:tc>
          <w:tcPr>
            <w:tcW w:w="1440" w:type="dxa"/>
            <w:tcBorders>
              <w:top w:val="nil"/>
              <w:left w:val="nil"/>
              <w:bottom w:val="nil"/>
              <w:right w:val="single" w:sz="4" w:space="0" w:color="auto"/>
            </w:tcBorders>
            <w:shd w:val="clear" w:color="auto" w:fill="auto"/>
            <w:noWrap/>
            <w:vAlign w:val="center"/>
            <w:hideMark/>
          </w:tcPr>
          <w:p w14:paraId="2457CBE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0.1</w:t>
            </w:r>
          </w:p>
        </w:tc>
      </w:tr>
      <w:tr w:rsidR="002D6810" w:rsidRPr="00FC7BAD" w14:paraId="7769B3AB"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75A09469" w14:textId="77777777" w:rsidR="002D6810" w:rsidRPr="006401CE" w:rsidRDefault="002D6810" w:rsidP="002D6810">
            <w:pPr>
              <w:spacing w:after="0"/>
              <w:jc w:val="center"/>
              <w:rPr>
                <w:rFonts w:ascii="Calibri" w:eastAsia="Times New Roman" w:hAnsi="Calibri" w:cs="Calibri"/>
                <w:color w:val="000000"/>
                <w:sz w:val="18"/>
                <w:szCs w:val="18"/>
                <w:highlight w:val="yellow"/>
                <w:lang w:bidi="ar-SA"/>
              </w:rPr>
            </w:pPr>
            <w:commentRangeStart w:id="101"/>
            <w:r w:rsidRPr="006401CE">
              <w:rPr>
                <w:rFonts w:ascii="Calibri" w:eastAsia="Times New Roman" w:hAnsi="Calibri" w:cs="Calibri"/>
                <w:color w:val="000000"/>
                <w:sz w:val="18"/>
                <w:szCs w:val="18"/>
                <w:highlight w:val="yellow"/>
                <w:lang w:bidi="ar-SA"/>
              </w:rPr>
              <w:t>PI.4214.GPH</w:t>
            </w:r>
            <w:commentRangeEnd w:id="101"/>
            <w:r w:rsidR="004040C7" w:rsidRPr="006401CE">
              <w:rPr>
                <w:rStyle w:val="CommentReference"/>
                <w:highlight w:val="yellow"/>
              </w:rPr>
              <w:commentReference w:id="101"/>
            </w:r>
          </w:p>
        </w:tc>
        <w:tc>
          <w:tcPr>
            <w:tcW w:w="1070" w:type="dxa"/>
            <w:tcBorders>
              <w:top w:val="nil"/>
              <w:left w:val="nil"/>
              <w:bottom w:val="nil"/>
              <w:right w:val="single" w:sz="4" w:space="0" w:color="auto"/>
            </w:tcBorders>
            <w:shd w:val="clear" w:color="auto" w:fill="auto"/>
            <w:noWrap/>
            <w:vAlign w:val="center"/>
            <w:hideMark/>
          </w:tcPr>
          <w:p w14:paraId="2C6A87F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0DEFDAE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45AD187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1.3</w:t>
            </w:r>
          </w:p>
        </w:tc>
        <w:tc>
          <w:tcPr>
            <w:tcW w:w="1440" w:type="dxa"/>
            <w:tcBorders>
              <w:top w:val="nil"/>
              <w:left w:val="nil"/>
              <w:bottom w:val="nil"/>
              <w:right w:val="single" w:sz="4" w:space="0" w:color="auto"/>
            </w:tcBorders>
            <w:shd w:val="clear" w:color="auto" w:fill="auto"/>
            <w:noWrap/>
            <w:vAlign w:val="center"/>
            <w:hideMark/>
          </w:tcPr>
          <w:p w14:paraId="1C90A3E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0.0</w:t>
            </w:r>
          </w:p>
        </w:tc>
        <w:tc>
          <w:tcPr>
            <w:tcW w:w="1027" w:type="dxa"/>
            <w:tcBorders>
              <w:top w:val="nil"/>
              <w:left w:val="nil"/>
              <w:bottom w:val="nil"/>
              <w:right w:val="single" w:sz="4" w:space="0" w:color="auto"/>
            </w:tcBorders>
            <w:shd w:val="clear" w:color="auto" w:fill="auto"/>
            <w:noWrap/>
            <w:vAlign w:val="center"/>
            <w:hideMark/>
          </w:tcPr>
          <w:p w14:paraId="73ED063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4.3</w:t>
            </w:r>
          </w:p>
        </w:tc>
        <w:tc>
          <w:tcPr>
            <w:tcW w:w="1440" w:type="dxa"/>
            <w:tcBorders>
              <w:top w:val="nil"/>
              <w:left w:val="nil"/>
              <w:bottom w:val="nil"/>
              <w:right w:val="single" w:sz="4" w:space="0" w:color="auto"/>
            </w:tcBorders>
            <w:shd w:val="clear" w:color="auto" w:fill="auto"/>
            <w:noWrap/>
            <w:vAlign w:val="center"/>
            <w:hideMark/>
          </w:tcPr>
          <w:p w14:paraId="6713A33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r>
      <w:tr w:rsidR="002D6810" w:rsidRPr="00FC7BAD" w14:paraId="4F38C25F"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2D1EB1E4" w14:textId="3A2C7DC5"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Prominent</w:t>
            </w:r>
            <w:r w:rsidR="00C259AC">
              <w:rPr>
                <w:rFonts w:ascii="Calibri" w:eastAsia="Times New Roman" w:hAnsi="Calibri" w:cs="Calibri"/>
                <w:color w:val="000000"/>
                <w:sz w:val="18"/>
                <w:szCs w:val="18"/>
                <w:lang w:bidi="ar-SA"/>
              </w:rPr>
              <w:t xml:space="preserve"> </w:t>
            </w:r>
            <w:proofErr w:type="spellStart"/>
            <w:r w:rsidRPr="00FC7BAD">
              <w:rPr>
                <w:rFonts w:ascii="Calibri" w:eastAsia="Times New Roman" w:hAnsi="Calibri" w:cs="Calibri"/>
                <w:color w:val="000000"/>
                <w:sz w:val="18"/>
                <w:szCs w:val="18"/>
                <w:lang w:bidi="ar-SA"/>
              </w:rPr>
              <w:t>Effluent.Cl.Res</w:t>
            </w:r>
            <w:proofErr w:type="spellEnd"/>
            <w:r>
              <w:rPr>
                <w:rFonts w:ascii="Calibri" w:eastAsia="Times New Roman" w:hAnsi="Calibri" w:cs="Calibri"/>
                <w:color w:val="000000"/>
                <w:sz w:val="18"/>
                <w:szCs w:val="18"/>
                <w:lang w:bidi="ar-SA"/>
              </w:rPr>
              <w:t xml:space="preserve"> (mg/L)</w:t>
            </w:r>
          </w:p>
        </w:tc>
        <w:tc>
          <w:tcPr>
            <w:tcW w:w="1070" w:type="dxa"/>
            <w:tcBorders>
              <w:top w:val="nil"/>
              <w:left w:val="nil"/>
              <w:bottom w:val="nil"/>
              <w:right w:val="single" w:sz="4" w:space="0" w:color="auto"/>
            </w:tcBorders>
            <w:shd w:val="clear" w:color="auto" w:fill="auto"/>
            <w:noWrap/>
            <w:vAlign w:val="center"/>
            <w:hideMark/>
          </w:tcPr>
          <w:p w14:paraId="0D9B3A98"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72386A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48F084D0"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4E23ED7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0.5</w:t>
            </w:r>
          </w:p>
        </w:tc>
        <w:tc>
          <w:tcPr>
            <w:tcW w:w="1027" w:type="dxa"/>
            <w:tcBorders>
              <w:top w:val="nil"/>
              <w:left w:val="nil"/>
              <w:bottom w:val="nil"/>
              <w:right w:val="single" w:sz="4" w:space="0" w:color="auto"/>
            </w:tcBorders>
            <w:shd w:val="clear" w:color="auto" w:fill="auto"/>
            <w:noWrap/>
            <w:vAlign w:val="center"/>
            <w:hideMark/>
          </w:tcPr>
          <w:p w14:paraId="535AAAA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0.6</w:t>
            </w:r>
          </w:p>
        </w:tc>
        <w:tc>
          <w:tcPr>
            <w:tcW w:w="1440" w:type="dxa"/>
            <w:tcBorders>
              <w:top w:val="nil"/>
              <w:left w:val="nil"/>
              <w:bottom w:val="nil"/>
              <w:right w:val="single" w:sz="4" w:space="0" w:color="auto"/>
            </w:tcBorders>
            <w:shd w:val="clear" w:color="auto" w:fill="auto"/>
            <w:noWrap/>
            <w:vAlign w:val="center"/>
            <w:hideMark/>
          </w:tcPr>
          <w:p w14:paraId="5851A52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0.5</w:t>
            </w:r>
          </w:p>
        </w:tc>
      </w:tr>
      <w:tr w:rsidR="002D6810" w:rsidRPr="00FC7BAD" w14:paraId="7C9DB2A9"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F85991E" w14:textId="2EE29AC9"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Prominent</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Influent</w:t>
            </w:r>
            <w:r w:rsidR="00C259AC">
              <w:rPr>
                <w:rFonts w:ascii="Calibri" w:eastAsia="Times New Roman" w:hAnsi="Calibri" w:cs="Calibri"/>
                <w:color w:val="000000"/>
                <w:sz w:val="18"/>
                <w:szCs w:val="18"/>
                <w:lang w:bidi="ar-SA"/>
              </w:rPr>
              <w:t xml:space="preserve"> </w:t>
            </w:r>
            <w:proofErr w:type="spellStart"/>
            <w:r w:rsidRPr="00FC7BAD">
              <w:rPr>
                <w:rFonts w:ascii="Calibri" w:eastAsia="Times New Roman" w:hAnsi="Calibri" w:cs="Calibri"/>
                <w:color w:val="000000"/>
                <w:sz w:val="18"/>
                <w:szCs w:val="18"/>
                <w:lang w:bidi="ar-SA"/>
              </w:rPr>
              <w:t>Cl.Res</w:t>
            </w:r>
            <w:proofErr w:type="spellEnd"/>
            <w:r>
              <w:rPr>
                <w:rFonts w:ascii="Calibri" w:eastAsia="Times New Roman" w:hAnsi="Calibri" w:cs="Calibri"/>
                <w:color w:val="000000"/>
                <w:sz w:val="18"/>
                <w:szCs w:val="18"/>
                <w:lang w:bidi="ar-SA"/>
              </w:rPr>
              <w:t xml:space="preserve"> (mg/L)</w:t>
            </w:r>
          </w:p>
        </w:tc>
        <w:tc>
          <w:tcPr>
            <w:tcW w:w="1070" w:type="dxa"/>
            <w:tcBorders>
              <w:top w:val="nil"/>
              <w:left w:val="nil"/>
              <w:bottom w:val="nil"/>
              <w:right w:val="single" w:sz="4" w:space="0" w:color="auto"/>
            </w:tcBorders>
            <w:shd w:val="clear" w:color="auto" w:fill="auto"/>
            <w:noWrap/>
            <w:vAlign w:val="center"/>
            <w:hideMark/>
          </w:tcPr>
          <w:p w14:paraId="534FEF3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3C99BABF"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709E051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0.9</w:t>
            </w:r>
          </w:p>
        </w:tc>
        <w:tc>
          <w:tcPr>
            <w:tcW w:w="1440" w:type="dxa"/>
            <w:tcBorders>
              <w:top w:val="nil"/>
              <w:left w:val="nil"/>
              <w:bottom w:val="nil"/>
              <w:right w:val="single" w:sz="4" w:space="0" w:color="auto"/>
            </w:tcBorders>
            <w:shd w:val="clear" w:color="auto" w:fill="auto"/>
            <w:noWrap/>
            <w:vAlign w:val="center"/>
            <w:hideMark/>
          </w:tcPr>
          <w:p w14:paraId="7935CC58"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0.9</w:t>
            </w:r>
          </w:p>
        </w:tc>
        <w:tc>
          <w:tcPr>
            <w:tcW w:w="1027" w:type="dxa"/>
            <w:tcBorders>
              <w:top w:val="nil"/>
              <w:left w:val="nil"/>
              <w:bottom w:val="nil"/>
              <w:right w:val="single" w:sz="4" w:space="0" w:color="auto"/>
            </w:tcBorders>
            <w:shd w:val="clear" w:color="auto" w:fill="auto"/>
            <w:noWrap/>
            <w:vAlign w:val="center"/>
            <w:hideMark/>
          </w:tcPr>
          <w:p w14:paraId="1FED446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0.4</w:t>
            </w:r>
          </w:p>
        </w:tc>
        <w:tc>
          <w:tcPr>
            <w:tcW w:w="1440" w:type="dxa"/>
            <w:tcBorders>
              <w:top w:val="nil"/>
              <w:left w:val="nil"/>
              <w:bottom w:val="nil"/>
              <w:right w:val="single" w:sz="4" w:space="0" w:color="auto"/>
            </w:tcBorders>
            <w:shd w:val="clear" w:color="auto" w:fill="auto"/>
            <w:noWrap/>
            <w:vAlign w:val="center"/>
            <w:hideMark/>
          </w:tcPr>
          <w:p w14:paraId="6C65132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0.2</w:t>
            </w:r>
          </w:p>
        </w:tc>
      </w:tr>
      <w:tr w:rsidR="002D6810" w:rsidRPr="00FC7BAD" w14:paraId="2A990AB9"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8DBED6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Tank.4201.Level</w:t>
            </w:r>
            <w:r>
              <w:rPr>
                <w:rFonts w:ascii="Calibri" w:eastAsia="Times New Roman" w:hAnsi="Calibri" w:cs="Calibri"/>
                <w:color w:val="000000"/>
                <w:sz w:val="18"/>
                <w:szCs w:val="18"/>
                <w:lang w:bidi="ar-SA"/>
              </w:rPr>
              <w:t xml:space="preserve"> (gallons)</w:t>
            </w:r>
          </w:p>
        </w:tc>
        <w:tc>
          <w:tcPr>
            <w:tcW w:w="1070" w:type="dxa"/>
            <w:tcBorders>
              <w:top w:val="nil"/>
              <w:left w:val="nil"/>
              <w:bottom w:val="nil"/>
              <w:right w:val="single" w:sz="4" w:space="0" w:color="auto"/>
            </w:tcBorders>
            <w:shd w:val="clear" w:color="auto" w:fill="auto"/>
            <w:noWrap/>
            <w:vAlign w:val="center"/>
            <w:hideMark/>
          </w:tcPr>
          <w:p w14:paraId="382FC44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B89267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779675A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4,481.7</w:t>
            </w:r>
          </w:p>
        </w:tc>
        <w:tc>
          <w:tcPr>
            <w:tcW w:w="1440" w:type="dxa"/>
            <w:tcBorders>
              <w:top w:val="nil"/>
              <w:left w:val="nil"/>
              <w:bottom w:val="nil"/>
              <w:right w:val="single" w:sz="4" w:space="0" w:color="auto"/>
            </w:tcBorders>
            <w:shd w:val="clear" w:color="auto" w:fill="auto"/>
            <w:noWrap/>
            <w:vAlign w:val="center"/>
            <w:hideMark/>
          </w:tcPr>
          <w:p w14:paraId="622D801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2,911.7</w:t>
            </w:r>
          </w:p>
        </w:tc>
        <w:tc>
          <w:tcPr>
            <w:tcW w:w="1027" w:type="dxa"/>
            <w:tcBorders>
              <w:top w:val="nil"/>
              <w:left w:val="nil"/>
              <w:bottom w:val="nil"/>
              <w:right w:val="single" w:sz="4" w:space="0" w:color="auto"/>
            </w:tcBorders>
            <w:shd w:val="clear" w:color="auto" w:fill="auto"/>
            <w:noWrap/>
            <w:vAlign w:val="center"/>
            <w:hideMark/>
          </w:tcPr>
          <w:p w14:paraId="06987B3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2,025.7</w:t>
            </w:r>
          </w:p>
        </w:tc>
        <w:tc>
          <w:tcPr>
            <w:tcW w:w="1440" w:type="dxa"/>
            <w:tcBorders>
              <w:top w:val="nil"/>
              <w:left w:val="nil"/>
              <w:bottom w:val="nil"/>
              <w:right w:val="single" w:sz="4" w:space="0" w:color="auto"/>
            </w:tcBorders>
            <w:shd w:val="clear" w:color="auto" w:fill="auto"/>
            <w:noWrap/>
            <w:vAlign w:val="center"/>
            <w:hideMark/>
          </w:tcPr>
          <w:p w14:paraId="22BC3DB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1,212.0</w:t>
            </w:r>
          </w:p>
        </w:tc>
      </w:tr>
      <w:tr w:rsidR="002D6810" w:rsidRPr="00FC7BAD" w14:paraId="57F5AFB1"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4C3D223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Tank.4202.Level</w:t>
            </w:r>
            <w:r>
              <w:rPr>
                <w:rFonts w:ascii="Calibri" w:eastAsia="Times New Roman" w:hAnsi="Calibri" w:cs="Calibri"/>
                <w:color w:val="000000"/>
                <w:sz w:val="18"/>
                <w:szCs w:val="18"/>
                <w:lang w:bidi="ar-SA"/>
              </w:rPr>
              <w:t xml:space="preserve"> (gallons)</w:t>
            </w:r>
          </w:p>
        </w:tc>
        <w:tc>
          <w:tcPr>
            <w:tcW w:w="1070" w:type="dxa"/>
            <w:tcBorders>
              <w:top w:val="nil"/>
              <w:left w:val="nil"/>
              <w:bottom w:val="nil"/>
              <w:right w:val="single" w:sz="4" w:space="0" w:color="auto"/>
            </w:tcBorders>
            <w:shd w:val="clear" w:color="auto" w:fill="auto"/>
            <w:noWrap/>
            <w:vAlign w:val="center"/>
            <w:hideMark/>
          </w:tcPr>
          <w:p w14:paraId="60575F7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2F73CB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31E201F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5,276.3</w:t>
            </w:r>
          </w:p>
        </w:tc>
        <w:tc>
          <w:tcPr>
            <w:tcW w:w="1440" w:type="dxa"/>
            <w:tcBorders>
              <w:top w:val="nil"/>
              <w:left w:val="nil"/>
              <w:bottom w:val="nil"/>
              <w:right w:val="single" w:sz="4" w:space="0" w:color="auto"/>
            </w:tcBorders>
            <w:shd w:val="clear" w:color="auto" w:fill="auto"/>
            <w:noWrap/>
            <w:vAlign w:val="center"/>
            <w:hideMark/>
          </w:tcPr>
          <w:p w14:paraId="467147E0"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6,195.1</w:t>
            </w:r>
          </w:p>
        </w:tc>
        <w:tc>
          <w:tcPr>
            <w:tcW w:w="1027" w:type="dxa"/>
            <w:tcBorders>
              <w:top w:val="nil"/>
              <w:left w:val="nil"/>
              <w:bottom w:val="nil"/>
              <w:right w:val="single" w:sz="4" w:space="0" w:color="auto"/>
            </w:tcBorders>
            <w:shd w:val="clear" w:color="auto" w:fill="auto"/>
            <w:noWrap/>
            <w:vAlign w:val="center"/>
            <w:hideMark/>
          </w:tcPr>
          <w:p w14:paraId="02DF479A"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1,949.4</w:t>
            </w:r>
          </w:p>
        </w:tc>
        <w:tc>
          <w:tcPr>
            <w:tcW w:w="1440" w:type="dxa"/>
            <w:tcBorders>
              <w:top w:val="nil"/>
              <w:left w:val="nil"/>
              <w:bottom w:val="nil"/>
              <w:right w:val="single" w:sz="4" w:space="0" w:color="auto"/>
            </w:tcBorders>
            <w:shd w:val="clear" w:color="auto" w:fill="auto"/>
            <w:noWrap/>
            <w:vAlign w:val="center"/>
            <w:hideMark/>
          </w:tcPr>
          <w:p w14:paraId="4ACA8FA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956.1</w:t>
            </w:r>
          </w:p>
        </w:tc>
      </w:tr>
      <w:tr w:rsidR="002D6810" w:rsidRPr="00FC7BAD" w14:paraId="76A3C549"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076208B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Tank.4203.Level</w:t>
            </w:r>
            <w:r>
              <w:rPr>
                <w:rFonts w:ascii="Calibri" w:eastAsia="Times New Roman" w:hAnsi="Calibri" w:cs="Calibri"/>
                <w:color w:val="000000"/>
                <w:sz w:val="18"/>
                <w:szCs w:val="18"/>
                <w:lang w:bidi="ar-SA"/>
              </w:rPr>
              <w:t xml:space="preserve"> (gallons)</w:t>
            </w:r>
          </w:p>
        </w:tc>
        <w:tc>
          <w:tcPr>
            <w:tcW w:w="1070" w:type="dxa"/>
            <w:tcBorders>
              <w:top w:val="nil"/>
              <w:left w:val="nil"/>
              <w:bottom w:val="nil"/>
              <w:right w:val="single" w:sz="4" w:space="0" w:color="auto"/>
            </w:tcBorders>
            <w:shd w:val="clear" w:color="auto" w:fill="auto"/>
            <w:noWrap/>
            <w:vAlign w:val="center"/>
            <w:hideMark/>
          </w:tcPr>
          <w:p w14:paraId="56F5588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251,751</w:t>
            </w:r>
          </w:p>
        </w:tc>
        <w:tc>
          <w:tcPr>
            <w:tcW w:w="1487" w:type="dxa"/>
            <w:tcBorders>
              <w:top w:val="nil"/>
              <w:left w:val="nil"/>
              <w:bottom w:val="nil"/>
              <w:right w:val="single" w:sz="4" w:space="0" w:color="auto"/>
            </w:tcBorders>
            <w:shd w:val="clear" w:color="auto" w:fill="auto"/>
            <w:noWrap/>
            <w:vAlign w:val="center"/>
            <w:hideMark/>
          </w:tcPr>
          <w:p w14:paraId="1D5128A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40,117</w:t>
            </w:r>
          </w:p>
        </w:tc>
        <w:tc>
          <w:tcPr>
            <w:tcW w:w="952" w:type="dxa"/>
            <w:tcBorders>
              <w:top w:val="nil"/>
              <w:left w:val="nil"/>
              <w:bottom w:val="nil"/>
              <w:right w:val="single" w:sz="4" w:space="0" w:color="auto"/>
            </w:tcBorders>
            <w:shd w:val="clear" w:color="auto" w:fill="auto"/>
            <w:noWrap/>
            <w:vAlign w:val="center"/>
            <w:hideMark/>
          </w:tcPr>
          <w:p w14:paraId="4D9155B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5,121.6</w:t>
            </w:r>
          </w:p>
        </w:tc>
        <w:tc>
          <w:tcPr>
            <w:tcW w:w="1440" w:type="dxa"/>
            <w:tcBorders>
              <w:top w:val="nil"/>
              <w:left w:val="nil"/>
              <w:bottom w:val="nil"/>
              <w:right w:val="single" w:sz="4" w:space="0" w:color="auto"/>
            </w:tcBorders>
            <w:shd w:val="clear" w:color="auto" w:fill="auto"/>
            <w:noWrap/>
            <w:vAlign w:val="center"/>
            <w:hideMark/>
          </w:tcPr>
          <w:p w14:paraId="5B91955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6,100.9</w:t>
            </w:r>
          </w:p>
        </w:tc>
        <w:tc>
          <w:tcPr>
            <w:tcW w:w="1027" w:type="dxa"/>
            <w:tcBorders>
              <w:top w:val="nil"/>
              <w:left w:val="nil"/>
              <w:bottom w:val="nil"/>
              <w:right w:val="single" w:sz="4" w:space="0" w:color="auto"/>
            </w:tcBorders>
            <w:shd w:val="clear" w:color="auto" w:fill="auto"/>
            <w:noWrap/>
            <w:vAlign w:val="center"/>
            <w:hideMark/>
          </w:tcPr>
          <w:p w14:paraId="7B1BC26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2,138.2</w:t>
            </w:r>
          </w:p>
        </w:tc>
        <w:tc>
          <w:tcPr>
            <w:tcW w:w="1440" w:type="dxa"/>
            <w:tcBorders>
              <w:top w:val="nil"/>
              <w:left w:val="nil"/>
              <w:bottom w:val="nil"/>
              <w:right w:val="single" w:sz="4" w:space="0" w:color="auto"/>
            </w:tcBorders>
            <w:shd w:val="clear" w:color="auto" w:fill="auto"/>
            <w:noWrap/>
            <w:vAlign w:val="center"/>
            <w:hideMark/>
          </w:tcPr>
          <w:p w14:paraId="72FD333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190.5</w:t>
            </w:r>
          </w:p>
        </w:tc>
      </w:tr>
      <w:tr w:rsidR="002D6810" w:rsidRPr="00FC7BAD" w14:paraId="6C090178"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03D473CA" w14:textId="77777777" w:rsidR="002D6810" w:rsidRPr="00FC7BAD" w:rsidRDefault="002D6810" w:rsidP="002D6810">
            <w:pPr>
              <w:spacing w:after="0"/>
              <w:jc w:val="center"/>
              <w:rPr>
                <w:rFonts w:ascii="Calibri" w:eastAsia="Times New Roman" w:hAnsi="Calibri" w:cs="Calibri"/>
                <w:color w:val="000000"/>
                <w:sz w:val="18"/>
                <w:szCs w:val="18"/>
                <w:lang w:bidi="ar-SA"/>
              </w:rPr>
            </w:pPr>
            <w:commentRangeStart w:id="102"/>
            <w:r w:rsidRPr="00FC7BAD">
              <w:rPr>
                <w:rFonts w:ascii="Calibri" w:eastAsia="Times New Roman" w:hAnsi="Calibri" w:cs="Calibri"/>
                <w:color w:val="000000"/>
                <w:sz w:val="18"/>
                <w:szCs w:val="18"/>
                <w:lang w:bidi="ar-SA"/>
              </w:rPr>
              <w:t>Total</w:t>
            </w:r>
            <w:r>
              <w:rPr>
                <w:rFonts w:ascii="Calibri" w:eastAsia="Times New Roman" w:hAnsi="Calibri" w:cs="Calibri"/>
                <w:color w:val="000000"/>
                <w:sz w:val="18"/>
                <w:szCs w:val="18"/>
                <w:lang w:bidi="ar-SA"/>
              </w:rPr>
              <w:t xml:space="preserve"> MSP Flow MGD</w:t>
            </w:r>
          </w:p>
        </w:tc>
        <w:tc>
          <w:tcPr>
            <w:tcW w:w="1070" w:type="dxa"/>
            <w:tcBorders>
              <w:top w:val="nil"/>
              <w:left w:val="nil"/>
              <w:bottom w:val="nil"/>
              <w:right w:val="single" w:sz="4" w:space="0" w:color="auto"/>
            </w:tcBorders>
            <w:shd w:val="clear" w:color="auto" w:fill="auto"/>
            <w:noWrap/>
            <w:vAlign w:val="center"/>
            <w:hideMark/>
          </w:tcPr>
          <w:p w14:paraId="086AC003"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0254EC57"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0EFB706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37.0</w:t>
            </w:r>
          </w:p>
        </w:tc>
        <w:tc>
          <w:tcPr>
            <w:tcW w:w="1440" w:type="dxa"/>
            <w:tcBorders>
              <w:top w:val="nil"/>
              <w:left w:val="nil"/>
              <w:bottom w:val="nil"/>
              <w:right w:val="single" w:sz="4" w:space="0" w:color="auto"/>
            </w:tcBorders>
            <w:shd w:val="clear" w:color="auto" w:fill="auto"/>
            <w:noWrap/>
            <w:vAlign w:val="center"/>
            <w:hideMark/>
          </w:tcPr>
          <w:p w14:paraId="5F137B4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30.4</w:t>
            </w:r>
          </w:p>
        </w:tc>
        <w:tc>
          <w:tcPr>
            <w:tcW w:w="1027" w:type="dxa"/>
            <w:tcBorders>
              <w:top w:val="nil"/>
              <w:left w:val="nil"/>
              <w:bottom w:val="nil"/>
              <w:right w:val="single" w:sz="4" w:space="0" w:color="auto"/>
            </w:tcBorders>
            <w:shd w:val="clear" w:color="auto" w:fill="auto"/>
            <w:noWrap/>
            <w:vAlign w:val="center"/>
            <w:hideMark/>
          </w:tcPr>
          <w:p w14:paraId="096E3B0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16.9</w:t>
            </w:r>
          </w:p>
        </w:tc>
        <w:tc>
          <w:tcPr>
            <w:tcW w:w="1440" w:type="dxa"/>
            <w:tcBorders>
              <w:top w:val="nil"/>
              <w:left w:val="nil"/>
              <w:bottom w:val="nil"/>
              <w:right w:val="single" w:sz="4" w:space="0" w:color="auto"/>
            </w:tcBorders>
            <w:shd w:val="clear" w:color="auto" w:fill="auto"/>
            <w:noWrap/>
            <w:vAlign w:val="center"/>
            <w:hideMark/>
          </w:tcPr>
          <w:p w14:paraId="64DC21C9"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9.4</w:t>
            </w:r>
            <w:commentRangeEnd w:id="102"/>
            <w:r w:rsidR="004040C7">
              <w:rPr>
                <w:rStyle w:val="CommentReference"/>
              </w:rPr>
              <w:commentReference w:id="102"/>
            </w:r>
          </w:p>
        </w:tc>
      </w:tr>
      <w:tr w:rsidR="002D6810" w:rsidRPr="00FC7BAD" w14:paraId="47EEE69A" w14:textId="77777777" w:rsidTr="002D6810">
        <w:trPr>
          <w:trHeight w:val="297"/>
        </w:trPr>
        <w:tc>
          <w:tcPr>
            <w:tcW w:w="2426" w:type="dxa"/>
            <w:tcBorders>
              <w:top w:val="nil"/>
              <w:left w:val="single" w:sz="4" w:space="0" w:color="auto"/>
              <w:bottom w:val="nil"/>
              <w:right w:val="single" w:sz="4" w:space="0" w:color="auto"/>
            </w:tcBorders>
            <w:shd w:val="clear" w:color="auto" w:fill="auto"/>
            <w:noWrap/>
            <w:vAlign w:val="center"/>
            <w:hideMark/>
          </w:tcPr>
          <w:p w14:paraId="308A568D" w14:textId="0EE57734" w:rsidR="002D6810" w:rsidRPr="00FC7BAD" w:rsidRDefault="002D6810" w:rsidP="002D6810">
            <w:pPr>
              <w:spacing w:after="0"/>
              <w:jc w:val="center"/>
              <w:rPr>
                <w:rFonts w:ascii="Calibri" w:eastAsia="Times New Roman" w:hAnsi="Calibri" w:cs="Calibri"/>
                <w:color w:val="000000"/>
                <w:sz w:val="18"/>
                <w:szCs w:val="18"/>
                <w:lang w:bidi="ar-SA"/>
              </w:rPr>
            </w:pPr>
            <w:commentRangeStart w:id="103"/>
            <w:r w:rsidRPr="00FC7BAD">
              <w:rPr>
                <w:rFonts w:ascii="Calibri" w:eastAsia="Times New Roman" w:hAnsi="Calibri" w:cs="Calibri"/>
                <w:color w:val="000000"/>
                <w:sz w:val="18"/>
                <w:szCs w:val="18"/>
                <w:lang w:bidi="ar-SA"/>
              </w:rPr>
              <w:t>Total</w:t>
            </w:r>
            <w:r w:rsidR="00C259AC">
              <w:rPr>
                <w:rFonts w:ascii="Calibri" w:eastAsia="Times New Roman" w:hAnsi="Calibri" w:cs="Calibri"/>
                <w:color w:val="000000"/>
                <w:sz w:val="18"/>
                <w:szCs w:val="18"/>
                <w:lang w:bidi="ar-SA"/>
              </w:rPr>
              <w:t xml:space="preserve"> </w:t>
            </w:r>
            <w:r>
              <w:rPr>
                <w:rFonts w:ascii="Calibri" w:eastAsia="Times New Roman" w:hAnsi="Calibri" w:cs="Calibri"/>
                <w:color w:val="000000"/>
                <w:sz w:val="18"/>
                <w:szCs w:val="18"/>
                <w:lang w:bidi="ar-SA"/>
              </w:rPr>
              <w:t xml:space="preserve">PI </w:t>
            </w:r>
            <w:r w:rsidRPr="00FC7BAD">
              <w:rPr>
                <w:rFonts w:ascii="Calibri" w:eastAsia="Times New Roman" w:hAnsi="Calibri" w:cs="Calibri"/>
                <w:color w:val="000000"/>
                <w:sz w:val="18"/>
                <w:szCs w:val="18"/>
                <w:lang w:bidi="ar-SA"/>
              </w:rPr>
              <w:t>Pump</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Flow</w:t>
            </w:r>
            <w:r>
              <w:rPr>
                <w:rFonts w:ascii="Calibri" w:eastAsia="Times New Roman" w:hAnsi="Calibri" w:cs="Calibri"/>
                <w:color w:val="000000"/>
                <w:sz w:val="18"/>
                <w:szCs w:val="18"/>
                <w:lang w:bidi="ar-SA"/>
              </w:rPr>
              <w:t xml:space="preserve"> (Hypo GPH)</w:t>
            </w:r>
          </w:p>
        </w:tc>
        <w:tc>
          <w:tcPr>
            <w:tcW w:w="1070" w:type="dxa"/>
            <w:tcBorders>
              <w:top w:val="nil"/>
              <w:left w:val="nil"/>
              <w:bottom w:val="nil"/>
              <w:right w:val="single" w:sz="4" w:space="0" w:color="auto"/>
            </w:tcBorders>
            <w:shd w:val="clear" w:color="auto" w:fill="auto"/>
            <w:noWrap/>
            <w:vAlign w:val="center"/>
            <w:hideMark/>
          </w:tcPr>
          <w:p w14:paraId="46271FBC"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nil"/>
              <w:right w:val="single" w:sz="4" w:space="0" w:color="auto"/>
            </w:tcBorders>
            <w:shd w:val="clear" w:color="auto" w:fill="auto"/>
            <w:noWrap/>
            <w:vAlign w:val="center"/>
            <w:hideMark/>
          </w:tcPr>
          <w:p w14:paraId="65F9583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nil"/>
              <w:right w:val="single" w:sz="4" w:space="0" w:color="auto"/>
            </w:tcBorders>
            <w:shd w:val="clear" w:color="auto" w:fill="auto"/>
            <w:noWrap/>
            <w:vAlign w:val="center"/>
            <w:hideMark/>
          </w:tcPr>
          <w:p w14:paraId="29B95B65"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15.6</w:t>
            </w:r>
          </w:p>
        </w:tc>
        <w:tc>
          <w:tcPr>
            <w:tcW w:w="1440" w:type="dxa"/>
            <w:tcBorders>
              <w:top w:val="nil"/>
              <w:left w:val="nil"/>
              <w:bottom w:val="nil"/>
              <w:right w:val="single" w:sz="4" w:space="0" w:color="auto"/>
            </w:tcBorders>
            <w:shd w:val="clear" w:color="auto" w:fill="auto"/>
            <w:noWrap/>
            <w:vAlign w:val="center"/>
            <w:hideMark/>
          </w:tcPr>
          <w:p w14:paraId="46F3F461"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14.4</w:t>
            </w:r>
          </w:p>
        </w:tc>
        <w:tc>
          <w:tcPr>
            <w:tcW w:w="1027" w:type="dxa"/>
            <w:tcBorders>
              <w:top w:val="nil"/>
              <w:left w:val="nil"/>
              <w:bottom w:val="nil"/>
              <w:right w:val="single" w:sz="4" w:space="0" w:color="auto"/>
            </w:tcBorders>
            <w:shd w:val="clear" w:color="auto" w:fill="auto"/>
            <w:noWrap/>
            <w:vAlign w:val="center"/>
            <w:hideMark/>
          </w:tcPr>
          <w:p w14:paraId="17F2FA0B"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11.5</w:t>
            </w:r>
          </w:p>
        </w:tc>
        <w:tc>
          <w:tcPr>
            <w:tcW w:w="1440" w:type="dxa"/>
            <w:tcBorders>
              <w:top w:val="nil"/>
              <w:left w:val="nil"/>
              <w:bottom w:val="nil"/>
              <w:right w:val="single" w:sz="4" w:space="0" w:color="auto"/>
            </w:tcBorders>
            <w:shd w:val="clear" w:color="auto" w:fill="auto"/>
            <w:noWrap/>
            <w:vAlign w:val="center"/>
            <w:hideMark/>
          </w:tcPr>
          <w:p w14:paraId="5F6F3270"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7.2</w:t>
            </w:r>
            <w:commentRangeEnd w:id="103"/>
            <w:r w:rsidR="004040C7">
              <w:rPr>
                <w:rStyle w:val="CommentReference"/>
              </w:rPr>
              <w:commentReference w:id="103"/>
            </w:r>
          </w:p>
        </w:tc>
      </w:tr>
      <w:tr w:rsidR="002D6810" w:rsidRPr="00FC7BAD" w14:paraId="168F82C1" w14:textId="77777777" w:rsidTr="002D6810">
        <w:trPr>
          <w:trHeight w:val="297"/>
        </w:trPr>
        <w:tc>
          <w:tcPr>
            <w:tcW w:w="2426" w:type="dxa"/>
            <w:tcBorders>
              <w:top w:val="nil"/>
              <w:left w:val="single" w:sz="4" w:space="0" w:color="auto"/>
              <w:bottom w:val="single" w:sz="4" w:space="0" w:color="auto"/>
              <w:right w:val="single" w:sz="4" w:space="0" w:color="auto"/>
            </w:tcBorders>
            <w:shd w:val="clear" w:color="auto" w:fill="auto"/>
            <w:noWrap/>
            <w:vAlign w:val="center"/>
            <w:hideMark/>
          </w:tcPr>
          <w:p w14:paraId="33117BB6" w14:textId="108AC846"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Total</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Tank</w:t>
            </w:r>
            <w:r w:rsidR="00C259AC">
              <w:rPr>
                <w:rFonts w:ascii="Calibri" w:eastAsia="Times New Roman" w:hAnsi="Calibri" w:cs="Calibri"/>
                <w:color w:val="000000"/>
                <w:sz w:val="18"/>
                <w:szCs w:val="18"/>
                <w:lang w:bidi="ar-SA"/>
              </w:rPr>
              <w:t xml:space="preserve"> </w:t>
            </w:r>
            <w:r w:rsidRPr="00FC7BAD">
              <w:rPr>
                <w:rFonts w:ascii="Calibri" w:eastAsia="Times New Roman" w:hAnsi="Calibri" w:cs="Calibri"/>
                <w:color w:val="000000"/>
                <w:sz w:val="18"/>
                <w:szCs w:val="18"/>
                <w:lang w:bidi="ar-SA"/>
              </w:rPr>
              <w:t>Level</w:t>
            </w:r>
            <w:r>
              <w:rPr>
                <w:rFonts w:ascii="Calibri" w:eastAsia="Times New Roman" w:hAnsi="Calibri" w:cs="Calibri"/>
                <w:color w:val="000000"/>
                <w:sz w:val="18"/>
                <w:szCs w:val="18"/>
                <w:lang w:bidi="ar-SA"/>
              </w:rPr>
              <w:t xml:space="preserve"> (gallons)</w:t>
            </w:r>
          </w:p>
        </w:tc>
        <w:tc>
          <w:tcPr>
            <w:tcW w:w="1070" w:type="dxa"/>
            <w:tcBorders>
              <w:top w:val="nil"/>
              <w:left w:val="nil"/>
              <w:bottom w:val="single" w:sz="4" w:space="0" w:color="auto"/>
              <w:right w:val="single" w:sz="4" w:space="0" w:color="auto"/>
            </w:tcBorders>
            <w:shd w:val="clear" w:color="auto" w:fill="auto"/>
            <w:noWrap/>
            <w:vAlign w:val="center"/>
            <w:hideMark/>
          </w:tcPr>
          <w:p w14:paraId="40C3BFD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251,753</w:t>
            </w:r>
          </w:p>
        </w:tc>
        <w:tc>
          <w:tcPr>
            <w:tcW w:w="1487" w:type="dxa"/>
            <w:tcBorders>
              <w:top w:val="nil"/>
              <w:left w:val="nil"/>
              <w:bottom w:val="single" w:sz="4" w:space="0" w:color="auto"/>
              <w:right w:val="single" w:sz="4" w:space="0" w:color="auto"/>
            </w:tcBorders>
            <w:shd w:val="clear" w:color="auto" w:fill="auto"/>
            <w:noWrap/>
            <w:vAlign w:val="center"/>
            <w:hideMark/>
          </w:tcPr>
          <w:p w14:paraId="30A2B8CD"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40,118</w:t>
            </w:r>
          </w:p>
        </w:tc>
        <w:tc>
          <w:tcPr>
            <w:tcW w:w="952" w:type="dxa"/>
            <w:tcBorders>
              <w:top w:val="nil"/>
              <w:left w:val="nil"/>
              <w:bottom w:val="single" w:sz="4" w:space="0" w:color="auto"/>
              <w:right w:val="single" w:sz="4" w:space="0" w:color="auto"/>
            </w:tcBorders>
            <w:shd w:val="clear" w:color="auto" w:fill="auto"/>
            <w:noWrap/>
            <w:vAlign w:val="center"/>
            <w:hideMark/>
          </w:tcPr>
          <w:p w14:paraId="6D985E52"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15,851.7</w:t>
            </w:r>
          </w:p>
        </w:tc>
        <w:tc>
          <w:tcPr>
            <w:tcW w:w="1440" w:type="dxa"/>
            <w:tcBorders>
              <w:top w:val="nil"/>
              <w:left w:val="nil"/>
              <w:bottom w:val="single" w:sz="4" w:space="0" w:color="auto"/>
              <w:right w:val="single" w:sz="4" w:space="0" w:color="auto"/>
            </w:tcBorders>
            <w:shd w:val="clear" w:color="auto" w:fill="auto"/>
            <w:noWrap/>
            <w:vAlign w:val="center"/>
            <w:hideMark/>
          </w:tcPr>
          <w:p w14:paraId="0967656E"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16,205.4</w:t>
            </w:r>
          </w:p>
        </w:tc>
        <w:tc>
          <w:tcPr>
            <w:tcW w:w="1027" w:type="dxa"/>
            <w:tcBorders>
              <w:top w:val="nil"/>
              <w:left w:val="nil"/>
              <w:bottom w:val="single" w:sz="4" w:space="0" w:color="auto"/>
              <w:right w:val="single" w:sz="4" w:space="0" w:color="auto"/>
            </w:tcBorders>
            <w:shd w:val="clear" w:color="auto" w:fill="auto"/>
            <w:noWrap/>
            <w:vAlign w:val="center"/>
            <w:hideMark/>
          </w:tcPr>
          <w:p w14:paraId="5EAAE754"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2,783.7</w:t>
            </w:r>
          </w:p>
        </w:tc>
        <w:tc>
          <w:tcPr>
            <w:tcW w:w="1440" w:type="dxa"/>
            <w:tcBorders>
              <w:top w:val="nil"/>
              <w:left w:val="nil"/>
              <w:bottom w:val="single" w:sz="4" w:space="0" w:color="auto"/>
              <w:right w:val="single" w:sz="4" w:space="0" w:color="auto"/>
            </w:tcBorders>
            <w:shd w:val="clear" w:color="auto" w:fill="auto"/>
            <w:noWrap/>
            <w:vAlign w:val="center"/>
            <w:hideMark/>
          </w:tcPr>
          <w:p w14:paraId="5D796E76" w14:textId="77777777" w:rsidR="002D6810" w:rsidRPr="00FC7BAD" w:rsidRDefault="002D6810" w:rsidP="002D6810">
            <w:pPr>
              <w:spacing w:after="0"/>
              <w:jc w:val="center"/>
              <w:rPr>
                <w:rFonts w:ascii="Calibri" w:eastAsia="Times New Roman" w:hAnsi="Calibri" w:cs="Calibri"/>
                <w:color w:val="000000"/>
                <w:sz w:val="18"/>
                <w:szCs w:val="18"/>
                <w:lang w:bidi="ar-SA"/>
              </w:rPr>
            </w:pPr>
            <w:r w:rsidRPr="00FC7BAD">
              <w:rPr>
                <w:rFonts w:ascii="Calibri" w:eastAsia="Times New Roman" w:hAnsi="Calibri" w:cs="Calibri"/>
                <w:color w:val="000000"/>
                <w:sz w:val="18"/>
                <w:szCs w:val="18"/>
                <w:lang w:bidi="ar-SA"/>
              </w:rPr>
              <w:t>1,785.0</w:t>
            </w:r>
          </w:p>
        </w:tc>
      </w:tr>
    </w:tbl>
    <w:p w14:paraId="1A97F072" w14:textId="77777777" w:rsidR="002D6810" w:rsidRPr="00541273" w:rsidRDefault="002D6810" w:rsidP="002D6810">
      <w:pPr>
        <w:pStyle w:val="LFTBody"/>
        <w:spacing w:after="0" w:line="240" w:lineRule="auto"/>
        <w:rPr>
          <w:sz w:val="20"/>
          <w:szCs w:val="20"/>
        </w:rPr>
      </w:pPr>
      <w:r w:rsidRPr="00541273">
        <w:rPr>
          <w:sz w:val="20"/>
          <w:szCs w:val="20"/>
        </w:rPr>
        <w:t>[1] – Entire dataset provided for the periods 9/18/2016 - 4/18/2019</w:t>
      </w:r>
    </w:p>
    <w:p w14:paraId="51F00015" w14:textId="72C569C0" w:rsidR="002D6810" w:rsidRDefault="002D6810" w:rsidP="002D6810">
      <w:pPr>
        <w:pStyle w:val="LFTBody"/>
        <w:spacing w:after="0" w:line="240" w:lineRule="auto"/>
        <w:rPr>
          <w:ins w:id="104" w:author="Registe, Joshua H." w:date="2021-01-13T16:07:00Z"/>
          <w:sz w:val="20"/>
          <w:szCs w:val="20"/>
        </w:rPr>
      </w:pPr>
      <w:r w:rsidRPr="00541273">
        <w:rPr>
          <w:sz w:val="20"/>
          <w:szCs w:val="20"/>
        </w:rPr>
        <w:t>[2] – Period of Performance that overlaps with dataset includes 9/18/2016 – 11/1/2016</w:t>
      </w:r>
    </w:p>
    <w:p w14:paraId="1A76DFCA" w14:textId="2EDED411" w:rsidR="005A7B8B" w:rsidRDefault="005A7B8B" w:rsidP="002D6810">
      <w:pPr>
        <w:pStyle w:val="LFTBody"/>
        <w:spacing w:after="0" w:line="240" w:lineRule="auto"/>
        <w:rPr>
          <w:sz w:val="20"/>
          <w:szCs w:val="20"/>
        </w:rPr>
      </w:pPr>
      <w:ins w:id="105" w:author="Registe, Joshua H." w:date="2021-01-13T16:07:00Z">
        <w:r>
          <w:rPr>
            <w:sz w:val="20"/>
            <w:szCs w:val="20"/>
          </w:rPr>
          <w:t xml:space="preserve">[3] – CDM calculated </w:t>
        </w:r>
      </w:ins>
      <w:ins w:id="106" w:author="Registe, Joshua H." w:date="2021-01-13T16:15:00Z">
        <w:r w:rsidR="00A87B9D">
          <w:rPr>
            <w:sz w:val="20"/>
            <w:szCs w:val="20"/>
          </w:rPr>
          <w:t>pump flow and dose</w:t>
        </w:r>
      </w:ins>
      <w:ins w:id="107" w:author="Registe, Joshua H." w:date="2021-01-13T16:07:00Z">
        <w:r>
          <w:rPr>
            <w:sz w:val="20"/>
            <w:szCs w:val="20"/>
          </w:rPr>
          <w:t xml:space="preserve"> based on </w:t>
        </w:r>
      </w:ins>
      <w:ins w:id="108" w:author="Registe, Joshua H." w:date="2021-01-13T16:13:00Z">
        <w:r>
          <w:rPr>
            <w:sz w:val="20"/>
            <w:szCs w:val="20"/>
          </w:rPr>
          <w:t xml:space="preserve">15% </w:t>
        </w:r>
      </w:ins>
      <w:ins w:id="109" w:author="Registe, Joshua H." w:date="2021-01-13T16:14:00Z">
        <w:r w:rsidR="00A87B9D">
          <w:rPr>
            <w:sz w:val="20"/>
            <w:szCs w:val="20"/>
          </w:rPr>
          <w:t xml:space="preserve">trade </w:t>
        </w:r>
      </w:ins>
      <w:ins w:id="110" w:author="Registe, Joshua H." w:date="2021-01-13T16:13:00Z">
        <w:r>
          <w:rPr>
            <w:sz w:val="20"/>
            <w:szCs w:val="20"/>
          </w:rPr>
          <w:t>sodi</w:t>
        </w:r>
      </w:ins>
      <w:ins w:id="111" w:author="Registe, Joshua H." w:date="2021-01-13T16:14:00Z">
        <w:r>
          <w:rPr>
            <w:sz w:val="20"/>
            <w:szCs w:val="20"/>
          </w:rPr>
          <w:t>um hypoc</w:t>
        </w:r>
        <w:r w:rsidR="00A87B9D">
          <w:rPr>
            <w:sz w:val="20"/>
            <w:szCs w:val="20"/>
          </w:rPr>
          <w:t>hlorite solution</w:t>
        </w:r>
      </w:ins>
      <w:ins w:id="112" w:author="Registe, Joshua H." w:date="2021-01-13T16:15:00Z">
        <w:r w:rsidR="00A87B9D">
          <w:rPr>
            <w:sz w:val="20"/>
            <w:szCs w:val="20"/>
          </w:rPr>
          <w:t xml:space="preserve"> and </w:t>
        </w:r>
      </w:ins>
      <w:ins w:id="113" w:author="Registe, Joshua H." w:date="2021-01-13T16:16:00Z">
        <w:r w:rsidR="00A87B9D">
          <w:rPr>
            <w:sz w:val="20"/>
            <w:szCs w:val="20"/>
          </w:rPr>
          <w:t>MSP flow rate</w:t>
        </w:r>
      </w:ins>
    </w:p>
    <w:p w14:paraId="7F400815" w14:textId="77777777" w:rsidR="002D6810" w:rsidRDefault="002D6810" w:rsidP="003907BB">
      <w:pPr>
        <w:pStyle w:val="LFTBody"/>
      </w:pPr>
    </w:p>
    <w:p w14:paraId="7AD94B97" w14:textId="31054C0C" w:rsidR="002D6810" w:rsidRDefault="00697A0E" w:rsidP="00697A0E">
      <w:pPr>
        <w:pStyle w:val="LFTHeading2"/>
      </w:pPr>
      <w:bookmarkStart w:id="114" w:name="_Toc53366684"/>
      <w:r>
        <w:t>2</w:t>
      </w:r>
      <w:r w:rsidR="002D6810" w:rsidRPr="001D2346">
        <w:t>.</w:t>
      </w:r>
      <w:r w:rsidR="002D6810">
        <w:t>3</w:t>
      </w:r>
      <w:r w:rsidR="002D6810" w:rsidRPr="001D2346">
        <w:t xml:space="preserve"> </w:t>
      </w:r>
      <w:r w:rsidR="002D6810">
        <w:t>Process Logs</w:t>
      </w:r>
      <w:bookmarkEnd w:id="114"/>
    </w:p>
    <w:p w14:paraId="7D35E021" w14:textId="016A0924" w:rsidR="002D6810" w:rsidRDefault="002D6810" w:rsidP="002D6810">
      <w:pPr>
        <w:pStyle w:val="LFTBody"/>
      </w:pPr>
      <w:r>
        <w:t xml:space="preserve">In addition to PLC data for the periods specified in </w:t>
      </w:r>
      <w:r>
        <w:rPr>
          <w:b/>
          <w:bCs/>
        </w:rPr>
        <w:t xml:space="preserve">Table </w:t>
      </w:r>
      <w:r w:rsidR="00697A0E">
        <w:rPr>
          <w:b/>
          <w:bCs/>
        </w:rPr>
        <w:t>2</w:t>
      </w:r>
      <w:r>
        <w:rPr>
          <w:b/>
          <w:bCs/>
        </w:rPr>
        <w:t>-2</w:t>
      </w:r>
      <w:r>
        <w:t>, operator log sheets were provided. 228 log sheets that contain instrumentation readings as well as comments from operators regarding calibration checks, target dose changes, and notable weather conditions were transcribed for electronic use</w:t>
      </w:r>
      <w:del w:id="115" w:author="Registe, Joshua H." w:date="2021-01-13T16:19:00Z">
        <w:r w:rsidDel="00A87B9D">
          <w:delText xml:space="preserve"> </w:delText>
        </w:r>
      </w:del>
      <w:r>
        <w:t xml:space="preserve">. </w:t>
      </w:r>
      <w:r w:rsidR="00811540">
        <w:t>T</w:t>
      </w:r>
      <w:r>
        <w:t xml:space="preserve">ranscribed data is /summarized in </w:t>
      </w:r>
      <w:r>
        <w:rPr>
          <w:b/>
          <w:bCs/>
        </w:rPr>
        <w:t xml:space="preserve">Table </w:t>
      </w:r>
      <w:r w:rsidR="00697A0E">
        <w:rPr>
          <w:b/>
          <w:bCs/>
        </w:rPr>
        <w:t>2</w:t>
      </w:r>
      <w:r>
        <w:rPr>
          <w:b/>
          <w:bCs/>
        </w:rPr>
        <w:t xml:space="preserve">-4. </w:t>
      </w:r>
      <w:r w:rsidR="007A0301">
        <w:t xml:space="preserve">Similar </w:t>
      </w:r>
      <w:r>
        <w:t>to the PLC data, the periods summarized are for:</w:t>
      </w:r>
    </w:p>
    <w:p w14:paraId="16E450FF" w14:textId="0880C575" w:rsidR="002D6810" w:rsidRDefault="002D6810" w:rsidP="002D6810">
      <w:pPr>
        <w:pStyle w:val="LFTBody"/>
        <w:numPr>
          <w:ilvl w:val="0"/>
          <w:numId w:val="23"/>
        </w:numPr>
      </w:pPr>
      <w:r>
        <w:t xml:space="preserve">Entire dataset (Data Ranges specified in </w:t>
      </w:r>
      <w:r w:rsidRPr="00711C3C">
        <w:rPr>
          <w:b/>
          <w:bCs/>
        </w:rPr>
        <w:t xml:space="preserve">Table </w:t>
      </w:r>
      <w:r w:rsidR="00697A0E">
        <w:rPr>
          <w:b/>
          <w:bCs/>
        </w:rPr>
        <w:t>2</w:t>
      </w:r>
      <w:r>
        <w:rPr>
          <w:b/>
          <w:bCs/>
        </w:rPr>
        <w:t>-1</w:t>
      </w:r>
      <w:r>
        <w:t>)</w:t>
      </w:r>
    </w:p>
    <w:p w14:paraId="5003F59E" w14:textId="7B24AD06" w:rsidR="002D6810" w:rsidRPr="009D63A7" w:rsidRDefault="002D6810" w:rsidP="002D6810">
      <w:pPr>
        <w:pStyle w:val="LFTBody"/>
        <w:numPr>
          <w:ilvl w:val="0"/>
          <w:numId w:val="23"/>
        </w:numPr>
        <w:rPr>
          <w:b/>
          <w:bCs/>
        </w:rPr>
      </w:pPr>
      <w:r>
        <w:t>Period of Performance (</w:t>
      </w:r>
      <w:r w:rsidRPr="0031044A">
        <w:t>11/1/2015 - 11/1/2016</w:t>
      </w:r>
      <w:r>
        <w:t xml:space="preserve">) </w:t>
      </w:r>
      <w:r w:rsidRPr="009D63A7">
        <w:t xml:space="preserve">(See </w:t>
      </w:r>
      <w:r w:rsidRPr="00173013">
        <w:rPr>
          <w:b/>
        </w:rPr>
        <w:t xml:space="preserve">Table </w:t>
      </w:r>
      <w:r w:rsidR="00697A0E">
        <w:rPr>
          <w:b/>
        </w:rPr>
        <w:t>2</w:t>
      </w:r>
      <w:r w:rsidRPr="00173013">
        <w:rPr>
          <w:b/>
        </w:rPr>
        <w:t>-1</w:t>
      </w:r>
      <w:r w:rsidRPr="009D63A7">
        <w:t xml:space="preserve"> footnote)</w:t>
      </w:r>
    </w:p>
    <w:p w14:paraId="42F283F7" w14:textId="77777777" w:rsidR="002D6810" w:rsidRDefault="002D6810" w:rsidP="002D6810">
      <w:pPr>
        <w:pStyle w:val="LFTBody"/>
        <w:numPr>
          <w:ilvl w:val="0"/>
          <w:numId w:val="23"/>
        </w:numPr>
      </w:pPr>
      <w:r>
        <w:t>Post-Chlorination Upgrade (All data after 3/1/2016)</w:t>
      </w:r>
    </w:p>
    <w:p w14:paraId="6CBD8533" w14:textId="336DE73D" w:rsidR="002D6810" w:rsidRPr="00EC0DB4" w:rsidRDefault="002D6810" w:rsidP="002D6810">
      <w:pPr>
        <w:pStyle w:val="LFTTableTitle"/>
      </w:pPr>
      <w:bookmarkStart w:id="116" w:name="_Toc53483988"/>
      <w:r>
        <w:lastRenderedPageBreak/>
        <w:t xml:space="preserve">Table </w:t>
      </w:r>
      <w:r w:rsidR="00697A0E">
        <w:t>2</w:t>
      </w:r>
      <w:r>
        <w:t>-4 Disinfection Information from Process Logs</w:t>
      </w:r>
      <w:bookmarkEnd w:id="116"/>
      <w:r>
        <w:t xml:space="preserve"> </w:t>
      </w:r>
    </w:p>
    <w:tbl>
      <w:tblPr>
        <w:tblW w:w="9390" w:type="dxa"/>
        <w:tblLook w:val="04A0" w:firstRow="1" w:lastRow="0" w:firstColumn="1" w:lastColumn="0" w:noHBand="0" w:noVBand="1"/>
      </w:tblPr>
      <w:tblGrid>
        <w:gridCol w:w="2075"/>
        <w:gridCol w:w="1340"/>
        <w:gridCol w:w="1440"/>
        <w:gridCol w:w="934"/>
        <w:gridCol w:w="1440"/>
        <w:gridCol w:w="953"/>
        <w:gridCol w:w="1446"/>
      </w:tblGrid>
      <w:tr w:rsidR="002D6810" w:rsidRPr="00EE7A55" w14:paraId="40461D66" w14:textId="77777777" w:rsidTr="002D6810">
        <w:trPr>
          <w:trHeight w:val="301"/>
        </w:trPr>
        <w:tc>
          <w:tcPr>
            <w:tcW w:w="2075" w:type="dxa"/>
            <w:vMerge w:val="restart"/>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3DABFA00" w14:textId="77777777" w:rsidR="002D6810" w:rsidRPr="00EE7A55" w:rsidRDefault="002D6810" w:rsidP="002D6810">
            <w:pPr>
              <w:pStyle w:val="LFTTableHeader1"/>
              <w:rPr>
                <w:lang w:bidi="ar-SA"/>
              </w:rPr>
            </w:pPr>
            <w:r w:rsidRPr="00EE7A55">
              <w:rPr>
                <w:lang w:bidi="ar-SA"/>
              </w:rPr>
              <w:t>Parameter</w:t>
            </w:r>
          </w:p>
        </w:tc>
        <w:tc>
          <w:tcPr>
            <w:tcW w:w="2661"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09A2B13D" w14:textId="77777777" w:rsidR="002D6810" w:rsidRPr="00EE7A55" w:rsidRDefault="002D6810" w:rsidP="002D6810">
            <w:pPr>
              <w:pStyle w:val="LFTTableHeader1"/>
              <w:rPr>
                <w:lang w:bidi="ar-SA"/>
              </w:rPr>
            </w:pPr>
            <w:r w:rsidRPr="00EE7A55">
              <w:rPr>
                <w:lang w:bidi="ar-SA"/>
              </w:rPr>
              <w:t>Sample Count</w:t>
            </w:r>
          </w:p>
        </w:tc>
        <w:tc>
          <w:tcPr>
            <w:tcW w:w="2255"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41761F77" w14:textId="77777777" w:rsidR="002D6810" w:rsidRPr="00EE7A55" w:rsidRDefault="002D6810" w:rsidP="002D6810">
            <w:pPr>
              <w:pStyle w:val="LFTTableHeader1"/>
              <w:rPr>
                <w:lang w:bidi="ar-SA"/>
              </w:rPr>
            </w:pPr>
            <w:r w:rsidRPr="00EE7A55">
              <w:rPr>
                <w:lang w:bidi="ar-SA"/>
              </w:rPr>
              <w:t>Mean</w:t>
            </w:r>
          </w:p>
        </w:tc>
        <w:tc>
          <w:tcPr>
            <w:tcW w:w="2399"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6BA1FBCF" w14:textId="77777777" w:rsidR="002D6810" w:rsidRPr="00EE7A55" w:rsidRDefault="002D6810" w:rsidP="002D6810">
            <w:pPr>
              <w:pStyle w:val="LFTTableHeader1"/>
              <w:rPr>
                <w:lang w:bidi="ar-SA"/>
              </w:rPr>
            </w:pPr>
            <w:r w:rsidRPr="00EE7A55">
              <w:rPr>
                <w:lang w:bidi="ar-SA"/>
              </w:rPr>
              <w:t>Standard Deviation</w:t>
            </w:r>
          </w:p>
        </w:tc>
      </w:tr>
      <w:tr w:rsidR="002D6810" w:rsidRPr="00EE7A55" w14:paraId="7E862DE8" w14:textId="77777777" w:rsidTr="002D6810">
        <w:trPr>
          <w:trHeight w:val="482"/>
        </w:trPr>
        <w:tc>
          <w:tcPr>
            <w:tcW w:w="2075" w:type="dxa"/>
            <w:vMerge/>
            <w:tcBorders>
              <w:top w:val="single" w:sz="4" w:space="0" w:color="auto"/>
              <w:left w:val="single" w:sz="4" w:space="0" w:color="auto"/>
              <w:bottom w:val="single" w:sz="4" w:space="0" w:color="auto"/>
              <w:right w:val="single" w:sz="4" w:space="0" w:color="auto"/>
            </w:tcBorders>
            <w:shd w:val="clear" w:color="auto" w:fill="0082C4" w:themeFill="accent3"/>
            <w:vAlign w:val="center"/>
            <w:hideMark/>
          </w:tcPr>
          <w:p w14:paraId="5CE2ACCB" w14:textId="77777777" w:rsidR="002D6810" w:rsidRPr="00EE7A55" w:rsidRDefault="002D6810" w:rsidP="002D6810">
            <w:pPr>
              <w:pStyle w:val="LFTTableHeader1"/>
              <w:rPr>
                <w:lang w:bidi="ar-SA"/>
              </w:rPr>
            </w:pPr>
          </w:p>
        </w:tc>
        <w:tc>
          <w:tcPr>
            <w:tcW w:w="1340" w:type="dxa"/>
            <w:tcBorders>
              <w:top w:val="nil"/>
              <w:left w:val="nil"/>
              <w:bottom w:val="single" w:sz="4" w:space="0" w:color="auto"/>
              <w:right w:val="single" w:sz="4" w:space="0" w:color="auto"/>
            </w:tcBorders>
            <w:shd w:val="clear" w:color="auto" w:fill="0082C4" w:themeFill="accent3"/>
            <w:noWrap/>
            <w:vAlign w:val="center"/>
            <w:hideMark/>
          </w:tcPr>
          <w:p w14:paraId="7F0BC04F" w14:textId="77777777" w:rsidR="002D6810" w:rsidRPr="00EE7A55" w:rsidRDefault="002D6810" w:rsidP="002D6810">
            <w:pPr>
              <w:pStyle w:val="LFTTableHeader1"/>
              <w:rPr>
                <w:lang w:bidi="ar-SA"/>
              </w:rPr>
            </w:pPr>
            <w:r>
              <w:rPr>
                <w:lang w:bidi="ar-SA"/>
              </w:rPr>
              <w:t>All Data</w:t>
            </w:r>
            <w:r>
              <w:rPr>
                <w:vertAlign w:val="superscript"/>
                <w:lang w:bidi="ar-SA"/>
              </w:rPr>
              <w:t>[1]</w:t>
            </w:r>
          </w:p>
        </w:tc>
        <w:tc>
          <w:tcPr>
            <w:tcW w:w="1321" w:type="dxa"/>
            <w:tcBorders>
              <w:top w:val="nil"/>
              <w:left w:val="nil"/>
              <w:bottom w:val="single" w:sz="4" w:space="0" w:color="auto"/>
              <w:right w:val="single" w:sz="4" w:space="0" w:color="auto"/>
            </w:tcBorders>
            <w:shd w:val="clear" w:color="auto" w:fill="0082C4" w:themeFill="accent3"/>
            <w:vAlign w:val="center"/>
            <w:hideMark/>
          </w:tcPr>
          <w:p w14:paraId="00DD8B5E" w14:textId="77777777" w:rsidR="002D6810" w:rsidRPr="00EE7A55" w:rsidRDefault="002D6810" w:rsidP="002D6810">
            <w:pPr>
              <w:pStyle w:val="LFTTableHeader1"/>
              <w:rPr>
                <w:lang w:bidi="ar-SA"/>
              </w:rPr>
            </w:pPr>
            <w:r w:rsidRPr="00FC7BAD">
              <w:rPr>
                <w:lang w:bidi="ar-SA"/>
              </w:rPr>
              <w:t>Period of Performance</w:t>
            </w:r>
            <w:r w:rsidRPr="00FC7BAD">
              <w:rPr>
                <w:vertAlign w:val="superscript"/>
                <w:lang w:bidi="ar-SA"/>
              </w:rPr>
              <w:t>[2]</w:t>
            </w:r>
          </w:p>
        </w:tc>
        <w:tc>
          <w:tcPr>
            <w:tcW w:w="934" w:type="dxa"/>
            <w:tcBorders>
              <w:top w:val="nil"/>
              <w:left w:val="nil"/>
              <w:bottom w:val="single" w:sz="4" w:space="0" w:color="auto"/>
              <w:right w:val="single" w:sz="4" w:space="0" w:color="auto"/>
            </w:tcBorders>
            <w:shd w:val="clear" w:color="auto" w:fill="0082C4" w:themeFill="accent3"/>
            <w:noWrap/>
            <w:vAlign w:val="center"/>
            <w:hideMark/>
          </w:tcPr>
          <w:p w14:paraId="4E384195" w14:textId="77777777" w:rsidR="002D6810" w:rsidRPr="00EE7A55" w:rsidRDefault="002D6810" w:rsidP="002D6810">
            <w:pPr>
              <w:pStyle w:val="LFTTableHeader1"/>
              <w:rPr>
                <w:lang w:bidi="ar-SA"/>
              </w:rPr>
            </w:pPr>
            <w:r>
              <w:rPr>
                <w:lang w:bidi="ar-SA"/>
              </w:rPr>
              <w:t>All Data</w:t>
            </w:r>
            <w:r>
              <w:rPr>
                <w:vertAlign w:val="superscript"/>
                <w:lang w:bidi="ar-SA"/>
              </w:rPr>
              <w:t>[1]</w:t>
            </w:r>
          </w:p>
        </w:tc>
        <w:tc>
          <w:tcPr>
            <w:tcW w:w="1321" w:type="dxa"/>
            <w:tcBorders>
              <w:top w:val="nil"/>
              <w:left w:val="nil"/>
              <w:bottom w:val="single" w:sz="4" w:space="0" w:color="auto"/>
              <w:right w:val="single" w:sz="4" w:space="0" w:color="auto"/>
            </w:tcBorders>
            <w:shd w:val="clear" w:color="auto" w:fill="0082C4" w:themeFill="accent3"/>
            <w:vAlign w:val="center"/>
            <w:hideMark/>
          </w:tcPr>
          <w:p w14:paraId="5F38BFF4" w14:textId="77777777" w:rsidR="002D6810" w:rsidRPr="00EE7A55" w:rsidRDefault="002D6810" w:rsidP="002D6810">
            <w:pPr>
              <w:pStyle w:val="LFTTableHeader1"/>
              <w:rPr>
                <w:lang w:bidi="ar-SA"/>
              </w:rPr>
            </w:pPr>
            <w:r w:rsidRPr="00FC7BAD">
              <w:rPr>
                <w:lang w:bidi="ar-SA"/>
              </w:rPr>
              <w:t>Period of Performance</w:t>
            </w:r>
            <w:r w:rsidRPr="00FC7BAD">
              <w:rPr>
                <w:vertAlign w:val="superscript"/>
                <w:lang w:bidi="ar-SA"/>
              </w:rPr>
              <w:t>[2]</w:t>
            </w:r>
          </w:p>
        </w:tc>
        <w:tc>
          <w:tcPr>
            <w:tcW w:w="953" w:type="dxa"/>
            <w:tcBorders>
              <w:top w:val="nil"/>
              <w:left w:val="nil"/>
              <w:bottom w:val="single" w:sz="4" w:space="0" w:color="auto"/>
              <w:right w:val="single" w:sz="4" w:space="0" w:color="auto"/>
            </w:tcBorders>
            <w:shd w:val="clear" w:color="auto" w:fill="0082C4" w:themeFill="accent3"/>
            <w:noWrap/>
            <w:vAlign w:val="center"/>
            <w:hideMark/>
          </w:tcPr>
          <w:p w14:paraId="1F28DC3E" w14:textId="77777777" w:rsidR="002D6810" w:rsidRPr="00EE7A55" w:rsidRDefault="002D6810" w:rsidP="002D6810">
            <w:pPr>
              <w:pStyle w:val="LFTTableHeader1"/>
              <w:rPr>
                <w:lang w:bidi="ar-SA"/>
              </w:rPr>
            </w:pPr>
            <w:r>
              <w:rPr>
                <w:lang w:bidi="ar-SA"/>
              </w:rPr>
              <w:t>All Data</w:t>
            </w:r>
            <w:r>
              <w:rPr>
                <w:vertAlign w:val="superscript"/>
                <w:lang w:bidi="ar-SA"/>
              </w:rPr>
              <w:t>[1]</w:t>
            </w:r>
          </w:p>
        </w:tc>
        <w:tc>
          <w:tcPr>
            <w:tcW w:w="1446" w:type="dxa"/>
            <w:tcBorders>
              <w:top w:val="nil"/>
              <w:left w:val="nil"/>
              <w:bottom w:val="single" w:sz="4" w:space="0" w:color="auto"/>
              <w:right w:val="single" w:sz="4" w:space="0" w:color="auto"/>
            </w:tcBorders>
            <w:shd w:val="clear" w:color="auto" w:fill="0082C4" w:themeFill="accent3"/>
            <w:vAlign w:val="center"/>
            <w:hideMark/>
          </w:tcPr>
          <w:p w14:paraId="7D95FFE0" w14:textId="77777777" w:rsidR="002D6810" w:rsidRPr="00EE7A55" w:rsidRDefault="002D6810" w:rsidP="002D6810">
            <w:pPr>
              <w:pStyle w:val="LFTTableHeader1"/>
              <w:rPr>
                <w:lang w:bidi="ar-SA"/>
              </w:rPr>
            </w:pPr>
            <w:r w:rsidRPr="00FC7BAD">
              <w:rPr>
                <w:lang w:bidi="ar-SA"/>
              </w:rPr>
              <w:t>Period of Performance</w:t>
            </w:r>
            <w:r w:rsidRPr="00FC7BAD">
              <w:rPr>
                <w:vertAlign w:val="superscript"/>
                <w:lang w:bidi="ar-SA"/>
              </w:rPr>
              <w:t>[2]</w:t>
            </w:r>
          </w:p>
        </w:tc>
      </w:tr>
      <w:tr w:rsidR="002D6810" w:rsidRPr="00EE7A55" w14:paraId="51912E67" w14:textId="77777777" w:rsidTr="002D6810">
        <w:trPr>
          <w:trHeight w:val="301"/>
        </w:trPr>
        <w:tc>
          <w:tcPr>
            <w:tcW w:w="2075" w:type="dxa"/>
            <w:tcBorders>
              <w:top w:val="nil"/>
              <w:left w:val="single" w:sz="4" w:space="0" w:color="auto"/>
              <w:bottom w:val="nil"/>
              <w:right w:val="single" w:sz="4" w:space="0" w:color="auto"/>
            </w:tcBorders>
            <w:shd w:val="clear" w:color="auto" w:fill="auto"/>
            <w:noWrap/>
            <w:vAlign w:val="center"/>
            <w:hideMark/>
          </w:tcPr>
          <w:p w14:paraId="7C9C0F18" w14:textId="239741A3"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Chlorine</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Demand.(HACH)</w:t>
            </w:r>
            <w:r>
              <w:rPr>
                <w:rFonts w:ascii="Calibri" w:eastAsia="Times New Roman" w:hAnsi="Calibri" w:cs="Calibri"/>
                <w:color w:val="000000"/>
                <w:sz w:val="18"/>
                <w:szCs w:val="18"/>
                <w:lang w:bidi="ar-SA"/>
              </w:rPr>
              <w:t xml:space="preserve"> (mg/L)</w:t>
            </w:r>
          </w:p>
        </w:tc>
        <w:tc>
          <w:tcPr>
            <w:tcW w:w="1340" w:type="dxa"/>
            <w:tcBorders>
              <w:top w:val="nil"/>
              <w:left w:val="nil"/>
              <w:bottom w:val="nil"/>
              <w:right w:val="single" w:sz="4" w:space="0" w:color="auto"/>
            </w:tcBorders>
            <w:shd w:val="clear" w:color="auto" w:fill="auto"/>
            <w:noWrap/>
            <w:vAlign w:val="center"/>
            <w:hideMark/>
          </w:tcPr>
          <w:p w14:paraId="09FC08A1"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4,851</w:t>
            </w:r>
          </w:p>
        </w:tc>
        <w:tc>
          <w:tcPr>
            <w:tcW w:w="1321" w:type="dxa"/>
            <w:tcBorders>
              <w:top w:val="nil"/>
              <w:left w:val="nil"/>
              <w:bottom w:val="nil"/>
              <w:right w:val="single" w:sz="4" w:space="0" w:color="auto"/>
            </w:tcBorders>
            <w:shd w:val="clear" w:color="auto" w:fill="auto"/>
            <w:noWrap/>
            <w:vAlign w:val="center"/>
            <w:hideMark/>
          </w:tcPr>
          <w:p w14:paraId="24E3B42C"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807</w:t>
            </w:r>
          </w:p>
        </w:tc>
        <w:tc>
          <w:tcPr>
            <w:tcW w:w="934" w:type="dxa"/>
            <w:tcBorders>
              <w:top w:val="nil"/>
              <w:left w:val="nil"/>
              <w:bottom w:val="nil"/>
              <w:right w:val="single" w:sz="4" w:space="0" w:color="auto"/>
            </w:tcBorders>
            <w:shd w:val="clear" w:color="auto" w:fill="auto"/>
            <w:noWrap/>
            <w:vAlign w:val="center"/>
            <w:hideMark/>
          </w:tcPr>
          <w:p w14:paraId="4E83D1DA"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0.4</w:t>
            </w:r>
          </w:p>
        </w:tc>
        <w:tc>
          <w:tcPr>
            <w:tcW w:w="1321" w:type="dxa"/>
            <w:tcBorders>
              <w:top w:val="nil"/>
              <w:left w:val="nil"/>
              <w:bottom w:val="nil"/>
              <w:right w:val="single" w:sz="4" w:space="0" w:color="auto"/>
            </w:tcBorders>
            <w:shd w:val="clear" w:color="auto" w:fill="auto"/>
            <w:noWrap/>
            <w:vAlign w:val="center"/>
            <w:hideMark/>
          </w:tcPr>
          <w:p w14:paraId="3216782E"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953" w:type="dxa"/>
            <w:tcBorders>
              <w:top w:val="nil"/>
              <w:left w:val="nil"/>
              <w:bottom w:val="nil"/>
              <w:right w:val="single" w:sz="4" w:space="0" w:color="auto"/>
            </w:tcBorders>
            <w:shd w:val="clear" w:color="auto" w:fill="auto"/>
            <w:noWrap/>
            <w:vAlign w:val="center"/>
            <w:hideMark/>
          </w:tcPr>
          <w:p w14:paraId="230D4A57"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1446" w:type="dxa"/>
            <w:tcBorders>
              <w:top w:val="nil"/>
              <w:left w:val="nil"/>
              <w:bottom w:val="nil"/>
              <w:right w:val="single" w:sz="4" w:space="0" w:color="auto"/>
            </w:tcBorders>
            <w:shd w:val="clear" w:color="auto" w:fill="auto"/>
            <w:noWrap/>
            <w:vAlign w:val="center"/>
            <w:hideMark/>
          </w:tcPr>
          <w:p w14:paraId="4FE9A5F9"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0.3</w:t>
            </w:r>
          </w:p>
        </w:tc>
      </w:tr>
      <w:tr w:rsidR="002D6810" w:rsidRPr="00EE7A55" w14:paraId="1F49F5AB" w14:textId="77777777" w:rsidTr="002D6810">
        <w:trPr>
          <w:trHeight w:val="301"/>
        </w:trPr>
        <w:tc>
          <w:tcPr>
            <w:tcW w:w="2075" w:type="dxa"/>
            <w:tcBorders>
              <w:top w:val="nil"/>
              <w:left w:val="single" w:sz="4" w:space="0" w:color="auto"/>
              <w:bottom w:val="nil"/>
              <w:right w:val="single" w:sz="4" w:space="0" w:color="auto"/>
            </w:tcBorders>
            <w:shd w:val="clear" w:color="auto" w:fill="auto"/>
            <w:noWrap/>
            <w:vAlign w:val="center"/>
            <w:hideMark/>
          </w:tcPr>
          <w:p w14:paraId="49AE034E" w14:textId="77777777" w:rsidR="002D6810" w:rsidRPr="00EE7A55" w:rsidRDefault="002D6810" w:rsidP="002D6810">
            <w:pPr>
              <w:spacing w:after="0"/>
              <w:jc w:val="center"/>
              <w:rPr>
                <w:rFonts w:ascii="Calibri" w:eastAsia="Times New Roman" w:hAnsi="Calibri" w:cs="Calibri"/>
                <w:color w:val="000000"/>
                <w:sz w:val="18"/>
                <w:szCs w:val="18"/>
                <w:lang w:bidi="ar-SA"/>
              </w:rPr>
            </w:pPr>
            <w:proofErr w:type="spellStart"/>
            <w:r w:rsidRPr="00EE7A55">
              <w:rPr>
                <w:rFonts w:ascii="Calibri" w:eastAsia="Times New Roman" w:hAnsi="Calibri" w:cs="Calibri"/>
                <w:color w:val="000000"/>
                <w:sz w:val="18"/>
                <w:szCs w:val="18"/>
                <w:lang w:bidi="ar-SA"/>
              </w:rPr>
              <w:t>Eff.Flow.mgd</w:t>
            </w:r>
            <w:proofErr w:type="spellEnd"/>
          </w:p>
        </w:tc>
        <w:tc>
          <w:tcPr>
            <w:tcW w:w="1340" w:type="dxa"/>
            <w:tcBorders>
              <w:top w:val="nil"/>
              <w:left w:val="nil"/>
              <w:bottom w:val="nil"/>
              <w:right w:val="single" w:sz="4" w:space="0" w:color="auto"/>
            </w:tcBorders>
            <w:shd w:val="clear" w:color="auto" w:fill="auto"/>
            <w:noWrap/>
            <w:vAlign w:val="center"/>
            <w:hideMark/>
          </w:tcPr>
          <w:p w14:paraId="33C191AA"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4,850</w:t>
            </w:r>
          </w:p>
        </w:tc>
        <w:tc>
          <w:tcPr>
            <w:tcW w:w="1321" w:type="dxa"/>
            <w:tcBorders>
              <w:top w:val="nil"/>
              <w:left w:val="nil"/>
              <w:bottom w:val="nil"/>
              <w:right w:val="single" w:sz="4" w:space="0" w:color="auto"/>
            </w:tcBorders>
            <w:shd w:val="clear" w:color="auto" w:fill="auto"/>
            <w:noWrap/>
            <w:vAlign w:val="center"/>
            <w:hideMark/>
          </w:tcPr>
          <w:p w14:paraId="23FE07C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806</w:t>
            </w:r>
          </w:p>
        </w:tc>
        <w:tc>
          <w:tcPr>
            <w:tcW w:w="934" w:type="dxa"/>
            <w:tcBorders>
              <w:top w:val="nil"/>
              <w:left w:val="nil"/>
              <w:bottom w:val="nil"/>
              <w:right w:val="single" w:sz="4" w:space="0" w:color="auto"/>
            </w:tcBorders>
            <w:shd w:val="clear" w:color="auto" w:fill="auto"/>
            <w:noWrap/>
            <w:vAlign w:val="center"/>
            <w:hideMark/>
          </w:tcPr>
          <w:p w14:paraId="637DB2D6"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27.7</w:t>
            </w:r>
          </w:p>
        </w:tc>
        <w:tc>
          <w:tcPr>
            <w:tcW w:w="1321" w:type="dxa"/>
            <w:tcBorders>
              <w:top w:val="nil"/>
              <w:left w:val="nil"/>
              <w:bottom w:val="nil"/>
              <w:right w:val="single" w:sz="4" w:space="0" w:color="auto"/>
            </w:tcBorders>
            <w:shd w:val="clear" w:color="auto" w:fill="auto"/>
            <w:noWrap/>
            <w:vAlign w:val="center"/>
            <w:hideMark/>
          </w:tcPr>
          <w:p w14:paraId="6842AF81"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20.4</w:t>
            </w:r>
          </w:p>
        </w:tc>
        <w:tc>
          <w:tcPr>
            <w:tcW w:w="953" w:type="dxa"/>
            <w:tcBorders>
              <w:top w:val="nil"/>
              <w:left w:val="nil"/>
              <w:bottom w:val="nil"/>
              <w:right w:val="single" w:sz="4" w:space="0" w:color="auto"/>
            </w:tcBorders>
            <w:shd w:val="clear" w:color="auto" w:fill="auto"/>
            <w:noWrap/>
            <w:vAlign w:val="center"/>
            <w:hideMark/>
          </w:tcPr>
          <w:p w14:paraId="6153DA0D"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15.1</w:t>
            </w:r>
          </w:p>
        </w:tc>
        <w:tc>
          <w:tcPr>
            <w:tcW w:w="1446" w:type="dxa"/>
            <w:tcBorders>
              <w:top w:val="nil"/>
              <w:left w:val="nil"/>
              <w:bottom w:val="nil"/>
              <w:right w:val="single" w:sz="4" w:space="0" w:color="auto"/>
            </w:tcBorders>
            <w:shd w:val="clear" w:color="auto" w:fill="auto"/>
            <w:noWrap/>
            <w:vAlign w:val="center"/>
            <w:hideMark/>
          </w:tcPr>
          <w:p w14:paraId="68E11E08"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8.9</w:t>
            </w:r>
          </w:p>
        </w:tc>
      </w:tr>
      <w:tr w:rsidR="002D6810" w:rsidRPr="00EE7A55" w14:paraId="3BEB98A9" w14:textId="77777777" w:rsidTr="002D6810">
        <w:trPr>
          <w:trHeight w:val="301"/>
        </w:trPr>
        <w:tc>
          <w:tcPr>
            <w:tcW w:w="2075" w:type="dxa"/>
            <w:tcBorders>
              <w:top w:val="nil"/>
              <w:left w:val="single" w:sz="4" w:space="0" w:color="auto"/>
              <w:bottom w:val="nil"/>
              <w:right w:val="single" w:sz="4" w:space="0" w:color="auto"/>
            </w:tcBorders>
            <w:shd w:val="clear" w:color="auto" w:fill="auto"/>
            <w:noWrap/>
            <w:vAlign w:val="center"/>
            <w:hideMark/>
          </w:tcPr>
          <w:p w14:paraId="73627603" w14:textId="6FC40D77" w:rsidR="002D6810" w:rsidRPr="00EE7A55" w:rsidRDefault="002D6810" w:rsidP="002D6810">
            <w:pPr>
              <w:spacing w:after="0"/>
              <w:jc w:val="center"/>
              <w:rPr>
                <w:rFonts w:ascii="Calibri" w:eastAsia="Times New Roman" w:hAnsi="Calibri" w:cs="Calibri"/>
                <w:color w:val="000000"/>
                <w:sz w:val="18"/>
                <w:szCs w:val="18"/>
                <w:lang w:bidi="ar-SA"/>
              </w:rPr>
            </w:pPr>
            <w:commentRangeStart w:id="117"/>
            <w:r w:rsidRPr="00EE7A55">
              <w:rPr>
                <w:rFonts w:ascii="Calibri" w:eastAsia="Times New Roman" w:hAnsi="Calibri" w:cs="Calibri"/>
                <w:color w:val="000000"/>
                <w:sz w:val="18"/>
                <w:szCs w:val="18"/>
                <w:lang w:bidi="ar-SA"/>
              </w:rPr>
              <w:t>Hach</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effluent.</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340" w:type="dxa"/>
            <w:tcBorders>
              <w:top w:val="nil"/>
              <w:left w:val="nil"/>
              <w:bottom w:val="nil"/>
              <w:right w:val="single" w:sz="4" w:space="0" w:color="auto"/>
            </w:tcBorders>
            <w:shd w:val="clear" w:color="auto" w:fill="auto"/>
            <w:noWrap/>
            <w:vAlign w:val="center"/>
            <w:hideMark/>
          </w:tcPr>
          <w:p w14:paraId="23564994"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4,850</w:t>
            </w:r>
          </w:p>
        </w:tc>
        <w:tc>
          <w:tcPr>
            <w:tcW w:w="1321" w:type="dxa"/>
            <w:tcBorders>
              <w:top w:val="nil"/>
              <w:left w:val="nil"/>
              <w:bottom w:val="nil"/>
              <w:right w:val="single" w:sz="4" w:space="0" w:color="auto"/>
            </w:tcBorders>
            <w:shd w:val="clear" w:color="auto" w:fill="auto"/>
            <w:noWrap/>
            <w:vAlign w:val="center"/>
            <w:hideMark/>
          </w:tcPr>
          <w:p w14:paraId="4051693D"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806</w:t>
            </w:r>
          </w:p>
        </w:tc>
        <w:tc>
          <w:tcPr>
            <w:tcW w:w="934" w:type="dxa"/>
            <w:tcBorders>
              <w:top w:val="nil"/>
              <w:left w:val="nil"/>
              <w:bottom w:val="nil"/>
              <w:right w:val="single" w:sz="4" w:space="0" w:color="auto"/>
            </w:tcBorders>
            <w:shd w:val="clear" w:color="auto" w:fill="auto"/>
            <w:noWrap/>
            <w:vAlign w:val="center"/>
            <w:hideMark/>
          </w:tcPr>
          <w:p w14:paraId="0E3F2507" w14:textId="77777777" w:rsidR="002D6810" w:rsidRPr="00EE7A55" w:rsidRDefault="002D6810" w:rsidP="002D6810">
            <w:pPr>
              <w:spacing w:after="0"/>
              <w:jc w:val="center"/>
              <w:rPr>
                <w:rFonts w:ascii="Calibri" w:eastAsia="Times New Roman" w:hAnsi="Calibri" w:cs="Calibri"/>
                <w:color w:val="000000"/>
                <w:sz w:val="18"/>
                <w:szCs w:val="18"/>
                <w:lang w:bidi="ar-SA"/>
              </w:rPr>
            </w:pPr>
            <w:commentRangeStart w:id="118"/>
            <w:r w:rsidRPr="00EE7A55">
              <w:rPr>
                <w:rFonts w:ascii="Calibri" w:eastAsia="Times New Roman" w:hAnsi="Calibri" w:cs="Calibri"/>
                <w:color w:val="000000"/>
                <w:sz w:val="18"/>
                <w:szCs w:val="18"/>
                <w:lang w:bidi="ar-SA"/>
              </w:rPr>
              <w:t>0.5</w:t>
            </w:r>
          </w:p>
        </w:tc>
        <w:tc>
          <w:tcPr>
            <w:tcW w:w="1321" w:type="dxa"/>
            <w:tcBorders>
              <w:top w:val="nil"/>
              <w:left w:val="nil"/>
              <w:bottom w:val="nil"/>
              <w:right w:val="single" w:sz="4" w:space="0" w:color="auto"/>
            </w:tcBorders>
            <w:shd w:val="clear" w:color="auto" w:fill="auto"/>
            <w:noWrap/>
            <w:vAlign w:val="center"/>
            <w:hideMark/>
          </w:tcPr>
          <w:p w14:paraId="277C252F"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commentRangeEnd w:id="118"/>
            <w:r>
              <w:rPr>
                <w:rStyle w:val="CommentReference"/>
              </w:rPr>
              <w:commentReference w:id="118"/>
            </w:r>
            <w:r>
              <w:rPr>
                <w:rStyle w:val="CommentReference"/>
              </w:rPr>
              <w:commentReference w:id="117"/>
            </w:r>
          </w:p>
        </w:tc>
        <w:tc>
          <w:tcPr>
            <w:tcW w:w="953" w:type="dxa"/>
            <w:tcBorders>
              <w:top w:val="nil"/>
              <w:left w:val="nil"/>
              <w:bottom w:val="nil"/>
              <w:right w:val="single" w:sz="4" w:space="0" w:color="auto"/>
            </w:tcBorders>
            <w:shd w:val="clear" w:color="auto" w:fill="auto"/>
            <w:noWrap/>
            <w:vAlign w:val="center"/>
            <w:hideMark/>
          </w:tcPr>
          <w:p w14:paraId="60AB32EC"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0.3</w:t>
            </w:r>
          </w:p>
        </w:tc>
        <w:tc>
          <w:tcPr>
            <w:tcW w:w="1446" w:type="dxa"/>
            <w:tcBorders>
              <w:top w:val="nil"/>
              <w:left w:val="nil"/>
              <w:bottom w:val="nil"/>
              <w:right w:val="single" w:sz="4" w:space="0" w:color="auto"/>
            </w:tcBorders>
            <w:shd w:val="clear" w:color="auto" w:fill="auto"/>
            <w:noWrap/>
            <w:vAlign w:val="center"/>
            <w:hideMark/>
          </w:tcPr>
          <w:p w14:paraId="22CD6014"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0.2</w:t>
            </w:r>
          </w:p>
        </w:tc>
      </w:tr>
      <w:commentRangeEnd w:id="117"/>
      <w:tr w:rsidR="002D6810" w:rsidRPr="00EE7A55" w14:paraId="7253E859" w14:textId="77777777" w:rsidTr="002D6810">
        <w:trPr>
          <w:trHeight w:val="301"/>
        </w:trPr>
        <w:tc>
          <w:tcPr>
            <w:tcW w:w="2075" w:type="dxa"/>
            <w:tcBorders>
              <w:top w:val="nil"/>
              <w:left w:val="single" w:sz="4" w:space="0" w:color="auto"/>
              <w:bottom w:val="nil"/>
              <w:right w:val="single" w:sz="4" w:space="0" w:color="auto"/>
            </w:tcBorders>
            <w:shd w:val="clear" w:color="auto" w:fill="auto"/>
            <w:noWrap/>
            <w:vAlign w:val="center"/>
            <w:hideMark/>
          </w:tcPr>
          <w:p w14:paraId="584C6A7A" w14:textId="03DE1F4A"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Hach</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Influent.</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340" w:type="dxa"/>
            <w:tcBorders>
              <w:top w:val="nil"/>
              <w:left w:val="nil"/>
              <w:bottom w:val="nil"/>
              <w:right w:val="single" w:sz="4" w:space="0" w:color="auto"/>
            </w:tcBorders>
            <w:shd w:val="clear" w:color="auto" w:fill="auto"/>
            <w:noWrap/>
            <w:vAlign w:val="center"/>
            <w:hideMark/>
          </w:tcPr>
          <w:p w14:paraId="069DB76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4,850</w:t>
            </w:r>
          </w:p>
        </w:tc>
        <w:tc>
          <w:tcPr>
            <w:tcW w:w="1321" w:type="dxa"/>
            <w:tcBorders>
              <w:top w:val="nil"/>
              <w:left w:val="nil"/>
              <w:bottom w:val="nil"/>
              <w:right w:val="single" w:sz="4" w:space="0" w:color="auto"/>
            </w:tcBorders>
            <w:shd w:val="clear" w:color="auto" w:fill="auto"/>
            <w:noWrap/>
            <w:vAlign w:val="center"/>
            <w:hideMark/>
          </w:tcPr>
          <w:p w14:paraId="6B924954"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807</w:t>
            </w:r>
          </w:p>
        </w:tc>
        <w:tc>
          <w:tcPr>
            <w:tcW w:w="934" w:type="dxa"/>
            <w:tcBorders>
              <w:top w:val="nil"/>
              <w:left w:val="nil"/>
              <w:bottom w:val="nil"/>
              <w:right w:val="single" w:sz="4" w:space="0" w:color="auto"/>
            </w:tcBorders>
            <w:shd w:val="clear" w:color="auto" w:fill="auto"/>
            <w:noWrap/>
            <w:vAlign w:val="center"/>
            <w:hideMark/>
          </w:tcPr>
          <w:p w14:paraId="661403F7"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0.9</w:t>
            </w:r>
          </w:p>
        </w:tc>
        <w:tc>
          <w:tcPr>
            <w:tcW w:w="1321" w:type="dxa"/>
            <w:tcBorders>
              <w:top w:val="nil"/>
              <w:left w:val="nil"/>
              <w:bottom w:val="nil"/>
              <w:right w:val="single" w:sz="4" w:space="0" w:color="auto"/>
            </w:tcBorders>
            <w:shd w:val="clear" w:color="auto" w:fill="auto"/>
            <w:noWrap/>
            <w:vAlign w:val="center"/>
            <w:hideMark/>
          </w:tcPr>
          <w:p w14:paraId="28E8FCAA"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0.9</w:t>
            </w:r>
          </w:p>
        </w:tc>
        <w:tc>
          <w:tcPr>
            <w:tcW w:w="953" w:type="dxa"/>
            <w:tcBorders>
              <w:top w:val="nil"/>
              <w:left w:val="nil"/>
              <w:bottom w:val="nil"/>
              <w:right w:val="single" w:sz="4" w:space="0" w:color="auto"/>
            </w:tcBorders>
            <w:shd w:val="clear" w:color="auto" w:fill="auto"/>
            <w:noWrap/>
            <w:vAlign w:val="center"/>
            <w:hideMark/>
          </w:tcPr>
          <w:p w14:paraId="0D31C8BF"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1446" w:type="dxa"/>
            <w:tcBorders>
              <w:top w:val="nil"/>
              <w:left w:val="nil"/>
              <w:bottom w:val="nil"/>
              <w:right w:val="single" w:sz="4" w:space="0" w:color="auto"/>
            </w:tcBorders>
            <w:shd w:val="clear" w:color="auto" w:fill="auto"/>
            <w:noWrap/>
            <w:vAlign w:val="center"/>
            <w:hideMark/>
          </w:tcPr>
          <w:p w14:paraId="49EF09B3"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0.3</w:t>
            </w:r>
          </w:p>
        </w:tc>
      </w:tr>
      <w:tr w:rsidR="002D6810" w:rsidRPr="00EE7A55" w14:paraId="0615F0E0" w14:textId="77777777" w:rsidTr="002D6810">
        <w:trPr>
          <w:trHeight w:val="301"/>
        </w:trPr>
        <w:tc>
          <w:tcPr>
            <w:tcW w:w="2075" w:type="dxa"/>
            <w:tcBorders>
              <w:top w:val="nil"/>
              <w:left w:val="single" w:sz="4" w:space="0" w:color="auto"/>
              <w:bottom w:val="nil"/>
              <w:right w:val="single" w:sz="4" w:space="0" w:color="auto"/>
            </w:tcBorders>
            <w:shd w:val="clear" w:color="auto" w:fill="auto"/>
            <w:noWrap/>
            <w:vAlign w:val="center"/>
            <w:hideMark/>
          </w:tcPr>
          <w:p w14:paraId="180593BF" w14:textId="719DA963"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Mixer</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Dose.</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340" w:type="dxa"/>
            <w:tcBorders>
              <w:top w:val="nil"/>
              <w:left w:val="nil"/>
              <w:bottom w:val="nil"/>
              <w:right w:val="single" w:sz="4" w:space="0" w:color="auto"/>
            </w:tcBorders>
            <w:shd w:val="clear" w:color="auto" w:fill="auto"/>
            <w:noWrap/>
            <w:vAlign w:val="center"/>
            <w:hideMark/>
          </w:tcPr>
          <w:p w14:paraId="2901D224"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1,728</w:t>
            </w:r>
          </w:p>
        </w:tc>
        <w:tc>
          <w:tcPr>
            <w:tcW w:w="1321" w:type="dxa"/>
            <w:tcBorders>
              <w:top w:val="nil"/>
              <w:left w:val="nil"/>
              <w:bottom w:val="nil"/>
              <w:right w:val="single" w:sz="4" w:space="0" w:color="auto"/>
            </w:tcBorders>
            <w:shd w:val="clear" w:color="auto" w:fill="auto"/>
            <w:noWrap/>
            <w:vAlign w:val="center"/>
            <w:hideMark/>
          </w:tcPr>
          <w:p w14:paraId="45E77B0E"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 </w:t>
            </w:r>
          </w:p>
        </w:tc>
        <w:tc>
          <w:tcPr>
            <w:tcW w:w="934" w:type="dxa"/>
            <w:tcBorders>
              <w:top w:val="nil"/>
              <w:left w:val="nil"/>
              <w:bottom w:val="nil"/>
              <w:right w:val="single" w:sz="4" w:space="0" w:color="auto"/>
            </w:tcBorders>
            <w:shd w:val="clear" w:color="auto" w:fill="auto"/>
            <w:noWrap/>
            <w:vAlign w:val="center"/>
            <w:hideMark/>
          </w:tcPr>
          <w:p w14:paraId="5C68A8F8"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0.7</w:t>
            </w:r>
          </w:p>
        </w:tc>
        <w:tc>
          <w:tcPr>
            <w:tcW w:w="1321" w:type="dxa"/>
            <w:tcBorders>
              <w:top w:val="nil"/>
              <w:left w:val="nil"/>
              <w:bottom w:val="nil"/>
              <w:right w:val="single" w:sz="4" w:space="0" w:color="auto"/>
            </w:tcBorders>
            <w:shd w:val="clear" w:color="auto" w:fill="auto"/>
            <w:noWrap/>
            <w:vAlign w:val="center"/>
            <w:hideMark/>
          </w:tcPr>
          <w:p w14:paraId="3627069D"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 </w:t>
            </w:r>
          </w:p>
        </w:tc>
        <w:tc>
          <w:tcPr>
            <w:tcW w:w="953" w:type="dxa"/>
            <w:tcBorders>
              <w:top w:val="nil"/>
              <w:left w:val="nil"/>
              <w:bottom w:val="nil"/>
              <w:right w:val="single" w:sz="4" w:space="0" w:color="auto"/>
            </w:tcBorders>
            <w:shd w:val="clear" w:color="auto" w:fill="auto"/>
            <w:noWrap/>
            <w:vAlign w:val="center"/>
            <w:hideMark/>
          </w:tcPr>
          <w:p w14:paraId="12358AAE"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1446" w:type="dxa"/>
            <w:tcBorders>
              <w:top w:val="nil"/>
              <w:left w:val="nil"/>
              <w:bottom w:val="nil"/>
              <w:right w:val="single" w:sz="4" w:space="0" w:color="auto"/>
            </w:tcBorders>
            <w:shd w:val="clear" w:color="auto" w:fill="auto"/>
            <w:noWrap/>
            <w:vAlign w:val="center"/>
            <w:hideMark/>
          </w:tcPr>
          <w:p w14:paraId="2B16004A"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 </w:t>
            </w:r>
          </w:p>
        </w:tc>
      </w:tr>
      <w:tr w:rsidR="002D6810" w:rsidRPr="00EE7A55" w14:paraId="0CFE0C5F" w14:textId="77777777" w:rsidTr="002D6810">
        <w:trPr>
          <w:trHeight w:val="301"/>
        </w:trPr>
        <w:tc>
          <w:tcPr>
            <w:tcW w:w="2075" w:type="dxa"/>
            <w:tcBorders>
              <w:top w:val="nil"/>
              <w:left w:val="single" w:sz="4" w:space="0" w:color="auto"/>
              <w:bottom w:val="nil"/>
              <w:right w:val="single" w:sz="4" w:space="0" w:color="auto"/>
            </w:tcBorders>
            <w:shd w:val="clear" w:color="auto" w:fill="auto"/>
            <w:noWrap/>
            <w:vAlign w:val="center"/>
            <w:hideMark/>
          </w:tcPr>
          <w:p w14:paraId="12C67AA0" w14:textId="511927AB"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Prominent</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Effluent.</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340" w:type="dxa"/>
            <w:tcBorders>
              <w:top w:val="nil"/>
              <w:left w:val="nil"/>
              <w:bottom w:val="nil"/>
              <w:right w:val="single" w:sz="4" w:space="0" w:color="auto"/>
            </w:tcBorders>
            <w:shd w:val="clear" w:color="auto" w:fill="auto"/>
            <w:noWrap/>
            <w:vAlign w:val="center"/>
            <w:hideMark/>
          </w:tcPr>
          <w:p w14:paraId="635AF6E8"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4,665</w:t>
            </w:r>
          </w:p>
        </w:tc>
        <w:tc>
          <w:tcPr>
            <w:tcW w:w="1321" w:type="dxa"/>
            <w:tcBorders>
              <w:top w:val="nil"/>
              <w:left w:val="nil"/>
              <w:bottom w:val="nil"/>
              <w:right w:val="single" w:sz="4" w:space="0" w:color="auto"/>
            </w:tcBorders>
            <w:shd w:val="clear" w:color="auto" w:fill="auto"/>
            <w:noWrap/>
            <w:vAlign w:val="center"/>
            <w:hideMark/>
          </w:tcPr>
          <w:p w14:paraId="33BF179F"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790</w:t>
            </w:r>
          </w:p>
        </w:tc>
        <w:tc>
          <w:tcPr>
            <w:tcW w:w="934" w:type="dxa"/>
            <w:tcBorders>
              <w:top w:val="nil"/>
              <w:left w:val="nil"/>
              <w:bottom w:val="nil"/>
              <w:right w:val="single" w:sz="4" w:space="0" w:color="auto"/>
            </w:tcBorders>
            <w:shd w:val="clear" w:color="auto" w:fill="auto"/>
            <w:noWrap/>
            <w:vAlign w:val="center"/>
            <w:hideMark/>
          </w:tcPr>
          <w:p w14:paraId="44F9F379"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0.6</w:t>
            </w:r>
          </w:p>
        </w:tc>
        <w:tc>
          <w:tcPr>
            <w:tcW w:w="1321" w:type="dxa"/>
            <w:tcBorders>
              <w:top w:val="nil"/>
              <w:left w:val="nil"/>
              <w:bottom w:val="nil"/>
              <w:right w:val="single" w:sz="4" w:space="0" w:color="auto"/>
            </w:tcBorders>
            <w:shd w:val="clear" w:color="auto" w:fill="auto"/>
            <w:noWrap/>
            <w:vAlign w:val="center"/>
            <w:hideMark/>
          </w:tcPr>
          <w:p w14:paraId="43FE3216"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953" w:type="dxa"/>
            <w:tcBorders>
              <w:top w:val="nil"/>
              <w:left w:val="nil"/>
              <w:bottom w:val="nil"/>
              <w:right w:val="single" w:sz="4" w:space="0" w:color="auto"/>
            </w:tcBorders>
            <w:shd w:val="clear" w:color="auto" w:fill="auto"/>
            <w:noWrap/>
            <w:vAlign w:val="center"/>
            <w:hideMark/>
          </w:tcPr>
          <w:p w14:paraId="09D45AA0"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0.7</w:t>
            </w:r>
          </w:p>
        </w:tc>
        <w:tc>
          <w:tcPr>
            <w:tcW w:w="1446" w:type="dxa"/>
            <w:tcBorders>
              <w:top w:val="nil"/>
              <w:left w:val="nil"/>
              <w:bottom w:val="nil"/>
              <w:right w:val="single" w:sz="4" w:space="0" w:color="auto"/>
            </w:tcBorders>
            <w:shd w:val="clear" w:color="auto" w:fill="auto"/>
            <w:noWrap/>
            <w:vAlign w:val="center"/>
            <w:hideMark/>
          </w:tcPr>
          <w:p w14:paraId="32A55D6E"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0.3</w:t>
            </w:r>
          </w:p>
        </w:tc>
      </w:tr>
      <w:tr w:rsidR="002D6810" w:rsidRPr="00EE7A55" w14:paraId="2625994A" w14:textId="77777777" w:rsidTr="002D6810">
        <w:trPr>
          <w:trHeight w:val="301"/>
        </w:trPr>
        <w:tc>
          <w:tcPr>
            <w:tcW w:w="2075" w:type="dxa"/>
            <w:tcBorders>
              <w:top w:val="nil"/>
              <w:left w:val="single" w:sz="4" w:space="0" w:color="auto"/>
              <w:bottom w:val="nil"/>
              <w:right w:val="single" w:sz="4" w:space="0" w:color="auto"/>
            </w:tcBorders>
            <w:shd w:val="clear" w:color="auto" w:fill="auto"/>
            <w:noWrap/>
            <w:vAlign w:val="center"/>
            <w:hideMark/>
          </w:tcPr>
          <w:p w14:paraId="092D4FF6" w14:textId="1F501EEF"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Prominent</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Influent.</w:t>
            </w:r>
            <w:r>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mg</w:t>
            </w:r>
            <w:r>
              <w:rPr>
                <w:rFonts w:ascii="Calibri" w:eastAsia="Times New Roman" w:hAnsi="Calibri" w:cs="Calibri"/>
                <w:color w:val="000000"/>
                <w:sz w:val="18"/>
                <w:szCs w:val="18"/>
                <w:lang w:bidi="ar-SA"/>
              </w:rPr>
              <w:t>/</w:t>
            </w:r>
            <w:r w:rsidRPr="00EE7A55">
              <w:rPr>
                <w:rFonts w:ascii="Calibri" w:eastAsia="Times New Roman" w:hAnsi="Calibri" w:cs="Calibri"/>
                <w:color w:val="000000"/>
                <w:sz w:val="18"/>
                <w:szCs w:val="18"/>
                <w:lang w:bidi="ar-SA"/>
              </w:rPr>
              <w:t>L</w:t>
            </w:r>
            <w:r>
              <w:rPr>
                <w:rFonts w:ascii="Calibri" w:eastAsia="Times New Roman" w:hAnsi="Calibri" w:cs="Calibri"/>
                <w:color w:val="000000"/>
                <w:sz w:val="18"/>
                <w:szCs w:val="18"/>
                <w:lang w:bidi="ar-SA"/>
              </w:rPr>
              <w:t>)</w:t>
            </w:r>
          </w:p>
        </w:tc>
        <w:tc>
          <w:tcPr>
            <w:tcW w:w="1340" w:type="dxa"/>
            <w:tcBorders>
              <w:top w:val="nil"/>
              <w:left w:val="nil"/>
              <w:bottom w:val="nil"/>
              <w:right w:val="single" w:sz="4" w:space="0" w:color="auto"/>
            </w:tcBorders>
            <w:shd w:val="clear" w:color="auto" w:fill="auto"/>
            <w:noWrap/>
            <w:vAlign w:val="center"/>
            <w:hideMark/>
          </w:tcPr>
          <w:p w14:paraId="2A6153B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4,833</w:t>
            </w:r>
          </w:p>
        </w:tc>
        <w:tc>
          <w:tcPr>
            <w:tcW w:w="1321" w:type="dxa"/>
            <w:tcBorders>
              <w:top w:val="nil"/>
              <w:left w:val="nil"/>
              <w:bottom w:val="nil"/>
              <w:right w:val="single" w:sz="4" w:space="0" w:color="auto"/>
            </w:tcBorders>
            <w:shd w:val="clear" w:color="auto" w:fill="auto"/>
            <w:noWrap/>
            <w:vAlign w:val="center"/>
            <w:hideMark/>
          </w:tcPr>
          <w:p w14:paraId="72D5EBB9"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800</w:t>
            </w:r>
          </w:p>
        </w:tc>
        <w:tc>
          <w:tcPr>
            <w:tcW w:w="934" w:type="dxa"/>
            <w:tcBorders>
              <w:top w:val="nil"/>
              <w:left w:val="nil"/>
              <w:bottom w:val="nil"/>
              <w:right w:val="single" w:sz="4" w:space="0" w:color="auto"/>
            </w:tcBorders>
            <w:shd w:val="clear" w:color="auto" w:fill="auto"/>
            <w:noWrap/>
            <w:vAlign w:val="center"/>
            <w:hideMark/>
          </w:tcPr>
          <w:p w14:paraId="13C0FA4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0.9</w:t>
            </w:r>
          </w:p>
        </w:tc>
        <w:tc>
          <w:tcPr>
            <w:tcW w:w="1321" w:type="dxa"/>
            <w:tcBorders>
              <w:top w:val="nil"/>
              <w:left w:val="nil"/>
              <w:bottom w:val="nil"/>
              <w:right w:val="single" w:sz="4" w:space="0" w:color="auto"/>
            </w:tcBorders>
            <w:shd w:val="clear" w:color="auto" w:fill="auto"/>
            <w:noWrap/>
            <w:vAlign w:val="center"/>
            <w:hideMark/>
          </w:tcPr>
          <w:p w14:paraId="6D4EB9E1"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0.9</w:t>
            </w:r>
          </w:p>
        </w:tc>
        <w:tc>
          <w:tcPr>
            <w:tcW w:w="953" w:type="dxa"/>
            <w:tcBorders>
              <w:top w:val="nil"/>
              <w:left w:val="nil"/>
              <w:bottom w:val="nil"/>
              <w:right w:val="single" w:sz="4" w:space="0" w:color="auto"/>
            </w:tcBorders>
            <w:shd w:val="clear" w:color="auto" w:fill="auto"/>
            <w:noWrap/>
            <w:vAlign w:val="center"/>
            <w:hideMark/>
          </w:tcPr>
          <w:p w14:paraId="003DD425"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0.5</w:t>
            </w:r>
          </w:p>
        </w:tc>
        <w:tc>
          <w:tcPr>
            <w:tcW w:w="1446" w:type="dxa"/>
            <w:tcBorders>
              <w:top w:val="nil"/>
              <w:left w:val="nil"/>
              <w:bottom w:val="nil"/>
              <w:right w:val="single" w:sz="4" w:space="0" w:color="auto"/>
            </w:tcBorders>
            <w:shd w:val="clear" w:color="auto" w:fill="auto"/>
            <w:noWrap/>
            <w:vAlign w:val="center"/>
            <w:hideMark/>
          </w:tcPr>
          <w:p w14:paraId="5F003607"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0.2</w:t>
            </w:r>
          </w:p>
        </w:tc>
      </w:tr>
      <w:tr w:rsidR="002D6810" w:rsidRPr="00EE7A55" w14:paraId="3EB122A6" w14:textId="77777777" w:rsidTr="002D6810">
        <w:trPr>
          <w:trHeight w:val="301"/>
        </w:trPr>
        <w:tc>
          <w:tcPr>
            <w:tcW w:w="2075" w:type="dxa"/>
            <w:tcBorders>
              <w:top w:val="nil"/>
              <w:left w:val="single" w:sz="4" w:space="0" w:color="auto"/>
              <w:bottom w:val="single" w:sz="4" w:space="0" w:color="auto"/>
              <w:right w:val="single" w:sz="4" w:space="0" w:color="auto"/>
            </w:tcBorders>
            <w:shd w:val="clear" w:color="auto" w:fill="auto"/>
            <w:noWrap/>
            <w:vAlign w:val="center"/>
            <w:hideMark/>
          </w:tcPr>
          <w:p w14:paraId="0B767F95" w14:textId="0B2AB2C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Total</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Pump</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flow</w:t>
            </w:r>
            <w:r w:rsidR="00C259AC">
              <w:rPr>
                <w:rFonts w:ascii="Calibri" w:eastAsia="Times New Roman" w:hAnsi="Calibri" w:cs="Calibri"/>
                <w:color w:val="000000"/>
                <w:sz w:val="18"/>
                <w:szCs w:val="18"/>
                <w:lang w:bidi="ar-SA"/>
              </w:rPr>
              <w:t xml:space="preserve"> </w:t>
            </w:r>
            <w:r w:rsidRPr="00EE7A55">
              <w:rPr>
                <w:rFonts w:ascii="Calibri" w:eastAsia="Times New Roman" w:hAnsi="Calibri" w:cs="Calibri"/>
                <w:color w:val="000000"/>
                <w:sz w:val="18"/>
                <w:szCs w:val="18"/>
                <w:lang w:bidi="ar-SA"/>
              </w:rPr>
              <w:t>GPH</w:t>
            </w:r>
          </w:p>
        </w:tc>
        <w:tc>
          <w:tcPr>
            <w:tcW w:w="1340" w:type="dxa"/>
            <w:tcBorders>
              <w:top w:val="nil"/>
              <w:left w:val="nil"/>
              <w:bottom w:val="single" w:sz="4" w:space="0" w:color="auto"/>
              <w:right w:val="single" w:sz="4" w:space="0" w:color="auto"/>
            </w:tcBorders>
            <w:shd w:val="clear" w:color="auto" w:fill="auto"/>
            <w:noWrap/>
            <w:vAlign w:val="center"/>
            <w:hideMark/>
          </w:tcPr>
          <w:p w14:paraId="5C09267B"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4,832</w:t>
            </w:r>
          </w:p>
        </w:tc>
        <w:tc>
          <w:tcPr>
            <w:tcW w:w="1321" w:type="dxa"/>
            <w:tcBorders>
              <w:top w:val="nil"/>
              <w:left w:val="nil"/>
              <w:bottom w:val="single" w:sz="4" w:space="0" w:color="auto"/>
              <w:right w:val="single" w:sz="4" w:space="0" w:color="auto"/>
            </w:tcBorders>
            <w:shd w:val="clear" w:color="auto" w:fill="auto"/>
            <w:noWrap/>
            <w:vAlign w:val="center"/>
            <w:hideMark/>
          </w:tcPr>
          <w:p w14:paraId="66163517"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807</w:t>
            </w:r>
          </w:p>
        </w:tc>
        <w:tc>
          <w:tcPr>
            <w:tcW w:w="934" w:type="dxa"/>
            <w:tcBorders>
              <w:top w:val="nil"/>
              <w:left w:val="nil"/>
              <w:bottom w:val="single" w:sz="4" w:space="0" w:color="auto"/>
              <w:right w:val="single" w:sz="4" w:space="0" w:color="auto"/>
            </w:tcBorders>
            <w:shd w:val="clear" w:color="auto" w:fill="auto"/>
            <w:noWrap/>
            <w:vAlign w:val="center"/>
            <w:hideMark/>
          </w:tcPr>
          <w:p w14:paraId="7CFFAF95"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17.1</w:t>
            </w:r>
          </w:p>
        </w:tc>
        <w:tc>
          <w:tcPr>
            <w:tcW w:w="1321" w:type="dxa"/>
            <w:tcBorders>
              <w:top w:val="nil"/>
              <w:left w:val="nil"/>
              <w:bottom w:val="single" w:sz="4" w:space="0" w:color="auto"/>
              <w:right w:val="single" w:sz="4" w:space="0" w:color="auto"/>
            </w:tcBorders>
            <w:shd w:val="clear" w:color="auto" w:fill="auto"/>
            <w:noWrap/>
            <w:vAlign w:val="center"/>
            <w:hideMark/>
          </w:tcPr>
          <w:p w14:paraId="77FFED79"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15.0</w:t>
            </w:r>
          </w:p>
        </w:tc>
        <w:tc>
          <w:tcPr>
            <w:tcW w:w="953" w:type="dxa"/>
            <w:tcBorders>
              <w:top w:val="nil"/>
              <w:left w:val="nil"/>
              <w:bottom w:val="single" w:sz="4" w:space="0" w:color="auto"/>
              <w:right w:val="single" w:sz="4" w:space="0" w:color="auto"/>
            </w:tcBorders>
            <w:shd w:val="clear" w:color="auto" w:fill="auto"/>
            <w:noWrap/>
            <w:vAlign w:val="center"/>
            <w:hideMark/>
          </w:tcPr>
          <w:p w14:paraId="30462F06"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11.7</w:t>
            </w:r>
          </w:p>
        </w:tc>
        <w:tc>
          <w:tcPr>
            <w:tcW w:w="1446" w:type="dxa"/>
            <w:tcBorders>
              <w:top w:val="nil"/>
              <w:left w:val="nil"/>
              <w:bottom w:val="single" w:sz="4" w:space="0" w:color="auto"/>
              <w:right w:val="single" w:sz="4" w:space="0" w:color="auto"/>
            </w:tcBorders>
            <w:shd w:val="clear" w:color="auto" w:fill="auto"/>
            <w:noWrap/>
            <w:vAlign w:val="center"/>
            <w:hideMark/>
          </w:tcPr>
          <w:p w14:paraId="0F86BA98" w14:textId="77777777" w:rsidR="002D6810" w:rsidRPr="00EE7A55" w:rsidRDefault="002D6810" w:rsidP="002D6810">
            <w:pPr>
              <w:spacing w:after="0"/>
              <w:jc w:val="center"/>
              <w:rPr>
                <w:rFonts w:ascii="Calibri" w:eastAsia="Times New Roman" w:hAnsi="Calibri" w:cs="Calibri"/>
                <w:color w:val="000000"/>
                <w:sz w:val="18"/>
                <w:szCs w:val="18"/>
                <w:lang w:bidi="ar-SA"/>
              </w:rPr>
            </w:pPr>
            <w:r w:rsidRPr="00EE7A55">
              <w:rPr>
                <w:rFonts w:ascii="Calibri" w:eastAsia="Times New Roman" w:hAnsi="Calibri" w:cs="Calibri"/>
                <w:color w:val="000000"/>
                <w:sz w:val="18"/>
                <w:szCs w:val="18"/>
                <w:lang w:bidi="ar-SA"/>
              </w:rPr>
              <w:t>8.3</w:t>
            </w:r>
          </w:p>
        </w:tc>
      </w:tr>
    </w:tbl>
    <w:p w14:paraId="2C8B1472" w14:textId="77777777" w:rsidR="002D6810" w:rsidRPr="00355048" w:rsidRDefault="002D6810" w:rsidP="002D6810">
      <w:pPr>
        <w:pStyle w:val="LFTBody"/>
        <w:spacing w:after="0" w:line="240" w:lineRule="auto"/>
        <w:rPr>
          <w:sz w:val="18"/>
          <w:szCs w:val="18"/>
        </w:rPr>
      </w:pPr>
      <w:r w:rsidRPr="00355048">
        <w:rPr>
          <w:sz w:val="18"/>
          <w:szCs w:val="18"/>
        </w:rPr>
        <w:t>[1] – Entire dataset for process logs were collected and summarized for the periods 8/3/2016 - 12/16/2019.</w:t>
      </w:r>
      <w:r>
        <w:rPr>
          <w:sz w:val="18"/>
          <w:szCs w:val="18"/>
        </w:rPr>
        <w:t xml:space="preserve"> </w:t>
      </w:r>
      <w:r w:rsidRPr="00355048">
        <w:rPr>
          <w:sz w:val="18"/>
          <w:szCs w:val="18"/>
        </w:rPr>
        <w:t xml:space="preserve">Process log data were only collected for specific chlorine events, the dates of these events </w:t>
      </w:r>
    </w:p>
    <w:p w14:paraId="2E79633B" w14:textId="1496EBAC" w:rsidR="002D6810" w:rsidRPr="00E87E88" w:rsidRDefault="002D6810" w:rsidP="00E87E88">
      <w:pPr>
        <w:pStyle w:val="LFTBody"/>
        <w:spacing w:after="0" w:line="240" w:lineRule="auto"/>
        <w:rPr>
          <w:sz w:val="18"/>
          <w:szCs w:val="18"/>
        </w:rPr>
      </w:pPr>
      <w:r w:rsidRPr="00355048">
        <w:rPr>
          <w:sz w:val="18"/>
          <w:szCs w:val="18"/>
        </w:rPr>
        <w:t>[2] – Period of Performance that overlaps with dataset includes 9/18/2016 – 11/1/2016</w:t>
      </w:r>
    </w:p>
    <w:p w14:paraId="65EA8141" w14:textId="77777777" w:rsidR="00835DC9" w:rsidRDefault="00835DC9" w:rsidP="00E87E88">
      <w:pPr>
        <w:pStyle w:val="LFTHeading2"/>
      </w:pPr>
      <w:bookmarkStart w:id="119" w:name="_Toc53366685"/>
    </w:p>
    <w:p w14:paraId="1F545D41" w14:textId="0E4AC815" w:rsidR="002D6810" w:rsidRDefault="00697A0E" w:rsidP="00E87E88">
      <w:pPr>
        <w:pStyle w:val="LFTHeading2"/>
      </w:pPr>
      <w:r>
        <w:t>2.</w:t>
      </w:r>
      <w:r w:rsidR="002D6810">
        <w:t>4 Visy Paper Data</w:t>
      </w:r>
      <w:bookmarkEnd w:id="119"/>
    </w:p>
    <w:p w14:paraId="028A5418" w14:textId="30E57338" w:rsidR="002D6810" w:rsidRPr="00A53D4C" w:rsidRDefault="002D6810" w:rsidP="002D6810">
      <w:pPr>
        <w:pStyle w:val="LFTBody"/>
      </w:pPr>
      <w:r>
        <w:t xml:space="preserve">The </w:t>
      </w:r>
      <w:r w:rsidRPr="00966183">
        <w:t>Port Richmond W</w:t>
      </w:r>
      <w:r>
        <w:t xml:space="preserve">RRF </w:t>
      </w:r>
      <w:r w:rsidRPr="00966183">
        <w:t>receives waste</w:t>
      </w:r>
      <w:r w:rsidR="00E87E88">
        <w:t>water</w:t>
      </w:r>
      <w:r w:rsidRPr="00966183">
        <w:t xml:space="preserve"> from a paper </w:t>
      </w:r>
      <w:r w:rsidR="00E87E88">
        <w:t xml:space="preserve">processing/recycling facility </w:t>
      </w:r>
      <w:r w:rsidRPr="00966183">
        <w:t xml:space="preserve">in Staten Island. Industrial waste has the potential to affect the quality and characteristics of sewage and can </w:t>
      </w:r>
      <w:r>
        <w:t xml:space="preserve">affect treatability, including disinfection. </w:t>
      </w:r>
      <w:r w:rsidR="00697A0E">
        <w:t>D</w:t>
      </w:r>
      <w:r>
        <w:t xml:space="preserve">ata characterizing this facility’s </w:t>
      </w:r>
      <w:r w:rsidR="00BA7669">
        <w:t xml:space="preserve">wastewater </w:t>
      </w:r>
      <w:r>
        <w:t>was provided for the period of 1/1/2018 – 4/30/2019</w:t>
      </w:r>
      <w:r w:rsidR="007A0301">
        <w:t xml:space="preserve"> and included daily flows, weekly BOD and CBOD grab samples, and sporadic results for other analytical parameters. </w:t>
      </w:r>
      <w:r>
        <w:t xml:space="preserve">The list of parameters and simple statistics are summarized in </w:t>
      </w:r>
      <w:r>
        <w:rPr>
          <w:b/>
          <w:bCs/>
        </w:rPr>
        <w:t xml:space="preserve">Table </w:t>
      </w:r>
      <w:r w:rsidR="00BA7669">
        <w:rPr>
          <w:b/>
          <w:bCs/>
        </w:rPr>
        <w:t>2</w:t>
      </w:r>
      <w:r>
        <w:rPr>
          <w:b/>
          <w:bCs/>
        </w:rPr>
        <w:t>-</w:t>
      </w:r>
      <w:r w:rsidR="00BA7669">
        <w:rPr>
          <w:b/>
          <w:bCs/>
        </w:rPr>
        <w:t>5</w:t>
      </w:r>
      <w:r>
        <w:rPr>
          <w:b/>
          <w:bCs/>
        </w:rPr>
        <w:t xml:space="preserve">. </w:t>
      </w:r>
    </w:p>
    <w:p w14:paraId="0FC8E028" w14:textId="0FC36689" w:rsidR="002D6810" w:rsidRPr="00966183" w:rsidRDefault="002D6810" w:rsidP="002D6810">
      <w:pPr>
        <w:pStyle w:val="LFTTableTitle"/>
      </w:pPr>
      <w:r>
        <w:t xml:space="preserve"> </w:t>
      </w:r>
      <w:bookmarkStart w:id="120" w:name="_Toc53483989"/>
      <w:r>
        <w:t xml:space="preserve">Table </w:t>
      </w:r>
      <w:r w:rsidR="00BA7669">
        <w:t>2-5</w:t>
      </w:r>
      <w:r>
        <w:t xml:space="preserve"> Visy Paper Discharge Characteristics</w:t>
      </w:r>
      <w:bookmarkEnd w:id="120"/>
    </w:p>
    <w:tbl>
      <w:tblPr>
        <w:tblW w:w="7960" w:type="dxa"/>
        <w:tblLook w:val="04A0" w:firstRow="1" w:lastRow="0" w:firstColumn="1" w:lastColumn="0" w:noHBand="0" w:noVBand="1"/>
      </w:tblPr>
      <w:tblGrid>
        <w:gridCol w:w="4480"/>
        <w:gridCol w:w="1120"/>
        <w:gridCol w:w="820"/>
        <w:gridCol w:w="1540"/>
      </w:tblGrid>
      <w:tr w:rsidR="002D6810" w:rsidRPr="00016320" w14:paraId="58BF449D" w14:textId="77777777" w:rsidTr="00835DC9">
        <w:trPr>
          <w:trHeight w:val="300"/>
          <w:tblHeader/>
        </w:trPr>
        <w:tc>
          <w:tcPr>
            <w:tcW w:w="4480" w:type="dxa"/>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284C244B" w14:textId="77777777" w:rsidR="002D6810" w:rsidRPr="00016320" w:rsidRDefault="002D6810" w:rsidP="002D6810">
            <w:pPr>
              <w:pStyle w:val="LFTTableHeader1"/>
              <w:rPr>
                <w:lang w:bidi="ar-SA"/>
              </w:rPr>
            </w:pPr>
            <w:r w:rsidRPr="00016320">
              <w:rPr>
                <w:lang w:bidi="ar-SA"/>
              </w:rPr>
              <w:t>Parameter</w:t>
            </w:r>
            <w:r w:rsidRPr="00866A37">
              <w:rPr>
                <w:vertAlign w:val="superscript"/>
                <w:lang w:bidi="ar-SA"/>
              </w:rPr>
              <w:t>[1]</w:t>
            </w:r>
          </w:p>
        </w:tc>
        <w:tc>
          <w:tcPr>
            <w:tcW w:w="112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0C191FD9" w14:textId="77777777" w:rsidR="002D6810" w:rsidRPr="00016320" w:rsidRDefault="002D6810" w:rsidP="002D6810">
            <w:pPr>
              <w:pStyle w:val="LFTTableHeader1"/>
              <w:rPr>
                <w:lang w:bidi="ar-SA"/>
              </w:rPr>
            </w:pPr>
            <w:r w:rsidRPr="00016320">
              <w:rPr>
                <w:lang w:bidi="ar-SA"/>
              </w:rPr>
              <w:t>Sample Count</w:t>
            </w:r>
          </w:p>
        </w:tc>
        <w:tc>
          <w:tcPr>
            <w:tcW w:w="82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3AE79010" w14:textId="77777777" w:rsidR="002D6810" w:rsidRPr="00016320" w:rsidRDefault="002D6810" w:rsidP="002D6810">
            <w:pPr>
              <w:pStyle w:val="LFTTableHeader1"/>
              <w:rPr>
                <w:lang w:bidi="ar-SA"/>
              </w:rPr>
            </w:pPr>
            <w:r w:rsidRPr="00016320">
              <w:rPr>
                <w:lang w:bidi="ar-SA"/>
              </w:rPr>
              <w:t>Mean</w:t>
            </w:r>
          </w:p>
        </w:tc>
        <w:tc>
          <w:tcPr>
            <w:tcW w:w="154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608E938C" w14:textId="77777777" w:rsidR="002D6810" w:rsidRPr="00016320" w:rsidRDefault="002D6810" w:rsidP="002D6810">
            <w:pPr>
              <w:pStyle w:val="LFTTableHeader1"/>
              <w:rPr>
                <w:lang w:bidi="ar-SA"/>
              </w:rPr>
            </w:pPr>
            <w:r w:rsidRPr="00016320">
              <w:rPr>
                <w:lang w:bidi="ar-SA"/>
              </w:rPr>
              <w:t>Standard Deviation</w:t>
            </w:r>
          </w:p>
        </w:tc>
      </w:tr>
      <w:tr w:rsidR="002D6810" w:rsidRPr="00016320" w14:paraId="2473A775"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3CB8244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Benzene</w:t>
            </w:r>
            <w:r>
              <w:rPr>
                <w:rFonts w:ascii="Calibri" w:eastAsia="Times New Roman" w:hAnsi="Calibri" w:cs="Calibri"/>
                <w:color w:val="000000"/>
                <w:sz w:val="18"/>
                <w:szCs w:val="18"/>
                <w:lang w:bidi="ar-SA"/>
              </w:rPr>
              <w:t xml:space="preserve"> (</w:t>
            </w:r>
            <w:proofErr w:type="spellStart"/>
            <w:r w:rsidRPr="00016320">
              <w:rPr>
                <w:rFonts w:ascii="Calibri" w:eastAsia="Times New Roman" w:hAnsi="Calibri" w:cs="Calibri"/>
                <w:color w:val="000000"/>
                <w:sz w:val="18"/>
                <w:szCs w:val="18"/>
                <w:lang w:bidi="ar-SA"/>
              </w:rPr>
              <w:t>Lbs</w:t>
            </w:r>
            <w:proofErr w:type="spellEnd"/>
            <w:r w:rsidRPr="00016320">
              <w:rPr>
                <w:rFonts w:ascii="Calibri" w:eastAsia="Times New Roman" w:hAnsi="Calibri" w:cs="Calibri"/>
                <w:color w:val="000000"/>
                <w:sz w:val="18"/>
                <w:szCs w:val="18"/>
                <w:lang w:bidi="ar-SA"/>
              </w:rPr>
              <w:t>/Day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7F55CC67"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w:t>
            </w:r>
          </w:p>
        </w:tc>
        <w:tc>
          <w:tcPr>
            <w:tcW w:w="820" w:type="dxa"/>
            <w:tcBorders>
              <w:top w:val="nil"/>
              <w:left w:val="nil"/>
              <w:bottom w:val="nil"/>
              <w:right w:val="single" w:sz="4" w:space="0" w:color="auto"/>
            </w:tcBorders>
            <w:shd w:val="clear" w:color="auto" w:fill="auto"/>
            <w:noWrap/>
            <w:vAlign w:val="center"/>
            <w:hideMark/>
          </w:tcPr>
          <w:p w14:paraId="198F863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25,457</w:t>
            </w:r>
          </w:p>
        </w:tc>
        <w:tc>
          <w:tcPr>
            <w:tcW w:w="1540" w:type="dxa"/>
            <w:tcBorders>
              <w:top w:val="nil"/>
              <w:left w:val="nil"/>
              <w:bottom w:val="nil"/>
              <w:right w:val="single" w:sz="4" w:space="0" w:color="auto"/>
            </w:tcBorders>
            <w:shd w:val="clear" w:color="auto" w:fill="auto"/>
            <w:noWrap/>
            <w:vAlign w:val="center"/>
            <w:hideMark/>
          </w:tcPr>
          <w:p w14:paraId="321D2DD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w:t>
            </w:r>
          </w:p>
        </w:tc>
      </w:tr>
      <w:tr w:rsidR="002D6810" w:rsidRPr="00016320" w14:paraId="63F8D023"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03EC0900"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Biochemical Oxygen Demand</w:t>
            </w:r>
            <w:r>
              <w:rPr>
                <w:rFonts w:ascii="Calibri" w:eastAsia="Times New Roman" w:hAnsi="Calibri" w:cs="Calibri"/>
                <w:color w:val="000000"/>
                <w:sz w:val="18"/>
                <w:szCs w:val="18"/>
                <w:lang w:bidi="ar-SA"/>
              </w:rPr>
              <w:t xml:space="preserve"> (</w:t>
            </w:r>
            <w:proofErr w:type="spellStart"/>
            <w:r w:rsidRPr="00016320">
              <w:rPr>
                <w:rFonts w:ascii="Calibri" w:eastAsia="Times New Roman" w:hAnsi="Calibri" w:cs="Calibri"/>
                <w:color w:val="000000"/>
                <w:sz w:val="18"/>
                <w:szCs w:val="18"/>
                <w:lang w:bidi="ar-SA"/>
              </w:rPr>
              <w:t>Lbs</w:t>
            </w:r>
            <w:proofErr w:type="spellEnd"/>
            <w:r w:rsidRPr="00016320">
              <w:rPr>
                <w:rFonts w:ascii="Calibri" w:eastAsia="Times New Roman" w:hAnsi="Calibri" w:cs="Calibri"/>
                <w:color w:val="000000"/>
                <w:sz w:val="18"/>
                <w:szCs w:val="18"/>
                <w:lang w:bidi="ar-SA"/>
              </w:rPr>
              <w:t>/Day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1122022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66</w:t>
            </w:r>
          </w:p>
        </w:tc>
        <w:tc>
          <w:tcPr>
            <w:tcW w:w="820" w:type="dxa"/>
            <w:tcBorders>
              <w:top w:val="nil"/>
              <w:left w:val="nil"/>
              <w:bottom w:val="nil"/>
              <w:right w:val="single" w:sz="4" w:space="0" w:color="auto"/>
            </w:tcBorders>
            <w:shd w:val="clear" w:color="auto" w:fill="auto"/>
            <w:noWrap/>
            <w:vAlign w:val="center"/>
            <w:hideMark/>
          </w:tcPr>
          <w:p w14:paraId="60B9014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34,168</w:t>
            </w:r>
          </w:p>
        </w:tc>
        <w:tc>
          <w:tcPr>
            <w:tcW w:w="1540" w:type="dxa"/>
            <w:tcBorders>
              <w:top w:val="nil"/>
              <w:left w:val="nil"/>
              <w:bottom w:val="nil"/>
              <w:right w:val="single" w:sz="4" w:space="0" w:color="auto"/>
            </w:tcBorders>
            <w:shd w:val="clear" w:color="auto" w:fill="auto"/>
            <w:noWrap/>
            <w:vAlign w:val="center"/>
            <w:hideMark/>
          </w:tcPr>
          <w:p w14:paraId="3474128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9,497.3</w:t>
            </w:r>
          </w:p>
        </w:tc>
      </w:tr>
      <w:tr w:rsidR="002D6810" w:rsidRPr="00016320" w14:paraId="4D48C512"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5B55C6E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Cadmium</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04BC4CE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7</w:t>
            </w:r>
          </w:p>
        </w:tc>
        <w:tc>
          <w:tcPr>
            <w:tcW w:w="820" w:type="dxa"/>
            <w:tcBorders>
              <w:top w:val="nil"/>
              <w:left w:val="nil"/>
              <w:bottom w:val="nil"/>
              <w:right w:val="single" w:sz="4" w:space="0" w:color="auto"/>
            </w:tcBorders>
            <w:shd w:val="clear" w:color="auto" w:fill="auto"/>
            <w:noWrap/>
            <w:vAlign w:val="center"/>
            <w:hideMark/>
          </w:tcPr>
          <w:p w14:paraId="46DE401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574D587E"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00E74257"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7BBD219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Carbonaceous Biochemical Oxygen Demand</w:t>
            </w:r>
            <w:r>
              <w:rPr>
                <w:rFonts w:ascii="Calibri" w:eastAsia="Times New Roman" w:hAnsi="Calibri" w:cs="Calibri"/>
                <w:color w:val="000000"/>
                <w:sz w:val="18"/>
                <w:szCs w:val="18"/>
                <w:lang w:bidi="ar-SA"/>
              </w:rPr>
              <w:t xml:space="preserve"> (</w:t>
            </w:r>
            <w:proofErr w:type="spellStart"/>
            <w:r w:rsidRPr="00016320">
              <w:rPr>
                <w:rFonts w:ascii="Calibri" w:eastAsia="Times New Roman" w:hAnsi="Calibri" w:cs="Calibri"/>
                <w:color w:val="000000"/>
                <w:sz w:val="18"/>
                <w:szCs w:val="18"/>
                <w:lang w:bidi="ar-SA"/>
              </w:rPr>
              <w:t>Lbs</w:t>
            </w:r>
            <w:proofErr w:type="spellEnd"/>
            <w:r w:rsidRPr="00016320">
              <w:rPr>
                <w:rFonts w:ascii="Calibri" w:eastAsia="Times New Roman" w:hAnsi="Calibri" w:cs="Calibri"/>
                <w:color w:val="000000"/>
                <w:sz w:val="18"/>
                <w:szCs w:val="18"/>
                <w:lang w:bidi="ar-SA"/>
              </w:rPr>
              <w:t>/Day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21BDDCA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66</w:t>
            </w:r>
          </w:p>
        </w:tc>
        <w:tc>
          <w:tcPr>
            <w:tcW w:w="820" w:type="dxa"/>
            <w:tcBorders>
              <w:top w:val="nil"/>
              <w:left w:val="nil"/>
              <w:bottom w:val="nil"/>
              <w:right w:val="single" w:sz="4" w:space="0" w:color="auto"/>
            </w:tcBorders>
            <w:shd w:val="clear" w:color="auto" w:fill="auto"/>
            <w:noWrap/>
            <w:vAlign w:val="center"/>
            <w:hideMark/>
          </w:tcPr>
          <w:p w14:paraId="0BC7651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31,921</w:t>
            </w:r>
          </w:p>
        </w:tc>
        <w:tc>
          <w:tcPr>
            <w:tcW w:w="1540" w:type="dxa"/>
            <w:tcBorders>
              <w:top w:val="nil"/>
              <w:left w:val="nil"/>
              <w:bottom w:val="nil"/>
              <w:right w:val="single" w:sz="4" w:space="0" w:color="auto"/>
            </w:tcBorders>
            <w:shd w:val="clear" w:color="auto" w:fill="auto"/>
            <w:noWrap/>
            <w:vAlign w:val="center"/>
            <w:hideMark/>
          </w:tcPr>
          <w:p w14:paraId="7B7CE19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8,268.8</w:t>
            </w:r>
          </w:p>
        </w:tc>
      </w:tr>
      <w:tr w:rsidR="002D6810" w:rsidRPr="00016320" w14:paraId="24BC7A27"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42E8A70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Chromium (Hexavalent)</w:t>
            </w:r>
            <w:r>
              <w:rPr>
                <w:rFonts w:ascii="Calibri" w:eastAsia="Times New Roman" w:hAnsi="Calibri" w:cs="Calibri"/>
                <w:color w:val="000000"/>
                <w:sz w:val="18"/>
                <w:szCs w:val="18"/>
                <w:lang w:bidi="ar-SA"/>
              </w:rPr>
              <w:t>(</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725D4DF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7</w:t>
            </w:r>
          </w:p>
        </w:tc>
        <w:tc>
          <w:tcPr>
            <w:tcW w:w="820" w:type="dxa"/>
            <w:tcBorders>
              <w:top w:val="nil"/>
              <w:left w:val="nil"/>
              <w:bottom w:val="nil"/>
              <w:right w:val="single" w:sz="4" w:space="0" w:color="auto"/>
            </w:tcBorders>
            <w:shd w:val="clear" w:color="auto" w:fill="auto"/>
            <w:noWrap/>
            <w:vAlign w:val="center"/>
            <w:hideMark/>
          </w:tcPr>
          <w:p w14:paraId="0085543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w:t>
            </w:r>
          </w:p>
        </w:tc>
        <w:tc>
          <w:tcPr>
            <w:tcW w:w="1540" w:type="dxa"/>
            <w:tcBorders>
              <w:top w:val="nil"/>
              <w:left w:val="nil"/>
              <w:bottom w:val="nil"/>
              <w:right w:val="single" w:sz="4" w:space="0" w:color="auto"/>
            </w:tcBorders>
            <w:shd w:val="clear" w:color="auto" w:fill="auto"/>
            <w:noWrap/>
            <w:vAlign w:val="center"/>
            <w:hideMark/>
          </w:tcPr>
          <w:p w14:paraId="15FCF7D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1.9</w:t>
            </w:r>
          </w:p>
        </w:tc>
      </w:tr>
      <w:tr w:rsidR="002D6810" w:rsidRPr="00016320" w14:paraId="7450F583"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6DA6EBFD"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Chromium (Total)</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37B84BD9"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34429A8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7A2EE69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4D69F951"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60E78784"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Copper</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2D46C69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0F3C8CE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20F761A7"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4A403646"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758E745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Cyanide (Total)</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7512E8C0"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9</w:t>
            </w:r>
          </w:p>
        </w:tc>
        <w:tc>
          <w:tcPr>
            <w:tcW w:w="820" w:type="dxa"/>
            <w:tcBorders>
              <w:top w:val="nil"/>
              <w:left w:val="nil"/>
              <w:bottom w:val="nil"/>
              <w:right w:val="single" w:sz="4" w:space="0" w:color="auto"/>
            </w:tcBorders>
            <w:shd w:val="clear" w:color="auto" w:fill="auto"/>
            <w:noWrap/>
            <w:vAlign w:val="center"/>
            <w:hideMark/>
          </w:tcPr>
          <w:p w14:paraId="71780D5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25A51C6D"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2E153A19"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1C6EE982" w14:textId="39B1E7B2" w:rsidR="002D6810" w:rsidRPr="00016320" w:rsidRDefault="00BC152D" w:rsidP="002D6810">
            <w:pPr>
              <w:spacing w:after="0"/>
              <w:jc w:val="center"/>
              <w:rPr>
                <w:rFonts w:ascii="Calibri" w:eastAsia="Times New Roman" w:hAnsi="Calibri" w:cs="Calibri"/>
                <w:color w:val="000000"/>
                <w:sz w:val="18"/>
                <w:szCs w:val="18"/>
                <w:lang w:bidi="ar-SA"/>
              </w:rPr>
            </w:pPr>
            <w:r w:rsidRPr="006401CE">
              <w:rPr>
                <w:rFonts w:ascii="Calibri" w:eastAsia="Times New Roman" w:hAnsi="Calibri" w:cs="Calibri"/>
                <w:color w:val="FF0000"/>
                <w:sz w:val="18"/>
                <w:szCs w:val="18"/>
                <w:lang w:bidi="ar-SA"/>
              </w:rPr>
              <w:t xml:space="preserve">Daily </w:t>
            </w:r>
            <w:r w:rsidR="002D6810" w:rsidRPr="00016320">
              <w:rPr>
                <w:rFonts w:ascii="Calibri" w:eastAsia="Times New Roman" w:hAnsi="Calibri" w:cs="Calibri"/>
                <w:color w:val="000000"/>
                <w:sz w:val="18"/>
                <w:szCs w:val="18"/>
                <w:lang w:bidi="ar-SA"/>
              </w:rPr>
              <w:t>Flow</w:t>
            </w:r>
            <w:r w:rsidR="002D6810">
              <w:rPr>
                <w:rFonts w:ascii="Calibri" w:eastAsia="Times New Roman" w:hAnsi="Calibri" w:cs="Calibri"/>
                <w:color w:val="000000"/>
                <w:sz w:val="18"/>
                <w:szCs w:val="18"/>
                <w:lang w:bidi="ar-SA"/>
              </w:rPr>
              <w:t xml:space="preserve"> (</w:t>
            </w:r>
            <w:r w:rsidR="002D6810" w:rsidRPr="00016320">
              <w:rPr>
                <w:rFonts w:ascii="Calibri" w:eastAsia="Times New Roman" w:hAnsi="Calibri" w:cs="Calibri"/>
                <w:color w:val="000000"/>
                <w:sz w:val="18"/>
                <w:szCs w:val="18"/>
                <w:lang w:bidi="ar-SA"/>
              </w:rPr>
              <w:t>GPD</w:t>
            </w:r>
            <w:r w:rsidR="002D6810">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6600DE0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512</w:t>
            </w:r>
          </w:p>
        </w:tc>
        <w:tc>
          <w:tcPr>
            <w:tcW w:w="820" w:type="dxa"/>
            <w:tcBorders>
              <w:top w:val="nil"/>
              <w:left w:val="nil"/>
              <w:bottom w:val="nil"/>
              <w:right w:val="single" w:sz="4" w:space="0" w:color="auto"/>
            </w:tcBorders>
            <w:shd w:val="clear" w:color="auto" w:fill="auto"/>
            <w:noWrap/>
            <w:vAlign w:val="center"/>
            <w:hideMark/>
          </w:tcPr>
          <w:p w14:paraId="4A532037"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625,485</w:t>
            </w:r>
          </w:p>
        </w:tc>
        <w:tc>
          <w:tcPr>
            <w:tcW w:w="1540" w:type="dxa"/>
            <w:tcBorders>
              <w:top w:val="nil"/>
              <w:left w:val="nil"/>
              <w:bottom w:val="nil"/>
              <w:right w:val="single" w:sz="4" w:space="0" w:color="auto"/>
            </w:tcBorders>
            <w:shd w:val="clear" w:color="auto" w:fill="auto"/>
            <w:noWrap/>
            <w:vAlign w:val="center"/>
            <w:hideMark/>
          </w:tcPr>
          <w:p w14:paraId="7207BE1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139,416.8</w:t>
            </w:r>
          </w:p>
        </w:tc>
      </w:tr>
      <w:tr w:rsidR="002D6810" w:rsidRPr="00016320" w14:paraId="38A62B66"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7F62A9B8"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Lead</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0715F37B"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702A5E1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2467AEB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751B01F6"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59DBB32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Mercury</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5C73F957"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68315E3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48F8352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324AFB81"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2827257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Molybdenum</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00D42943"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663F8E3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2F3F812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66E60E98"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019F5624"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Nickel</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58B84120"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nil"/>
              <w:right w:val="single" w:sz="4" w:space="0" w:color="auto"/>
            </w:tcBorders>
            <w:shd w:val="clear" w:color="auto" w:fill="auto"/>
            <w:noWrap/>
            <w:vAlign w:val="center"/>
            <w:hideMark/>
          </w:tcPr>
          <w:p w14:paraId="2FA73C3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3DBF171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63FD212E"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22CAC85E"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Non-Polar Material</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58758E3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80</w:t>
            </w:r>
          </w:p>
        </w:tc>
        <w:tc>
          <w:tcPr>
            <w:tcW w:w="820" w:type="dxa"/>
            <w:tcBorders>
              <w:top w:val="nil"/>
              <w:left w:val="nil"/>
              <w:bottom w:val="nil"/>
              <w:right w:val="single" w:sz="4" w:space="0" w:color="auto"/>
            </w:tcBorders>
            <w:shd w:val="clear" w:color="auto" w:fill="auto"/>
            <w:noWrap/>
            <w:vAlign w:val="center"/>
            <w:hideMark/>
          </w:tcPr>
          <w:p w14:paraId="30DEE76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2</w:t>
            </w:r>
          </w:p>
        </w:tc>
        <w:tc>
          <w:tcPr>
            <w:tcW w:w="1540" w:type="dxa"/>
            <w:tcBorders>
              <w:top w:val="nil"/>
              <w:left w:val="nil"/>
              <w:bottom w:val="nil"/>
              <w:right w:val="single" w:sz="4" w:space="0" w:color="auto"/>
            </w:tcBorders>
            <w:shd w:val="clear" w:color="auto" w:fill="auto"/>
            <w:noWrap/>
            <w:vAlign w:val="center"/>
            <w:hideMark/>
          </w:tcPr>
          <w:p w14:paraId="725FE5BB"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0.3</w:t>
            </w:r>
          </w:p>
        </w:tc>
      </w:tr>
      <w:tr w:rsidR="002D6810" w:rsidRPr="00016320" w14:paraId="71FE9BC5"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00EED16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Oil and Grease</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64E53C2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84</w:t>
            </w:r>
          </w:p>
        </w:tc>
        <w:tc>
          <w:tcPr>
            <w:tcW w:w="820" w:type="dxa"/>
            <w:tcBorders>
              <w:top w:val="nil"/>
              <w:left w:val="nil"/>
              <w:bottom w:val="nil"/>
              <w:right w:val="single" w:sz="4" w:space="0" w:color="auto"/>
            </w:tcBorders>
            <w:shd w:val="clear" w:color="auto" w:fill="auto"/>
            <w:noWrap/>
            <w:vAlign w:val="center"/>
            <w:hideMark/>
          </w:tcPr>
          <w:p w14:paraId="4940AFA8"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2</w:t>
            </w:r>
          </w:p>
        </w:tc>
        <w:tc>
          <w:tcPr>
            <w:tcW w:w="1540" w:type="dxa"/>
            <w:tcBorders>
              <w:top w:val="nil"/>
              <w:left w:val="nil"/>
              <w:bottom w:val="nil"/>
              <w:right w:val="single" w:sz="4" w:space="0" w:color="auto"/>
            </w:tcBorders>
            <w:shd w:val="clear" w:color="auto" w:fill="auto"/>
            <w:noWrap/>
            <w:vAlign w:val="center"/>
            <w:hideMark/>
          </w:tcPr>
          <w:p w14:paraId="519F940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0.9</w:t>
            </w:r>
          </w:p>
        </w:tc>
      </w:tr>
      <w:tr w:rsidR="002D6810" w:rsidRPr="00016320" w14:paraId="7943032D"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4FAABC7E"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Silver</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640E053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7</w:t>
            </w:r>
          </w:p>
        </w:tc>
        <w:tc>
          <w:tcPr>
            <w:tcW w:w="820" w:type="dxa"/>
            <w:tcBorders>
              <w:top w:val="nil"/>
              <w:left w:val="nil"/>
              <w:bottom w:val="nil"/>
              <w:right w:val="single" w:sz="4" w:space="0" w:color="auto"/>
            </w:tcBorders>
            <w:shd w:val="clear" w:color="auto" w:fill="auto"/>
            <w:noWrap/>
            <w:vAlign w:val="center"/>
            <w:hideMark/>
          </w:tcPr>
          <w:p w14:paraId="08EAE7D9"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nil"/>
              <w:right w:val="single" w:sz="4" w:space="0" w:color="auto"/>
            </w:tcBorders>
            <w:shd w:val="clear" w:color="auto" w:fill="auto"/>
            <w:noWrap/>
            <w:vAlign w:val="center"/>
            <w:hideMark/>
          </w:tcPr>
          <w:p w14:paraId="36CD33A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0.0</w:t>
            </w:r>
          </w:p>
        </w:tc>
      </w:tr>
      <w:tr w:rsidR="002D6810" w:rsidRPr="00016320" w14:paraId="518E9CD6"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1ADDC51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Sulfates</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48DDF06C"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w:t>
            </w:r>
          </w:p>
        </w:tc>
        <w:tc>
          <w:tcPr>
            <w:tcW w:w="820" w:type="dxa"/>
            <w:tcBorders>
              <w:top w:val="nil"/>
              <w:left w:val="nil"/>
              <w:bottom w:val="nil"/>
              <w:right w:val="single" w:sz="4" w:space="0" w:color="auto"/>
            </w:tcBorders>
            <w:shd w:val="clear" w:color="auto" w:fill="auto"/>
            <w:noWrap/>
            <w:vAlign w:val="center"/>
            <w:hideMark/>
          </w:tcPr>
          <w:p w14:paraId="055D318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267</w:t>
            </w:r>
          </w:p>
        </w:tc>
        <w:tc>
          <w:tcPr>
            <w:tcW w:w="1540" w:type="dxa"/>
            <w:tcBorders>
              <w:top w:val="nil"/>
              <w:left w:val="nil"/>
              <w:bottom w:val="nil"/>
              <w:right w:val="single" w:sz="4" w:space="0" w:color="auto"/>
            </w:tcBorders>
            <w:shd w:val="clear" w:color="auto" w:fill="auto"/>
            <w:noWrap/>
            <w:vAlign w:val="center"/>
            <w:hideMark/>
          </w:tcPr>
          <w:p w14:paraId="63410CA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w:t>
            </w:r>
          </w:p>
        </w:tc>
      </w:tr>
      <w:tr w:rsidR="002D6810" w:rsidRPr="00016320" w14:paraId="06837FBC"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67238C7D"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 xml:space="preserve">Total </w:t>
            </w:r>
            <w:proofErr w:type="spellStart"/>
            <w:r w:rsidRPr="00016320">
              <w:rPr>
                <w:rFonts w:ascii="Calibri" w:eastAsia="Times New Roman" w:hAnsi="Calibri" w:cs="Calibri"/>
                <w:color w:val="000000"/>
                <w:sz w:val="18"/>
                <w:szCs w:val="18"/>
                <w:lang w:bidi="ar-SA"/>
              </w:rPr>
              <w:t>Kjeldahl</w:t>
            </w:r>
            <w:proofErr w:type="spellEnd"/>
            <w:r w:rsidRPr="00016320">
              <w:rPr>
                <w:rFonts w:ascii="Calibri" w:eastAsia="Times New Roman" w:hAnsi="Calibri" w:cs="Calibri"/>
                <w:color w:val="000000"/>
                <w:sz w:val="18"/>
                <w:szCs w:val="18"/>
                <w:lang w:bidi="ar-SA"/>
              </w:rPr>
              <w:t xml:space="preserve"> Nitrogen</w:t>
            </w:r>
            <w:r>
              <w:rPr>
                <w:rFonts w:ascii="Calibri" w:eastAsia="Times New Roman" w:hAnsi="Calibri" w:cs="Calibri"/>
                <w:color w:val="000000"/>
                <w:sz w:val="18"/>
                <w:szCs w:val="18"/>
                <w:lang w:bidi="ar-SA"/>
              </w:rPr>
              <w:t xml:space="preserve"> (</w:t>
            </w:r>
            <w:proofErr w:type="spellStart"/>
            <w:r w:rsidRPr="00016320">
              <w:rPr>
                <w:rFonts w:ascii="Calibri" w:eastAsia="Times New Roman" w:hAnsi="Calibri" w:cs="Calibri"/>
                <w:color w:val="000000"/>
                <w:sz w:val="18"/>
                <w:szCs w:val="18"/>
                <w:lang w:bidi="ar-SA"/>
              </w:rPr>
              <w:t>Lbs</w:t>
            </w:r>
            <w:proofErr w:type="spellEnd"/>
            <w:r w:rsidRPr="00016320">
              <w:rPr>
                <w:rFonts w:ascii="Calibri" w:eastAsia="Times New Roman" w:hAnsi="Calibri" w:cs="Calibri"/>
                <w:color w:val="000000"/>
                <w:sz w:val="18"/>
                <w:szCs w:val="18"/>
                <w:lang w:bidi="ar-SA"/>
              </w:rPr>
              <w:t>/Day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59D193F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14</w:t>
            </w:r>
          </w:p>
        </w:tc>
        <w:tc>
          <w:tcPr>
            <w:tcW w:w="820" w:type="dxa"/>
            <w:tcBorders>
              <w:top w:val="nil"/>
              <w:left w:val="nil"/>
              <w:bottom w:val="nil"/>
              <w:right w:val="single" w:sz="4" w:space="0" w:color="auto"/>
            </w:tcBorders>
            <w:shd w:val="clear" w:color="auto" w:fill="auto"/>
            <w:noWrap/>
            <w:vAlign w:val="center"/>
            <w:hideMark/>
          </w:tcPr>
          <w:p w14:paraId="58255A0B"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85</w:t>
            </w:r>
          </w:p>
        </w:tc>
        <w:tc>
          <w:tcPr>
            <w:tcW w:w="1540" w:type="dxa"/>
            <w:tcBorders>
              <w:top w:val="nil"/>
              <w:left w:val="nil"/>
              <w:bottom w:val="nil"/>
              <w:right w:val="single" w:sz="4" w:space="0" w:color="auto"/>
            </w:tcBorders>
            <w:shd w:val="clear" w:color="auto" w:fill="auto"/>
            <w:noWrap/>
            <w:vAlign w:val="center"/>
            <w:hideMark/>
          </w:tcPr>
          <w:p w14:paraId="2BFC3B81"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36.9</w:t>
            </w:r>
          </w:p>
        </w:tc>
      </w:tr>
      <w:tr w:rsidR="002D6810" w:rsidRPr="00016320" w14:paraId="3FDDE3D5" w14:textId="77777777" w:rsidTr="002D6810">
        <w:trPr>
          <w:trHeight w:val="300"/>
        </w:trPr>
        <w:tc>
          <w:tcPr>
            <w:tcW w:w="4480" w:type="dxa"/>
            <w:tcBorders>
              <w:top w:val="nil"/>
              <w:left w:val="single" w:sz="4" w:space="0" w:color="auto"/>
              <w:bottom w:val="nil"/>
              <w:right w:val="single" w:sz="4" w:space="0" w:color="auto"/>
            </w:tcBorders>
            <w:shd w:val="clear" w:color="auto" w:fill="auto"/>
            <w:noWrap/>
            <w:vAlign w:val="center"/>
            <w:hideMark/>
          </w:tcPr>
          <w:p w14:paraId="7DC807CA"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Total Suspended Solids</w:t>
            </w:r>
            <w:r>
              <w:rPr>
                <w:rFonts w:ascii="Calibri" w:eastAsia="Times New Roman" w:hAnsi="Calibri" w:cs="Calibri"/>
                <w:color w:val="000000"/>
                <w:sz w:val="18"/>
                <w:szCs w:val="18"/>
                <w:lang w:bidi="ar-SA"/>
              </w:rPr>
              <w:t xml:space="preserve"> (</w:t>
            </w:r>
            <w:proofErr w:type="spellStart"/>
            <w:r w:rsidRPr="00016320">
              <w:rPr>
                <w:rFonts w:ascii="Calibri" w:eastAsia="Times New Roman" w:hAnsi="Calibri" w:cs="Calibri"/>
                <w:color w:val="000000"/>
                <w:sz w:val="18"/>
                <w:szCs w:val="18"/>
                <w:lang w:bidi="ar-SA"/>
              </w:rPr>
              <w:t>Lbs</w:t>
            </w:r>
            <w:proofErr w:type="spellEnd"/>
            <w:r w:rsidRPr="00016320">
              <w:rPr>
                <w:rFonts w:ascii="Calibri" w:eastAsia="Times New Roman" w:hAnsi="Calibri" w:cs="Calibri"/>
                <w:color w:val="000000"/>
                <w:sz w:val="18"/>
                <w:szCs w:val="18"/>
                <w:lang w:bidi="ar-SA"/>
              </w:rPr>
              <w:t>/Day</w:t>
            </w:r>
            <w:r>
              <w:rPr>
                <w:rFonts w:ascii="Calibri" w:eastAsia="Times New Roman" w:hAnsi="Calibri" w:cs="Calibri"/>
                <w:color w:val="000000"/>
                <w:sz w:val="18"/>
                <w:szCs w:val="18"/>
                <w:lang w:bidi="ar-SA"/>
              </w:rPr>
              <w:t>)</w:t>
            </w:r>
          </w:p>
        </w:tc>
        <w:tc>
          <w:tcPr>
            <w:tcW w:w="1120" w:type="dxa"/>
            <w:tcBorders>
              <w:top w:val="nil"/>
              <w:left w:val="nil"/>
              <w:bottom w:val="nil"/>
              <w:right w:val="single" w:sz="4" w:space="0" w:color="auto"/>
            </w:tcBorders>
            <w:shd w:val="clear" w:color="auto" w:fill="auto"/>
            <w:noWrap/>
            <w:vAlign w:val="center"/>
            <w:hideMark/>
          </w:tcPr>
          <w:p w14:paraId="7DDFCEE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35</w:t>
            </w:r>
          </w:p>
        </w:tc>
        <w:tc>
          <w:tcPr>
            <w:tcW w:w="820" w:type="dxa"/>
            <w:tcBorders>
              <w:top w:val="nil"/>
              <w:left w:val="nil"/>
              <w:bottom w:val="nil"/>
              <w:right w:val="single" w:sz="4" w:space="0" w:color="auto"/>
            </w:tcBorders>
            <w:shd w:val="clear" w:color="auto" w:fill="auto"/>
            <w:noWrap/>
            <w:vAlign w:val="center"/>
            <w:hideMark/>
          </w:tcPr>
          <w:p w14:paraId="0E129F16"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542</w:t>
            </w:r>
          </w:p>
        </w:tc>
        <w:tc>
          <w:tcPr>
            <w:tcW w:w="1540" w:type="dxa"/>
            <w:tcBorders>
              <w:top w:val="nil"/>
              <w:left w:val="nil"/>
              <w:bottom w:val="nil"/>
              <w:right w:val="single" w:sz="4" w:space="0" w:color="auto"/>
            </w:tcBorders>
            <w:shd w:val="clear" w:color="auto" w:fill="auto"/>
            <w:noWrap/>
            <w:vAlign w:val="center"/>
            <w:hideMark/>
          </w:tcPr>
          <w:p w14:paraId="7B6DD6FF"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1,322.2</w:t>
            </w:r>
          </w:p>
        </w:tc>
      </w:tr>
      <w:tr w:rsidR="002D6810" w:rsidRPr="00016320" w14:paraId="4C1D103B" w14:textId="77777777" w:rsidTr="002D6810">
        <w:trPr>
          <w:trHeight w:val="300"/>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14:paraId="3E7A2B22"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lastRenderedPageBreak/>
              <w:t>Zinc</w:t>
            </w:r>
            <w:r>
              <w:rPr>
                <w:rFonts w:ascii="Calibri" w:eastAsia="Times New Roman" w:hAnsi="Calibri" w:cs="Calibri"/>
                <w:color w:val="000000"/>
                <w:sz w:val="18"/>
                <w:szCs w:val="18"/>
                <w:lang w:bidi="ar-SA"/>
              </w:rPr>
              <w:t xml:space="preserve"> (</w:t>
            </w:r>
            <w:r w:rsidRPr="00016320">
              <w:rPr>
                <w:rFonts w:ascii="Calibri" w:eastAsia="Times New Roman" w:hAnsi="Calibri" w:cs="Calibri"/>
                <w:color w:val="000000"/>
                <w:sz w:val="18"/>
                <w:szCs w:val="18"/>
                <w:lang w:bidi="ar-SA"/>
              </w:rPr>
              <w:t>mg/L</w:t>
            </w:r>
            <w:r>
              <w:rPr>
                <w:rFonts w:ascii="Calibri" w:eastAsia="Times New Roman" w:hAnsi="Calibri" w:cs="Calibri"/>
                <w:color w:val="000000"/>
                <w:sz w:val="18"/>
                <w:szCs w:val="18"/>
                <w:lang w:bidi="ar-SA"/>
              </w:rPr>
              <w:t>)</w:t>
            </w:r>
          </w:p>
        </w:tc>
        <w:tc>
          <w:tcPr>
            <w:tcW w:w="1120" w:type="dxa"/>
            <w:tcBorders>
              <w:top w:val="nil"/>
              <w:left w:val="nil"/>
              <w:bottom w:val="single" w:sz="4" w:space="0" w:color="auto"/>
              <w:right w:val="single" w:sz="4" w:space="0" w:color="auto"/>
            </w:tcBorders>
            <w:shd w:val="clear" w:color="auto" w:fill="auto"/>
            <w:noWrap/>
            <w:vAlign w:val="center"/>
            <w:hideMark/>
          </w:tcPr>
          <w:p w14:paraId="6FD59F80"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8</w:t>
            </w:r>
          </w:p>
        </w:tc>
        <w:tc>
          <w:tcPr>
            <w:tcW w:w="820" w:type="dxa"/>
            <w:tcBorders>
              <w:top w:val="nil"/>
              <w:left w:val="nil"/>
              <w:bottom w:val="single" w:sz="4" w:space="0" w:color="auto"/>
              <w:right w:val="single" w:sz="4" w:space="0" w:color="auto"/>
            </w:tcBorders>
            <w:shd w:val="clear" w:color="auto" w:fill="auto"/>
            <w:noWrap/>
            <w:vAlign w:val="center"/>
            <w:hideMark/>
          </w:tcPr>
          <w:p w14:paraId="7154DDC5"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w:t>
            </w:r>
          </w:p>
        </w:tc>
        <w:tc>
          <w:tcPr>
            <w:tcW w:w="1540" w:type="dxa"/>
            <w:tcBorders>
              <w:top w:val="nil"/>
              <w:left w:val="nil"/>
              <w:bottom w:val="single" w:sz="4" w:space="0" w:color="auto"/>
              <w:right w:val="single" w:sz="4" w:space="0" w:color="auto"/>
            </w:tcBorders>
            <w:shd w:val="clear" w:color="auto" w:fill="auto"/>
            <w:noWrap/>
            <w:vAlign w:val="center"/>
            <w:hideMark/>
          </w:tcPr>
          <w:p w14:paraId="5FCCBA89" w14:textId="77777777" w:rsidR="002D6810" w:rsidRPr="00016320" w:rsidRDefault="002D6810" w:rsidP="002D6810">
            <w:pPr>
              <w:spacing w:after="0"/>
              <w:jc w:val="center"/>
              <w:rPr>
                <w:rFonts w:ascii="Calibri" w:eastAsia="Times New Roman" w:hAnsi="Calibri" w:cs="Calibri"/>
                <w:color w:val="000000"/>
                <w:sz w:val="18"/>
                <w:szCs w:val="18"/>
                <w:lang w:bidi="ar-SA"/>
              </w:rPr>
            </w:pPr>
            <w:r w:rsidRPr="00016320">
              <w:rPr>
                <w:rFonts w:ascii="Calibri" w:eastAsia="Times New Roman" w:hAnsi="Calibri" w:cs="Calibri"/>
                <w:color w:val="000000"/>
                <w:sz w:val="18"/>
                <w:szCs w:val="18"/>
                <w:lang w:bidi="ar-SA"/>
              </w:rPr>
              <w:t>0.1</w:t>
            </w:r>
          </w:p>
        </w:tc>
      </w:tr>
    </w:tbl>
    <w:p w14:paraId="120487F2" w14:textId="77777777" w:rsidR="002D6810" w:rsidRDefault="002D6810" w:rsidP="002D6810">
      <w:pPr>
        <w:pStyle w:val="LFTBody"/>
        <w:rPr>
          <w:sz w:val="20"/>
          <w:szCs w:val="20"/>
        </w:rPr>
      </w:pPr>
      <w:r w:rsidRPr="00F6168C">
        <w:rPr>
          <w:sz w:val="20"/>
          <w:szCs w:val="20"/>
        </w:rPr>
        <w:t>[1]- Visy Paper data summary statistics from 1/1/2018 - 4/30/2019</w:t>
      </w:r>
    </w:p>
    <w:p w14:paraId="76838B1A" w14:textId="4703F6E4" w:rsidR="002D6810" w:rsidRDefault="002D6810" w:rsidP="002D6810">
      <w:pPr>
        <w:pStyle w:val="LFTBody"/>
      </w:pPr>
      <w:r>
        <w:t xml:space="preserve">Port Richmond noted filamentous growth at their facility on </w:t>
      </w:r>
      <w:r w:rsidR="009E5EE4">
        <w:t xml:space="preserve">multiple </w:t>
      </w:r>
      <w:r>
        <w:t xml:space="preserve">occasions </w:t>
      </w:r>
      <w:r w:rsidR="00CE2909">
        <w:t>which may in part be associated with the discharge from Visy Paper, which is a high-strength, low-flow discharge.  The Visy Paper waste</w:t>
      </w:r>
      <w:ins w:id="121" w:author="Taylor, Maryanne" w:date="2021-01-14T07:18:00Z">
        <w:r w:rsidR="00514904">
          <w:t xml:space="preserve"> </w:t>
        </w:r>
      </w:ins>
      <w:r w:rsidR="00CE2909">
        <w:t xml:space="preserve">stream is high in CBOD and low in nitrogen (CBOD:TKN ratio of </w:t>
      </w:r>
      <w:r w:rsidR="006B2F1D">
        <w:t xml:space="preserve">2,010:5) which can contribute to sludge bulking and filamentous growth due to high food-to-mass (F:M) ratio and limiting nutrients.  Additional contributing factors can include </w:t>
      </w:r>
      <w:r>
        <w:t xml:space="preserve">insufficient dissolved oxygen, temperature, pH, and carbon source. </w:t>
      </w:r>
    </w:p>
    <w:p w14:paraId="4127BFB8" w14:textId="0FDA38D6" w:rsidR="002D6810" w:rsidRDefault="00BA7669" w:rsidP="00BA7669">
      <w:pPr>
        <w:pStyle w:val="LFTHeading2"/>
      </w:pPr>
      <w:bookmarkStart w:id="122" w:name="_Toc53366686"/>
      <w:r>
        <w:t>2.</w:t>
      </w:r>
      <w:r w:rsidR="002D6810">
        <w:t>5 Sampl</w:t>
      </w:r>
      <w:r w:rsidR="00F32AD3">
        <w:t>ing</w:t>
      </w:r>
      <w:r w:rsidR="002D6810">
        <w:t xml:space="preserve"> Program</w:t>
      </w:r>
      <w:bookmarkEnd w:id="122"/>
      <w:r w:rsidR="00F32AD3">
        <w:t xml:space="preserve"> </w:t>
      </w:r>
    </w:p>
    <w:p w14:paraId="41C3235D" w14:textId="4F7DF928" w:rsidR="00835DC9" w:rsidRDefault="00835DC9" w:rsidP="00835DC9">
      <w:pPr>
        <w:pStyle w:val="LFTHeading3"/>
      </w:pPr>
      <w:r>
        <w:t>2.5.1 Purpose and Scope</w:t>
      </w:r>
    </w:p>
    <w:p w14:paraId="0248D9E7" w14:textId="5A7DB82A" w:rsidR="00835DC9" w:rsidRDefault="00835DC9" w:rsidP="002F598C">
      <w:pPr>
        <w:pStyle w:val="LFTBody"/>
      </w:pPr>
      <w:r>
        <w:t xml:space="preserve">The purpose of sampling at the Port Richmond Wastewater Resource Recovery Facility (WRRF) is to characterize the variability of pathogen indicators in wastewater entering the facility, after primary treatment, after secondary treatment and after disinfection, to assess the impact of upstream processes upon disinfection effectiveness.  </w:t>
      </w:r>
      <w:r w:rsidR="002F598C" w:rsidRPr="002F598C">
        <w:t>Samples of chlorine contact tank (CCT) effluent, final tank effluent, primary effluent and plant influent were collected by Macan Deve Engineers (MDE) and transported to New York Environmental Consultants and Laboratories (NYE) where testing was conducted to assess disinfection. Field parameters and analysis performed included temperature, pH and total residual chlorine.</w:t>
      </w:r>
      <w:bookmarkStart w:id="123" w:name="_Hlk51184110"/>
      <w:r w:rsidR="002F598C">
        <w:t xml:space="preserve"> </w:t>
      </w:r>
    </w:p>
    <w:p w14:paraId="440CF0AD" w14:textId="77777777" w:rsidR="00835DC9" w:rsidRDefault="00835DC9" w:rsidP="006401CE">
      <w:pPr>
        <w:pStyle w:val="LFTHeading3"/>
      </w:pPr>
      <w:r>
        <w:t>2.5.2 Testing</w:t>
      </w:r>
    </w:p>
    <w:p w14:paraId="6E2534A4" w14:textId="24766040" w:rsidR="002F598C" w:rsidRDefault="00835DC9" w:rsidP="002F598C">
      <w:pPr>
        <w:pStyle w:val="LFTBody"/>
      </w:pPr>
      <w:r>
        <w:t>S</w:t>
      </w:r>
      <w:r w:rsidR="002F598C">
        <w:t xml:space="preserve">amples </w:t>
      </w:r>
      <w:r>
        <w:t xml:space="preserve">of CCT effluent, final tank effluent, primary effluent and plant influent </w:t>
      </w:r>
      <w:r w:rsidR="002F598C">
        <w:t xml:space="preserve">were collected daily (Monday </w:t>
      </w:r>
      <w:bookmarkEnd w:id="123"/>
      <w:r w:rsidR="002F598C">
        <w:t xml:space="preserve">through Friday) for a 12-day sampling period starting 6/29/2020 and ending 7/17/2020.  </w:t>
      </w:r>
      <w:r w:rsidR="002F598C" w:rsidRPr="00ED24C5">
        <w:t xml:space="preserve">Sampling was </w:t>
      </w:r>
      <w:r w:rsidR="00FD01B9">
        <w:t>not performed</w:t>
      </w:r>
      <w:r w:rsidR="00FD01B9" w:rsidRPr="00ED24C5">
        <w:t xml:space="preserve"> </w:t>
      </w:r>
      <w:r w:rsidR="002F598C" w:rsidRPr="00ED24C5">
        <w:t xml:space="preserve">on 7/2/2020 – 7/6/2020 </w:t>
      </w:r>
      <w:r w:rsidR="00FD01B9">
        <w:t>due to</w:t>
      </w:r>
      <w:r w:rsidR="00FD01B9" w:rsidRPr="00ED24C5">
        <w:t xml:space="preserve"> </w:t>
      </w:r>
      <w:r w:rsidR="002F598C">
        <w:t xml:space="preserve">the observation of </w:t>
      </w:r>
      <w:r w:rsidR="002F598C" w:rsidRPr="00ED24C5">
        <w:t>July 4</w:t>
      </w:r>
      <w:r w:rsidR="002F598C" w:rsidRPr="000A5601">
        <w:rPr>
          <w:vertAlign w:val="superscript"/>
        </w:rPr>
        <w:t>th</w:t>
      </w:r>
      <w:r w:rsidR="00FD01B9">
        <w:t xml:space="preserve"> holiday</w:t>
      </w:r>
      <w:r w:rsidR="002F598C" w:rsidRPr="00ED24C5">
        <w:t>.</w:t>
      </w:r>
      <w:r w:rsidR="002F598C">
        <w:t xml:space="preserve"> Samples were collected from the sampling locations shown in </w:t>
      </w:r>
      <w:r w:rsidR="002F598C">
        <w:rPr>
          <w:b/>
        </w:rPr>
        <w:t xml:space="preserve">Figure </w:t>
      </w:r>
      <w:r w:rsidR="002D60B5">
        <w:rPr>
          <w:b/>
        </w:rPr>
        <w:t>2-2</w:t>
      </w:r>
      <w:r w:rsidR="002F598C">
        <w:rPr>
          <w:b/>
        </w:rPr>
        <w:t xml:space="preserve">, </w:t>
      </w:r>
      <w:r w:rsidR="002F598C">
        <w:t>moving sequentially from the effluent end of the CCT upstream to the plant influent; e.g., from the most highly treated sample location to untreated wastewater, and</w:t>
      </w:r>
      <w:r w:rsidR="002F598C">
        <w:rPr>
          <w:spacing w:val="-6"/>
        </w:rPr>
        <w:t xml:space="preserve"> were </w:t>
      </w:r>
      <w:r w:rsidR="002F598C">
        <w:t>transported</w:t>
      </w:r>
      <w:r w:rsidR="002F598C">
        <w:rPr>
          <w:spacing w:val="-9"/>
        </w:rPr>
        <w:t xml:space="preserve"> </w:t>
      </w:r>
      <w:r w:rsidR="002F598C">
        <w:t>by</w:t>
      </w:r>
      <w:r w:rsidR="002F598C">
        <w:rPr>
          <w:spacing w:val="-13"/>
        </w:rPr>
        <w:t xml:space="preserve"> </w:t>
      </w:r>
      <w:r w:rsidR="002F598C">
        <w:t>members</w:t>
      </w:r>
      <w:r w:rsidR="002F598C">
        <w:rPr>
          <w:spacing w:val="-6"/>
        </w:rPr>
        <w:t xml:space="preserve"> </w:t>
      </w:r>
      <w:r w:rsidR="002F598C">
        <w:t>of</w:t>
      </w:r>
      <w:r w:rsidR="002F598C">
        <w:rPr>
          <w:spacing w:val="-9"/>
        </w:rPr>
        <w:t xml:space="preserve"> </w:t>
      </w:r>
      <w:r w:rsidR="002F598C">
        <w:t>the</w:t>
      </w:r>
      <w:r w:rsidR="002F598C">
        <w:rPr>
          <w:spacing w:val="-9"/>
        </w:rPr>
        <w:t xml:space="preserve"> </w:t>
      </w:r>
      <w:r w:rsidR="002F598C">
        <w:t>field</w:t>
      </w:r>
      <w:r w:rsidR="002F598C">
        <w:rPr>
          <w:spacing w:val="-9"/>
        </w:rPr>
        <w:t xml:space="preserve"> </w:t>
      </w:r>
      <w:r w:rsidR="002F598C">
        <w:t>sampling</w:t>
      </w:r>
      <w:r w:rsidR="002F598C">
        <w:rPr>
          <w:spacing w:val="-11"/>
        </w:rPr>
        <w:t xml:space="preserve"> </w:t>
      </w:r>
      <w:r w:rsidR="002F598C">
        <w:t>team</w:t>
      </w:r>
      <w:r w:rsidR="002F598C">
        <w:rPr>
          <w:spacing w:val="-8"/>
        </w:rPr>
        <w:t xml:space="preserve"> </w:t>
      </w:r>
      <w:r w:rsidR="002F598C">
        <w:t>to</w:t>
      </w:r>
      <w:r w:rsidR="002F598C">
        <w:rPr>
          <w:spacing w:val="-9"/>
        </w:rPr>
        <w:t xml:space="preserve"> </w:t>
      </w:r>
      <w:r w:rsidR="002F598C">
        <w:t>NYE’s</w:t>
      </w:r>
      <w:r w:rsidR="002F598C">
        <w:rPr>
          <w:spacing w:val="-8"/>
        </w:rPr>
        <w:t xml:space="preserve"> </w:t>
      </w:r>
      <w:r w:rsidR="002F598C">
        <w:t>laboratory.</w:t>
      </w:r>
      <w:r>
        <w:t xml:space="preserve"> See PW-TRC-PDR </w:t>
      </w:r>
      <w:r w:rsidRPr="006401CE">
        <w:rPr>
          <w:i/>
        </w:rPr>
        <w:t>Port Richmond WRRF Field Sampling Plan</w:t>
      </w:r>
      <w:r>
        <w:t xml:space="preserve"> for specific details on the sampling locations and sampling plan. </w:t>
      </w:r>
    </w:p>
    <w:commentRangeStart w:id="124"/>
    <w:commentRangeStart w:id="125"/>
    <w:p w14:paraId="4F95016D" w14:textId="78037796" w:rsidR="002F598C" w:rsidRPr="002F598C" w:rsidRDefault="002F598C" w:rsidP="002F598C">
      <w:pPr>
        <w:pStyle w:val="LFTBody"/>
      </w:pPr>
      <w:r>
        <w:rPr>
          <w:noProof/>
        </w:rPr>
        <w:lastRenderedPageBreak/>
        <mc:AlternateContent>
          <mc:Choice Requires="wpg">
            <w:drawing>
              <wp:anchor distT="0" distB="0" distL="114300" distR="114300" simplePos="0" relativeHeight="251699200" behindDoc="0" locked="0" layoutInCell="1" allowOverlap="1" wp14:anchorId="380FACEE" wp14:editId="4C69EE9E">
                <wp:simplePos x="0" y="0"/>
                <wp:positionH relativeFrom="column">
                  <wp:posOffset>0</wp:posOffset>
                </wp:positionH>
                <wp:positionV relativeFrom="paragraph">
                  <wp:posOffset>304800</wp:posOffset>
                </wp:positionV>
                <wp:extent cx="5695950" cy="6759575"/>
                <wp:effectExtent l="0" t="0" r="0" b="3175"/>
                <wp:wrapTopAndBottom/>
                <wp:docPr id="137" name="Group 137"/>
                <wp:cNvGraphicFramePr/>
                <a:graphic xmlns:a="http://schemas.openxmlformats.org/drawingml/2006/main">
                  <a:graphicData uri="http://schemas.microsoft.com/office/word/2010/wordprocessingGroup">
                    <wpg:wgp>
                      <wpg:cNvGrpSpPr/>
                      <wpg:grpSpPr>
                        <a:xfrm>
                          <a:off x="0" y="0"/>
                          <a:ext cx="5695950" cy="6759575"/>
                          <a:chOff x="0" y="0"/>
                          <a:chExt cx="5695950" cy="6759575"/>
                        </a:xfrm>
                      </wpg:grpSpPr>
                      <pic:pic xmlns:pic="http://schemas.openxmlformats.org/drawingml/2006/picture">
                        <pic:nvPicPr>
                          <pic:cNvPr id="138" name="image6.jpeg"/>
                          <pic:cNvPicPr>
                            <a:picLocks noChangeAspect="1"/>
                          </pic:cNvPicPr>
                        </pic:nvPicPr>
                        <pic:blipFill>
                          <a:blip r:embed="rId38" cstate="print"/>
                          <a:stretch>
                            <a:fillRect/>
                          </a:stretch>
                        </pic:blipFill>
                        <pic:spPr>
                          <a:xfrm>
                            <a:off x="0" y="0"/>
                            <a:ext cx="5695950" cy="6562725"/>
                          </a:xfrm>
                          <a:prstGeom prst="rect">
                            <a:avLst/>
                          </a:prstGeom>
                        </pic:spPr>
                      </pic:pic>
                      <wps:wsp>
                        <wps:cNvPr id="139" name="Text Box 139"/>
                        <wps:cNvSpPr txBox="1"/>
                        <wps:spPr>
                          <a:xfrm>
                            <a:off x="0" y="6619875"/>
                            <a:ext cx="5695950" cy="139700"/>
                          </a:xfrm>
                          <a:prstGeom prst="rect">
                            <a:avLst/>
                          </a:prstGeom>
                          <a:solidFill>
                            <a:prstClr val="white"/>
                          </a:solidFill>
                          <a:ln>
                            <a:noFill/>
                          </a:ln>
                        </wps:spPr>
                        <wps:txbx>
                          <w:txbxContent>
                            <w:p w14:paraId="7BC0B31C" w14:textId="29E10AC3" w:rsidR="004A4A91" w:rsidRPr="006401CE" w:rsidRDefault="004A4A91" w:rsidP="006327D5">
                              <w:pPr>
                                <w:pStyle w:val="LFTCaption"/>
                                <w:rPr>
                                  <w:sz w:val="20"/>
                                  <w:szCs w:val="20"/>
                                </w:rPr>
                              </w:pPr>
                              <w:bookmarkStart w:id="126" w:name="_Toc53483955"/>
                              <w:r w:rsidRPr="006401CE">
                                <w:rPr>
                                  <w:sz w:val="20"/>
                                  <w:szCs w:val="20"/>
                                </w:rPr>
                                <w:t xml:space="preserve">Figure </w:t>
                              </w:r>
                              <w:r w:rsidRPr="006401CE">
                                <w:rPr>
                                  <w:sz w:val="20"/>
                                  <w:szCs w:val="20"/>
                                </w:rPr>
                                <w:fldChar w:fldCharType="begin"/>
                              </w:r>
                              <w:r w:rsidRPr="006401CE">
                                <w:rPr>
                                  <w:sz w:val="20"/>
                                  <w:szCs w:val="20"/>
                                </w:rPr>
                                <w:instrText xml:space="preserve"> STYLEREF 1 \s </w:instrText>
                              </w:r>
                              <w:r w:rsidRPr="006401CE">
                                <w:rPr>
                                  <w:sz w:val="20"/>
                                  <w:szCs w:val="20"/>
                                </w:rPr>
                                <w:fldChar w:fldCharType="separate"/>
                              </w:r>
                              <w:r>
                                <w:rPr>
                                  <w:b w:val="0"/>
                                  <w:bCs/>
                                  <w:noProof/>
                                  <w:sz w:val="20"/>
                                  <w:szCs w:val="20"/>
                                </w:rPr>
                                <w:t>Error! No text of specified style in document.</w:t>
                              </w:r>
                              <w:r w:rsidRPr="006401CE">
                                <w:rPr>
                                  <w:sz w:val="20"/>
                                  <w:szCs w:val="20"/>
                                </w:rPr>
                                <w:fldChar w:fldCharType="end"/>
                              </w:r>
                              <w:r w:rsidRPr="006401CE">
                                <w:rPr>
                                  <w:sz w:val="20"/>
                                  <w:szCs w:val="20"/>
                                </w:rPr>
                                <w:t xml:space="preserve"> - Port Richmond Sampling Locations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0FACEE" id="Group 137" o:spid="_x0000_s1027" style="position:absolute;margin-left:0;margin-top:24pt;width:448.5pt;height:532.25pt;z-index:251699200" coordsize="56959,67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jpeg" o:spid="_x0000_s1028" type="#_x0000_t75" style="position:absolute;width:5695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">
                  <v:imagedata r:id="rId39" o:title=""/>
                </v:shape>
                <v:shapetype id="_x0000_t202" coordsize="21600,21600" o:spt="202" path="m,l,21600r21600,l21600,xe">
                  <v:stroke joinstyle="miter"/>
                  <v:path gradientshapeok="t" o:connecttype="rect"/>
                </v:shapetype>
                <v:shape id="Text Box 139" o:spid="_x0000_s1029" type="#_x0000_t202" style="position:absolute;top:66198;width:56959;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7BC0B31C" w14:textId="29E10AC3" w:rsidR="004A4A91" w:rsidRPr="006401CE" w:rsidRDefault="004A4A91" w:rsidP="006327D5">
                        <w:pPr>
                          <w:pStyle w:val="LFTCaption"/>
                          <w:rPr>
                            <w:sz w:val="20"/>
                            <w:szCs w:val="20"/>
                          </w:rPr>
                        </w:pPr>
                        <w:bookmarkStart w:id="123" w:name="_Toc53483955"/>
                        <w:r w:rsidRPr="006401CE">
                          <w:rPr>
                            <w:sz w:val="20"/>
                            <w:szCs w:val="20"/>
                          </w:rPr>
                          <w:t xml:space="preserve">Figure </w:t>
                        </w:r>
                        <w:r w:rsidRPr="006401CE">
                          <w:rPr>
                            <w:sz w:val="20"/>
                            <w:szCs w:val="20"/>
                          </w:rPr>
                          <w:fldChar w:fldCharType="begin"/>
                        </w:r>
                        <w:r w:rsidRPr="006401CE">
                          <w:rPr>
                            <w:sz w:val="20"/>
                            <w:szCs w:val="20"/>
                          </w:rPr>
                          <w:instrText xml:space="preserve"> STYLEREF 1 \s </w:instrText>
                        </w:r>
                        <w:r w:rsidRPr="006401CE">
                          <w:rPr>
                            <w:sz w:val="20"/>
                            <w:szCs w:val="20"/>
                          </w:rPr>
                          <w:fldChar w:fldCharType="separate"/>
                        </w:r>
                        <w:r>
                          <w:rPr>
                            <w:b w:val="0"/>
                            <w:bCs/>
                            <w:noProof/>
                            <w:sz w:val="20"/>
                            <w:szCs w:val="20"/>
                          </w:rPr>
                          <w:t>Error! No text of specified style in document.</w:t>
                        </w:r>
                        <w:r w:rsidRPr="006401CE">
                          <w:rPr>
                            <w:sz w:val="20"/>
                            <w:szCs w:val="20"/>
                          </w:rPr>
                          <w:fldChar w:fldCharType="end"/>
                        </w:r>
                        <w:r w:rsidRPr="006401CE">
                          <w:rPr>
                            <w:sz w:val="20"/>
                            <w:szCs w:val="20"/>
                          </w:rPr>
                          <w:t xml:space="preserve"> - Port Richmond Sampling Locations</w:t>
                        </w:r>
                        <w:bookmarkEnd w:id="123"/>
                      </w:p>
                    </w:txbxContent>
                  </v:textbox>
                </v:shape>
                <w10:wrap type="topAndBottom"/>
              </v:group>
            </w:pict>
          </mc:Fallback>
        </mc:AlternateContent>
      </w:r>
      <w:commentRangeEnd w:id="124"/>
      <w:r w:rsidR="008A3A82">
        <w:rPr>
          <w:rStyle w:val="CommentReference"/>
        </w:rPr>
        <w:commentReference w:id="124"/>
      </w:r>
      <w:commentRangeEnd w:id="125"/>
      <w:r w:rsidR="00514904">
        <w:rPr>
          <w:rStyle w:val="CommentReference"/>
        </w:rPr>
        <w:commentReference w:id="125"/>
      </w:r>
    </w:p>
    <w:p w14:paraId="2DC7E172" w14:textId="77777777" w:rsidR="006327D5" w:rsidRDefault="006327D5" w:rsidP="002F598C">
      <w:pPr>
        <w:pStyle w:val="LFTBody"/>
      </w:pPr>
    </w:p>
    <w:p w14:paraId="49204265" w14:textId="6C573477" w:rsidR="002F598C" w:rsidRDefault="002F598C" w:rsidP="002F598C">
      <w:pPr>
        <w:pStyle w:val="LFTBody"/>
      </w:pPr>
      <w:r>
        <w:t xml:space="preserve">The 10-day sampling program was extended to 12 days to collect additional samples at each location and the full count of measurements is provided in </w:t>
      </w:r>
      <w:r>
        <w:rPr>
          <w:b/>
          <w:bCs/>
        </w:rPr>
        <w:t xml:space="preserve">Table </w:t>
      </w:r>
      <w:r w:rsidR="002D60B5">
        <w:rPr>
          <w:b/>
          <w:bCs/>
        </w:rPr>
        <w:t>2-6</w:t>
      </w:r>
      <w:r>
        <w:t>. Results from one carbonaceous biological oxygen (</w:t>
      </w:r>
      <w:proofErr w:type="spellStart"/>
      <w:r>
        <w:t>cBOD</w:t>
      </w:r>
      <w:proofErr w:type="spellEnd"/>
      <w:r>
        <w:t>) and one total suspended solids (TSS) sample were not analyzed as they exceeded the</w:t>
      </w:r>
      <w:r w:rsidR="006327D5">
        <w:t>ir</w:t>
      </w:r>
      <w:r>
        <w:t xml:space="preserve"> holding time</w:t>
      </w:r>
      <w:r w:rsidR="006327D5">
        <w:t>s</w:t>
      </w:r>
      <w:r>
        <w:t xml:space="preserve"> during shipment. The fecal coliform samples collected on five days could not be used due to an apparent equipment malfunction at the NYE laboratory. Duplicate measurements of fecal coliform and enterococcus were collected at the final tank effluent for QA/QC and to capture supplementary data for the influent bacterial loading into the chlorine contact tanks.  DEP provided additional data at the end of the </w:t>
      </w:r>
      <w:r>
        <w:lastRenderedPageBreak/>
        <w:t xml:space="preserve">sampling program for each of the days sampled including sludge volume index (SVI), sludge cylinder reading, and mixed liquor suspended solids (MLSS) concentrations. </w:t>
      </w:r>
    </w:p>
    <w:p w14:paraId="758C30F7" w14:textId="20F7C791" w:rsidR="002F598C" w:rsidRDefault="002F598C" w:rsidP="00650382">
      <w:pPr>
        <w:pStyle w:val="LFTTableTitle"/>
      </w:pPr>
      <w:bookmarkStart w:id="127" w:name="_Toc53483990"/>
      <w:bookmarkStart w:id="128" w:name="_Toc51305576"/>
      <w:r>
        <w:t xml:space="preserve">Table  </w:t>
      </w:r>
      <w:r w:rsidR="002D60B5">
        <w:t xml:space="preserve">2-6 </w:t>
      </w:r>
      <w:r>
        <w:t>– Number of Samples Collected  from Each Sample Location</w:t>
      </w:r>
      <w:bookmarkEnd w:id="127"/>
      <w:r>
        <w:t xml:space="preserve"> </w:t>
      </w:r>
      <w:bookmarkEnd w:id="128"/>
    </w:p>
    <w:tbl>
      <w:tblPr>
        <w:tblW w:w="84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1300"/>
        <w:gridCol w:w="962"/>
        <w:gridCol w:w="891"/>
        <w:gridCol w:w="907"/>
        <w:gridCol w:w="874"/>
        <w:gridCol w:w="941"/>
      </w:tblGrid>
      <w:tr w:rsidR="002F598C" w:rsidRPr="0052299F" w14:paraId="5965855D" w14:textId="77777777" w:rsidTr="006401CE">
        <w:trPr>
          <w:trHeight w:val="75"/>
          <w:jc w:val="center"/>
        </w:trPr>
        <w:tc>
          <w:tcPr>
            <w:tcW w:w="0" w:type="auto"/>
            <w:tcBorders>
              <w:top w:val="nil"/>
              <w:left w:val="nil"/>
              <w:bottom w:val="nil"/>
              <w:right w:val="nil"/>
            </w:tcBorders>
            <w:shd w:val="clear" w:color="auto" w:fill="0082C4" w:themeFill="accent3"/>
            <w:noWrap/>
            <w:vAlign w:val="center"/>
            <w:hideMark/>
          </w:tcPr>
          <w:p w14:paraId="66527725" w14:textId="77777777" w:rsidR="002F598C" w:rsidRPr="0052299F" w:rsidRDefault="002F598C" w:rsidP="002F598C">
            <w:pPr>
              <w:pStyle w:val="LFTTableHeader1"/>
              <w:rPr>
                <w:szCs w:val="20"/>
              </w:rPr>
            </w:pPr>
            <w:r w:rsidRPr="0052299F">
              <w:rPr>
                <w:szCs w:val="20"/>
              </w:rPr>
              <w:t>Parameter</w:t>
            </w:r>
          </w:p>
        </w:tc>
        <w:tc>
          <w:tcPr>
            <w:tcW w:w="1300" w:type="dxa"/>
            <w:tcBorders>
              <w:top w:val="nil"/>
              <w:left w:val="nil"/>
              <w:bottom w:val="nil"/>
              <w:right w:val="nil"/>
            </w:tcBorders>
            <w:shd w:val="clear" w:color="auto" w:fill="0082C4" w:themeFill="accent3"/>
            <w:noWrap/>
            <w:vAlign w:val="center"/>
            <w:hideMark/>
          </w:tcPr>
          <w:p w14:paraId="04B1AB00" w14:textId="77777777" w:rsidR="002F598C" w:rsidRPr="0052299F" w:rsidRDefault="002F598C" w:rsidP="002F598C">
            <w:pPr>
              <w:pStyle w:val="LFTTableHeader1"/>
              <w:rPr>
                <w:szCs w:val="20"/>
              </w:rPr>
            </w:pPr>
            <w:r w:rsidRPr="0052299F">
              <w:rPr>
                <w:szCs w:val="20"/>
              </w:rPr>
              <w:t>Parameter Abbreviation</w:t>
            </w:r>
          </w:p>
        </w:tc>
        <w:tc>
          <w:tcPr>
            <w:tcW w:w="962" w:type="dxa"/>
            <w:tcBorders>
              <w:top w:val="nil"/>
              <w:left w:val="nil"/>
              <w:bottom w:val="nil"/>
              <w:right w:val="nil"/>
            </w:tcBorders>
            <w:shd w:val="clear" w:color="auto" w:fill="0082C4" w:themeFill="accent3"/>
            <w:noWrap/>
            <w:vAlign w:val="center"/>
            <w:hideMark/>
          </w:tcPr>
          <w:p w14:paraId="2EF9C956" w14:textId="77777777" w:rsidR="002F598C" w:rsidRPr="0052299F" w:rsidRDefault="002F598C" w:rsidP="002F598C">
            <w:pPr>
              <w:pStyle w:val="LFTTableHeader1"/>
              <w:rPr>
                <w:szCs w:val="20"/>
              </w:rPr>
            </w:pPr>
            <w:r w:rsidRPr="0052299F">
              <w:rPr>
                <w:szCs w:val="20"/>
              </w:rPr>
              <w:t>Plant Influent</w:t>
            </w:r>
          </w:p>
        </w:tc>
        <w:tc>
          <w:tcPr>
            <w:tcW w:w="891" w:type="dxa"/>
            <w:tcBorders>
              <w:top w:val="nil"/>
              <w:left w:val="nil"/>
              <w:bottom w:val="nil"/>
              <w:right w:val="nil"/>
            </w:tcBorders>
            <w:shd w:val="clear" w:color="auto" w:fill="0082C4" w:themeFill="accent3"/>
            <w:noWrap/>
            <w:vAlign w:val="center"/>
            <w:hideMark/>
          </w:tcPr>
          <w:p w14:paraId="3FADB3C5" w14:textId="77777777" w:rsidR="002F598C" w:rsidRPr="0052299F" w:rsidRDefault="002F598C" w:rsidP="002F598C">
            <w:pPr>
              <w:pStyle w:val="LFTTableHeader1"/>
              <w:rPr>
                <w:szCs w:val="20"/>
              </w:rPr>
            </w:pPr>
            <w:r w:rsidRPr="0052299F">
              <w:rPr>
                <w:szCs w:val="20"/>
              </w:rPr>
              <w:t>Primary Effluent</w:t>
            </w:r>
          </w:p>
        </w:tc>
        <w:tc>
          <w:tcPr>
            <w:tcW w:w="907" w:type="dxa"/>
            <w:tcBorders>
              <w:top w:val="nil"/>
              <w:left w:val="nil"/>
              <w:bottom w:val="nil"/>
              <w:right w:val="nil"/>
            </w:tcBorders>
            <w:shd w:val="clear" w:color="auto" w:fill="0082C4" w:themeFill="accent3"/>
            <w:noWrap/>
            <w:vAlign w:val="center"/>
            <w:hideMark/>
          </w:tcPr>
          <w:p w14:paraId="05D66A02" w14:textId="77777777" w:rsidR="002F598C" w:rsidRPr="0052299F" w:rsidRDefault="002F598C" w:rsidP="002F598C">
            <w:pPr>
              <w:pStyle w:val="LFTTableHeader1"/>
              <w:rPr>
                <w:szCs w:val="20"/>
              </w:rPr>
            </w:pPr>
            <w:r w:rsidRPr="0052299F">
              <w:rPr>
                <w:szCs w:val="20"/>
              </w:rPr>
              <w:t>Final Tank Effluent</w:t>
            </w:r>
          </w:p>
        </w:tc>
        <w:tc>
          <w:tcPr>
            <w:tcW w:w="874" w:type="dxa"/>
            <w:tcBorders>
              <w:top w:val="nil"/>
              <w:left w:val="nil"/>
              <w:bottom w:val="nil"/>
              <w:right w:val="nil"/>
            </w:tcBorders>
            <w:shd w:val="clear" w:color="auto" w:fill="0082C4" w:themeFill="accent3"/>
            <w:noWrap/>
            <w:vAlign w:val="center"/>
            <w:hideMark/>
          </w:tcPr>
          <w:p w14:paraId="0DAD6F40" w14:textId="77777777" w:rsidR="002F598C" w:rsidRPr="0052299F" w:rsidRDefault="002F598C" w:rsidP="002F598C">
            <w:pPr>
              <w:pStyle w:val="LFTTableHeader1"/>
              <w:rPr>
                <w:szCs w:val="20"/>
              </w:rPr>
            </w:pPr>
            <w:r w:rsidRPr="0052299F">
              <w:rPr>
                <w:szCs w:val="20"/>
              </w:rPr>
              <w:t>CCT Effluent</w:t>
            </w:r>
          </w:p>
        </w:tc>
        <w:tc>
          <w:tcPr>
            <w:tcW w:w="941" w:type="dxa"/>
            <w:tcBorders>
              <w:top w:val="nil"/>
              <w:left w:val="nil"/>
              <w:bottom w:val="nil"/>
              <w:right w:val="nil"/>
            </w:tcBorders>
            <w:shd w:val="clear" w:color="auto" w:fill="0082C4" w:themeFill="accent3"/>
            <w:noWrap/>
            <w:vAlign w:val="center"/>
            <w:hideMark/>
          </w:tcPr>
          <w:p w14:paraId="51919748" w14:textId="77777777" w:rsidR="002F598C" w:rsidRPr="0052299F" w:rsidRDefault="002F598C" w:rsidP="002F598C">
            <w:pPr>
              <w:pStyle w:val="LFTTableHeader1"/>
              <w:rPr>
                <w:szCs w:val="20"/>
              </w:rPr>
            </w:pPr>
            <w:r w:rsidRPr="0052299F">
              <w:rPr>
                <w:szCs w:val="20"/>
              </w:rPr>
              <w:t>Aeration Tank Effluent</w:t>
            </w:r>
          </w:p>
        </w:tc>
      </w:tr>
      <w:tr w:rsidR="002F598C" w:rsidRPr="0052299F" w14:paraId="56CC8180" w14:textId="77777777" w:rsidTr="002F598C">
        <w:trPr>
          <w:trHeight w:val="75"/>
          <w:jc w:val="center"/>
        </w:trPr>
        <w:tc>
          <w:tcPr>
            <w:tcW w:w="0" w:type="auto"/>
            <w:tcBorders>
              <w:top w:val="nil"/>
            </w:tcBorders>
            <w:shd w:val="clear" w:color="auto" w:fill="auto"/>
            <w:noWrap/>
            <w:vAlign w:val="center"/>
            <w:hideMark/>
          </w:tcPr>
          <w:p w14:paraId="26BA235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Fecal Coliform</w:t>
            </w:r>
          </w:p>
        </w:tc>
        <w:tc>
          <w:tcPr>
            <w:tcW w:w="1300" w:type="dxa"/>
            <w:tcBorders>
              <w:top w:val="nil"/>
            </w:tcBorders>
            <w:shd w:val="clear" w:color="auto" w:fill="auto"/>
            <w:noWrap/>
            <w:vAlign w:val="center"/>
            <w:hideMark/>
          </w:tcPr>
          <w:p w14:paraId="4DE9AEC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FC</w:t>
            </w:r>
          </w:p>
        </w:tc>
        <w:tc>
          <w:tcPr>
            <w:tcW w:w="962" w:type="dxa"/>
            <w:tcBorders>
              <w:top w:val="nil"/>
            </w:tcBorders>
            <w:shd w:val="clear" w:color="auto" w:fill="auto"/>
            <w:noWrap/>
            <w:vAlign w:val="center"/>
            <w:hideMark/>
          </w:tcPr>
          <w:p w14:paraId="18E38FD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tcBorders>
              <w:top w:val="nil"/>
            </w:tcBorders>
            <w:shd w:val="clear" w:color="auto" w:fill="auto"/>
            <w:noWrap/>
            <w:vAlign w:val="center"/>
            <w:hideMark/>
          </w:tcPr>
          <w:p w14:paraId="6D11183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tcBorders>
              <w:top w:val="nil"/>
            </w:tcBorders>
            <w:shd w:val="clear" w:color="auto" w:fill="auto"/>
            <w:noWrap/>
            <w:vAlign w:val="center"/>
            <w:hideMark/>
          </w:tcPr>
          <w:p w14:paraId="43DC022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24</w:t>
            </w:r>
          </w:p>
        </w:tc>
        <w:tc>
          <w:tcPr>
            <w:tcW w:w="874" w:type="dxa"/>
            <w:tcBorders>
              <w:top w:val="nil"/>
            </w:tcBorders>
            <w:shd w:val="clear" w:color="auto" w:fill="auto"/>
            <w:noWrap/>
            <w:vAlign w:val="center"/>
            <w:hideMark/>
          </w:tcPr>
          <w:p w14:paraId="6A4A6C5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tcBorders>
              <w:top w:val="nil"/>
            </w:tcBorders>
            <w:shd w:val="clear" w:color="auto" w:fill="auto"/>
            <w:noWrap/>
            <w:vAlign w:val="center"/>
            <w:hideMark/>
          </w:tcPr>
          <w:p w14:paraId="442B93A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6C50779C" w14:textId="77777777" w:rsidTr="002F598C">
        <w:trPr>
          <w:trHeight w:val="75"/>
          <w:jc w:val="center"/>
        </w:trPr>
        <w:tc>
          <w:tcPr>
            <w:tcW w:w="0" w:type="auto"/>
            <w:shd w:val="clear" w:color="auto" w:fill="auto"/>
            <w:noWrap/>
            <w:vAlign w:val="center"/>
            <w:hideMark/>
          </w:tcPr>
          <w:p w14:paraId="7E90F3C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Enterococcus</w:t>
            </w:r>
          </w:p>
        </w:tc>
        <w:tc>
          <w:tcPr>
            <w:tcW w:w="1300" w:type="dxa"/>
            <w:shd w:val="clear" w:color="auto" w:fill="auto"/>
            <w:noWrap/>
            <w:vAlign w:val="center"/>
            <w:hideMark/>
          </w:tcPr>
          <w:p w14:paraId="19E5D35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EC</w:t>
            </w:r>
          </w:p>
        </w:tc>
        <w:tc>
          <w:tcPr>
            <w:tcW w:w="962" w:type="dxa"/>
            <w:shd w:val="clear" w:color="auto" w:fill="auto"/>
            <w:noWrap/>
            <w:vAlign w:val="center"/>
            <w:hideMark/>
          </w:tcPr>
          <w:p w14:paraId="20E8AE2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196E054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2CCE53D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24</w:t>
            </w:r>
          </w:p>
        </w:tc>
        <w:tc>
          <w:tcPr>
            <w:tcW w:w="874" w:type="dxa"/>
            <w:shd w:val="clear" w:color="auto" w:fill="auto"/>
            <w:noWrap/>
            <w:vAlign w:val="center"/>
            <w:hideMark/>
          </w:tcPr>
          <w:p w14:paraId="0272EBB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0DC8D2ED"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2EA7261A" w14:textId="77777777" w:rsidTr="002F598C">
        <w:trPr>
          <w:trHeight w:val="75"/>
          <w:jc w:val="center"/>
        </w:trPr>
        <w:tc>
          <w:tcPr>
            <w:tcW w:w="0" w:type="auto"/>
            <w:shd w:val="clear" w:color="auto" w:fill="auto"/>
            <w:noWrap/>
            <w:vAlign w:val="center"/>
            <w:hideMark/>
          </w:tcPr>
          <w:p w14:paraId="66097E4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TSS</w:t>
            </w:r>
          </w:p>
        </w:tc>
        <w:tc>
          <w:tcPr>
            <w:tcW w:w="1300" w:type="dxa"/>
            <w:shd w:val="clear" w:color="auto" w:fill="auto"/>
            <w:noWrap/>
            <w:vAlign w:val="center"/>
            <w:hideMark/>
          </w:tcPr>
          <w:p w14:paraId="153E452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TSS</w:t>
            </w:r>
          </w:p>
        </w:tc>
        <w:tc>
          <w:tcPr>
            <w:tcW w:w="962" w:type="dxa"/>
            <w:shd w:val="clear" w:color="auto" w:fill="auto"/>
            <w:noWrap/>
            <w:vAlign w:val="center"/>
            <w:hideMark/>
          </w:tcPr>
          <w:p w14:paraId="10EEECF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390486E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7DB761D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7F30875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03C4C43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04D1544F" w14:textId="77777777" w:rsidTr="002F598C">
        <w:trPr>
          <w:trHeight w:val="75"/>
          <w:jc w:val="center"/>
        </w:trPr>
        <w:tc>
          <w:tcPr>
            <w:tcW w:w="0" w:type="auto"/>
            <w:shd w:val="clear" w:color="auto" w:fill="auto"/>
            <w:noWrap/>
            <w:vAlign w:val="center"/>
            <w:hideMark/>
          </w:tcPr>
          <w:p w14:paraId="5D6D83EB" w14:textId="77777777" w:rsidR="002F598C" w:rsidRPr="0052299F" w:rsidRDefault="002F598C" w:rsidP="002F598C">
            <w:pPr>
              <w:jc w:val="center"/>
              <w:rPr>
                <w:rFonts w:ascii="Calibri" w:hAnsi="Calibri" w:cs="Calibri"/>
                <w:color w:val="000000"/>
                <w:szCs w:val="20"/>
              </w:rPr>
            </w:pPr>
            <w:proofErr w:type="spellStart"/>
            <w:r w:rsidRPr="0052299F">
              <w:rPr>
                <w:rFonts w:ascii="Calibri" w:hAnsi="Calibri" w:cs="Calibri"/>
                <w:color w:val="000000"/>
                <w:szCs w:val="20"/>
              </w:rPr>
              <w:t>cBOD</w:t>
            </w:r>
            <w:proofErr w:type="spellEnd"/>
          </w:p>
        </w:tc>
        <w:tc>
          <w:tcPr>
            <w:tcW w:w="1300" w:type="dxa"/>
            <w:shd w:val="clear" w:color="auto" w:fill="auto"/>
            <w:noWrap/>
            <w:vAlign w:val="center"/>
            <w:hideMark/>
          </w:tcPr>
          <w:p w14:paraId="4D6AAB5B" w14:textId="77777777" w:rsidR="002F598C" w:rsidRPr="0052299F" w:rsidRDefault="002F598C" w:rsidP="002F598C">
            <w:pPr>
              <w:jc w:val="center"/>
              <w:rPr>
                <w:rFonts w:ascii="Calibri" w:hAnsi="Calibri" w:cs="Calibri"/>
                <w:color w:val="000000"/>
                <w:szCs w:val="20"/>
              </w:rPr>
            </w:pPr>
            <w:proofErr w:type="spellStart"/>
            <w:r w:rsidRPr="0052299F">
              <w:rPr>
                <w:rFonts w:ascii="Calibri" w:hAnsi="Calibri" w:cs="Calibri"/>
                <w:color w:val="000000"/>
                <w:szCs w:val="20"/>
              </w:rPr>
              <w:t>cBOD</w:t>
            </w:r>
            <w:proofErr w:type="spellEnd"/>
          </w:p>
        </w:tc>
        <w:tc>
          <w:tcPr>
            <w:tcW w:w="962" w:type="dxa"/>
            <w:shd w:val="clear" w:color="auto" w:fill="auto"/>
            <w:noWrap/>
            <w:vAlign w:val="center"/>
            <w:hideMark/>
          </w:tcPr>
          <w:p w14:paraId="103CABD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0299DCA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63B3DD2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0638B24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481C681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113EC7A2" w14:textId="77777777" w:rsidTr="002F598C">
        <w:trPr>
          <w:trHeight w:val="75"/>
          <w:jc w:val="center"/>
        </w:trPr>
        <w:tc>
          <w:tcPr>
            <w:tcW w:w="0" w:type="auto"/>
            <w:shd w:val="clear" w:color="auto" w:fill="auto"/>
            <w:noWrap/>
            <w:vAlign w:val="center"/>
            <w:hideMark/>
          </w:tcPr>
          <w:p w14:paraId="6D9BFF09" w14:textId="77777777" w:rsidR="002F598C" w:rsidRPr="0052299F" w:rsidRDefault="002F598C" w:rsidP="002F598C">
            <w:pPr>
              <w:jc w:val="center"/>
              <w:rPr>
                <w:rFonts w:ascii="Calibri" w:hAnsi="Calibri" w:cs="Calibri"/>
                <w:color w:val="000000"/>
                <w:szCs w:val="20"/>
                <w:vertAlign w:val="superscript"/>
              </w:rPr>
            </w:pPr>
            <w:r w:rsidRPr="0052299F">
              <w:rPr>
                <w:rFonts w:ascii="Calibri" w:hAnsi="Calibri" w:cs="Calibri"/>
                <w:color w:val="000000"/>
                <w:szCs w:val="20"/>
              </w:rPr>
              <w:t>Lab TRC</w:t>
            </w:r>
            <w:r w:rsidRPr="0052299F">
              <w:rPr>
                <w:rFonts w:ascii="Calibri" w:hAnsi="Calibri" w:cs="Calibri"/>
                <w:color w:val="000000"/>
                <w:szCs w:val="20"/>
                <w:vertAlign w:val="superscript"/>
              </w:rPr>
              <w:t>[1]</w:t>
            </w:r>
          </w:p>
        </w:tc>
        <w:tc>
          <w:tcPr>
            <w:tcW w:w="1300" w:type="dxa"/>
            <w:shd w:val="clear" w:color="auto" w:fill="auto"/>
            <w:noWrap/>
            <w:vAlign w:val="center"/>
            <w:hideMark/>
          </w:tcPr>
          <w:p w14:paraId="1494002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LTRC</w:t>
            </w:r>
          </w:p>
        </w:tc>
        <w:tc>
          <w:tcPr>
            <w:tcW w:w="962" w:type="dxa"/>
            <w:shd w:val="clear" w:color="auto" w:fill="auto"/>
            <w:noWrap/>
            <w:vAlign w:val="center"/>
            <w:hideMark/>
          </w:tcPr>
          <w:p w14:paraId="0CD6594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162C6186"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3FA60BE6"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2</w:t>
            </w:r>
          </w:p>
        </w:tc>
        <w:tc>
          <w:tcPr>
            <w:tcW w:w="874" w:type="dxa"/>
            <w:shd w:val="clear" w:color="auto" w:fill="auto"/>
            <w:noWrap/>
            <w:vAlign w:val="center"/>
            <w:hideMark/>
          </w:tcPr>
          <w:p w14:paraId="6023559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46965B7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503E20C3" w14:textId="77777777" w:rsidTr="002F598C">
        <w:trPr>
          <w:trHeight w:val="188"/>
          <w:jc w:val="center"/>
        </w:trPr>
        <w:tc>
          <w:tcPr>
            <w:tcW w:w="0" w:type="auto"/>
            <w:shd w:val="clear" w:color="auto" w:fill="auto"/>
            <w:noWrap/>
            <w:vAlign w:val="center"/>
            <w:hideMark/>
          </w:tcPr>
          <w:p w14:paraId="307D5391"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Particle Size Distribution XAD</w:t>
            </w:r>
          </w:p>
        </w:tc>
        <w:tc>
          <w:tcPr>
            <w:tcW w:w="1300" w:type="dxa"/>
            <w:shd w:val="clear" w:color="auto" w:fill="auto"/>
            <w:noWrap/>
            <w:vAlign w:val="center"/>
            <w:hideMark/>
          </w:tcPr>
          <w:p w14:paraId="52FBA09D"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XAD</w:t>
            </w:r>
          </w:p>
        </w:tc>
        <w:tc>
          <w:tcPr>
            <w:tcW w:w="962" w:type="dxa"/>
            <w:shd w:val="clear" w:color="auto" w:fill="auto"/>
            <w:noWrap/>
            <w:vAlign w:val="center"/>
            <w:hideMark/>
          </w:tcPr>
          <w:p w14:paraId="1A4D970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2DA8BCC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3D5E8C6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6F3C7BF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7E6DAAC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2</w:t>
            </w:r>
          </w:p>
        </w:tc>
      </w:tr>
      <w:tr w:rsidR="002F598C" w:rsidRPr="0052299F" w14:paraId="6504BFEF" w14:textId="77777777" w:rsidTr="002F598C">
        <w:trPr>
          <w:trHeight w:val="75"/>
          <w:jc w:val="center"/>
        </w:trPr>
        <w:tc>
          <w:tcPr>
            <w:tcW w:w="0" w:type="auto"/>
            <w:shd w:val="clear" w:color="auto" w:fill="auto"/>
            <w:noWrap/>
            <w:vAlign w:val="center"/>
            <w:hideMark/>
          </w:tcPr>
          <w:p w14:paraId="7A7BABC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pH</w:t>
            </w:r>
          </w:p>
        </w:tc>
        <w:tc>
          <w:tcPr>
            <w:tcW w:w="1300" w:type="dxa"/>
            <w:shd w:val="clear" w:color="auto" w:fill="auto"/>
            <w:noWrap/>
            <w:vAlign w:val="center"/>
            <w:hideMark/>
          </w:tcPr>
          <w:p w14:paraId="757A1AC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pH</w:t>
            </w:r>
          </w:p>
        </w:tc>
        <w:tc>
          <w:tcPr>
            <w:tcW w:w="962" w:type="dxa"/>
            <w:shd w:val="clear" w:color="auto" w:fill="auto"/>
            <w:noWrap/>
            <w:vAlign w:val="center"/>
            <w:hideMark/>
          </w:tcPr>
          <w:p w14:paraId="68623FB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1C32962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5BB77E7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297B26F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7493CBF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4DF75707" w14:textId="77777777" w:rsidTr="002F598C">
        <w:trPr>
          <w:trHeight w:val="75"/>
          <w:jc w:val="center"/>
        </w:trPr>
        <w:tc>
          <w:tcPr>
            <w:tcW w:w="0" w:type="auto"/>
            <w:shd w:val="clear" w:color="auto" w:fill="auto"/>
            <w:noWrap/>
            <w:vAlign w:val="center"/>
            <w:hideMark/>
          </w:tcPr>
          <w:p w14:paraId="024421C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Temperature</w:t>
            </w:r>
          </w:p>
        </w:tc>
        <w:tc>
          <w:tcPr>
            <w:tcW w:w="1300" w:type="dxa"/>
            <w:shd w:val="clear" w:color="auto" w:fill="auto"/>
            <w:noWrap/>
            <w:vAlign w:val="center"/>
            <w:hideMark/>
          </w:tcPr>
          <w:p w14:paraId="0ACF61C6"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T</w:t>
            </w:r>
          </w:p>
        </w:tc>
        <w:tc>
          <w:tcPr>
            <w:tcW w:w="962" w:type="dxa"/>
            <w:shd w:val="clear" w:color="auto" w:fill="auto"/>
            <w:noWrap/>
            <w:vAlign w:val="center"/>
            <w:hideMark/>
          </w:tcPr>
          <w:p w14:paraId="50E6A40D"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3B305D4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49766FA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5FA6998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155DE3C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6D125B85" w14:textId="77777777" w:rsidTr="002F598C">
        <w:trPr>
          <w:trHeight w:val="75"/>
          <w:jc w:val="center"/>
        </w:trPr>
        <w:tc>
          <w:tcPr>
            <w:tcW w:w="0" w:type="auto"/>
            <w:shd w:val="clear" w:color="auto" w:fill="auto"/>
            <w:noWrap/>
            <w:vAlign w:val="center"/>
            <w:hideMark/>
          </w:tcPr>
          <w:p w14:paraId="24D2814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Field TRC</w:t>
            </w:r>
          </w:p>
        </w:tc>
        <w:tc>
          <w:tcPr>
            <w:tcW w:w="1300" w:type="dxa"/>
            <w:shd w:val="clear" w:color="auto" w:fill="auto"/>
            <w:noWrap/>
            <w:vAlign w:val="center"/>
            <w:hideMark/>
          </w:tcPr>
          <w:p w14:paraId="3AB77E6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FTRC</w:t>
            </w:r>
          </w:p>
        </w:tc>
        <w:tc>
          <w:tcPr>
            <w:tcW w:w="962" w:type="dxa"/>
            <w:shd w:val="clear" w:color="auto" w:fill="auto"/>
            <w:noWrap/>
            <w:vAlign w:val="center"/>
            <w:hideMark/>
          </w:tcPr>
          <w:p w14:paraId="2C7912EE"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3BD8025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07" w:type="dxa"/>
            <w:shd w:val="clear" w:color="auto" w:fill="auto"/>
            <w:noWrap/>
            <w:vAlign w:val="center"/>
            <w:hideMark/>
          </w:tcPr>
          <w:p w14:paraId="68DD8656"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74" w:type="dxa"/>
            <w:shd w:val="clear" w:color="auto" w:fill="auto"/>
            <w:noWrap/>
            <w:vAlign w:val="center"/>
            <w:hideMark/>
          </w:tcPr>
          <w:p w14:paraId="157771D4"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941" w:type="dxa"/>
            <w:shd w:val="clear" w:color="auto" w:fill="auto"/>
            <w:noWrap/>
            <w:vAlign w:val="center"/>
            <w:hideMark/>
          </w:tcPr>
          <w:p w14:paraId="22568AA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r w:rsidR="002F598C" w:rsidRPr="0052299F" w14:paraId="120E53DD" w14:textId="77777777" w:rsidTr="002F598C">
        <w:trPr>
          <w:trHeight w:val="75"/>
          <w:jc w:val="center"/>
        </w:trPr>
        <w:tc>
          <w:tcPr>
            <w:tcW w:w="0" w:type="auto"/>
            <w:shd w:val="clear" w:color="auto" w:fill="auto"/>
            <w:noWrap/>
            <w:vAlign w:val="center"/>
            <w:hideMark/>
          </w:tcPr>
          <w:p w14:paraId="744DED4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SVI</w:t>
            </w:r>
          </w:p>
        </w:tc>
        <w:tc>
          <w:tcPr>
            <w:tcW w:w="1300" w:type="dxa"/>
            <w:shd w:val="clear" w:color="auto" w:fill="auto"/>
            <w:noWrap/>
            <w:vAlign w:val="center"/>
            <w:hideMark/>
          </w:tcPr>
          <w:p w14:paraId="6C93E53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SVI</w:t>
            </w:r>
          </w:p>
        </w:tc>
        <w:tc>
          <w:tcPr>
            <w:tcW w:w="962" w:type="dxa"/>
            <w:shd w:val="clear" w:color="auto" w:fill="auto"/>
            <w:noWrap/>
            <w:vAlign w:val="center"/>
            <w:hideMark/>
          </w:tcPr>
          <w:p w14:paraId="00CCC8D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4B41CEED"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36AC266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054912B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5F60725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r>
      <w:tr w:rsidR="002F598C" w:rsidRPr="0052299F" w14:paraId="73836FEB" w14:textId="77777777" w:rsidTr="002F598C">
        <w:trPr>
          <w:trHeight w:val="75"/>
          <w:jc w:val="center"/>
        </w:trPr>
        <w:tc>
          <w:tcPr>
            <w:tcW w:w="0" w:type="auto"/>
            <w:shd w:val="clear" w:color="auto" w:fill="auto"/>
            <w:noWrap/>
            <w:vAlign w:val="center"/>
            <w:hideMark/>
          </w:tcPr>
          <w:p w14:paraId="4AB3EED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MLSS</w:t>
            </w:r>
          </w:p>
        </w:tc>
        <w:tc>
          <w:tcPr>
            <w:tcW w:w="1300" w:type="dxa"/>
            <w:shd w:val="clear" w:color="auto" w:fill="auto"/>
            <w:noWrap/>
            <w:vAlign w:val="center"/>
            <w:hideMark/>
          </w:tcPr>
          <w:p w14:paraId="73DFB394"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MLSS</w:t>
            </w:r>
          </w:p>
        </w:tc>
        <w:tc>
          <w:tcPr>
            <w:tcW w:w="962" w:type="dxa"/>
            <w:shd w:val="clear" w:color="auto" w:fill="auto"/>
            <w:noWrap/>
            <w:vAlign w:val="center"/>
            <w:hideMark/>
          </w:tcPr>
          <w:p w14:paraId="67F93B6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5F6914B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5D4CAE0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61BE5FC5"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5F6CFF1A"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9</w:t>
            </w:r>
          </w:p>
        </w:tc>
      </w:tr>
      <w:tr w:rsidR="002F598C" w:rsidRPr="0052299F" w14:paraId="0176880D" w14:textId="77777777" w:rsidTr="002F598C">
        <w:trPr>
          <w:trHeight w:val="75"/>
          <w:jc w:val="center"/>
        </w:trPr>
        <w:tc>
          <w:tcPr>
            <w:tcW w:w="0" w:type="auto"/>
            <w:shd w:val="clear" w:color="auto" w:fill="auto"/>
            <w:noWrap/>
            <w:vAlign w:val="center"/>
            <w:hideMark/>
          </w:tcPr>
          <w:p w14:paraId="146984A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Cylinder Reading Average</w:t>
            </w:r>
          </w:p>
        </w:tc>
        <w:tc>
          <w:tcPr>
            <w:tcW w:w="1300" w:type="dxa"/>
            <w:shd w:val="clear" w:color="auto" w:fill="auto"/>
            <w:noWrap/>
            <w:vAlign w:val="center"/>
            <w:hideMark/>
          </w:tcPr>
          <w:p w14:paraId="2F12E54B"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CRA</w:t>
            </w:r>
          </w:p>
        </w:tc>
        <w:tc>
          <w:tcPr>
            <w:tcW w:w="962" w:type="dxa"/>
            <w:shd w:val="clear" w:color="auto" w:fill="auto"/>
            <w:noWrap/>
            <w:vAlign w:val="center"/>
            <w:hideMark/>
          </w:tcPr>
          <w:p w14:paraId="02F333EF"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91" w:type="dxa"/>
            <w:shd w:val="clear" w:color="auto" w:fill="auto"/>
            <w:noWrap/>
            <w:vAlign w:val="center"/>
            <w:hideMark/>
          </w:tcPr>
          <w:p w14:paraId="471C0874"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197D1F90"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7030A47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15232CB3"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r>
      <w:tr w:rsidR="002F598C" w:rsidRPr="0052299F" w14:paraId="25811948" w14:textId="77777777" w:rsidTr="002F598C">
        <w:trPr>
          <w:trHeight w:val="75"/>
          <w:jc w:val="center"/>
        </w:trPr>
        <w:tc>
          <w:tcPr>
            <w:tcW w:w="0" w:type="auto"/>
            <w:shd w:val="clear" w:color="auto" w:fill="auto"/>
            <w:noWrap/>
            <w:vAlign w:val="center"/>
            <w:hideMark/>
          </w:tcPr>
          <w:p w14:paraId="3B4E16F7"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Flow</w:t>
            </w:r>
          </w:p>
        </w:tc>
        <w:tc>
          <w:tcPr>
            <w:tcW w:w="1300" w:type="dxa"/>
            <w:shd w:val="clear" w:color="auto" w:fill="auto"/>
            <w:noWrap/>
            <w:vAlign w:val="center"/>
            <w:hideMark/>
          </w:tcPr>
          <w:p w14:paraId="3DD3DD1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Flow</w:t>
            </w:r>
          </w:p>
        </w:tc>
        <w:tc>
          <w:tcPr>
            <w:tcW w:w="962" w:type="dxa"/>
            <w:shd w:val="clear" w:color="auto" w:fill="auto"/>
            <w:noWrap/>
            <w:vAlign w:val="center"/>
            <w:hideMark/>
          </w:tcPr>
          <w:p w14:paraId="03D4CA9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12</w:t>
            </w:r>
          </w:p>
        </w:tc>
        <w:tc>
          <w:tcPr>
            <w:tcW w:w="891" w:type="dxa"/>
            <w:shd w:val="clear" w:color="auto" w:fill="auto"/>
            <w:noWrap/>
            <w:vAlign w:val="center"/>
            <w:hideMark/>
          </w:tcPr>
          <w:p w14:paraId="156CCE89"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07" w:type="dxa"/>
            <w:shd w:val="clear" w:color="auto" w:fill="auto"/>
            <w:noWrap/>
            <w:vAlign w:val="center"/>
            <w:hideMark/>
          </w:tcPr>
          <w:p w14:paraId="0A3C22C8"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874" w:type="dxa"/>
            <w:shd w:val="clear" w:color="auto" w:fill="auto"/>
            <w:noWrap/>
            <w:vAlign w:val="center"/>
            <w:hideMark/>
          </w:tcPr>
          <w:p w14:paraId="400F114C"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c>
          <w:tcPr>
            <w:tcW w:w="941" w:type="dxa"/>
            <w:shd w:val="clear" w:color="auto" w:fill="auto"/>
            <w:noWrap/>
            <w:vAlign w:val="center"/>
            <w:hideMark/>
          </w:tcPr>
          <w:p w14:paraId="1D1764C2" w14:textId="77777777" w:rsidR="002F598C" w:rsidRPr="0052299F" w:rsidRDefault="002F598C" w:rsidP="002F598C">
            <w:pPr>
              <w:jc w:val="center"/>
              <w:rPr>
                <w:rFonts w:ascii="Calibri" w:hAnsi="Calibri" w:cs="Calibri"/>
                <w:color w:val="000000"/>
                <w:szCs w:val="20"/>
              </w:rPr>
            </w:pPr>
            <w:r w:rsidRPr="0052299F">
              <w:rPr>
                <w:rFonts w:ascii="Calibri" w:hAnsi="Calibri" w:cs="Calibri"/>
                <w:color w:val="000000"/>
                <w:szCs w:val="20"/>
              </w:rPr>
              <w:t>-</w:t>
            </w:r>
          </w:p>
        </w:tc>
      </w:tr>
    </w:tbl>
    <w:p w14:paraId="6DCFFE1A" w14:textId="77777777" w:rsidR="002F598C" w:rsidRDefault="002F598C" w:rsidP="002F598C">
      <w:pPr>
        <w:pStyle w:val="BodyText"/>
        <w:spacing w:before="15"/>
        <w:ind w:left="139" w:right="134"/>
        <w:jc w:val="both"/>
        <w:rPr>
          <w:szCs w:val="20"/>
        </w:rPr>
      </w:pPr>
      <w:r w:rsidRPr="00C63037">
        <w:rPr>
          <w:szCs w:val="20"/>
        </w:rPr>
        <w:t xml:space="preserve">[1] – Lab TRC represents </w:t>
      </w:r>
      <w:r>
        <w:rPr>
          <w:szCs w:val="20"/>
        </w:rPr>
        <w:t>5-</w:t>
      </w:r>
      <w:r w:rsidRPr="00C63037">
        <w:rPr>
          <w:szCs w:val="20"/>
        </w:rPr>
        <w:t>gallon sample taken to perform chlorine demand test</w:t>
      </w:r>
    </w:p>
    <w:p w14:paraId="24761DAA" w14:textId="77777777" w:rsidR="002F598C" w:rsidRDefault="002F598C" w:rsidP="002F598C">
      <w:pPr>
        <w:pStyle w:val="LFTBody"/>
        <w:jc w:val="both"/>
      </w:pPr>
    </w:p>
    <w:p w14:paraId="29DCEA92" w14:textId="77777777" w:rsidR="006327D5" w:rsidRDefault="006327D5" w:rsidP="006401CE">
      <w:pPr>
        <w:pStyle w:val="LFTHeading3"/>
      </w:pPr>
      <w:r>
        <w:t>2.5.3 Sampling Program Results</w:t>
      </w:r>
    </w:p>
    <w:p w14:paraId="24633337" w14:textId="35C9150A" w:rsidR="002F598C" w:rsidRDefault="003B6061" w:rsidP="002F598C">
      <w:pPr>
        <w:pStyle w:val="LFTBody"/>
        <w:jc w:val="both"/>
      </w:pPr>
      <w:r>
        <w:t xml:space="preserve">Sampling and analytical results for pathogen indicators, TRC, </w:t>
      </w:r>
      <w:proofErr w:type="spellStart"/>
      <w:r>
        <w:t>cBOD</w:t>
      </w:r>
      <w:proofErr w:type="spellEnd"/>
      <w:r>
        <w:t xml:space="preserve">, TSS, chlorine demand testing, particle size distribution and mixed liquor suspended solids (MLSS), plant flow and SVI are all discussed. </w:t>
      </w:r>
      <w:r w:rsidR="002F598C" w:rsidRPr="00F81518">
        <w:t xml:space="preserve">DEP provided notes for each of the sampling days which include information </w:t>
      </w:r>
      <w:r w:rsidR="002F598C">
        <w:t xml:space="preserve">pertinent to </w:t>
      </w:r>
      <w:r w:rsidR="002F598C" w:rsidRPr="00F81518">
        <w:t xml:space="preserve">plant performance and disinfection. Process control information on chlorine target </w:t>
      </w:r>
      <w:r w:rsidR="002F598C">
        <w:t>residual was provided</w:t>
      </w:r>
      <w:r w:rsidR="00FD01B9">
        <w:t>.</w:t>
      </w:r>
      <w:r w:rsidR="002F598C">
        <w:t xml:space="preserve"> </w:t>
      </w:r>
      <w:r w:rsidR="00FD01B9">
        <w:t>T</w:t>
      </w:r>
      <w:r w:rsidR="002F598C">
        <w:t>he target residual was increased three times throughout the 12-days of sampling program. During the initial days of the sampling program, DEP maintained a residual target of 0.25 mg/L which is relatively low in comparison to the residual target of 0.4 mg/L identified in Port Richmond’s historical daily monitoring reports (DMR</w:t>
      </w:r>
      <w:r>
        <w:t>s</w:t>
      </w:r>
      <w:r w:rsidR="002F598C">
        <w:t>). The residual target was increased to 0.35 mg/L on July 7</w:t>
      </w:r>
      <w:r w:rsidR="002F598C" w:rsidRPr="0026425E">
        <w:rPr>
          <w:vertAlign w:val="superscript"/>
        </w:rPr>
        <w:t>th</w:t>
      </w:r>
      <w:r w:rsidR="002F598C">
        <w:t xml:space="preserve"> (the 4</w:t>
      </w:r>
      <w:r w:rsidR="002F598C" w:rsidRPr="00DF5F92">
        <w:rPr>
          <w:vertAlign w:val="superscript"/>
        </w:rPr>
        <w:t>th</w:t>
      </w:r>
      <w:r w:rsidR="002F598C">
        <w:t xml:space="preserve"> sampling day) and then to 1 mg/L on July 10</w:t>
      </w:r>
      <w:r w:rsidR="002F598C" w:rsidRPr="0026425E">
        <w:rPr>
          <w:vertAlign w:val="superscript"/>
        </w:rPr>
        <w:t>th</w:t>
      </w:r>
      <w:r w:rsidR="002F598C">
        <w:t xml:space="preserve"> (the 7</w:t>
      </w:r>
      <w:r w:rsidR="002F598C" w:rsidRPr="00C3410A">
        <w:rPr>
          <w:vertAlign w:val="superscript"/>
        </w:rPr>
        <w:t>th</w:t>
      </w:r>
      <w:r w:rsidR="002F598C">
        <w:rPr>
          <w:vertAlign w:val="superscript"/>
        </w:rPr>
        <w:t xml:space="preserve"> </w:t>
      </w:r>
      <w:r w:rsidR="002F598C">
        <w:t>sampling day). This residual target increase is likely due to the relatively high effluent bacteria concentrations observed the days prior. The residual target was reduced to 0.45 mg/L on July 13</w:t>
      </w:r>
      <w:r w:rsidR="002F598C" w:rsidRPr="0026425E">
        <w:rPr>
          <w:vertAlign w:val="superscript"/>
        </w:rPr>
        <w:t>th</w:t>
      </w:r>
      <w:r w:rsidR="002F598C">
        <w:t xml:space="preserve"> (the 8</w:t>
      </w:r>
      <w:r w:rsidR="002F598C" w:rsidRPr="000129CD">
        <w:rPr>
          <w:vertAlign w:val="superscript"/>
        </w:rPr>
        <w:t>th</w:t>
      </w:r>
      <w:r w:rsidR="002F598C">
        <w:t xml:space="preserve"> sampling day) </w:t>
      </w:r>
      <w:r>
        <w:t xml:space="preserve">where it </w:t>
      </w:r>
      <w:r w:rsidR="002F598C">
        <w:t xml:space="preserve"> stayed for the remainder of the program. </w:t>
      </w:r>
    </w:p>
    <w:p w14:paraId="0CB093F5" w14:textId="5CC04544" w:rsidR="002F598C" w:rsidRPr="004D4C36" w:rsidRDefault="002F598C" w:rsidP="002F598C">
      <w:pPr>
        <w:pStyle w:val="LFTBody"/>
        <w:jc w:val="both"/>
        <w:rPr>
          <w:b/>
          <w:bCs/>
        </w:rPr>
      </w:pPr>
      <w:r>
        <w:t>Another chlorine application point at Port Richmond is within the re</w:t>
      </w:r>
      <w:r w:rsidR="003B6061">
        <w:t>turned</w:t>
      </w:r>
      <w:r>
        <w:t xml:space="preserve"> activated sludge (RAS). RAS is chlorinated to mitigate bulking sludge and filamentous organism growth that may be caused by poor aeration control. DEP has provided information on RAS chlorination and during the first four sampling days, the chlorine dose was relatively high at 8.8 mg/L. This may explain why the TRC target was </w:t>
      </w:r>
      <w:r w:rsidR="003B6061">
        <w:t xml:space="preserve">reduced to </w:t>
      </w:r>
      <w:r>
        <w:t xml:space="preserve">0.25 mg/L. RAS chlorination was reduced to 6.3 </w:t>
      </w:r>
      <w:r>
        <w:lastRenderedPageBreak/>
        <w:t>mg/L on the 4</w:t>
      </w:r>
      <w:r w:rsidRPr="002937A7">
        <w:rPr>
          <w:vertAlign w:val="superscript"/>
        </w:rPr>
        <w:t>th</w:t>
      </w:r>
      <w:r>
        <w:t xml:space="preserve"> day of sampling (and the chlorine residual target was increased to 0.35 mg/L) and then dropped to 0 mg/L from the 8</w:t>
      </w:r>
      <w:r w:rsidRPr="00215CE7">
        <w:rPr>
          <w:vertAlign w:val="superscript"/>
        </w:rPr>
        <w:t>th</w:t>
      </w:r>
      <w:r>
        <w:t xml:space="preserve"> day onward. Additional details on foaming, precipitation, and other notes can be found in </w:t>
      </w:r>
      <w:r>
        <w:rPr>
          <w:b/>
          <w:bCs/>
        </w:rPr>
        <w:t xml:space="preserve">Table </w:t>
      </w:r>
      <w:r w:rsidR="002D60B5">
        <w:rPr>
          <w:b/>
          <w:bCs/>
        </w:rPr>
        <w:t>2-7</w:t>
      </w:r>
      <w:r>
        <w:rPr>
          <w:b/>
          <w:bCs/>
        </w:rPr>
        <w:t>.</w:t>
      </w:r>
    </w:p>
    <w:p w14:paraId="062AB80A" w14:textId="01630B9D" w:rsidR="002F598C" w:rsidRDefault="002F598C" w:rsidP="002D6810">
      <w:pPr>
        <w:pStyle w:val="LFTBody"/>
        <w:sectPr w:rsidR="002F598C" w:rsidSect="00043841">
          <w:headerReference w:type="even" r:id="rId40"/>
          <w:headerReference w:type="default" r:id="rId41"/>
          <w:footerReference w:type="even" r:id="rId42"/>
          <w:footerReference w:type="default" r:id="rId43"/>
          <w:headerReference w:type="first" r:id="rId44"/>
          <w:footerReference w:type="first" r:id="rId45"/>
          <w:pgSz w:w="11907" w:h="16839" w:code="9"/>
          <w:pgMar w:top="1440" w:right="1440" w:bottom="1440" w:left="1627" w:header="720" w:footer="720" w:gutter="0"/>
          <w:pgNumType w:start="1"/>
          <w:cols w:space="720"/>
          <w:titlePg/>
          <w:docGrid w:linePitch="360"/>
        </w:sectPr>
      </w:pPr>
    </w:p>
    <w:tbl>
      <w:tblPr>
        <w:tblpPr w:leftFromText="180" w:rightFromText="180" w:tblpY="300"/>
        <w:tblW w:w="14818" w:type="dxa"/>
        <w:tblLayout w:type="fixed"/>
        <w:tblLook w:val="04A0" w:firstRow="1" w:lastRow="0" w:firstColumn="1" w:lastColumn="0" w:noHBand="0" w:noVBand="1"/>
      </w:tblPr>
      <w:tblGrid>
        <w:gridCol w:w="1255"/>
        <w:gridCol w:w="1501"/>
        <w:gridCol w:w="1330"/>
        <w:gridCol w:w="1330"/>
        <w:gridCol w:w="1432"/>
        <w:gridCol w:w="1330"/>
        <w:gridCol w:w="997"/>
        <w:gridCol w:w="810"/>
        <w:gridCol w:w="4833"/>
      </w:tblGrid>
      <w:tr w:rsidR="002F598C" w:rsidRPr="002F598C" w14:paraId="181EBD48" w14:textId="77777777" w:rsidTr="006401CE">
        <w:trPr>
          <w:trHeight w:val="220"/>
        </w:trPr>
        <w:tc>
          <w:tcPr>
            <w:tcW w:w="1255" w:type="dxa"/>
            <w:vMerge w:val="restart"/>
            <w:tcBorders>
              <w:top w:val="single" w:sz="4" w:space="0" w:color="auto"/>
              <w:left w:val="single" w:sz="4" w:space="0" w:color="auto"/>
              <w:right w:val="single" w:sz="4" w:space="0" w:color="auto"/>
            </w:tcBorders>
            <w:shd w:val="clear" w:color="auto" w:fill="0082C4" w:themeFill="accent3"/>
            <w:vAlign w:val="center"/>
          </w:tcPr>
          <w:p w14:paraId="644FCB38" w14:textId="77777777" w:rsidR="002F598C" w:rsidRPr="002F598C" w:rsidRDefault="002F598C" w:rsidP="002F598C">
            <w:pPr>
              <w:pStyle w:val="LFTTableHeader1"/>
              <w:rPr>
                <w:sz w:val="18"/>
                <w:szCs w:val="20"/>
              </w:rPr>
            </w:pPr>
            <w:r w:rsidRPr="002F598C">
              <w:rPr>
                <w:sz w:val="18"/>
                <w:szCs w:val="20"/>
              </w:rPr>
              <w:lastRenderedPageBreak/>
              <w:t>Day</w:t>
            </w:r>
          </w:p>
        </w:tc>
        <w:tc>
          <w:tcPr>
            <w:tcW w:w="1501" w:type="dxa"/>
            <w:vMerge w:val="restart"/>
            <w:tcBorders>
              <w:top w:val="single" w:sz="4" w:space="0" w:color="auto"/>
              <w:left w:val="single" w:sz="4" w:space="0" w:color="auto"/>
              <w:bottom w:val="single" w:sz="4" w:space="0" w:color="000000"/>
              <w:right w:val="single" w:sz="4" w:space="0" w:color="auto"/>
            </w:tcBorders>
            <w:shd w:val="clear" w:color="auto" w:fill="0082C4" w:themeFill="accent3"/>
            <w:noWrap/>
            <w:vAlign w:val="center"/>
            <w:hideMark/>
          </w:tcPr>
          <w:p w14:paraId="643400C7" w14:textId="77777777" w:rsidR="002F598C" w:rsidRPr="002F598C" w:rsidRDefault="002F598C" w:rsidP="002F598C">
            <w:pPr>
              <w:pStyle w:val="LFTTableHeader1"/>
              <w:rPr>
                <w:sz w:val="18"/>
                <w:szCs w:val="20"/>
              </w:rPr>
            </w:pPr>
            <w:r w:rsidRPr="002F598C">
              <w:rPr>
                <w:sz w:val="18"/>
                <w:szCs w:val="20"/>
              </w:rPr>
              <w:t>Date</w:t>
            </w:r>
          </w:p>
        </w:tc>
        <w:tc>
          <w:tcPr>
            <w:tcW w:w="133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3A0EBF8A" w14:textId="77777777" w:rsidR="002F598C" w:rsidRPr="002F598C" w:rsidRDefault="002F598C" w:rsidP="002F598C">
            <w:pPr>
              <w:pStyle w:val="LFTTableHeader1"/>
              <w:rPr>
                <w:sz w:val="18"/>
                <w:szCs w:val="20"/>
              </w:rPr>
            </w:pPr>
            <w:r w:rsidRPr="002F598C">
              <w:rPr>
                <w:sz w:val="18"/>
                <w:szCs w:val="20"/>
              </w:rPr>
              <w:t>TRC Target</w:t>
            </w:r>
          </w:p>
        </w:tc>
        <w:tc>
          <w:tcPr>
            <w:tcW w:w="133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62D6E487" w14:textId="77777777" w:rsidR="002F598C" w:rsidRPr="002F598C" w:rsidRDefault="002F598C" w:rsidP="002F598C">
            <w:pPr>
              <w:pStyle w:val="LFTTableHeader1"/>
              <w:rPr>
                <w:sz w:val="18"/>
                <w:szCs w:val="20"/>
              </w:rPr>
            </w:pPr>
            <w:r w:rsidRPr="002F598C">
              <w:rPr>
                <w:sz w:val="18"/>
                <w:szCs w:val="20"/>
              </w:rPr>
              <w:t xml:space="preserve">RAS </w:t>
            </w:r>
            <w:proofErr w:type="spellStart"/>
            <w:r w:rsidRPr="002F598C">
              <w:rPr>
                <w:sz w:val="18"/>
                <w:szCs w:val="20"/>
              </w:rPr>
              <w:t>Chlor</w:t>
            </w:r>
            <w:proofErr w:type="spellEnd"/>
          </w:p>
        </w:tc>
        <w:tc>
          <w:tcPr>
            <w:tcW w:w="1432"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6909EF40" w14:textId="77777777" w:rsidR="002F598C" w:rsidRPr="002F598C" w:rsidRDefault="002F598C" w:rsidP="002F598C">
            <w:pPr>
              <w:pStyle w:val="LFTTableHeader1"/>
              <w:rPr>
                <w:sz w:val="18"/>
                <w:szCs w:val="20"/>
              </w:rPr>
            </w:pPr>
            <w:r w:rsidRPr="002F598C">
              <w:rPr>
                <w:sz w:val="18"/>
                <w:szCs w:val="20"/>
              </w:rPr>
              <w:t>Foaming</w:t>
            </w:r>
          </w:p>
        </w:tc>
        <w:tc>
          <w:tcPr>
            <w:tcW w:w="133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3D2C4CC8" w14:textId="77777777" w:rsidR="002F598C" w:rsidRPr="002F598C" w:rsidRDefault="002F598C" w:rsidP="002F598C">
            <w:pPr>
              <w:pStyle w:val="LFTTableHeader1"/>
              <w:rPr>
                <w:sz w:val="18"/>
                <w:szCs w:val="20"/>
              </w:rPr>
            </w:pPr>
            <w:r w:rsidRPr="002F598C">
              <w:rPr>
                <w:sz w:val="18"/>
                <w:szCs w:val="20"/>
              </w:rPr>
              <w:t>Rain Day</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0082C4" w:themeFill="accent3"/>
            <w:noWrap/>
            <w:vAlign w:val="center"/>
            <w:hideMark/>
          </w:tcPr>
          <w:p w14:paraId="678A6906" w14:textId="77777777" w:rsidR="002F598C" w:rsidRPr="002F598C" w:rsidRDefault="002F598C" w:rsidP="002F598C">
            <w:pPr>
              <w:pStyle w:val="LFTTableHeader1"/>
              <w:rPr>
                <w:sz w:val="18"/>
                <w:szCs w:val="20"/>
              </w:rPr>
            </w:pPr>
            <w:r w:rsidRPr="002F598C">
              <w:rPr>
                <w:sz w:val="18"/>
                <w:szCs w:val="20"/>
              </w:rPr>
              <w:t>Contractor work*</w:t>
            </w:r>
          </w:p>
        </w:tc>
        <w:tc>
          <w:tcPr>
            <w:tcW w:w="81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43EBF940" w14:textId="77777777" w:rsidR="002F598C" w:rsidRPr="002F598C" w:rsidRDefault="002F598C" w:rsidP="002F598C">
            <w:pPr>
              <w:pStyle w:val="LFTTableHeader1"/>
              <w:rPr>
                <w:sz w:val="18"/>
                <w:szCs w:val="20"/>
              </w:rPr>
            </w:pPr>
            <w:r w:rsidRPr="002F598C">
              <w:rPr>
                <w:sz w:val="18"/>
                <w:szCs w:val="20"/>
              </w:rPr>
              <w:t>MLSS</w:t>
            </w:r>
          </w:p>
        </w:tc>
        <w:tc>
          <w:tcPr>
            <w:tcW w:w="4833" w:type="dxa"/>
            <w:vMerge w:val="restart"/>
            <w:tcBorders>
              <w:top w:val="single" w:sz="4" w:space="0" w:color="auto"/>
              <w:left w:val="single" w:sz="4" w:space="0" w:color="auto"/>
              <w:bottom w:val="single" w:sz="4" w:space="0" w:color="000000"/>
              <w:right w:val="single" w:sz="4" w:space="0" w:color="auto"/>
            </w:tcBorders>
            <w:shd w:val="clear" w:color="auto" w:fill="0082C4" w:themeFill="accent3"/>
            <w:noWrap/>
            <w:vAlign w:val="center"/>
            <w:hideMark/>
          </w:tcPr>
          <w:p w14:paraId="4EC5DF92" w14:textId="77777777" w:rsidR="002F598C" w:rsidRPr="002F598C" w:rsidRDefault="002F598C" w:rsidP="002F598C">
            <w:pPr>
              <w:pStyle w:val="LFTTableHeader1"/>
              <w:rPr>
                <w:sz w:val="18"/>
                <w:szCs w:val="20"/>
              </w:rPr>
            </w:pPr>
            <w:r w:rsidRPr="002F598C">
              <w:rPr>
                <w:sz w:val="18"/>
                <w:szCs w:val="20"/>
              </w:rPr>
              <w:t>Notes</w:t>
            </w:r>
          </w:p>
        </w:tc>
      </w:tr>
      <w:tr w:rsidR="002F598C" w:rsidRPr="002F598C" w14:paraId="1588A400" w14:textId="77777777" w:rsidTr="006401CE">
        <w:trPr>
          <w:trHeight w:val="220"/>
        </w:trPr>
        <w:tc>
          <w:tcPr>
            <w:tcW w:w="1255" w:type="dxa"/>
            <w:vMerge/>
            <w:tcBorders>
              <w:left w:val="single" w:sz="4" w:space="0" w:color="auto"/>
              <w:bottom w:val="single" w:sz="4" w:space="0" w:color="000000"/>
              <w:right w:val="single" w:sz="4" w:space="0" w:color="auto"/>
            </w:tcBorders>
            <w:shd w:val="clear" w:color="auto" w:fill="003087" w:themeFill="accent1"/>
            <w:vAlign w:val="center"/>
          </w:tcPr>
          <w:p w14:paraId="6E503371" w14:textId="77777777" w:rsidR="002F598C" w:rsidRPr="002F598C" w:rsidRDefault="002F598C" w:rsidP="002F598C">
            <w:pPr>
              <w:jc w:val="center"/>
              <w:rPr>
                <w:rFonts w:ascii="Calibri" w:hAnsi="Calibri" w:cs="Calibri"/>
                <w:b/>
                <w:bCs/>
                <w:color w:val="000000"/>
                <w:sz w:val="18"/>
                <w:szCs w:val="20"/>
              </w:rPr>
            </w:pPr>
          </w:p>
        </w:tc>
        <w:tc>
          <w:tcPr>
            <w:tcW w:w="1501" w:type="dxa"/>
            <w:vMerge/>
            <w:tcBorders>
              <w:top w:val="single" w:sz="4" w:space="0" w:color="auto"/>
              <w:left w:val="single" w:sz="4" w:space="0" w:color="auto"/>
              <w:bottom w:val="single" w:sz="4" w:space="0" w:color="000000"/>
              <w:right w:val="single" w:sz="4" w:space="0" w:color="auto"/>
            </w:tcBorders>
            <w:shd w:val="clear" w:color="auto" w:fill="003087" w:themeFill="accent1"/>
            <w:vAlign w:val="center"/>
            <w:hideMark/>
          </w:tcPr>
          <w:p w14:paraId="15D27069" w14:textId="77777777" w:rsidR="002F598C" w:rsidRPr="002F598C" w:rsidRDefault="002F598C" w:rsidP="002F598C">
            <w:pPr>
              <w:jc w:val="center"/>
              <w:rPr>
                <w:rFonts w:ascii="Calibri" w:hAnsi="Calibri" w:cs="Calibri"/>
                <w:b/>
                <w:bCs/>
                <w:color w:val="000000"/>
                <w:sz w:val="18"/>
                <w:szCs w:val="20"/>
              </w:rPr>
            </w:pPr>
          </w:p>
        </w:tc>
        <w:tc>
          <w:tcPr>
            <w:tcW w:w="1330" w:type="dxa"/>
            <w:tcBorders>
              <w:top w:val="nil"/>
              <w:left w:val="nil"/>
              <w:bottom w:val="single" w:sz="4" w:space="0" w:color="auto"/>
              <w:right w:val="single" w:sz="4" w:space="0" w:color="auto"/>
            </w:tcBorders>
            <w:shd w:val="clear" w:color="auto" w:fill="0082C4" w:themeFill="accent3"/>
            <w:noWrap/>
            <w:vAlign w:val="center"/>
            <w:hideMark/>
          </w:tcPr>
          <w:p w14:paraId="452F3773" w14:textId="77777777" w:rsidR="002F598C" w:rsidRPr="002F598C" w:rsidRDefault="002F598C" w:rsidP="002F598C">
            <w:pPr>
              <w:pStyle w:val="LFTTableHeader1"/>
              <w:rPr>
                <w:sz w:val="18"/>
                <w:szCs w:val="20"/>
              </w:rPr>
            </w:pPr>
            <w:r w:rsidRPr="002F598C">
              <w:rPr>
                <w:sz w:val="18"/>
                <w:szCs w:val="20"/>
              </w:rPr>
              <w:t>(mg/L)</w:t>
            </w:r>
          </w:p>
        </w:tc>
        <w:tc>
          <w:tcPr>
            <w:tcW w:w="1330" w:type="dxa"/>
            <w:tcBorders>
              <w:top w:val="nil"/>
              <w:left w:val="nil"/>
              <w:bottom w:val="single" w:sz="4" w:space="0" w:color="auto"/>
              <w:right w:val="single" w:sz="4" w:space="0" w:color="auto"/>
            </w:tcBorders>
            <w:shd w:val="clear" w:color="auto" w:fill="0082C4" w:themeFill="accent3"/>
            <w:noWrap/>
            <w:vAlign w:val="center"/>
            <w:hideMark/>
          </w:tcPr>
          <w:p w14:paraId="3F6EFF4F" w14:textId="77777777" w:rsidR="002F598C" w:rsidRPr="002F598C" w:rsidRDefault="002F598C" w:rsidP="002F598C">
            <w:pPr>
              <w:pStyle w:val="LFTTableHeader1"/>
              <w:rPr>
                <w:sz w:val="18"/>
                <w:szCs w:val="20"/>
              </w:rPr>
            </w:pPr>
            <w:r w:rsidRPr="002F598C">
              <w:rPr>
                <w:sz w:val="18"/>
                <w:szCs w:val="20"/>
              </w:rPr>
              <w:t>Dose (mg/L)</w:t>
            </w:r>
          </w:p>
        </w:tc>
        <w:tc>
          <w:tcPr>
            <w:tcW w:w="1432" w:type="dxa"/>
            <w:tcBorders>
              <w:top w:val="nil"/>
              <w:left w:val="nil"/>
              <w:bottom w:val="single" w:sz="4" w:space="0" w:color="auto"/>
              <w:right w:val="single" w:sz="4" w:space="0" w:color="auto"/>
            </w:tcBorders>
            <w:shd w:val="clear" w:color="auto" w:fill="0082C4" w:themeFill="accent3"/>
            <w:noWrap/>
            <w:vAlign w:val="center"/>
            <w:hideMark/>
          </w:tcPr>
          <w:p w14:paraId="20454CF2" w14:textId="77777777" w:rsidR="002F598C" w:rsidRPr="002F598C" w:rsidRDefault="002F598C" w:rsidP="002F598C">
            <w:pPr>
              <w:pStyle w:val="LFTTableHeader1"/>
              <w:rPr>
                <w:sz w:val="18"/>
                <w:szCs w:val="20"/>
              </w:rPr>
            </w:pPr>
            <w:r w:rsidRPr="002F598C">
              <w:rPr>
                <w:sz w:val="18"/>
                <w:szCs w:val="20"/>
              </w:rPr>
              <w:t>Condition</w:t>
            </w:r>
          </w:p>
        </w:tc>
        <w:tc>
          <w:tcPr>
            <w:tcW w:w="1330" w:type="dxa"/>
            <w:tcBorders>
              <w:top w:val="nil"/>
              <w:left w:val="nil"/>
              <w:bottom w:val="single" w:sz="4" w:space="0" w:color="auto"/>
              <w:right w:val="single" w:sz="4" w:space="0" w:color="auto"/>
            </w:tcBorders>
            <w:shd w:val="clear" w:color="auto" w:fill="0082C4" w:themeFill="accent3"/>
            <w:noWrap/>
            <w:vAlign w:val="center"/>
            <w:hideMark/>
          </w:tcPr>
          <w:p w14:paraId="1DA5B230" w14:textId="77777777" w:rsidR="002F598C" w:rsidRPr="002F598C" w:rsidRDefault="002F598C" w:rsidP="002F598C">
            <w:pPr>
              <w:pStyle w:val="LFTTableHeader1"/>
              <w:rPr>
                <w:sz w:val="18"/>
                <w:szCs w:val="20"/>
              </w:rPr>
            </w:pPr>
            <w:r w:rsidRPr="002F598C">
              <w:rPr>
                <w:sz w:val="18"/>
                <w:szCs w:val="20"/>
              </w:rPr>
              <w:t>(Yes/No)</w:t>
            </w:r>
          </w:p>
        </w:tc>
        <w:tc>
          <w:tcPr>
            <w:tcW w:w="997" w:type="dxa"/>
            <w:vMerge/>
            <w:tcBorders>
              <w:top w:val="single" w:sz="4" w:space="0" w:color="auto"/>
              <w:left w:val="single" w:sz="4" w:space="0" w:color="auto"/>
              <w:bottom w:val="single" w:sz="4" w:space="0" w:color="000000"/>
              <w:right w:val="single" w:sz="4" w:space="0" w:color="auto"/>
            </w:tcBorders>
            <w:shd w:val="clear" w:color="auto" w:fill="0082C4" w:themeFill="accent3"/>
            <w:vAlign w:val="center"/>
            <w:hideMark/>
          </w:tcPr>
          <w:p w14:paraId="78B19FD8" w14:textId="77777777" w:rsidR="002F598C" w:rsidRPr="002F598C" w:rsidRDefault="002F598C" w:rsidP="002F598C">
            <w:pPr>
              <w:pStyle w:val="LFTTableHeader1"/>
              <w:rPr>
                <w:sz w:val="18"/>
                <w:szCs w:val="20"/>
              </w:rPr>
            </w:pPr>
          </w:p>
        </w:tc>
        <w:tc>
          <w:tcPr>
            <w:tcW w:w="810" w:type="dxa"/>
            <w:tcBorders>
              <w:top w:val="nil"/>
              <w:left w:val="nil"/>
              <w:bottom w:val="single" w:sz="4" w:space="0" w:color="auto"/>
              <w:right w:val="single" w:sz="4" w:space="0" w:color="auto"/>
            </w:tcBorders>
            <w:shd w:val="clear" w:color="auto" w:fill="0082C4" w:themeFill="accent3"/>
            <w:noWrap/>
            <w:vAlign w:val="center"/>
            <w:hideMark/>
          </w:tcPr>
          <w:p w14:paraId="514E1B74" w14:textId="77777777" w:rsidR="002F598C" w:rsidRPr="002F598C" w:rsidRDefault="002F598C" w:rsidP="002F598C">
            <w:pPr>
              <w:pStyle w:val="LFTTableHeader1"/>
              <w:rPr>
                <w:sz w:val="18"/>
                <w:szCs w:val="20"/>
              </w:rPr>
            </w:pPr>
            <w:r w:rsidRPr="002F598C">
              <w:rPr>
                <w:sz w:val="18"/>
                <w:szCs w:val="20"/>
              </w:rPr>
              <w:t>(mg/L)</w:t>
            </w:r>
          </w:p>
        </w:tc>
        <w:tc>
          <w:tcPr>
            <w:tcW w:w="4833" w:type="dxa"/>
            <w:vMerge/>
            <w:tcBorders>
              <w:top w:val="single" w:sz="4" w:space="0" w:color="auto"/>
              <w:left w:val="single" w:sz="4" w:space="0" w:color="auto"/>
              <w:bottom w:val="single" w:sz="4" w:space="0" w:color="000000"/>
              <w:right w:val="single" w:sz="4" w:space="0" w:color="auto"/>
            </w:tcBorders>
            <w:shd w:val="clear" w:color="auto" w:fill="003087" w:themeFill="accent1"/>
            <w:vAlign w:val="center"/>
            <w:hideMark/>
          </w:tcPr>
          <w:p w14:paraId="3C7FFFE4" w14:textId="77777777" w:rsidR="002F598C" w:rsidRPr="002F598C" w:rsidRDefault="002F598C" w:rsidP="002F598C">
            <w:pPr>
              <w:pStyle w:val="LFTTableHeader1"/>
              <w:rPr>
                <w:sz w:val="18"/>
                <w:szCs w:val="20"/>
              </w:rPr>
            </w:pPr>
          </w:p>
        </w:tc>
      </w:tr>
      <w:tr w:rsidR="002F598C" w:rsidRPr="002F598C" w14:paraId="2DA017D4" w14:textId="77777777" w:rsidTr="002F598C">
        <w:trPr>
          <w:trHeight w:val="660"/>
        </w:trPr>
        <w:tc>
          <w:tcPr>
            <w:tcW w:w="1255" w:type="dxa"/>
            <w:tcBorders>
              <w:top w:val="nil"/>
              <w:left w:val="single" w:sz="4" w:space="0" w:color="auto"/>
              <w:bottom w:val="single" w:sz="4" w:space="0" w:color="auto"/>
              <w:right w:val="single" w:sz="4" w:space="0" w:color="auto"/>
            </w:tcBorders>
            <w:vAlign w:val="center"/>
          </w:tcPr>
          <w:p w14:paraId="3608432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76042C7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6/29/2020</w:t>
            </w:r>
          </w:p>
        </w:tc>
        <w:tc>
          <w:tcPr>
            <w:tcW w:w="1330" w:type="dxa"/>
            <w:tcBorders>
              <w:top w:val="nil"/>
              <w:left w:val="nil"/>
              <w:bottom w:val="single" w:sz="4" w:space="0" w:color="auto"/>
              <w:right w:val="single" w:sz="4" w:space="0" w:color="auto"/>
            </w:tcBorders>
            <w:shd w:val="clear" w:color="auto" w:fill="auto"/>
            <w:noWrap/>
            <w:vAlign w:val="center"/>
            <w:hideMark/>
          </w:tcPr>
          <w:p w14:paraId="192BC002"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0.25</w:t>
            </w:r>
          </w:p>
        </w:tc>
        <w:tc>
          <w:tcPr>
            <w:tcW w:w="1330" w:type="dxa"/>
            <w:tcBorders>
              <w:top w:val="nil"/>
              <w:left w:val="nil"/>
              <w:bottom w:val="single" w:sz="4" w:space="0" w:color="auto"/>
              <w:right w:val="single" w:sz="4" w:space="0" w:color="auto"/>
            </w:tcBorders>
            <w:shd w:val="clear" w:color="auto" w:fill="auto"/>
            <w:noWrap/>
            <w:vAlign w:val="center"/>
            <w:hideMark/>
          </w:tcPr>
          <w:p w14:paraId="3E71C54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8.8</w:t>
            </w:r>
          </w:p>
        </w:tc>
        <w:tc>
          <w:tcPr>
            <w:tcW w:w="1432" w:type="dxa"/>
            <w:tcBorders>
              <w:top w:val="nil"/>
              <w:left w:val="nil"/>
              <w:bottom w:val="single" w:sz="4" w:space="0" w:color="auto"/>
              <w:right w:val="single" w:sz="4" w:space="0" w:color="auto"/>
            </w:tcBorders>
            <w:shd w:val="clear" w:color="auto" w:fill="auto"/>
            <w:noWrap/>
            <w:vAlign w:val="center"/>
            <w:hideMark/>
          </w:tcPr>
          <w:p w14:paraId="2DAAD3C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Heavy</w:t>
            </w:r>
          </w:p>
        </w:tc>
        <w:tc>
          <w:tcPr>
            <w:tcW w:w="1330" w:type="dxa"/>
            <w:tcBorders>
              <w:top w:val="nil"/>
              <w:left w:val="nil"/>
              <w:bottom w:val="single" w:sz="4" w:space="0" w:color="auto"/>
              <w:right w:val="single" w:sz="4" w:space="0" w:color="auto"/>
            </w:tcBorders>
            <w:shd w:val="clear" w:color="auto" w:fill="auto"/>
            <w:noWrap/>
            <w:vAlign w:val="center"/>
            <w:hideMark/>
          </w:tcPr>
          <w:p w14:paraId="0D8AFA4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27AFEA6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22C05A3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1160</w:t>
            </w:r>
          </w:p>
        </w:tc>
        <w:tc>
          <w:tcPr>
            <w:tcW w:w="4833" w:type="dxa"/>
            <w:tcBorders>
              <w:top w:val="nil"/>
              <w:left w:val="nil"/>
              <w:bottom w:val="single" w:sz="4" w:space="0" w:color="auto"/>
              <w:right w:val="single" w:sz="4" w:space="0" w:color="auto"/>
            </w:tcBorders>
            <w:shd w:val="clear" w:color="auto" w:fill="auto"/>
            <w:vAlign w:val="center"/>
            <w:hideMark/>
          </w:tcPr>
          <w:p w14:paraId="4852DAC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 xml:space="preserve">Experienced foaming as a result of M. </w:t>
            </w:r>
            <w:proofErr w:type="spellStart"/>
            <w:r w:rsidRPr="002F598C">
              <w:rPr>
                <w:rFonts w:ascii="Calibri" w:hAnsi="Calibri" w:cs="Calibri"/>
                <w:color w:val="000000"/>
                <w:sz w:val="18"/>
                <w:szCs w:val="20"/>
              </w:rPr>
              <w:t>Parvicella</w:t>
            </w:r>
            <w:proofErr w:type="spellEnd"/>
            <w:r w:rsidRPr="002F598C">
              <w:rPr>
                <w:rFonts w:ascii="Calibri" w:hAnsi="Calibri" w:cs="Calibri"/>
                <w:color w:val="000000"/>
                <w:sz w:val="18"/>
                <w:szCs w:val="20"/>
              </w:rPr>
              <w:t xml:space="preserve"> filaments</w:t>
            </w:r>
          </w:p>
        </w:tc>
      </w:tr>
      <w:tr w:rsidR="002F598C" w:rsidRPr="002F598C" w14:paraId="38C1106F" w14:textId="77777777" w:rsidTr="002F598C">
        <w:trPr>
          <w:trHeight w:val="473"/>
        </w:trPr>
        <w:tc>
          <w:tcPr>
            <w:tcW w:w="1255" w:type="dxa"/>
            <w:tcBorders>
              <w:top w:val="nil"/>
              <w:left w:val="single" w:sz="4" w:space="0" w:color="auto"/>
              <w:bottom w:val="single" w:sz="4" w:space="0" w:color="auto"/>
              <w:right w:val="single" w:sz="4" w:space="0" w:color="auto"/>
            </w:tcBorders>
            <w:vAlign w:val="center"/>
          </w:tcPr>
          <w:p w14:paraId="71BEEC7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2</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44818F6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6/30/2020</w:t>
            </w:r>
          </w:p>
        </w:tc>
        <w:tc>
          <w:tcPr>
            <w:tcW w:w="1330" w:type="dxa"/>
            <w:tcBorders>
              <w:top w:val="nil"/>
              <w:left w:val="nil"/>
              <w:bottom w:val="single" w:sz="4" w:space="0" w:color="auto"/>
              <w:right w:val="single" w:sz="4" w:space="0" w:color="auto"/>
            </w:tcBorders>
            <w:shd w:val="clear" w:color="auto" w:fill="auto"/>
            <w:noWrap/>
            <w:vAlign w:val="center"/>
            <w:hideMark/>
          </w:tcPr>
          <w:p w14:paraId="39665E7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0.25</w:t>
            </w:r>
          </w:p>
        </w:tc>
        <w:tc>
          <w:tcPr>
            <w:tcW w:w="1330" w:type="dxa"/>
            <w:tcBorders>
              <w:top w:val="nil"/>
              <w:left w:val="nil"/>
              <w:bottom w:val="single" w:sz="4" w:space="0" w:color="auto"/>
              <w:right w:val="single" w:sz="4" w:space="0" w:color="auto"/>
            </w:tcBorders>
            <w:shd w:val="clear" w:color="auto" w:fill="auto"/>
            <w:noWrap/>
            <w:vAlign w:val="center"/>
            <w:hideMark/>
          </w:tcPr>
          <w:p w14:paraId="27430074"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8.8</w:t>
            </w:r>
          </w:p>
        </w:tc>
        <w:tc>
          <w:tcPr>
            <w:tcW w:w="1432" w:type="dxa"/>
            <w:tcBorders>
              <w:top w:val="nil"/>
              <w:left w:val="nil"/>
              <w:bottom w:val="single" w:sz="4" w:space="0" w:color="auto"/>
              <w:right w:val="single" w:sz="4" w:space="0" w:color="auto"/>
            </w:tcBorders>
            <w:shd w:val="clear" w:color="auto" w:fill="auto"/>
            <w:noWrap/>
            <w:vAlign w:val="center"/>
            <w:hideMark/>
          </w:tcPr>
          <w:p w14:paraId="50753A5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Heavy</w:t>
            </w:r>
          </w:p>
        </w:tc>
        <w:tc>
          <w:tcPr>
            <w:tcW w:w="1330" w:type="dxa"/>
            <w:tcBorders>
              <w:top w:val="nil"/>
              <w:left w:val="nil"/>
              <w:bottom w:val="single" w:sz="4" w:space="0" w:color="auto"/>
              <w:right w:val="single" w:sz="4" w:space="0" w:color="auto"/>
            </w:tcBorders>
            <w:shd w:val="clear" w:color="auto" w:fill="auto"/>
            <w:noWrap/>
            <w:vAlign w:val="center"/>
            <w:hideMark/>
          </w:tcPr>
          <w:p w14:paraId="3C4BA0B3"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3C60DA5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810" w:type="dxa"/>
            <w:tcBorders>
              <w:top w:val="nil"/>
              <w:left w:val="nil"/>
              <w:bottom w:val="single" w:sz="4" w:space="0" w:color="auto"/>
              <w:right w:val="single" w:sz="4" w:space="0" w:color="auto"/>
            </w:tcBorders>
            <w:shd w:val="clear" w:color="auto" w:fill="auto"/>
            <w:noWrap/>
            <w:vAlign w:val="center"/>
            <w:hideMark/>
          </w:tcPr>
          <w:p w14:paraId="6AA59B0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1070</w:t>
            </w:r>
          </w:p>
        </w:tc>
        <w:tc>
          <w:tcPr>
            <w:tcW w:w="4833" w:type="dxa"/>
            <w:tcBorders>
              <w:top w:val="nil"/>
              <w:left w:val="nil"/>
              <w:bottom w:val="single" w:sz="4" w:space="0" w:color="auto"/>
              <w:right w:val="single" w:sz="4" w:space="0" w:color="auto"/>
            </w:tcBorders>
            <w:shd w:val="clear" w:color="auto" w:fill="auto"/>
            <w:vAlign w:val="center"/>
            <w:hideMark/>
          </w:tcPr>
          <w:p w14:paraId="6E39C17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sz w:val="18"/>
                <w:szCs w:val="20"/>
              </w:rPr>
              <w:t>Contractor work on June 30</w:t>
            </w:r>
            <w:r w:rsidRPr="002F598C">
              <w:rPr>
                <w:rFonts w:ascii="Calibri" w:hAnsi="Calibri" w:cs="Calibri"/>
                <w:sz w:val="18"/>
                <w:szCs w:val="20"/>
                <w:vertAlign w:val="superscript"/>
              </w:rPr>
              <w:t>th</w:t>
            </w:r>
            <w:r w:rsidRPr="002F598C">
              <w:rPr>
                <w:rFonts w:ascii="Calibri" w:hAnsi="Calibri" w:cs="Calibri"/>
                <w:sz w:val="18"/>
                <w:szCs w:val="20"/>
              </w:rPr>
              <w:t xml:space="preserve"> and July 14</w:t>
            </w:r>
            <w:r w:rsidRPr="002F598C">
              <w:rPr>
                <w:rFonts w:ascii="Calibri" w:hAnsi="Calibri" w:cs="Calibri"/>
                <w:sz w:val="18"/>
                <w:szCs w:val="20"/>
                <w:vertAlign w:val="superscript"/>
              </w:rPr>
              <w:t>th</w:t>
            </w:r>
            <w:r w:rsidRPr="002F598C">
              <w:rPr>
                <w:rFonts w:ascii="Calibri" w:hAnsi="Calibri" w:cs="Calibri"/>
                <w:sz w:val="18"/>
                <w:szCs w:val="20"/>
              </w:rPr>
              <w:t xml:space="preserve"> required the primary sludge pumping to be off during the sampling time period which may have affected the quality of primary effluent.</w:t>
            </w:r>
          </w:p>
        </w:tc>
      </w:tr>
      <w:tr w:rsidR="002F598C" w:rsidRPr="002F598C" w14:paraId="24A0072D"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61A0505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3</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5E37B1B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7/1/2020</w:t>
            </w:r>
          </w:p>
        </w:tc>
        <w:tc>
          <w:tcPr>
            <w:tcW w:w="1330" w:type="dxa"/>
            <w:tcBorders>
              <w:top w:val="nil"/>
              <w:left w:val="nil"/>
              <w:bottom w:val="single" w:sz="4" w:space="0" w:color="auto"/>
              <w:right w:val="single" w:sz="4" w:space="0" w:color="auto"/>
            </w:tcBorders>
            <w:shd w:val="clear" w:color="auto" w:fill="auto"/>
            <w:noWrap/>
            <w:vAlign w:val="center"/>
            <w:hideMark/>
          </w:tcPr>
          <w:p w14:paraId="19A885B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0.25</w:t>
            </w:r>
          </w:p>
        </w:tc>
        <w:tc>
          <w:tcPr>
            <w:tcW w:w="1330" w:type="dxa"/>
            <w:tcBorders>
              <w:top w:val="nil"/>
              <w:left w:val="nil"/>
              <w:bottom w:val="single" w:sz="4" w:space="0" w:color="auto"/>
              <w:right w:val="single" w:sz="4" w:space="0" w:color="auto"/>
            </w:tcBorders>
            <w:shd w:val="clear" w:color="auto" w:fill="auto"/>
            <w:noWrap/>
            <w:vAlign w:val="center"/>
            <w:hideMark/>
          </w:tcPr>
          <w:p w14:paraId="711F13C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8.8</w:t>
            </w:r>
          </w:p>
        </w:tc>
        <w:tc>
          <w:tcPr>
            <w:tcW w:w="1432" w:type="dxa"/>
            <w:tcBorders>
              <w:top w:val="nil"/>
              <w:left w:val="nil"/>
              <w:bottom w:val="single" w:sz="4" w:space="0" w:color="auto"/>
              <w:right w:val="single" w:sz="4" w:space="0" w:color="auto"/>
            </w:tcBorders>
            <w:shd w:val="clear" w:color="auto" w:fill="auto"/>
            <w:noWrap/>
            <w:vAlign w:val="center"/>
            <w:hideMark/>
          </w:tcPr>
          <w:p w14:paraId="50467FA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Heavy</w:t>
            </w:r>
          </w:p>
        </w:tc>
        <w:tc>
          <w:tcPr>
            <w:tcW w:w="1330" w:type="dxa"/>
            <w:tcBorders>
              <w:top w:val="nil"/>
              <w:left w:val="nil"/>
              <w:bottom w:val="single" w:sz="4" w:space="0" w:color="auto"/>
              <w:right w:val="single" w:sz="4" w:space="0" w:color="auto"/>
            </w:tcBorders>
            <w:shd w:val="clear" w:color="auto" w:fill="auto"/>
            <w:noWrap/>
            <w:vAlign w:val="center"/>
            <w:hideMark/>
          </w:tcPr>
          <w:p w14:paraId="3B9BF2B9"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997" w:type="dxa"/>
            <w:tcBorders>
              <w:top w:val="nil"/>
              <w:left w:val="nil"/>
              <w:bottom w:val="single" w:sz="4" w:space="0" w:color="auto"/>
              <w:right w:val="single" w:sz="4" w:space="0" w:color="auto"/>
            </w:tcBorders>
            <w:shd w:val="clear" w:color="auto" w:fill="auto"/>
            <w:noWrap/>
            <w:vAlign w:val="center"/>
            <w:hideMark/>
          </w:tcPr>
          <w:p w14:paraId="68BB80D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7C4BA06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980</w:t>
            </w:r>
          </w:p>
        </w:tc>
        <w:tc>
          <w:tcPr>
            <w:tcW w:w="4833" w:type="dxa"/>
            <w:tcBorders>
              <w:top w:val="nil"/>
              <w:left w:val="nil"/>
              <w:bottom w:val="single" w:sz="4" w:space="0" w:color="auto"/>
              <w:right w:val="single" w:sz="4" w:space="0" w:color="auto"/>
            </w:tcBorders>
            <w:shd w:val="clear" w:color="auto" w:fill="auto"/>
            <w:vAlign w:val="center"/>
            <w:hideMark/>
          </w:tcPr>
          <w:p w14:paraId="7C56AFB7" w14:textId="77777777" w:rsidR="002F598C" w:rsidRPr="002F598C" w:rsidRDefault="002F598C" w:rsidP="002F598C">
            <w:pPr>
              <w:jc w:val="center"/>
              <w:rPr>
                <w:rFonts w:ascii="Calibri" w:hAnsi="Calibri" w:cs="Calibri"/>
                <w:color w:val="000000"/>
                <w:sz w:val="18"/>
                <w:szCs w:val="20"/>
              </w:rPr>
            </w:pPr>
          </w:p>
        </w:tc>
      </w:tr>
      <w:tr w:rsidR="002F598C" w:rsidRPr="002F598C" w14:paraId="19DD97DC"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2A402164"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 SAMPLING)</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794DBD3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7/2/2020</w:t>
            </w:r>
          </w:p>
        </w:tc>
        <w:tc>
          <w:tcPr>
            <w:tcW w:w="1330" w:type="dxa"/>
            <w:tcBorders>
              <w:top w:val="nil"/>
              <w:left w:val="nil"/>
              <w:bottom w:val="single" w:sz="4" w:space="0" w:color="auto"/>
              <w:right w:val="single" w:sz="4" w:space="0" w:color="auto"/>
            </w:tcBorders>
            <w:shd w:val="clear" w:color="auto" w:fill="auto"/>
            <w:noWrap/>
            <w:vAlign w:val="center"/>
            <w:hideMark/>
          </w:tcPr>
          <w:p w14:paraId="3660B03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0.25</w:t>
            </w:r>
          </w:p>
        </w:tc>
        <w:tc>
          <w:tcPr>
            <w:tcW w:w="1330" w:type="dxa"/>
            <w:tcBorders>
              <w:top w:val="nil"/>
              <w:left w:val="nil"/>
              <w:bottom w:val="single" w:sz="4" w:space="0" w:color="auto"/>
              <w:right w:val="single" w:sz="4" w:space="0" w:color="auto"/>
            </w:tcBorders>
            <w:shd w:val="clear" w:color="auto" w:fill="auto"/>
            <w:noWrap/>
            <w:vAlign w:val="center"/>
            <w:hideMark/>
          </w:tcPr>
          <w:p w14:paraId="3653E6B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8.8</w:t>
            </w:r>
          </w:p>
        </w:tc>
        <w:tc>
          <w:tcPr>
            <w:tcW w:w="1432" w:type="dxa"/>
            <w:tcBorders>
              <w:top w:val="nil"/>
              <w:left w:val="nil"/>
              <w:bottom w:val="single" w:sz="4" w:space="0" w:color="auto"/>
              <w:right w:val="single" w:sz="4" w:space="0" w:color="auto"/>
            </w:tcBorders>
            <w:shd w:val="clear" w:color="auto" w:fill="auto"/>
            <w:noWrap/>
            <w:vAlign w:val="center"/>
            <w:hideMark/>
          </w:tcPr>
          <w:p w14:paraId="4BC807E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Heavy</w:t>
            </w:r>
          </w:p>
        </w:tc>
        <w:tc>
          <w:tcPr>
            <w:tcW w:w="1330" w:type="dxa"/>
            <w:tcBorders>
              <w:top w:val="nil"/>
              <w:left w:val="nil"/>
              <w:bottom w:val="single" w:sz="4" w:space="0" w:color="auto"/>
              <w:right w:val="single" w:sz="4" w:space="0" w:color="auto"/>
            </w:tcBorders>
            <w:shd w:val="clear" w:color="auto" w:fill="auto"/>
            <w:noWrap/>
            <w:vAlign w:val="center"/>
            <w:hideMark/>
          </w:tcPr>
          <w:p w14:paraId="53E3EC94"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997" w:type="dxa"/>
            <w:tcBorders>
              <w:top w:val="nil"/>
              <w:left w:val="nil"/>
              <w:bottom w:val="single" w:sz="4" w:space="0" w:color="auto"/>
              <w:right w:val="single" w:sz="4" w:space="0" w:color="auto"/>
            </w:tcBorders>
            <w:shd w:val="clear" w:color="auto" w:fill="auto"/>
            <w:noWrap/>
            <w:vAlign w:val="center"/>
            <w:hideMark/>
          </w:tcPr>
          <w:p w14:paraId="69F7C46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6137818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800</w:t>
            </w:r>
          </w:p>
        </w:tc>
        <w:tc>
          <w:tcPr>
            <w:tcW w:w="4833" w:type="dxa"/>
            <w:tcBorders>
              <w:top w:val="nil"/>
              <w:left w:val="nil"/>
              <w:bottom w:val="single" w:sz="4" w:space="0" w:color="auto"/>
              <w:right w:val="single" w:sz="4" w:space="0" w:color="auto"/>
            </w:tcBorders>
            <w:shd w:val="clear" w:color="auto" w:fill="auto"/>
            <w:vAlign w:val="center"/>
            <w:hideMark/>
          </w:tcPr>
          <w:p w14:paraId="29721D5F" w14:textId="77777777" w:rsidR="002F598C" w:rsidRPr="002F598C" w:rsidRDefault="002F598C" w:rsidP="002F598C">
            <w:pPr>
              <w:jc w:val="center"/>
              <w:rPr>
                <w:rFonts w:ascii="Calibri" w:hAnsi="Calibri" w:cs="Calibri"/>
                <w:color w:val="000000"/>
                <w:sz w:val="18"/>
                <w:szCs w:val="20"/>
              </w:rPr>
            </w:pPr>
          </w:p>
        </w:tc>
      </w:tr>
      <w:tr w:rsidR="002F598C" w:rsidRPr="002F598C" w14:paraId="7D79A069"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65179E4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4</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5620BF7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7/7/2020</w:t>
            </w:r>
          </w:p>
        </w:tc>
        <w:tc>
          <w:tcPr>
            <w:tcW w:w="1330" w:type="dxa"/>
            <w:tcBorders>
              <w:top w:val="nil"/>
              <w:left w:val="nil"/>
              <w:bottom w:val="single" w:sz="4" w:space="0" w:color="auto"/>
              <w:right w:val="single" w:sz="4" w:space="0" w:color="auto"/>
            </w:tcBorders>
            <w:shd w:val="clear" w:color="auto" w:fill="auto"/>
            <w:noWrap/>
            <w:vAlign w:val="center"/>
            <w:hideMark/>
          </w:tcPr>
          <w:p w14:paraId="415E541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0.35</w:t>
            </w:r>
          </w:p>
        </w:tc>
        <w:tc>
          <w:tcPr>
            <w:tcW w:w="1330" w:type="dxa"/>
            <w:tcBorders>
              <w:top w:val="nil"/>
              <w:left w:val="nil"/>
              <w:bottom w:val="single" w:sz="4" w:space="0" w:color="auto"/>
              <w:right w:val="single" w:sz="4" w:space="0" w:color="auto"/>
            </w:tcBorders>
            <w:shd w:val="clear" w:color="auto" w:fill="auto"/>
            <w:noWrap/>
            <w:vAlign w:val="center"/>
            <w:hideMark/>
          </w:tcPr>
          <w:p w14:paraId="5ACC7C4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w:t>
            </w:r>
          </w:p>
        </w:tc>
        <w:tc>
          <w:tcPr>
            <w:tcW w:w="1432" w:type="dxa"/>
            <w:tcBorders>
              <w:top w:val="nil"/>
              <w:left w:val="nil"/>
              <w:bottom w:val="single" w:sz="4" w:space="0" w:color="auto"/>
              <w:right w:val="single" w:sz="4" w:space="0" w:color="auto"/>
            </w:tcBorders>
            <w:shd w:val="clear" w:color="auto" w:fill="auto"/>
            <w:noWrap/>
            <w:vAlign w:val="center"/>
            <w:hideMark/>
          </w:tcPr>
          <w:p w14:paraId="71C870A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Medium</w:t>
            </w:r>
          </w:p>
        </w:tc>
        <w:tc>
          <w:tcPr>
            <w:tcW w:w="1330" w:type="dxa"/>
            <w:tcBorders>
              <w:top w:val="nil"/>
              <w:left w:val="nil"/>
              <w:bottom w:val="single" w:sz="4" w:space="0" w:color="auto"/>
              <w:right w:val="single" w:sz="4" w:space="0" w:color="auto"/>
            </w:tcBorders>
            <w:shd w:val="clear" w:color="auto" w:fill="auto"/>
            <w:noWrap/>
            <w:vAlign w:val="center"/>
            <w:hideMark/>
          </w:tcPr>
          <w:p w14:paraId="3197A897"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222B798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78E3081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1020</w:t>
            </w:r>
          </w:p>
        </w:tc>
        <w:tc>
          <w:tcPr>
            <w:tcW w:w="4833" w:type="dxa"/>
            <w:tcBorders>
              <w:top w:val="nil"/>
              <w:left w:val="nil"/>
              <w:bottom w:val="single" w:sz="4" w:space="0" w:color="auto"/>
              <w:right w:val="single" w:sz="4" w:space="0" w:color="auto"/>
            </w:tcBorders>
            <w:shd w:val="clear" w:color="auto" w:fill="auto"/>
            <w:vAlign w:val="center"/>
            <w:hideMark/>
          </w:tcPr>
          <w:p w14:paraId="38BB1DF9" w14:textId="77777777" w:rsidR="002F598C" w:rsidRPr="002F598C" w:rsidRDefault="002F598C" w:rsidP="002F598C">
            <w:pPr>
              <w:jc w:val="center"/>
              <w:rPr>
                <w:rFonts w:ascii="Calibri" w:hAnsi="Calibri" w:cs="Calibri"/>
                <w:color w:val="000000"/>
                <w:sz w:val="18"/>
                <w:szCs w:val="20"/>
              </w:rPr>
            </w:pPr>
          </w:p>
        </w:tc>
      </w:tr>
      <w:tr w:rsidR="002F598C" w:rsidRPr="002F598C" w14:paraId="047369F7"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3E0BDCD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5</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6825333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7/8/2020</w:t>
            </w:r>
          </w:p>
        </w:tc>
        <w:tc>
          <w:tcPr>
            <w:tcW w:w="1330" w:type="dxa"/>
            <w:tcBorders>
              <w:top w:val="nil"/>
              <w:left w:val="nil"/>
              <w:bottom w:val="single" w:sz="4" w:space="0" w:color="auto"/>
              <w:right w:val="single" w:sz="4" w:space="0" w:color="auto"/>
            </w:tcBorders>
            <w:shd w:val="clear" w:color="auto" w:fill="auto"/>
            <w:noWrap/>
            <w:vAlign w:val="center"/>
            <w:hideMark/>
          </w:tcPr>
          <w:p w14:paraId="762BE8B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0.35</w:t>
            </w:r>
          </w:p>
        </w:tc>
        <w:tc>
          <w:tcPr>
            <w:tcW w:w="1330" w:type="dxa"/>
            <w:tcBorders>
              <w:top w:val="nil"/>
              <w:left w:val="nil"/>
              <w:bottom w:val="single" w:sz="4" w:space="0" w:color="auto"/>
              <w:right w:val="single" w:sz="4" w:space="0" w:color="auto"/>
            </w:tcBorders>
            <w:shd w:val="clear" w:color="auto" w:fill="auto"/>
            <w:noWrap/>
            <w:vAlign w:val="center"/>
            <w:hideMark/>
          </w:tcPr>
          <w:p w14:paraId="0D8C168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w:t>
            </w:r>
          </w:p>
        </w:tc>
        <w:tc>
          <w:tcPr>
            <w:tcW w:w="1432" w:type="dxa"/>
            <w:tcBorders>
              <w:top w:val="nil"/>
              <w:left w:val="nil"/>
              <w:bottom w:val="single" w:sz="4" w:space="0" w:color="auto"/>
              <w:right w:val="single" w:sz="4" w:space="0" w:color="auto"/>
            </w:tcBorders>
            <w:shd w:val="clear" w:color="auto" w:fill="auto"/>
            <w:noWrap/>
            <w:vAlign w:val="center"/>
            <w:hideMark/>
          </w:tcPr>
          <w:p w14:paraId="5249866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Medium</w:t>
            </w:r>
          </w:p>
        </w:tc>
        <w:tc>
          <w:tcPr>
            <w:tcW w:w="1330" w:type="dxa"/>
            <w:tcBorders>
              <w:top w:val="nil"/>
              <w:left w:val="nil"/>
              <w:bottom w:val="single" w:sz="4" w:space="0" w:color="auto"/>
              <w:right w:val="single" w:sz="4" w:space="0" w:color="auto"/>
            </w:tcBorders>
            <w:shd w:val="clear" w:color="auto" w:fill="auto"/>
            <w:noWrap/>
            <w:vAlign w:val="center"/>
            <w:hideMark/>
          </w:tcPr>
          <w:p w14:paraId="69B6B25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20E50DB9"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0E4C42A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780</w:t>
            </w:r>
          </w:p>
        </w:tc>
        <w:tc>
          <w:tcPr>
            <w:tcW w:w="4833" w:type="dxa"/>
            <w:tcBorders>
              <w:top w:val="nil"/>
              <w:left w:val="nil"/>
              <w:bottom w:val="single" w:sz="4" w:space="0" w:color="auto"/>
              <w:right w:val="single" w:sz="4" w:space="0" w:color="auto"/>
            </w:tcBorders>
            <w:shd w:val="clear" w:color="auto" w:fill="auto"/>
            <w:vAlign w:val="center"/>
            <w:hideMark/>
          </w:tcPr>
          <w:p w14:paraId="1EA6EA33" w14:textId="77777777" w:rsidR="002F598C" w:rsidRPr="002F598C" w:rsidRDefault="002F598C" w:rsidP="002F598C">
            <w:pPr>
              <w:jc w:val="center"/>
              <w:rPr>
                <w:rFonts w:ascii="Calibri" w:hAnsi="Calibri" w:cs="Calibri"/>
                <w:color w:val="000000"/>
                <w:sz w:val="18"/>
                <w:szCs w:val="20"/>
              </w:rPr>
            </w:pPr>
          </w:p>
        </w:tc>
      </w:tr>
      <w:tr w:rsidR="002F598C" w:rsidRPr="002F598C" w14:paraId="73B3368D"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5AB4EE7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6A2E0F5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7/9/2020</w:t>
            </w:r>
          </w:p>
        </w:tc>
        <w:tc>
          <w:tcPr>
            <w:tcW w:w="1330" w:type="dxa"/>
            <w:tcBorders>
              <w:top w:val="nil"/>
              <w:left w:val="nil"/>
              <w:bottom w:val="single" w:sz="4" w:space="0" w:color="auto"/>
              <w:right w:val="single" w:sz="4" w:space="0" w:color="auto"/>
            </w:tcBorders>
            <w:shd w:val="clear" w:color="auto" w:fill="auto"/>
            <w:noWrap/>
            <w:vAlign w:val="center"/>
            <w:hideMark/>
          </w:tcPr>
          <w:p w14:paraId="041080D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0.35</w:t>
            </w:r>
          </w:p>
        </w:tc>
        <w:tc>
          <w:tcPr>
            <w:tcW w:w="1330" w:type="dxa"/>
            <w:tcBorders>
              <w:top w:val="nil"/>
              <w:left w:val="nil"/>
              <w:bottom w:val="single" w:sz="4" w:space="0" w:color="auto"/>
              <w:right w:val="single" w:sz="4" w:space="0" w:color="auto"/>
            </w:tcBorders>
            <w:shd w:val="clear" w:color="auto" w:fill="auto"/>
            <w:noWrap/>
            <w:vAlign w:val="center"/>
            <w:hideMark/>
          </w:tcPr>
          <w:p w14:paraId="082A621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w:t>
            </w:r>
          </w:p>
        </w:tc>
        <w:tc>
          <w:tcPr>
            <w:tcW w:w="1432" w:type="dxa"/>
            <w:tcBorders>
              <w:top w:val="nil"/>
              <w:left w:val="nil"/>
              <w:bottom w:val="single" w:sz="4" w:space="0" w:color="auto"/>
              <w:right w:val="single" w:sz="4" w:space="0" w:color="auto"/>
            </w:tcBorders>
            <w:shd w:val="clear" w:color="auto" w:fill="auto"/>
            <w:noWrap/>
            <w:vAlign w:val="center"/>
            <w:hideMark/>
          </w:tcPr>
          <w:p w14:paraId="5D02AF0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Light</w:t>
            </w:r>
          </w:p>
        </w:tc>
        <w:tc>
          <w:tcPr>
            <w:tcW w:w="1330" w:type="dxa"/>
            <w:tcBorders>
              <w:top w:val="nil"/>
              <w:left w:val="nil"/>
              <w:bottom w:val="single" w:sz="4" w:space="0" w:color="auto"/>
              <w:right w:val="single" w:sz="4" w:space="0" w:color="auto"/>
            </w:tcBorders>
            <w:shd w:val="clear" w:color="auto" w:fill="auto"/>
            <w:noWrap/>
            <w:vAlign w:val="center"/>
            <w:hideMark/>
          </w:tcPr>
          <w:p w14:paraId="4B00833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6DB7BF1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3D2B69F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670</w:t>
            </w:r>
          </w:p>
        </w:tc>
        <w:tc>
          <w:tcPr>
            <w:tcW w:w="4833" w:type="dxa"/>
            <w:tcBorders>
              <w:top w:val="nil"/>
              <w:left w:val="nil"/>
              <w:bottom w:val="single" w:sz="4" w:space="0" w:color="auto"/>
              <w:right w:val="single" w:sz="4" w:space="0" w:color="auto"/>
            </w:tcBorders>
            <w:shd w:val="clear" w:color="auto" w:fill="auto"/>
            <w:vAlign w:val="center"/>
            <w:hideMark/>
          </w:tcPr>
          <w:p w14:paraId="458E006D" w14:textId="77777777" w:rsidR="002F598C" w:rsidRPr="002F598C" w:rsidRDefault="002F598C" w:rsidP="002F598C">
            <w:pPr>
              <w:jc w:val="center"/>
              <w:rPr>
                <w:rFonts w:ascii="Calibri" w:hAnsi="Calibri" w:cs="Calibri"/>
                <w:color w:val="000000"/>
                <w:sz w:val="18"/>
                <w:szCs w:val="20"/>
              </w:rPr>
            </w:pPr>
          </w:p>
        </w:tc>
      </w:tr>
      <w:tr w:rsidR="002F598C" w:rsidRPr="002F598C" w14:paraId="4616DD1A"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3D40C113"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783BC77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7/10/2020</w:t>
            </w:r>
          </w:p>
        </w:tc>
        <w:tc>
          <w:tcPr>
            <w:tcW w:w="1330" w:type="dxa"/>
            <w:tcBorders>
              <w:top w:val="nil"/>
              <w:left w:val="nil"/>
              <w:bottom w:val="single" w:sz="4" w:space="0" w:color="auto"/>
              <w:right w:val="single" w:sz="4" w:space="0" w:color="auto"/>
            </w:tcBorders>
            <w:shd w:val="clear" w:color="auto" w:fill="auto"/>
            <w:noWrap/>
            <w:vAlign w:val="center"/>
            <w:hideMark/>
          </w:tcPr>
          <w:p w14:paraId="28614BE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0.35 to 1.0</w:t>
            </w:r>
          </w:p>
        </w:tc>
        <w:tc>
          <w:tcPr>
            <w:tcW w:w="1330" w:type="dxa"/>
            <w:tcBorders>
              <w:top w:val="nil"/>
              <w:left w:val="nil"/>
              <w:bottom w:val="single" w:sz="4" w:space="0" w:color="auto"/>
              <w:right w:val="single" w:sz="4" w:space="0" w:color="auto"/>
            </w:tcBorders>
            <w:shd w:val="clear" w:color="auto" w:fill="auto"/>
            <w:noWrap/>
            <w:vAlign w:val="center"/>
            <w:hideMark/>
          </w:tcPr>
          <w:p w14:paraId="37AA6F1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6.3</w:t>
            </w:r>
          </w:p>
        </w:tc>
        <w:tc>
          <w:tcPr>
            <w:tcW w:w="1432" w:type="dxa"/>
            <w:tcBorders>
              <w:top w:val="nil"/>
              <w:left w:val="nil"/>
              <w:bottom w:val="single" w:sz="4" w:space="0" w:color="auto"/>
              <w:right w:val="single" w:sz="4" w:space="0" w:color="auto"/>
            </w:tcBorders>
            <w:shd w:val="clear" w:color="auto" w:fill="auto"/>
            <w:noWrap/>
            <w:vAlign w:val="center"/>
            <w:hideMark/>
          </w:tcPr>
          <w:p w14:paraId="20744402"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Light</w:t>
            </w:r>
          </w:p>
        </w:tc>
        <w:tc>
          <w:tcPr>
            <w:tcW w:w="1330" w:type="dxa"/>
            <w:tcBorders>
              <w:top w:val="nil"/>
              <w:left w:val="nil"/>
              <w:bottom w:val="single" w:sz="4" w:space="0" w:color="auto"/>
              <w:right w:val="single" w:sz="4" w:space="0" w:color="auto"/>
            </w:tcBorders>
            <w:shd w:val="clear" w:color="auto" w:fill="auto"/>
            <w:noWrap/>
            <w:vAlign w:val="center"/>
            <w:hideMark/>
          </w:tcPr>
          <w:p w14:paraId="2761D03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997" w:type="dxa"/>
            <w:tcBorders>
              <w:top w:val="nil"/>
              <w:left w:val="nil"/>
              <w:bottom w:val="single" w:sz="4" w:space="0" w:color="auto"/>
              <w:right w:val="single" w:sz="4" w:space="0" w:color="auto"/>
            </w:tcBorders>
            <w:shd w:val="clear" w:color="auto" w:fill="auto"/>
            <w:noWrap/>
            <w:vAlign w:val="center"/>
            <w:hideMark/>
          </w:tcPr>
          <w:p w14:paraId="6E7E103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754020C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560</w:t>
            </w:r>
          </w:p>
        </w:tc>
        <w:tc>
          <w:tcPr>
            <w:tcW w:w="4833" w:type="dxa"/>
            <w:tcBorders>
              <w:top w:val="nil"/>
              <w:left w:val="nil"/>
              <w:bottom w:val="single" w:sz="4" w:space="0" w:color="auto"/>
              <w:right w:val="single" w:sz="4" w:space="0" w:color="auto"/>
            </w:tcBorders>
            <w:shd w:val="clear" w:color="auto" w:fill="auto"/>
            <w:vAlign w:val="center"/>
            <w:hideMark/>
          </w:tcPr>
          <w:p w14:paraId="38378C87" w14:textId="77777777" w:rsidR="002F598C" w:rsidRPr="002F598C" w:rsidRDefault="002F598C" w:rsidP="002F598C">
            <w:pPr>
              <w:jc w:val="center"/>
              <w:rPr>
                <w:rFonts w:ascii="Calibri" w:hAnsi="Calibri" w:cs="Calibri"/>
                <w:color w:val="000000"/>
                <w:sz w:val="18"/>
                <w:szCs w:val="20"/>
              </w:rPr>
            </w:pPr>
          </w:p>
        </w:tc>
      </w:tr>
      <w:tr w:rsidR="002F598C" w:rsidRPr="002F598C" w14:paraId="4D34F22B"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762D01E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8</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37AF552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7/13/2020</w:t>
            </w:r>
          </w:p>
        </w:tc>
        <w:tc>
          <w:tcPr>
            <w:tcW w:w="1330" w:type="dxa"/>
            <w:tcBorders>
              <w:top w:val="nil"/>
              <w:left w:val="nil"/>
              <w:bottom w:val="single" w:sz="4" w:space="0" w:color="auto"/>
              <w:right w:val="single" w:sz="4" w:space="0" w:color="auto"/>
            </w:tcBorders>
            <w:shd w:val="clear" w:color="auto" w:fill="auto"/>
            <w:noWrap/>
            <w:vAlign w:val="center"/>
            <w:hideMark/>
          </w:tcPr>
          <w:p w14:paraId="5C63CA8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7B5EABA8"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79EC58D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7B1855D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6FA1118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112B84A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770</w:t>
            </w:r>
          </w:p>
        </w:tc>
        <w:tc>
          <w:tcPr>
            <w:tcW w:w="4833" w:type="dxa"/>
            <w:tcBorders>
              <w:top w:val="nil"/>
              <w:left w:val="nil"/>
              <w:bottom w:val="single" w:sz="4" w:space="0" w:color="auto"/>
              <w:right w:val="single" w:sz="4" w:space="0" w:color="auto"/>
            </w:tcBorders>
            <w:shd w:val="clear" w:color="auto" w:fill="auto"/>
            <w:vAlign w:val="center"/>
            <w:hideMark/>
          </w:tcPr>
          <w:p w14:paraId="4D8D9FB6" w14:textId="77777777" w:rsidR="002F598C" w:rsidRPr="002F598C" w:rsidRDefault="002F598C" w:rsidP="002F598C">
            <w:pPr>
              <w:jc w:val="center"/>
              <w:rPr>
                <w:rFonts w:ascii="Calibri" w:hAnsi="Calibri" w:cs="Calibri"/>
                <w:color w:val="000000"/>
                <w:sz w:val="18"/>
                <w:szCs w:val="20"/>
              </w:rPr>
            </w:pPr>
          </w:p>
        </w:tc>
      </w:tr>
      <w:tr w:rsidR="002F598C" w:rsidRPr="002F598C" w14:paraId="43592250" w14:textId="77777777" w:rsidTr="002F598C">
        <w:trPr>
          <w:trHeight w:val="473"/>
        </w:trPr>
        <w:tc>
          <w:tcPr>
            <w:tcW w:w="1255" w:type="dxa"/>
            <w:tcBorders>
              <w:top w:val="nil"/>
              <w:left w:val="single" w:sz="4" w:space="0" w:color="auto"/>
              <w:bottom w:val="single" w:sz="4" w:space="0" w:color="auto"/>
              <w:right w:val="single" w:sz="4" w:space="0" w:color="auto"/>
            </w:tcBorders>
            <w:vAlign w:val="center"/>
          </w:tcPr>
          <w:p w14:paraId="033B286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9</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0F8A980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7/14/2020</w:t>
            </w:r>
          </w:p>
        </w:tc>
        <w:tc>
          <w:tcPr>
            <w:tcW w:w="1330" w:type="dxa"/>
            <w:tcBorders>
              <w:top w:val="nil"/>
              <w:left w:val="nil"/>
              <w:bottom w:val="single" w:sz="4" w:space="0" w:color="auto"/>
              <w:right w:val="single" w:sz="4" w:space="0" w:color="auto"/>
            </w:tcBorders>
            <w:shd w:val="clear" w:color="auto" w:fill="auto"/>
            <w:noWrap/>
            <w:vAlign w:val="center"/>
            <w:hideMark/>
          </w:tcPr>
          <w:p w14:paraId="52F7AB8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027D0AA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120D842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2B929DF7"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32C2CB2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Yes</w:t>
            </w:r>
          </w:p>
        </w:tc>
        <w:tc>
          <w:tcPr>
            <w:tcW w:w="810" w:type="dxa"/>
            <w:tcBorders>
              <w:top w:val="nil"/>
              <w:left w:val="nil"/>
              <w:bottom w:val="single" w:sz="4" w:space="0" w:color="auto"/>
              <w:right w:val="single" w:sz="4" w:space="0" w:color="auto"/>
            </w:tcBorders>
            <w:shd w:val="clear" w:color="auto" w:fill="auto"/>
            <w:noWrap/>
            <w:vAlign w:val="center"/>
            <w:hideMark/>
          </w:tcPr>
          <w:p w14:paraId="75F8300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765</w:t>
            </w:r>
          </w:p>
        </w:tc>
        <w:tc>
          <w:tcPr>
            <w:tcW w:w="4833" w:type="dxa"/>
            <w:tcBorders>
              <w:top w:val="nil"/>
              <w:left w:val="nil"/>
              <w:bottom w:val="single" w:sz="4" w:space="0" w:color="auto"/>
              <w:right w:val="single" w:sz="4" w:space="0" w:color="auto"/>
            </w:tcBorders>
            <w:shd w:val="clear" w:color="auto" w:fill="auto"/>
            <w:vAlign w:val="center"/>
            <w:hideMark/>
          </w:tcPr>
          <w:p w14:paraId="4D57FB8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sz w:val="18"/>
                <w:szCs w:val="20"/>
              </w:rPr>
              <w:t>Contractor work on June 30</w:t>
            </w:r>
            <w:r w:rsidRPr="002F598C">
              <w:rPr>
                <w:rFonts w:ascii="Calibri" w:hAnsi="Calibri" w:cs="Calibri"/>
                <w:sz w:val="18"/>
                <w:szCs w:val="20"/>
                <w:vertAlign w:val="superscript"/>
              </w:rPr>
              <w:t>th</w:t>
            </w:r>
            <w:r w:rsidRPr="002F598C">
              <w:rPr>
                <w:rFonts w:ascii="Calibri" w:hAnsi="Calibri" w:cs="Calibri"/>
                <w:sz w:val="18"/>
                <w:szCs w:val="20"/>
              </w:rPr>
              <w:t xml:space="preserve"> and July 14</w:t>
            </w:r>
            <w:r w:rsidRPr="002F598C">
              <w:rPr>
                <w:rFonts w:ascii="Calibri" w:hAnsi="Calibri" w:cs="Calibri"/>
                <w:sz w:val="18"/>
                <w:szCs w:val="20"/>
                <w:vertAlign w:val="superscript"/>
              </w:rPr>
              <w:t>th</w:t>
            </w:r>
            <w:r w:rsidRPr="002F598C">
              <w:rPr>
                <w:rFonts w:ascii="Calibri" w:hAnsi="Calibri" w:cs="Calibri"/>
                <w:sz w:val="18"/>
                <w:szCs w:val="20"/>
              </w:rPr>
              <w:t xml:space="preserve"> required the primary sludge pumping to be off during the sampling time period which may have affected the quality of primary effluent.</w:t>
            </w:r>
          </w:p>
        </w:tc>
      </w:tr>
      <w:tr w:rsidR="002F598C" w:rsidRPr="002F598C" w14:paraId="7A03E5ED"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4D8640B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10</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326D644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7/15/2020</w:t>
            </w:r>
          </w:p>
        </w:tc>
        <w:tc>
          <w:tcPr>
            <w:tcW w:w="1330" w:type="dxa"/>
            <w:tcBorders>
              <w:top w:val="nil"/>
              <w:left w:val="nil"/>
              <w:bottom w:val="single" w:sz="4" w:space="0" w:color="auto"/>
              <w:right w:val="single" w:sz="4" w:space="0" w:color="auto"/>
            </w:tcBorders>
            <w:shd w:val="clear" w:color="auto" w:fill="auto"/>
            <w:noWrap/>
            <w:vAlign w:val="center"/>
            <w:hideMark/>
          </w:tcPr>
          <w:p w14:paraId="29ADC42D"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0A4BC2E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1780AF26"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3ECC041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33C6DF65"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6F750021"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760</w:t>
            </w:r>
          </w:p>
        </w:tc>
        <w:tc>
          <w:tcPr>
            <w:tcW w:w="4833" w:type="dxa"/>
            <w:tcBorders>
              <w:top w:val="nil"/>
              <w:left w:val="nil"/>
              <w:bottom w:val="single" w:sz="4" w:space="0" w:color="auto"/>
              <w:right w:val="single" w:sz="4" w:space="0" w:color="auto"/>
            </w:tcBorders>
            <w:shd w:val="clear" w:color="auto" w:fill="auto"/>
            <w:vAlign w:val="center"/>
            <w:hideMark/>
          </w:tcPr>
          <w:p w14:paraId="7692D50A" w14:textId="77777777" w:rsidR="002F598C" w:rsidRPr="002F598C" w:rsidRDefault="002F598C" w:rsidP="002F598C">
            <w:pPr>
              <w:jc w:val="center"/>
              <w:rPr>
                <w:rFonts w:ascii="Calibri" w:hAnsi="Calibri" w:cs="Calibri"/>
                <w:color w:val="000000"/>
                <w:sz w:val="18"/>
                <w:szCs w:val="20"/>
              </w:rPr>
            </w:pPr>
          </w:p>
        </w:tc>
      </w:tr>
      <w:tr w:rsidR="002F598C" w:rsidRPr="002F598C" w14:paraId="4F746AB8"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0298BAB3"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11</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383F1369"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7/16/2020</w:t>
            </w:r>
          </w:p>
        </w:tc>
        <w:tc>
          <w:tcPr>
            <w:tcW w:w="1330" w:type="dxa"/>
            <w:tcBorders>
              <w:top w:val="nil"/>
              <w:left w:val="nil"/>
              <w:bottom w:val="single" w:sz="4" w:space="0" w:color="auto"/>
              <w:right w:val="single" w:sz="4" w:space="0" w:color="auto"/>
            </w:tcBorders>
            <w:shd w:val="clear" w:color="auto" w:fill="auto"/>
            <w:noWrap/>
            <w:vAlign w:val="center"/>
            <w:hideMark/>
          </w:tcPr>
          <w:p w14:paraId="66D86754"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1700FD9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1C0DA8A2"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530AFE5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67CCC90A"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3649789F"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770</w:t>
            </w:r>
          </w:p>
        </w:tc>
        <w:tc>
          <w:tcPr>
            <w:tcW w:w="4833" w:type="dxa"/>
            <w:tcBorders>
              <w:top w:val="nil"/>
              <w:left w:val="nil"/>
              <w:bottom w:val="single" w:sz="4" w:space="0" w:color="auto"/>
              <w:right w:val="single" w:sz="4" w:space="0" w:color="auto"/>
            </w:tcBorders>
            <w:shd w:val="clear" w:color="auto" w:fill="auto"/>
            <w:vAlign w:val="center"/>
            <w:hideMark/>
          </w:tcPr>
          <w:p w14:paraId="3BA54C7F" w14:textId="77777777" w:rsidR="002F598C" w:rsidRPr="002F598C" w:rsidRDefault="002F598C" w:rsidP="002F598C">
            <w:pPr>
              <w:jc w:val="center"/>
              <w:rPr>
                <w:rFonts w:ascii="Calibri" w:hAnsi="Calibri" w:cs="Calibri"/>
                <w:color w:val="000000"/>
                <w:sz w:val="18"/>
                <w:szCs w:val="20"/>
              </w:rPr>
            </w:pPr>
          </w:p>
        </w:tc>
      </w:tr>
      <w:tr w:rsidR="002F598C" w:rsidRPr="002F598C" w14:paraId="2EE8A98A" w14:textId="77777777" w:rsidTr="002F598C">
        <w:trPr>
          <w:trHeight w:val="220"/>
        </w:trPr>
        <w:tc>
          <w:tcPr>
            <w:tcW w:w="1255" w:type="dxa"/>
            <w:tcBorders>
              <w:top w:val="nil"/>
              <w:left w:val="single" w:sz="4" w:space="0" w:color="auto"/>
              <w:bottom w:val="single" w:sz="4" w:space="0" w:color="auto"/>
              <w:right w:val="single" w:sz="4" w:space="0" w:color="auto"/>
            </w:tcBorders>
            <w:vAlign w:val="center"/>
          </w:tcPr>
          <w:p w14:paraId="402EF2BB"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12</w:t>
            </w:r>
          </w:p>
        </w:tc>
        <w:tc>
          <w:tcPr>
            <w:tcW w:w="1501" w:type="dxa"/>
            <w:tcBorders>
              <w:top w:val="nil"/>
              <w:left w:val="single" w:sz="4" w:space="0" w:color="auto"/>
              <w:bottom w:val="single" w:sz="4" w:space="0" w:color="auto"/>
              <w:right w:val="single" w:sz="4" w:space="0" w:color="auto"/>
            </w:tcBorders>
            <w:shd w:val="clear" w:color="auto" w:fill="auto"/>
            <w:noWrap/>
            <w:vAlign w:val="center"/>
            <w:hideMark/>
          </w:tcPr>
          <w:p w14:paraId="6422BA43"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7/17/2020</w:t>
            </w:r>
          </w:p>
        </w:tc>
        <w:tc>
          <w:tcPr>
            <w:tcW w:w="1330" w:type="dxa"/>
            <w:tcBorders>
              <w:top w:val="nil"/>
              <w:left w:val="nil"/>
              <w:bottom w:val="single" w:sz="4" w:space="0" w:color="auto"/>
              <w:right w:val="single" w:sz="4" w:space="0" w:color="auto"/>
            </w:tcBorders>
            <w:shd w:val="clear" w:color="auto" w:fill="auto"/>
            <w:noWrap/>
            <w:vAlign w:val="center"/>
            <w:hideMark/>
          </w:tcPr>
          <w:p w14:paraId="23507D60"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0.45</w:t>
            </w:r>
          </w:p>
        </w:tc>
        <w:tc>
          <w:tcPr>
            <w:tcW w:w="1330" w:type="dxa"/>
            <w:tcBorders>
              <w:top w:val="nil"/>
              <w:left w:val="nil"/>
              <w:bottom w:val="single" w:sz="4" w:space="0" w:color="auto"/>
              <w:right w:val="single" w:sz="4" w:space="0" w:color="auto"/>
            </w:tcBorders>
            <w:shd w:val="clear" w:color="auto" w:fill="auto"/>
            <w:noWrap/>
            <w:vAlign w:val="center"/>
            <w:hideMark/>
          </w:tcPr>
          <w:p w14:paraId="61E687F7"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Off</w:t>
            </w:r>
          </w:p>
        </w:tc>
        <w:tc>
          <w:tcPr>
            <w:tcW w:w="1432" w:type="dxa"/>
            <w:tcBorders>
              <w:top w:val="nil"/>
              <w:left w:val="nil"/>
              <w:bottom w:val="single" w:sz="4" w:space="0" w:color="auto"/>
              <w:right w:val="single" w:sz="4" w:space="0" w:color="auto"/>
            </w:tcBorders>
            <w:shd w:val="clear" w:color="auto" w:fill="auto"/>
            <w:noWrap/>
            <w:vAlign w:val="center"/>
            <w:hideMark/>
          </w:tcPr>
          <w:p w14:paraId="63FB027E"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None</w:t>
            </w:r>
          </w:p>
        </w:tc>
        <w:tc>
          <w:tcPr>
            <w:tcW w:w="1330" w:type="dxa"/>
            <w:tcBorders>
              <w:top w:val="nil"/>
              <w:left w:val="nil"/>
              <w:bottom w:val="single" w:sz="4" w:space="0" w:color="auto"/>
              <w:right w:val="single" w:sz="4" w:space="0" w:color="auto"/>
            </w:tcBorders>
            <w:shd w:val="clear" w:color="auto" w:fill="auto"/>
            <w:noWrap/>
            <w:vAlign w:val="center"/>
            <w:hideMark/>
          </w:tcPr>
          <w:p w14:paraId="2F9B8DF7"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No</w:t>
            </w:r>
          </w:p>
        </w:tc>
        <w:tc>
          <w:tcPr>
            <w:tcW w:w="997" w:type="dxa"/>
            <w:tcBorders>
              <w:top w:val="nil"/>
              <w:left w:val="nil"/>
              <w:bottom w:val="single" w:sz="4" w:space="0" w:color="auto"/>
              <w:right w:val="single" w:sz="4" w:space="0" w:color="auto"/>
            </w:tcBorders>
            <w:shd w:val="clear" w:color="auto" w:fill="auto"/>
            <w:noWrap/>
            <w:vAlign w:val="center"/>
            <w:hideMark/>
          </w:tcPr>
          <w:p w14:paraId="7DA20FA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4D403C9C" w14:textId="77777777" w:rsidR="002F598C" w:rsidRPr="002F598C" w:rsidRDefault="002F598C" w:rsidP="002F598C">
            <w:pPr>
              <w:jc w:val="center"/>
              <w:rPr>
                <w:rFonts w:ascii="Calibri" w:hAnsi="Calibri" w:cs="Calibri"/>
                <w:color w:val="000000"/>
                <w:sz w:val="18"/>
                <w:szCs w:val="20"/>
              </w:rPr>
            </w:pPr>
            <w:r w:rsidRPr="002F598C">
              <w:rPr>
                <w:rFonts w:ascii="Calibri" w:hAnsi="Calibri" w:cs="Calibri"/>
                <w:color w:val="000000"/>
                <w:sz w:val="18"/>
                <w:szCs w:val="20"/>
              </w:rPr>
              <w:t>780</w:t>
            </w:r>
          </w:p>
        </w:tc>
        <w:tc>
          <w:tcPr>
            <w:tcW w:w="4833" w:type="dxa"/>
            <w:tcBorders>
              <w:top w:val="nil"/>
              <w:left w:val="nil"/>
              <w:bottom w:val="single" w:sz="4" w:space="0" w:color="auto"/>
              <w:right w:val="single" w:sz="4" w:space="0" w:color="auto"/>
            </w:tcBorders>
            <w:shd w:val="clear" w:color="auto" w:fill="auto"/>
            <w:vAlign w:val="center"/>
            <w:hideMark/>
          </w:tcPr>
          <w:p w14:paraId="346201B7" w14:textId="77777777" w:rsidR="002F598C" w:rsidRPr="002F598C" w:rsidRDefault="002F598C" w:rsidP="002F598C">
            <w:pPr>
              <w:jc w:val="center"/>
              <w:rPr>
                <w:rFonts w:ascii="Calibri" w:hAnsi="Calibri" w:cs="Calibri"/>
                <w:color w:val="000000"/>
                <w:sz w:val="18"/>
                <w:szCs w:val="20"/>
              </w:rPr>
            </w:pPr>
          </w:p>
        </w:tc>
      </w:tr>
    </w:tbl>
    <w:p w14:paraId="2F742042" w14:textId="1176C10D" w:rsidR="002F598C" w:rsidRDefault="002F598C" w:rsidP="00650382">
      <w:pPr>
        <w:pStyle w:val="LFTTableTitle"/>
      </w:pPr>
      <w:bookmarkStart w:id="129" w:name="_Toc51305577"/>
      <w:bookmarkStart w:id="130" w:name="_Toc53483991"/>
      <w:r>
        <w:t xml:space="preserve">Table  </w:t>
      </w:r>
      <w:r w:rsidR="002D60B5">
        <w:t xml:space="preserve">2-7 </w:t>
      </w:r>
      <w:r>
        <w:t>– DEP Sampling Program Notes</w:t>
      </w:r>
      <w:bookmarkEnd w:id="129"/>
      <w:bookmarkEnd w:id="130"/>
    </w:p>
    <w:p w14:paraId="1EA8F92A" w14:textId="77777777" w:rsidR="002D6810" w:rsidRDefault="002D6810" w:rsidP="002D6810">
      <w:pPr>
        <w:pStyle w:val="LFTBody"/>
      </w:pPr>
    </w:p>
    <w:p w14:paraId="36C612A0" w14:textId="77777777" w:rsidR="002F598C" w:rsidRDefault="002F598C" w:rsidP="002D6810">
      <w:pPr>
        <w:pStyle w:val="LFTBody"/>
        <w:sectPr w:rsidR="002F598C" w:rsidSect="002F598C">
          <w:pgSz w:w="16839" w:h="11907" w:orient="landscape" w:code="9"/>
          <w:pgMar w:top="1627" w:right="1440" w:bottom="1440" w:left="1440" w:header="720" w:footer="720" w:gutter="0"/>
          <w:pgNumType w:start="1"/>
          <w:cols w:space="720"/>
          <w:titlePg/>
          <w:docGrid w:linePitch="360"/>
        </w:sectPr>
      </w:pPr>
    </w:p>
    <w:p w14:paraId="6990F8FD" w14:textId="1EE68C47" w:rsidR="007A2074" w:rsidRDefault="007A2074" w:rsidP="006401CE">
      <w:pPr>
        <w:pStyle w:val="LFTHeading4"/>
      </w:pPr>
      <w:bookmarkStart w:id="131" w:name="_Toc53366687"/>
      <w:bookmarkStart w:id="132" w:name="_Toc39601245"/>
      <w:bookmarkStart w:id="133" w:name="_Toc417499086"/>
      <w:bookmarkStart w:id="134" w:name="_Toc417499135"/>
      <w:bookmarkEnd w:id="47"/>
      <w:bookmarkEnd w:id="48"/>
      <w:r>
        <w:lastRenderedPageBreak/>
        <w:t>2.5.</w:t>
      </w:r>
      <w:r w:rsidR="00A6502D">
        <w:t>3.</w:t>
      </w:r>
      <w:r>
        <w:t>1 Bacterial Results</w:t>
      </w:r>
      <w:bookmarkEnd w:id="131"/>
    </w:p>
    <w:p w14:paraId="79ACE6D6" w14:textId="77777777" w:rsidR="007A2074" w:rsidRPr="007079E7" w:rsidRDefault="007A2074" w:rsidP="007A2074">
      <w:pPr>
        <w:pStyle w:val="LFTBody"/>
        <w:jc w:val="both"/>
        <w:rPr>
          <w:highlight w:val="yellow"/>
        </w:rPr>
      </w:pPr>
      <w:r>
        <w:t xml:space="preserve">Treated effluent from the Port Richmond WRRF discharges to the </w:t>
      </w:r>
      <w:r w:rsidRPr="001C2BCB">
        <w:t>Kill Van Kull, which is identified as a Class SD water by the</w:t>
      </w:r>
      <w:r w:rsidRPr="00083B13">
        <w:t xml:space="preserve"> </w:t>
      </w:r>
      <w:r>
        <w:t>Department of Environmental Conservation</w:t>
      </w:r>
      <w:r w:rsidRPr="001C2BCB">
        <w:t xml:space="preserve"> </w:t>
      </w:r>
      <w:r>
        <w:t>(</w:t>
      </w:r>
      <w:r w:rsidRPr="001C2BCB">
        <w:t>DEC</w:t>
      </w:r>
      <w:r>
        <w:t>)</w:t>
      </w:r>
      <w:r w:rsidRPr="001C2BCB">
        <w:t xml:space="preserve">.  </w:t>
      </w:r>
      <w:r>
        <w:t>The best usage</w:t>
      </w:r>
      <w:r w:rsidRPr="001C2BCB">
        <w:t xml:space="preserve"> of Class SD waters is fishing.  Class SD waters must be suitable for fish, shellfish and wildlife survival and the water quality shall be suitable for primary and secondary contact recreation, although other factors may limit these uses.  New York State also identifies that Class SD waters may not meet </w:t>
      </w:r>
      <w:r w:rsidRPr="00FC6950">
        <w:t xml:space="preserve">the requirements for fish propagation due to natural or man-made conditions.  </w:t>
      </w:r>
    </w:p>
    <w:p w14:paraId="79209347" w14:textId="77777777" w:rsidR="007A2074" w:rsidRDefault="007A2074" w:rsidP="007A2074">
      <w:pPr>
        <w:pStyle w:val="LFTBody"/>
        <w:jc w:val="both"/>
      </w:pPr>
      <w:r>
        <w:t>The existing DEC State Pollutant Discharge Elimination System (SPDES) discharge permits for all fourteen of the City’s WRRFs require year-round disinfection and include limits for fecal coliform.   Port Richmond WWTP SPDES per</w:t>
      </w:r>
      <w:r w:rsidRPr="008006F8">
        <w:t>mit NY0026107 incl</w:t>
      </w:r>
      <w:r>
        <w:t xml:space="preserve">udes the following effluent limits for fecal coliform:   </w:t>
      </w:r>
    </w:p>
    <w:p w14:paraId="71BF0E97" w14:textId="77777777" w:rsidR="007A2074" w:rsidRDefault="007A2074" w:rsidP="007A2074">
      <w:pPr>
        <w:pStyle w:val="LFTBody"/>
        <w:jc w:val="both"/>
      </w:pPr>
      <w:r>
        <w:tab/>
        <w:t>30-day geometric mean fecal coliform:</w:t>
      </w:r>
      <w:r>
        <w:tab/>
        <w:t>200/100 mL</w:t>
      </w:r>
    </w:p>
    <w:p w14:paraId="499FA42D" w14:textId="77777777" w:rsidR="007A2074" w:rsidRDefault="007A2074" w:rsidP="007A2074">
      <w:pPr>
        <w:pStyle w:val="LFTBody"/>
        <w:jc w:val="both"/>
      </w:pPr>
      <w:r>
        <w:tab/>
        <w:t>7-day geometric mean fecal coliform:</w:t>
      </w:r>
      <w:r>
        <w:tab/>
      </w:r>
      <w:r>
        <w:tab/>
        <w:t>400/100 mL</w:t>
      </w:r>
    </w:p>
    <w:p w14:paraId="0C6A2CCA" w14:textId="77777777" w:rsidR="007A2074" w:rsidRDefault="007A2074" w:rsidP="007A2074">
      <w:pPr>
        <w:pStyle w:val="LFTBody"/>
        <w:jc w:val="both"/>
      </w:pPr>
      <w:r>
        <w:tab/>
        <w:t xml:space="preserve">6-hour geometric mean fecal coliform </w:t>
      </w:r>
      <w:r>
        <w:tab/>
      </w:r>
      <w:r>
        <w:tab/>
        <w:t>800/100 mL</w:t>
      </w:r>
    </w:p>
    <w:p w14:paraId="6044FE13" w14:textId="77777777" w:rsidR="007A2074" w:rsidRDefault="007A2074" w:rsidP="007A2074">
      <w:pPr>
        <w:pStyle w:val="LFTBody"/>
        <w:jc w:val="both"/>
      </w:pPr>
      <w:r>
        <w:tab/>
        <w:t>Instantaneous maximum fecal coliform:</w:t>
      </w:r>
      <w:r>
        <w:tab/>
        <w:t>2400/100 mL</w:t>
      </w:r>
    </w:p>
    <w:p w14:paraId="51D3FDB0" w14:textId="460A41F9" w:rsidR="007A2074" w:rsidRDefault="007A2074" w:rsidP="007A2074">
      <w:pPr>
        <w:pStyle w:val="LFTBody"/>
        <w:jc w:val="both"/>
      </w:pPr>
      <w:r>
        <w:t xml:space="preserve">In November 2012, EPA published </w:t>
      </w:r>
      <w:r w:rsidR="008A3A82">
        <w:t xml:space="preserve">the </w:t>
      </w:r>
      <w:r>
        <w:t>2012 recreational water quality criteria (RWQC) recommendations</w:t>
      </w:r>
      <w:r w:rsidR="00FD01B9">
        <w:t xml:space="preserve"> which recommended the use of enterococcus as a </w:t>
      </w:r>
      <w:r w:rsidR="000E2E41">
        <w:t>pathogenic indicator organism for marine recreational waters</w:t>
      </w:r>
      <w:r>
        <w:t xml:space="preserve">.  The 2012 RWQC includes both a geometric mean and a statistical threshold value (STV); it also defines a magnitude, duration and frequency of excursion for both the geometric mean and the STV specifically for enterococcus. </w:t>
      </w:r>
    </w:p>
    <w:p w14:paraId="4CB81A29" w14:textId="77777777" w:rsidR="007A2074" w:rsidRDefault="007A2074" w:rsidP="007A2074">
      <w:pPr>
        <w:pStyle w:val="LFTBody"/>
        <w:jc w:val="both"/>
      </w:pPr>
      <w:r>
        <w:t>The anticipated future permit requirement for enterococcus from the 2012 RWC is as follows:</w:t>
      </w:r>
    </w:p>
    <w:p w14:paraId="4DD06CD6" w14:textId="77777777" w:rsidR="007A2074" w:rsidRDefault="007A2074" w:rsidP="007A2074">
      <w:pPr>
        <w:pStyle w:val="LFTBody"/>
        <w:jc w:val="both"/>
      </w:pPr>
      <w:r>
        <w:t>Recommendation based on estimated illness rate of 36/1000:</w:t>
      </w:r>
    </w:p>
    <w:p w14:paraId="4FEC34B1" w14:textId="77777777" w:rsidR="007A2074" w:rsidRDefault="007A2074" w:rsidP="007A2074">
      <w:pPr>
        <w:pStyle w:val="LFTBody"/>
        <w:jc w:val="both"/>
      </w:pPr>
      <w:r>
        <w:tab/>
        <w:t>30-day geometric mean fecal coliform:</w:t>
      </w:r>
      <w:r>
        <w:tab/>
        <w:t>35/100 mL</w:t>
      </w:r>
    </w:p>
    <w:p w14:paraId="33AE5A2B" w14:textId="77777777" w:rsidR="007A2074" w:rsidRDefault="007A2074" w:rsidP="007A2074">
      <w:pPr>
        <w:pStyle w:val="LFTBody"/>
        <w:jc w:val="both"/>
      </w:pPr>
      <w:r>
        <w:tab/>
        <w:t>Statistical threshold value:</w:t>
      </w:r>
      <w:r>
        <w:tab/>
      </w:r>
      <w:r>
        <w:tab/>
      </w:r>
      <w:r>
        <w:tab/>
        <w:t>130 /100mL</w:t>
      </w:r>
    </w:p>
    <w:p w14:paraId="42C604BA" w14:textId="77777777" w:rsidR="007A2074" w:rsidRDefault="007A2074" w:rsidP="007A2074">
      <w:pPr>
        <w:pStyle w:val="LFTBody"/>
        <w:jc w:val="both"/>
      </w:pPr>
      <w:r>
        <w:t>Recommendation based on estimated illness rate of 32/1000:</w:t>
      </w:r>
    </w:p>
    <w:p w14:paraId="41B03CFF" w14:textId="77777777" w:rsidR="007A2074" w:rsidRDefault="007A2074" w:rsidP="007A2074">
      <w:pPr>
        <w:pStyle w:val="LFTBody"/>
        <w:jc w:val="both"/>
      </w:pPr>
      <w:r>
        <w:tab/>
        <w:t>30-day geometric mean fecal coliform:</w:t>
      </w:r>
      <w:r>
        <w:tab/>
        <w:t>30/100 mL</w:t>
      </w:r>
    </w:p>
    <w:p w14:paraId="2120CBEB" w14:textId="77777777" w:rsidR="007A2074" w:rsidRDefault="007A2074" w:rsidP="007A2074">
      <w:pPr>
        <w:pStyle w:val="LFTBody"/>
        <w:jc w:val="both"/>
      </w:pPr>
      <w:r>
        <w:tab/>
        <w:t>Statistical threshold value:</w:t>
      </w:r>
      <w:r>
        <w:tab/>
      </w:r>
      <w:r>
        <w:tab/>
      </w:r>
      <w:r>
        <w:tab/>
        <w:t>110/100mL</w:t>
      </w:r>
    </w:p>
    <w:p w14:paraId="023BC294" w14:textId="230265B5" w:rsidR="007A2074" w:rsidRPr="00FA0AA8" w:rsidRDefault="007A2074" w:rsidP="007A2074">
      <w:pPr>
        <w:pStyle w:val="LFTBody"/>
        <w:jc w:val="both"/>
        <w:rPr>
          <w:rFonts w:ascii="Cambria Math" w:eastAsiaTheme="minorEastAsia" w:hAnsi="Cambria Math"/>
          <w:iCs/>
        </w:rPr>
      </w:pPr>
      <w:r>
        <w:t xml:space="preserve">Results for fecal coliform and enterococcus at each sampling location are presented as a time series in </w:t>
      </w:r>
      <w:r>
        <w:rPr>
          <w:b/>
          <w:bCs/>
        </w:rPr>
        <w:t xml:space="preserve">Figure </w:t>
      </w:r>
      <w:r w:rsidR="002D60B5">
        <w:rPr>
          <w:b/>
          <w:bCs/>
        </w:rPr>
        <w:t>2-3</w:t>
      </w:r>
      <w:r>
        <w:t xml:space="preserve"> (</w:t>
      </w:r>
      <w:r w:rsidR="00EA7FD9">
        <w:t>t</w:t>
      </w:r>
      <w:r>
        <w:t xml:space="preserve">wo values are shown for final tank effluent each day, as duplicate samples were collected and analyzed). </w:t>
      </w:r>
      <w:r>
        <w:rPr>
          <w:b/>
          <w:bCs/>
        </w:rPr>
        <w:t xml:space="preserve">Figure </w:t>
      </w:r>
      <w:r w:rsidR="002D60B5">
        <w:rPr>
          <w:b/>
          <w:bCs/>
        </w:rPr>
        <w:t>2-4</w:t>
      </w:r>
      <w:r>
        <w:t xml:space="preserve"> provides a box plot distribution of these bacterial concentrations at each location to show the variability of bacterial concentrations observed. </w:t>
      </w:r>
    </w:p>
    <w:p w14:paraId="49A450D3" w14:textId="77777777" w:rsidR="007A2074" w:rsidRDefault="007A2074" w:rsidP="007A2074">
      <w:pPr>
        <w:pStyle w:val="LFTBody"/>
      </w:pPr>
      <w:r>
        <w:rPr>
          <w:rFonts w:ascii="Cambria Math" w:eastAsiaTheme="minorEastAsia" w:hAnsi="Cambria Math"/>
          <w:i/>
          <w:noProof/>
        </w:rPr>
        <w:lastRenderedPageBreak/>
        <mc:AlternateContent>
          <mc:Choice Requires="wpg">
            <w:drawing>
              <wp:anchor distT="0" distB="0" distL="114300" distR="114300" simplePos="0" relativeHeight="251701248" behindDoc="0" locked="0" layoutInCell="1" allowOverlap="1" wp14:anchorId="55D4D54C" wp14:editId="6107A2A5">
                <wp:simplePos x="0" y="0"/>
                <wp:positionH relativeFrom="column">
                  <wp:posOffset>285750</wp:posOffset>
                </wp:positionH>
                <wp:positionV relativeFrom="paragraph">
                  <wp:posOffset>0</wp:posOffset>
                </wp:positionV>
                <wp:extent cx="5479415" cy="3648075"/>
                <wp:effectExtent l="0" t="0" r="6985" b="9525"/>
                <wp:wrapTopAndBottom/>
                <wp:docPr id="173" name="Group 173"/>
                <wp:cNvGraphicFramePr/>
                <a:graphic xmlns:a="http://schemas.openxmlformats.org/drawingml/2006/main">
                  <a:graphicData uri="http://schemas.microsoft.com/office/word/2010/wordprocessingGroup">
                    <wpg:wgp>
                      <wpg:cNvGrpSpPr/>
                      <wpg:grpSpPr>
                        <a:xfrm>
                          <a:off x="0" y="0"/>
                          <a:ext cx="5479415" cy="3648075"/>
                          <a:chOff x="0" y="0"/>
                          <a:chExt cx="5867400" cy="3800475"/>
                        </a:xfrm>
                      </wpg:grpSpPr>
                      <pic:pic xmlns:pic="http://schemas.openxmlformats.org/drawingml/2006/picture">
                        <pic:nvPicPr>
                          <pic:cNvPr id="174" name="Picture 17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8575" y="0"/>
                            <a:ext cx="5650865" cy="3531870"/>
                          </a:xfrm>
                          <a:prstGeom prst="rect">
                            <a:avLst/>
                          </a:prstGeom>
                          <a:noFill/>
                          <a:ln>
                            <a:noFill/>
                          </a:ln>
                        </pic:spPr>
                      </pic:pic>
                      <wps:wsp>
                        <wps:cNvPr id="175" name="Text Box 175"/>
                        <wps:cNvSpPr txBox="1"/>
                        <wps:spPr>
                          <a:xfrm>
                            <a:off x="0" y="3552825"/>
                            <a:ext cx="5867400" cy="247650"/>
                          </a:xfrm>
                          <a:prstGeom prst="rect">
                            <a:avLst/>
                          </a:prstGeom>
                          <a:solidFill>
                            <a:prstClr val="white"/>
                          </a:solidFill>
                          <a:ln>
                            <a:noFill/>
                          </a:ln>
                        </wps:spPr>
                        <wps:txbx>
                          <w:txbxContent>
                            <w:p w14:paraId="3AB929BA" w14:textId="776275B5" w:rsidR="004A4A91" w:rsidRPr="00EA7FD9" w:rsidRDefault="004A4A91" w:rsidP="00650382">
                              <w:pPr>
                                <w:pStyle w:val="LFTCaption"/>
                                <w:rPr>
                                  <w:rFonts w:ascii="Cambria Math" w:hAnsi="Cambria Math"/>
                                  <w:i/>
                                  <w:noProof/>
                                  <w:sz w:val="20"/>
                                  <w:szCs w:val="20"/>
                                </w:rPr>
                              </w:pPr>
                              <w:bookmarkStart w:id="135" w:name="_Toc53483956"/>
                              <w:r w:rsidRPr="006401CE">
                                <w:rPr>
                                  <w:sz w:val="20"/>
                                  <w:szCs w:val="20"/>
                                </w:rPr>
                                <w:t xml:space="preserve">Figure </w:t>
                              </w:r>
                              <w:r w:rsidRPr="006401CE">
                                <w:rPr>
                                  <w:sz w:val="20"/>
                                  <w:szCs w:val="20"/>
                                </w:rPr>
                                <w:fldChar w:fldCharType="begin"/>
                              </w:r>
                              <w:r w:rsidRPr="006401CE">
                                <w:rPr>
                                  <w:sz w:val="20"/>
                                  <w:szCs w:val="20"/>
                                </w:rPr>
                                <w:instrText xml:space="preserve"> STYLEREF 1 \s </w:instrText>
                              </w:r>
                              <w:r w:rsidRPr="006401CE">
                                <w:rPr>
                                  <w:sz w:val="20"/>
                                  <w:szCs w:val="20"/>
                                </w:rPr>
                                <w:fldChar w:fldCharType="separate"/>
                              </w:r>
                              <w:r>
                                <w:rPr>
                                  <w:b w:val="0"/>
                                  <w:bCs/>
                                  <w:noProof/>
                                  <w:sz w:val="20"/>
                                  <w:szCs w:val="20"/>
                                </w:rPr>
                                <w:t>Error! No text of specified style in document.</w:t>
                              </w:r>
                              <w:r w:rsidRPr="006401CE">
                                <w:rPr>
                                  <w:sz w:val="20"/>
                                  <w:szCs w:val="20"/>
                                </w:rPr>
                                <w:fldChar w:fldCharType="end"/>
                              </w:r>
                              <w:r w:rsidRPr="006401CE">
                                <w:rPr>
                                  <w:sz w:val="20"/>
                                  <w:szCs w:val="20"/>
                                </w:rPr>
                                <w:t>2-3 – Port Richmond Bacterial Concentrations Sampling Time Series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4D54C" id="Group 173" o:spid="_x0000_s1030" style="position:absolute;margin-left:22.5pt;margin-top:0;width:431.45pt;height:287.25pt;z-index:251701248;mso-width-relative:margin;mso-height-relative:margin" coordsize="58674,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">
                <v:shape id="Picture 174" o:spid="_x0000_s1031" type="#_x0000_t75" style="position:absolute;left:285;width:56509;height:35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">
                  <v:imagedata r:id="rId47" o:title=""/>
                </v:shape>
                <v:shape id="Text Box 175" o:spid="_x0000_s1032" type="#_x0000_t202" style="position:absolute;top:35528;width:5867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mbuwwAAANwAAAAPAAAAZHJzL2Rvd25yZXYueG1sRE9La8JA&#10;EL4X/A/LCL0U3TRQ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ORZm7sMAAADcAAAADwAA&#10;AAAAAAAAAAAAAAAHAgAAZHJzL2Rvd25yZXYueG1sUEsFBgAAAAADAAMAtwAAAPcCAAAAAA==&#10;" stroked="f">
                  <v:textbox inset="0,0,0,0">
                    <w:txbxContent>
                      <w:p w14:paraId="3AB929BA" w14:textId="776275B5" w:rsidR="004A4A91" w:rsidRPr="00EA7FD9" w:rsidRDefault="004A4A91" w:rsidP="00650382">
                        <w:pPr>
                          <w:pStyle w:val="LFTCaption"/>
                          <w:rPr>
                            <w:rFonts w:ascii="Cambria Math" w:hAnsi="Cambria Math"/>
                            <w:i/>
                            <w:noProof/>
                            <w:sz w:val="20"/>
                            <w:szCs w:val="20"/>
                          </w:rPr>
                        </w:pPr>
                        <w:bookmarkStart w:id="133" w:name="_Toc53483956"/>
                        <w:r w:rsidRPr="006401CE">
                          <w:rPr>
                            <w:sz w:val="20"/>
                            <w:szCs w:val="20"/>
                          </w:rPr>
                          <w:t xml:space="preserve">Figure </w:t>
                        </w:r>
                        <w:r w:rsidRPr="006401CE">
                          <w:rPr>
                            <w:sz w:val="20"/>
                            <w:szCs w:val="20"/>
                          </w:rPr>
                          <w:fldChar w:fldCharType="begin"/>
                        </w:r>
                        <w:r w:rsidRPr="006401CE">
                          <w:rPr>
                            <w:sz w:val="20"/>
                            <w:szCs w:val="20"/>
                          </w:rPr>
                          <w:instrText xml:space="preserve"> STYLEREF 1 \s </w:instrText>
                        </w:r>
                        <w:r w:rsidRPr="006401CE">
                          <w:rPr>
                            <w:sz w:val="20"/>
                            <w:szCs w:val="20"/>
                          </w:rPr>
                          <w:fldChar w:fldCharType="separate"/>
                        </w:r>
                        <w:r>
                          <w:rPr>
                            <w:b w:val="0"/>
                            <w:bCs/>
                            <w:noProof/>
                            <w:sz w:val="20"/>
                            <w:szCs w:val="20"/>
                          </w:rPr>
                          <w:t>Error! No text of specified style in document.</w:t>
                        </w:r>
                        <w:r w:rsidRPr="006401CE">
                          <w:rPr>
                            <w:sz w:val="20"/>
                            <w:szCs w:val="20"/>
                          </w:rPr>
                          <w:fldChar w:fldCharType="end"/>
                        </w:r>
                        <w:r w:rsidRPr="006401CE">
                          <w:rPr>
                            <w:sz w:val="20"/>
                            <w:szCs w:val="20"/>
                          </w:rPr>
                          <w:t>2-3 – Port Richmond Bacterial Concentrations Sampling Time Series</w:t>
                        </w:r>
                        <w:bookmarkEnd w:id="133"/>
                      </w:p>
                    </w:txbxContent>
                  </v:textbox>
                </v:shape>
                <w10:wrap type="topAndBottom"/>
              </v:group>
            </w:pict>
          </mc:Fallback>
        </mc:AlternateContent>
      </w:r>
      <w:r>
        <w:rPr>
          <w:noProof/>
        </w:rPr>
        <mc:AlternateContent>
          <mc:Choice Requires="wpg">
            <w:drawing>
              <wp:anchor distT="0" distB="0" distL="114300" distR="114300" simplePos="0" relativeHeight="251702272" behindDoc="0" locked="0" layoutInCell="1" allowOverlap="1" wp14:anchorId="7CF77A97" wp14:editId="3D26ED37">
                <wp:simplePos x="0" y="0"/>
                <wp:positionH relativeFrom="margin">
                  <wp:align>center</wp:align>
                </wp:positionH>
                <wp:positionV relativeFrom="paragraph">
                  <wp:posOffset>3692525</wp:posOffset>
                </wp:positionV>
                <wp:extent cx="5372100" cy="3838575"/>
                <wp:effectExtent l="0" t="0" r="0" b="9525"/>
                <wp:wrapTopAndBottom/>
                <wp:docPr id="176" name="Group 176"/>
                <wp:cNvGraphicFramePr/>
                <a:graphic xmlns:a="http://schemas.openxmlformats.org/drawingml/2006/main">
                  <a:graphicData uri="http://schemas.microsoft.com/office/word/2010/wordprocessingGroup">
                    <wpg:wgp>
                      <wpg:cNvGrpSpPr/>
                      <wpg:grpSpPr>
                        <a:xfrm>
                          <a:off x="0" y="0"/>
                          <a:ext cx="5372100" cy="3838575"/>
                          <a:chOff x="-19050" y="0"/>
                          <a:chExt cx="5743575" cy="3834765"/>
                        </a:xfrm>
                      </wpg:grpSpPr>
                      <pic:pic xmlns:pic="http://schemas.openxmlformats.org/drawingml/2006/picture">
                        <pic:nvPicPr>
                          <pic:cNvPr id="177" name="Picture 177"/>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577590"/>
                          </a:xfrm>
                          <a:prstGeom prst="rect">
                            <a:avLst/>
                          </a:prstGeom>
                          <a:noFill/>
                          <a:ln>
                            <a:noFill/>
                          </a:ln>
                        </pic:spPr>
                      </pic:pic>
                      <wps:wsp>
                        <wps:cNvPr id="178" name="Text Box 178"/>
                        <wps:cNvSpPr txBox="1"/>
                        <wps:spPr>
                          <a:xfrm>
                            <a:off x="-19050" y="3552825"/>
                            <a:ext cx="5724525" cy="281940"/>
                          </a:xfrm>
                          <a:prstGeom prst="rect">
                            <a:avLst/>
                          </a:prstGeom>
                          <a:solidFill>
                            <a:prstClr val="white"/>
                          </a:solidFill>
                          <a:ln>
                            <a:noFill/>
                          </a:ln>
                        </wps:spPr>
                        <wps:txbx>
                          <w:txbxContent>
                            <w:p w14:paraId="6C829B69" w14:textId="60A2DBE6" w:rsidR="004A4A91" w:rsidRPr="00EA7FD9" w:rsidRDefault="004A4A91" w:rsidP="00650382">
                              <w:pPr>
                                <w:pStyle w:val="LFTCaption"/>
                                <w:rPr>
                                  <w:rFonts w:ascii="Cambria Math" w:hAnsi="Cambria Math"/>
                                  <w:i/>
                                  <w:noProof/>
                                  <w:sz w:val="20"/>
                                  <w:szCs w:val="20"/>
                                </w:rPr>
                              </w:pPr>
                              <w:bookmarkStart w:id="136" w:name="_Toc53483957"/>
                              <w:r w:rsidRPr="006401CE">
                                <w:rPr>
                                  <w:sz w:val="20"/>
                                  <w:szCs w:val="20"/>
                                </w:rPr>
                                <w:t>Figure 2-4  Port Richmond Bacterial Concentration Distributions by Location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F77A97" id="Group 176" o:spid="_x0000_s1033" style="position:absolute;margin-left:0;margin-top:290.75pt;width:423pt;height:302.25pt;z-index:251702272;mso-position-horizontal:center;mso-position-horizontal-relative:margin" coordorigin="-190" coordsize="57435,38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">
                <v:shape id="Picture 177" o:spid="_x0000_s1034" type="#_x0000_t75" style="position:absolute;width:57245;height:3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">
                  <v:imagedata r:id="rId49" o:title=""/>
                </v:shape>
                <v:shape id="Text Box 178" o:spid="_x0000_s1035" type="#_x0000_t202" style="position:absolute;left:-190;top:35528;width:5724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6C829B69" w14:textId="60A2DBE6" w:rsidR="004A4A91" w:rsidRPr="00EA7FD9" w:rsidRDefault="004A4A91" w:rsidP="00650382">
                        <w:pPr>
                          <w:pStyle w:val="LFTCaption"/>
                          <w:rPr>
                            <w:rFonts w:ascii="Cambria Math" w:hAnsi="Cambria Math"/>
                            <w:i/>
                            <w:noProof/>
                            <w:sz w:val="20"/>
                            <w:szCs w:val="20"/>
                          </w:rPr>
                        </w:pPr>
                        <w:bookmarkStart w:id="135" w:name="_Toc53483957"/>
                        <w:r w:rsidRPr="006401CE">
                          <w:rPr>
                            <w:sz w:val="20"/>
                            <w:szCs w:val="20"/>
                          </w:rPr>
                          <w:t>Figure 2-</w:t>
                        </w:r>
                        <w:proofErr w:type="gramStart"/>
                        <w:r w:rsidRPr="006401CE">
                          <w:rPr>
                            <w:sz w:val="20"/>
                            <w:szCs w:val="20"/>
                          </w:rPr>
                          <w:t>4  Port</w:t>
                        </w:r>
                        <w:proofErr w:type="gramEnd"/>
                        <w:r w:rsidRPr="006401CE">
                          <w:rPr>
                            <w:sz w:val="20"/>
                            <w:szCs w:val="20"/>
                          </w:rPr>
                          <w:t xml:space="preserve"> Richmond Bacterial Concentration Distributions by Location</w:t>
                        </w:r>
                        <w:bookmarkEnd w:id="135"/>
                      </w:p>
                    </w:txbxContent>
                  </v:textbox>
                </v:shape>
                <w10:wrap type="topAndBottom" anchorx="margin"/>
              </v:group>
            </w:pict>
          </mc:Fallback>
        </mc:AlternateContent>
      </w:r>
    </w:p>
    <w:p w14:paraId="3FBD9D2D" w14:textId="2BAB2D02" w:rsidR="007A2074" w:rsidRDefault="007A2074" w:rsidP="007A2074">
      <w:pPr>
        <w:pStyle w:val="LFTBody"/>
        <w:jc w:val="both"/>
      </w:pPr>
      <w:r>
        <w:lastRenderedPageBreak/>
        <w:t>Throughout th</w:t>
      </w:r>
      <w:r w:rsidR="00EA7FD9">
        <w:t>e</w:t>
      </w:r>
      <w:r>
        <w:t xml:space="preserve"> 12-day </w:t>
      </w:r>
      <w:r w:rsidR="00EA7FD9">
        <w:t xml:space="preserve">sampling </w:t>
      </w:r>
      <w:r>
        <w:t xml:space="preserve">period, the influent bacterial concentrations to the facility were consistent, </w:t>
      </w:r>
      <w:r w:rsidR="00EA7FD9">
        <w:t xml:space="preserve">except for the first day of sampling when the </w:t>
      </w:r>
      <w:r>
        <w:t xml:space="preserve">enterococcus </w:t>
      </w:r>
      <w:r w:rsidR="00C259AC">
        <w:t>concentration</w:t>
      </w:r>
      <w:r>
        <w:t xml:space="preserve"> </w:t>
      </w:r>
      <w:r w:rsidR="00EA7FD9">
        <w:t>reached</w:t>
      </w:r>
      <w:r>
        <w:t xml:space="preserve"> </w:t>
      </w:r>
      <w:r w:rsidRPr="00727D76">
        <w:t xml:space="preserve"> 2.</w:t>
      </w:r>
      <w:r>
        <w:t xml:space="preserve">68 </w:t>
      </w:r>
      <w:r w:rsidR="000E2E41">
        <w:t>x</w:t>
      </w:r>
      <w:r>
        <w:t>10</w:t>
      </w:r>
      <w:r>
        <w:rPr>
          <w:vertAlign w:val="superscript"/>
        </w:rPr>
        <w:t>5</w:t>
      </w:r>
      <w:r>
        <w:t xml:space="preserve"> MPN/100mL.  No significant reduction in bacterial concentrations resulted from primary treatment (red and blue dots).  </w:t>
      </w:r>
    </w:p>
    <w:p w14:paraId="68438EC1" w14:textId="1FBF1912" w:rsidR="007A2074" w:rsidRPr="00B10159" w:rsidRDefault="007A2074" w:rsidP="007A2074">
      <w:pPr>
        <w:pStyle w:val="LFTBody"/>
        <w:jc w:val="both"/>
      </w:pPr>
      <w:r>
        <w:t xml:space="preserve">The reduction in bacterial concentrations across secondary treatment varied during this sampling program, such that </w:t>
      </w:r>
      <w:r w:rsidR="000E2E41">
        <w:t>concentration in the CCT influent</w:t>
      </w:r>
      <w:r>
        <w:t xml:space="preserve"> varied by more than two orders of magnitude, with </w:t>
      </w:r>
      <w:r w:rsidR="000E2E41">
        <w:t xml:space="preserve">CCT </w:t>
      </w:r>
      <w:r>
        <w:t>influent enterococcus between 10</w:t>
      </w:r>
      <w:r>
        <w:rPr>
          <w:vertAlign w:val="superscript"/>
        </w:rPr>
        <w:t>3</w:t>
      </w:r>
      <w:r>
        <w:t xml:space="preserve"> – 10</w:t>
      </w:r>
      <w:r>
        <w:rPr>
          <w:vertAlign w:val="superscript"/>
        </w:rPr>
        <w:t>5</w:t>
      </w:r>
      <w:r>
        <w:t xml:space="preserve"> MPN/100mL and </w:t>
      </w:r>
      <w:r w:rsidR="000E2E41">
        <w:t xml:space="preserve">CCT </w:t>
      </w:r>
      <w:r>
        <w:t>influent fecal coliform between 10</w:t>
      </w:r>
      <w:r>
        <w:rPr>
          <w:vertAlign w:val="superscript"/>
        </w:rPr>
        <w:t>4</w:t>
      </w:r>
      <w:r>
        <w:t xml:space="preserve"> – 10</w:t>
      </w:r>
      <w:r>
        <w:rPr>
          <w:vertAlign w:val="superscript"/>
        </w:rPr>
        <w:t>6</w:t>
      </w:r>
      <w:r w:rsidR="000E2E41">
        <w:t>.</w:t>
      </w:r>
      <w:r>
        <w:t xml:space="preserve"> </w:t>
      </w:r>
      <w:r w:rsidR="000E2E41">
        <w:t xml:space="preserve"> Such variability</w:t>
      </w:r>
      <w:r w:rsidR="00354086">
        <w:t xml:space="preserve"> can significantly impact disinfection performance, requiring a higher residual in order to maintain the desired log reduction for the maximum bacterial concentration.  </w:t>
      </w:r>
      <w:r>
        <w:rPr>
          <w:b/>
          <w:bCs/>
        </w:rPr>
        <w:t xml:space="preserve">Table </w:t>
      </w:r>
      <w:r w:rsidR="002D60B5">
        <w:rPr>
          <w:b/>
          <w:bCs/>
        </w:rPr>
        <w:t>2-8</w:t>
      </w:r>
      <w:r>
        <w:t xml:space="preserve"> presents summary statistics of CCT influent and effluent bacterial concentrations. For reference, historical bacterial concentrations are also presented from Port Richmond’s DMRs.</w:t>
      </w:r>
    </w:p>
    <w:p w14:paraId="02C85FED" w14:textId="37B8D79D" w:rsidR="007A2074" w:rsidRDefault="007A2074" w:rsidP="00650382">
      <w:pPr>
        <w:pStyle w:val="LFTTableTitle"/>
      </w:pPr>
      <w:bookmarkStart w:id="137" w:name="_Toc51305578"/>
      <w:bookmarkStart w:id="138" w:name="_Toc53483992"/>
      <w:r>
        <w:t xml:space="preserve">Table  </w:t>
      </w:r>
      <w:r w:rsidR="002D60B5">
        <w:t xml:space="preserve">2-8 </w:t>
      </w:r>
      <w:r>
        <w:t>– Summary Statistics of Port Richmond Bacterial Concentrations</w:t>
      </w:r>
      <w:bookmarkEnd w:id="137"/>
      <w:bookmarkEnd w:id="138"/>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710"/>
        <w:gridCol w:w="1890"/>
        <w:gridCol w:w="2160"/>
        <w:gridCol w:w="2065"/>
      </w:tblGrid>
      <w:tr w:rsidR="007A2074" w:rsidRPr="00812CD1" w14:paraId="61AE3982" w14:textId="77777777" w:rsidTr="006401CE">
        <w:trPr>
          <w:trHeight w:val="189"/>
        </w:trPr>
        <w:tc>
          <w:tcPr>
            <w:tcW w:w="1525" w:type="dxa"/>
            <w:vMerge w:val="restart"/>
            <w:shd w:val="clear" w:color="auto" w:fill="0082C4" w:themeFill="accent3"/>
            <w:noWrap/>
            <w:vAlign w:val="center"/>
            <w:hideMark/>
          </w:tcPr>
          <w:p w14:paraId="5C14CA75" w14:textId="77777777" w:rsidR="007A2074" w:rsidRPr="00812CD1" w:rsidRDefault="007A2074" w:rsidP="007A2074">
            <w:pPr>
              <w:pStyle w:val="LFTTableHeader1"/>
            </w:pPr>
            <w:r w:rsidRPr="00812CD1">
              <w:t>Parameter</w:t>
            </w:r>
          </w:p>
        </w:tc>
        <w:tc>
          <w:tcPr>
            <w:tcW w:w="1710" w:type="dxa"/>
            <w:shd w:val="clear" w:color="auto" w:fill="0082C4" w:themeFill="accent3"/>
            <w:noWrap/>
            <w:vAlign w:val="center"/>
            <w:hideMark/>
          </w:tcPr>
          <w:p w14:paraId="24A7CFA9" w14:textId="77777777" w:rsidR="007A2074" w:rsidRPr="00812CD1" w:rsidRDefault="007A2074" w:rsidP="007A2074">
            <w:pPr>
              <w:pStyle w:val="LFTTableHeader1"/>
            </w:pPr>
            <w:r>
              <w:t>Final Tank Effluent</w:t>
            </w:r>
            <w:r w:rsidRPr="00812CD1">
              <w:t xml:space="preserve"> Enterococcus (</w:t>
            </w:r>
            <w:r>
              <w:t>MPN</w:t>
            </w:r>
            <w:r w:rsidRPr="00812CD1">
              <w:t>/100mL)</w:t>
            </w:r>
          </w:p>
        </w:tc>
        <w:tc>
          <w:tcPr>
            <w:tcW w:w="1890" w:type="dxa"/>
            <w:shd w:val="clear" w:color="auto" w:fill="0082C4" w:themeFill="accent3"/>
            <w:noWrap/>
            <w:vAlign w:val="center"/>
            <w:hideMark/>
          </w:tcPr>
          <w:p w14:paraId="54D6591D" w14:textId="77777777" w:rsidR="007A2074" w:rsidRPr="00812CD1" w:rsidRDefault="007A2074" w:rsidP="007A2074">
            <w:pPr>
              <w:pStyle w:val="LFTTableHeader1"/>
            </w:pPr>
            <w:r>
              <w:t xml:space="preserve">Final Tank Effluent </w:t>
            </w:r>
            <w:r w:rsidRPr="00812CD1">
              <w:t>Coliform (</w:t>
            </w:r>
            <w:r>
              <w:t>MPN</w:t>
            </w:r>
            <w:r w:rsidRPr="00812CD1">
              <w:t>/100mL)</w:t>
            </w:r>
          </w:p>
        </w:tc>
        <w:tc>
          <w:tcPr>
            <w:tcW w:w="2160" w:type="dxa"/>
            <w:shd w:val="clear" w:color="auto" w:fill="0082C4" w:themeFill="accent3"/>
            <w:noWrap/>
            <w:vAlign w:val="center"/>
            <w:hideMark/>
          </w:tcPr>
          <w:p w14:paraId="3E259BC1" w14:textId="77777777" w:rsidR="007A2074" w:rsidRPr="00812CD1" w:rsidRDefault="007A2074" w:rsidP="007A2074">
            <w:pPr>
              <w:pStyle w:val="LFTTableHeader1"/>
            </w:pPr>
            <w:r>
              <w:t xml:space="preserve">CCT </w:t>
            </w:r>
            <w:r w:rsidRPr="00812CD1">
              <w:t>Effluent Enterococcus (</w:t>
            </w:r>
            <w:r>
              <w:t>MPN</w:t>
            </w:r>
            <w:r w:rsidRPr="00812CD1">
              <w:t>/100mL)</w:t>
            </w:r>
          </w:p>
        </w:tc>
        <w:tc>
          <w:tcPr>
            <w:tcW w:w="2065" w:type="dxa"/>
            <w:shd w:val="clear" w:color="auto" w:fill="0082C4" w:themeFill="accent3"/>
            <w:noWrap/>
            <w:vAlign w:val="center"/>
            <w:hideMark/>
          </w:tcPr>
          <w:p w14:paraId="43D51C5F" w14:textId="77777777" w:rsidR="007A2074" w:rsidRPr="00812CD1" w:rsidRDefault="007A2074" w:rsidP="007A2074">
            <w:pPr>
              <w:pStyle w:val="LFTTableHeader1"/>
            </w:pPr>
            <w:r>
              <w:t xml:space="preserve">CCT </w:t>
            </w:r>
            <w:r w:rsidRPr="00812CD1">
              <w:t>Effluent Fecal Coliform (</w:t>
            </w:r>
            <w:r>
              <w:t>MPN</w:t>
            </w:r>
            <w:r w:rsidRPr="00812CD1">
              <w:t>/100mL)</w:t>
            </w:r>
          </w:p>
        </w:tc>
      </w:tr>
      <w:tr w:rsidR="007A2074" w:rsidRPr="00812CD1" w14:paraId="566A4A81" w14:textId="77777777" w:rsidTr="006401CE">
        <w:trPr>
          <w:trHeight w:val="189"/>
        </w:trPr>
        <w:tc>
          <w:tcPr>
            <w:tcW w:w="1525" w:type="dxa"/>
            <w:vMerge/>
            <w:shd w:val="clear" w:color="auto" w:fill="0082C4" w:themeFill="accent3"/>
            <w:noWrap/>
            <w:vAlign w:val="center"/>
          </w:tcPr>
          <w:p w14:paraId="73E117A0" w14:textId="77777777" w:rsidR="007A2074" w:rsidRPr="00812CD1" w:rsidRDefault="007A2074" w:rsidP="007A2074">
            <w:pPr>
              <w:pStyle w:val="LFTTableHeader1"/>
            </w:pPr>
          </w:p>
        </w:tc>
        <w:tc>
          <w:tcPr>
            <w:tcW w:w="7825" w:type="dxa"/>
            <w:gridSpan w:val="4"/>
            <w:shd w:val="clear" w:color="auto" w:fill="0082C4" w:themeFill="accent3"/>
            <w:noWrap/>
            <w:vAlign w:val="center"/>
          </w:tcPr>
          <w:p w14:paraId="1D544871" w14:textId="77777777" w:rsidR="007A2074" w:rsidRDefault="007A2074" w:rsidP="007A2074">
            <w:pPr>
              <w:pStyle w:val="LFTTableHeader2"/>
            </w:pPr>
            <w:r>
              <w:t>[Historical 3/1/2016 – 4/30/2020]</w:t>
            </w:r>
          </w:p>
          <w:p w14:paraId="456BDF82" w14:textId="77777777" w:rsidR="007A2074" w:rsidRPr="00812CD1" w:rsidRDefault="007A2074" w:rsidP="007A2074">
            <w:pPr>
              <w:pStyle w:val="LFTTableHeader1"/>
            </w:pPr>
            <w:r>
              <w:t>(Sampling Program 6/29/2020 – 7/17/2020)</w:t>
            </w:r>
          </w:p>
        </w:tc>
      </w:tr>
      <w:tr w:rsidR="007A2074" w:rsidRPr="00812CD1" w14:paraId="4AEC95F3" w14:textId="77777777" w:rsidTr="007A2074">
        <w:trPr>
          <w:trHeight w:val="189"/>
        </w:trPr>
        <w:tc>
          <w:tcPr>
            <w:tcW w:w="1525" w:type="dxa"/>
            <w:shd w:val="clear" w:color="auto" w:fill="auto"/>
            <w:noWrap/>
            <w:vAlign w:val="center"/>
            <w:hideMark/>
          </w:tcPr>
          <w:p w14:paraId="46B90D41"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Sample </w:t>
            </w:r>
            <w:r w:rsidRPr="00812CD1">
              <w:rPr>
                <w:rFonts w:ascii="Calibri" w:hAnsi="Calibri" w:cs="Calibri"/>
                <w:color w:val="000000"/>
                <w:sz w:val="22"/>
              </w:rPr>
              <w:t>Count</w:t>
            </w:r>
          </w:p>
        </w:tc>
        <w:tc>
          <w:tcPr>
            <w:tcW w:w="1710" w:type="dxa"/>
            <w:shd w:val="clear" w:color="auto" w:fill="auto"/>
            <w:noWrap/>
            <w:vAlign w:val="center"/>
          </w:tcPr>
          <w:p w14:paraId="443E6103"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NA/12</w:t>
            </w:r>
          </w:p>
        </w:tc>
        <w:tc>
          <w:tcPr>
            <w:tcW w:w="1890" w:type="dxa"/>
            <w:shd w:val="clear" w:color="auto" w:fill="auto"/>
            <w:noWrap/>
            <w:vAlign w:val="center"/>
          </w:tcPr>
          <w:p w14:paraId="281C873C"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NA/7</w:t>
            </w:r>
          </w:p>
        </w:tc>
        <w:tc>
          <w:tcPr>
            <w:tcW w:w="2160" w:type="dxa"/>
            <w:shd w:val="clear" w:color="auto" w:fill="auto"/>
            <w:noWrap/>
            <w:vAlign w:val="center"/>
            <w:hideMark/>
          </w:tcPr>
          <w:p w14:paraId="697CC5C9"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38/12</w:t>
            </w:r>
          </w:p>
        </w:tc>
        <w:tc>
          <w:tcPr>
            <w:tcW w:w="2065" w:type="dxa"/>
            <w:shd w:val="clear" w:color="auto" w:fill="auto"/>
            <w:noWrap/>
            <w:vAlign w:val="center"/>
            <w:hideMark/>
          </w:tcPr>
          <w:p w14:paraId="72BCAAAD"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1</w:t>
            </w:r>
            <w:r>
              <w:rPr>
                <w:rFonts w:ascii="Calibri" w:hAnsi="Calibri" w:cs="Calibri"/>
                <w:color w:val="000000"/>
                <w:sz w:val="22"/>
              </w:rPr>
              <w:t>,</w:t>
            </w:r>
            <w:r w:rsidRPr="00812CD1">
              <w:rPr>
                <w:rFonts w:ascii="Calibri" w:hAnsi="Calibri" w:cs="Calibri"/>
                <w:color w:val="000000"/>
                <w:sz w:val="22"/>
              </w:rPr>
              <w:t>159</w:t>
            </w:r>
            <w:r>
              <w:rPr>
                <w:rFonts w:ascii="Calibri" w:hAnsi="Calibri" w:cs="Calibri"/>
                <w:color w:val="000000"/>
                <w:sz w:val="22"/>
              </w:rPr>
              <w:t>/7</w:t>
            </w:r>
          </w:p>
        </w:tc>
      </w:tr>
      <w:tr w:rsidR="007A2074" w:rsidRPr="00812CD1" w14:paraId="7DA34737" w14:textId="77777777" w:rsidTr="007A2074">
        <w:trPr>
          <w:trHeight w:val="189"/>
        </w:trPr>
        <w:tc>
          <w:tcPr>
            <w:tcW w:w="1525" w:type="dxa"/>
            <w:shd w:val="clear" w:color="auto" w:fill="auto"/>
            <w:noWrap/>
            <w:vAlign w:val="center"/>
            <w:hideMark/>
          </w:tcPr>
          <w:p w14:paraId="714162B7"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Min</w:t>
            </w:r>
          </w:p>
        </w:tc>
        <w:tc>
          <w:tcPr>
            <w:tcW w:w="1710" w:type="dxa"/>
            <w:shd w:val="clear" w:color="auto" w:fill="auto"/>
            <w:noWrap/>
            <w:vAlign w:val="center"/>
          </w:tcPr>
          <w:p w14:paraId="747505B5"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NA/2,875</w:t>
            </w:r>
          </w:p>
        </w:tc>
        <w:tc>
          <w:tcPr>
            <w:tcW w:w="1890" w:type="dxa"/>
            <w:shd w:val="clear" w:color="auto" w:fill="auto"/>
            <w:noWrap/>
            <w:vAlign w:val="center"/>
          </w:tcPr>
          <w:p w14:paraId="4868DB14"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NA/10,300</w:t>
            </w:r>
          </w:p>
        </w:tc>
        <w:tc>
          <w:tcPr>
            <w:tcW w:w="2160" w:type="dxa"/>
            <w:shd w:val="clear" w:color="auto" w:fill="auto"/>
            <w:noWrap/>
            <w:vAlign w:val="center"/>
            <w:hideMark/>
          </w:tcPr>
          <w:p w14:paraId="79A95E83"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1/5</w:t>
            </w:r>
          </w:p>
        </w:tc>
        <w:tc>
          <w:tcPr>
            <w:tcW w:w="2065" w:type="dxa"/>
            <w:shd w:val="clear" w:color="auto" w:fill="auto"/>
            <w:noWrap/>
            <w:vAlign w:val="center"/>
            <w:hideMark/>
          </w:tcPr>
          <w:p w14:paraId="719BB608"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1/26</w:t>
            </w:r>
          </w:p>
        </w:tc>
      </w:tr>
      <w:tr w:rsidR="007A2074" w:rsidRPr="00812CD1" w14:paraId="71D90A11" w14:textId="77777777" w:rsidTr="007A2074">
        <w:trPr>
          <w:trHeight w:val="189"/>
        </w:trPr>
        <w:tc>
          <w:tcPr>
            <w:tcW w:w="1525" w:type="dxa"/>
            <w:shd w:val="clear" w:color="auto" w:fill="auto"/>
            <w:noWrap/>
            <w:vAlign w:val="center"/>
            <w:hideMark/>
          </w:tcPr>
          <w:p w14:paraId="7BF001FD"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2nd Percentile</w:t>
            </w:r>
          </w:p>
        </w:tc>
        <w:tc>
          <w:tcPr>
            <w:tcW w:w="1710" w:type="dxa"/>
            <w:shd w:val="clear" w:color="auto" w:fill="auto"/>
            <w:noWrap/>
            <w:vAlign w:val="center"/>
          </w:tcPr>
          <w:p w14:paraId="41892E3D"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NA/3,926</w:t>
            </w:r>
          </w:p>
        </w:tc>
        <w:tc>
          <w:tcPr>
            <w:tcW w:w="1890" w:type="dxa"/>
            <w:shd w:val="clear" w:color="auto" w:fill="auto"/>
            <w:noWrap/>
            <w:vAlign w:val="center"/>
          </w:tcPr>
          <w:p w14:paraId="46BFA038"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NA/18,406</w:t>
            </w:r>
          </w:p>
        </w:tc>
        <w:tc>
          <w:tcPr>
            <w:tcW w:w="2160" w:type="dxa"/>
            <w:shd w:val="clear" w:color="auto" w:fill="auto"/>
            <w:noWrap/>
            <w:vAlign w:val="center"/>
            <w:hideMark/>
          </w:tcPr>
          <w:p w14:paraId="407257D0"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1/5</w:t>
            </w:r>
          </w:p>
        </w:tc>
        <w:tc>
          <w:tcPr>
            <w:tcW w:w="2065" w:type="dxa"/>
            <w:shd w:val="clear" w:color="auto" w:fill="auto"/>
            <w:noWrap/>
            <w:vAlign w:val="center"/>
            <w:hideMark/>
          </w:tcPr>
          <w:p w14:paraId="7D9FADBC"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2/28</w:t>
            </w:r>
          </w:p>
        </w:tc>
      </w:tr>
      <w:tr w:rsidR="007A2074" w:rsidRPr="00812CD1" w14:paraId="54921268" w14:textId="77777777" w:rsidTr="007A2074">
        <w:trPr>
          <w:trHeight w:val="189"/>
        </w:trPr>
        <w:tc>
          <w:tcPr>
            <w:tcW w:w="1525" w:type="dxa"/>
            <w:shd w:val="clear" w:color="auto" w:fill="auto"/>
            <w:noWrap/>
            <w:vAlign w:val="center"/>
            <w:hideMark/>
          </w:tcPr>
          <w:p w14:paraId="2E642949"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Geomean</w:t>
            </w:r>
          </w:p>
        </w:tc>
        <w:tc>
          <w:tcPr>
            <w:tcW w:w="1710" w:type="dxa"/>
            <w:shd w:val="clear" w:color="auto" w:fill="auto"/>
            <w:noWrap/>
            <w:vAlign w:val="center"/>
          </w:tcPr>
          <w:p w14:paraId="539099C7"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NA/29,582</w:t>
            </w:r>
          </w:p>
        </w:tc>
        <w:tc>
          <w:tcPr>
            <w:tcW w:w="1890" w:type="dxa"/>
            <w:shd w:val="clear" w:color="auto" w:fill="auto"/>
            <w:noWrap/>
            <w:vAlign w:val="center"/>
          </w:tcPr>
          <w:p w14:paraId="6D685356"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NA/330,504</w:t>
            </w:r>
          </w:p>
        </w:tc>
        <w:tc>
          <w:tcPr>
            <w:tcW w:w="2160" w:type="dxa"/>
            <w:shd w:val="clear" w:color="auto" w:fill="auto"/>
            <w:noWrap/>
            <w:vAlign w:val="center"/>
            <w:hideMark/>
          </w:tcPr>
          <w:p w14:paraId="56520799"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4/36</w:t>
            </w:r>
          </w:p>
        </w:tc>
        <w:tc>
          <w:tcPr>
            <w:tcW w:w="2065" w:type="dxa"/>
            <w:shd w:val="clear" w:color="auto" w:fill="auto"/>
            <w:noWrap/>
            <w:vAlign w:val="center"/>
            <w:hideMark/>
          </w:tcPr>
          <w:p w14:paraId="23FA4E14"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4</w:t>
            </w:r>
            <w:r>
              <w:rPr>
                <w:rFonts w:ascii="Calibri" w:hAnsi="Calibri" w:cs="Calibri"/>
                <w:color w:val="000000"/>
                <w:sz w:val="22"/>
              </w:rPr>
              <w:t>5/114</w:t>
            </w:r>
          </w:p>
        </w:tc>
      </w:tr>
      <w:tr w:rsidR="007A2074" w:rsidRPr="00812CD1" w14:paraId="4BCC1329" w14:textId="77777777" w:rsidTr="007A2074">
        <w:trPr>
          <w:trHeight w:val="189"/>
        </w:trPr>
        <w:tc>
          <w:tcPr>
            <w:tcW w:w="1525" w:type="dxa"/>
            <w:shd w:val="clear" w:color="auto" w:fill="auto"/>
            <w:noWrap/>
            <w:vAlign w:val="center"/>
            <w:hideMark/>
          </w:tcPr>
          <w:p w14:paraId="02D90204"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98</w:t>
            </w:r>
            <w:r w:rsidRPr="0026425E">
              <w:rPr>
                <w:rFonts w:ascii="Calibri" w:hAnsi="Calibri" w:cs="Calibri"/>
                <w:color w:val="000000"/>
                <w:sz w:val="22"/>
                <w:vertAlign w:val="superscript"/>
              </w:rPr>
              <w:t>th</w:t>
            </w:r>
            <w:r w:rsidRPr="00812CD1">
              <w:rPr>
                <w:rFonts w:ascii="Calibri" w:hAnsi="Calibri" w:cs="Calibri"/>
                <w:color w:val="000000"/>
                <w:sz w:val="22"/>
              </w:rPr>
              <w:t xml:space="preserve"> Percentile</w:t>
            </w:r>
          </w:p>
        </w:tc>
        <w:tc>
          <w:tcPr>
            <w:tcW w:w="1710" w:type="dxa"/>
            <w:shd w:val="clear" w:color="auto" w:fill="auto"/>
            <w:noWrap/>
            <w:vAlign w:val="center"/>
          </w:tcPr>
          <w:p w14:paraId="5A2F0BF3"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NA/139,384</w:t>
            </w:r>
          </w:p>
        </w:tc>
        <w:tc>
          <w:tcPr>
            <w:tcW w:w="1890" w:type="dxa"/>
            <w:shd w:val="clear" w:color="auto" w:fill="auto"/>
            <w:noWrap/>
            <w:vAlign w:val="center"/>
          </w:tcPr>
          <w:p w14:paraId="59EA4178"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NA/2,588,280</w:t>
            </w:r>
          </w:p>
        </w:tc>
        <w:tc>
          <w:tcPr>
            <w:tcW w:w="2160" w:type="dxa"/>
            <w:shd w:val="clear" w:color="auto" w:fill="auto"/>
            <w:noWrap/>
            <w:vAlign w:val="center"/>
            <w:hideMark/>
          </w:tcPr>
          <w:p w14:paraId="0ADE816C"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473</w:t>
            </w:r>
            <w:r>
              <w:rPr>
                <w:rFonts w:ascii="Calibri" w:hAnsi="Calibri" w:cs="Calibri"/>
                <w:color w:val="000000"/>
                <w:sz w:val="22"/>
              </w:rPr>
              <w:t>/761</w:t>
            </w:r>
          </w:p>
        </w:tc>
        <w:tc>
          <w:tcPr>
            <w:tcW w:w="2065" w:type="dxa"/>
            <w:shd w:val="clear" w:color="auto" w:fill="auto"/>
            <w:noWrap/>
            <w:vAlign w:val="center"/>
            <w:hideMark/>
          </w:tcPr>
          <w:p w14:paraId="1517C422" w14:textId="77777777" w:rsidR="007A2074" w:rsidRPr="00812CD1" w:rsidRDefault="007A2074" w:rsidP="007A2074">
            <w:pPr>
              <w:jc w:val="center"/>
              <w:rPr>
                <w:rFonts w:ascii="Calibri" w:hAnsi="Calibri" w:cs="Calibri"/>
                <w:color w:val="000000"/>
                <w:sz w:val="22"/>
              </w:rPr>
            </w:pPr>
            <w:r w:rsidRPr="00812CD1">
              <w:rPr>
                <w:rFonts w:ascii="Calibri" w:hAnsi="Calibri" w:cs="Calibri"/>
                <w:color w:val="000000"/>
                <w:sz w:val="22"/>
              </w:rPr>
              <w:t>1</w:t>
            </w:r>
            <w:r>
              <w:rPr>
                <w:rFonts w:ascii="Calibri" w:hAnsi="Calibri" w:cs="Calibri"/>
                <w:color w:val="000000"/>
                <w:sz w:val="22"/>
              </w:rPr>
              <w:t>,</w:t>
            </w:r>
            <w:r w:rsidRPr="00812CD1">
              <w:rPr>
                <w:rFonts w:ascii="Calibri" w:hAnsi="Calibri" w:cs="Calibri"/>
                <w:color w:val="000000"/>
                <w:sz w:val="22"/>
              </w:rPr>
              <w:t>29</w:t>
            </w:r>
            <w:r>
              <w:rPr>
                <w:rFonts w:ascii="Calibri" w:hAnsi="Calibri" w:cs="Calibri"/>
                <w:color w:val="000000"/>
                <w:sz w:val="22"/>
              </w:rPr>
              <w:t>7/3,402</w:t>
            </w:r>
          </w:p>
        </w:tc>
      </w:tr>
      <w:tr w:rsidR="007A2074" w:rsidRPr="00812CD1" w14:paraId="39F53C01" w14:textId="77777777" w:rsidTr="007A2074">
        <w:trPr>
          <w:trHeight w:val="189"/>
        </w:trPr>
        <w:tc>
          <w:tcPr>
            <w:tcW w:w="1525" w:type="dxa"/>
            <w:shd w:val="clear" w:color="auto" w:fill="auto"/>
            <w:noWrap/>
            <w:vAlign w:val="center"/>
          </w:tcPr>
          <w:p w14:paraId="6F07D852"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Max</w:t>
            </w:r>
          </w:p>
        </w:tc>
        <w:tc>
          <w:tcPr>
            <w:tcW w:w="1710" w:type="dxa"/>
            <w:shd w:val="clear" w:color="auto" w:fill="auto"/>
            <w:noWrap/>
            <w:vAlign w:val="center"/>
          </w:tcPr>
          <w:p w14:paraId="1B02A61F" w14:textId="77777777" w:rsidR="007A2074" w:rsidRPr="00D150DB" w:rsidRDefault="007A2074" w:rsidP="007A2074">
            <w:pPr>
              <w:jc w:val="center"/>
              <w:rPr>
                <w:rFonts w:ascii="Calibri" w:hAnsi="Calibri" w:cs="Calibri"/>
                <w:color w:val="000000"/>
                <w:sz w:val="22"/>
              </w:rPr>
            </w:pPr>
            <w:r>
              <w:rPr>
                <w:rFonts w:ascii="Calibri" w:hAnsi="Calibri" w:cs="Calibri"/>
                <w:color w:val="000000"/>
                <w:sz w:val="22"/>
              </w:rPr>
              <w:t xml:space="preserve"> 217,600</w:t>
            </w:r>
          </w:p>
        </w:tc>
        <w:tc>
          <w:tcPr>
            <w:tcW w:w="1890" w:type="dxa"/>
            <w:shd w:val="clear" w:color="auto" w:fill="auto"/>
            <w:noWrap/>
            <w:vAlign w:val="center"/>
          </w:tcPr>
          <w:p w14:paraId="4FABAF21" w14:textId="77777777" w:rsidR="007A2074" w:rsidRPr="00812CD1" w:rsidRDefault="007A2074" w:rsidP="007A2074">
            <w:pPr>
              <w:jc w:val="center"/>
              <w:rPr>
                <w:rFonts w:ascii="Calibri" w:hAnsi="Calibri" w:cs="Calibri"/>
                <w:color w:val="000000"/>
                <w:sz w:val="22"/>
              </w:rPr>
            </w:pPr>
            <w:r>
              <w:rPr>
                <w:rFonts w:ascii="Calibri" w:hAnsi="Calibri" w:cs="Calibri"/>
                <w:color w:val="000000"/>
                <w:sz w:val="22"/>
              </w:rPr>
              <w:t xml:space="preserve"> 2,758,500</w:t>
            </w:r>
          </w:p>
        </w:tc>
        <w:tc>
          <w:tcPr>
            <w:tcW w:w="2160" w:type="dxa"/>
            <w:shd w:val="clear" w:color="auto" w:fill="auto"/>
            <w:noWrap/>
            <w:vAlign w:val="center"/>
          </w:tcPr>
          <w:p w14:paraId="086A63DA" w14:textId="77777777" w:rsidR="007A2074" w:rsidRDefault="007A2074" w:rsidP="007A2074">
            <w:pPr>
              <w:jc w:val="center"/>
              <w:rPr>
                <w:rFonts w:ascii="Calibri" w:hAnsi="Calibri" w:cs="Calibri"/>
                <w:color w:val="000000"/>
                <w:sz w:val="22"/>
              </w:rPr>
            </w:pPr>
            <w:r>
              <w:rPr>
                <w:rFonts w:ascii="Calibri" w:hAnsi="Calibri" w:cs="Calibri"/>
                <w:color w:val="000000"/>
                <w:sz w:val="22"/>
              </w:rPr>
              <w:t>1020/910</w:t>
            </w:r>
          </w:p>
        </w:tc>
        <w:tc>
          <w:tcPr>
            <w:tcW w:w="2065" w:type="dxa"/>
            <w:shd w:val="clear" w:color="auto" w:fill="auto"/>
            <w:noWrap/>
            <w:vAlign w:val="center"/>
          </w:tcPr>
          <w:p w14:paraId="74855405" w14:textId="77777777" w:rsidR="007A2074" w:rsidRDefault="007A2074" w:rsidP="007A2074">
            <w:pPr>
              <w:jc w:val="center"/>
              <w:rPr>
                <w:rFonts w:ascii="Calibri" w:hAnsi="Calibri" w:cs="Calibri"/>
                <w:color w:val="000000"/>
                <w:sz w:val="22"/>
              </w:rPr>
            </w:pPr>
            <w:r>
              <w:rPr>
                <w:rFonts w:ascii="Calibri" w:hAnsi="Calibri" w:cs="Calibri"/>
                <w:color w:val="000000"/>
                <w:sz w:val="22"/>
              </w:rPr>
              <w:t>4,000/3,850</w:t>
            </w:r>
          </w:p>
        </w:tc>
      </w:tr>
    </w:tbl>
    <w:p w14:paraId="100BB354" w14:textId="77777777" w:rsidR="007A2074" w:rsidRPr="00552597" w:rsidRDefault="007A2074" w:rsidP="007A2074">
      <w:pPr>
        <w:rPr>
          <w:rFonts w:ascii="Cambria Math" w:eastAsiaTheme="minorEastAsia" w:hAnsi="Cambria Math"/>
          <w:iCs/>
          <w:sz w:val="18"/>
          <w:szCs w:val="20"/>
        </w:rPr>
      </w:pPr>
      <w:r w:rsidRPr="00552597">
        <w:rPr>
          <w:rFonts w:ascii="Cambria Math" w:eastAsiaTheme="minorEastAsia" w:hAnsi="Cambria Math"/>
          <w:iCs/>
          <w:sz w:val="18"/>
          <w:szCs w:val="20"/>
        </w:rPr>
        <w:t>[1] –</w:t>
      </w:r>
      <w:r>
        <w:rPr>
          <w:rFonts w:ascii="Cambria Math" w:eastAsiaTheme="minorEastAsia" w:hAnsi="Cambria Math"/>
          <w:iCs/>
          <w:sz w:val="18"/>
          <w:szCs w:val="20"/>
        </w:rPr>
        <w:t xml:space="preserve">The first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historical </w:t>
      </w:r>
      <w:r>
        <w:rPr>
          <w:rFonts w:ascii="Cambria Math" w:eastAsiaTheme="minorEastAsia" w:hAnsi="Cambria Math"/>
          <w:iCs/>
          <w:sz w:val="18"/>
          <w:szCs w:val="20"/>
        </w:rPr>
        <w:t xml:space="preserve">data and the second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w:t>
      </w:r>
      <w:r>
        <w:rPr>
          <w:rFonts w:ascii="Cambria Math" w:eastAsiaTheme="minorEastAsia" w:hAnsi="Cambria Math"/>
          <w:iCs/>
          <w:sz w:val="18"/>
          <w:szCs w:val="20"/>
        </w:rPr>
        <w:t xml:space="preserve">2020 </w:t>
      </w:r>
      <w:r w:rsidRPr="00552597">
        <w:rPr>
          <w:rFonts w:ascii="Cambria Math" w:eastAsiaTheme="minorEastAsia" w:hAnsi="Cambria Math"/>
          <w:iCs/>
          <w:sz w:val="18"/>
          <w:szCs w:val="20"/>
        </w:rPr>
        <w:t>sampling p</w:t>
      </w:r>
      <w:r>
        <w:rPr>
          <w:rFonts w:ascii="Cambria Math" w:eastAsiaTheme="minorEastAsia" w:hAnsi="Cambria Math"/>
          <w:iCs/>
          <w:sz w:val="18"/>
          <w:szCs w:val="20"/>
        </w:rPr>
        <w:t>rogram</w:t>
      </w:r>
      <w:r w:rsidRPr="00552597">
        <w:rPr>
          <w:rFonts w:ascii="Cambria Math" w:eastAsiaTheme="minorEastAsia" w:hAnsi="Cambria Math"/>
          <w:iCs/>
          <w:sz w:val="18"/>
          <w:szCs w:val="20"/>
        </w:rPr>
        <w:t xml:space="preserve"> statistics</w:t>
      </w:r>
    </w:p>
    <w:p w14:paraId="173C54C1" w14:textId="6C008E73" w:rsidR="007A2074" w:rsidRDefault="002D60B5" w:rsidP="006401CE">
      <w:pPr>
        <w:pStyle w:val="LFTHeading4"/>
      </w:pPr>
      <w:bookmarkStart w:id="139" w:name="_Toc53366688"/>
      <w:r>
        <w:t>2.5.</w:t>
      </w:r>
      <w:r w:rsidR="00EA7FD9">
        <w:t>3.</w:t>
      </w:r>
      <w:r>
        <w:t xml:space="preserve">2 </w:t>
      </w:r>
      <w:r w:rsidR="007A2074">
        <w:t xml:space="preserve">TRC, </w:t>
      </w:r>
      <w:proofErr w:type="spellStart"/>
      <w:r w:rsidR="007A2074">
        <w:t>cBOD</w:t>
      </w:r>
      <w:proofErr w:type="spellEnd"/>
      <w:r w:rsidR="007A2074">
        <w:t xml:space="preserve"> and TSS Results</w:t>
      </w:r>
      <w:bookmarkEnd w:id="139"/>
    </w:p>
    <w:p w14:paraId="008C31FB" w14:textId="6EFCF1E3" w:rsidR="007A2074" w:rsidRPr="002276D9" w:rsidRDefault="007A2074" w:rsidP="007A2074">
      <w:pPr>
        <w:pStyle w:val="LFTBody"/>
        <w:jc w:val="both"/>
      </w:pPr>
      <w:r>
        <w:t xml:space="preserve">Results for TRC, </w:t>
      </w:r>
      <w:proofErr w:type="spellStart"/>
      <w:r>
        <w:t>cBOD</w:t>
      </w:r>
      <w:proofErr w:type="spellEnd"/>
      <w:r>
        <w:t xml:space="preserve"> and TSS are presented </w:t>
      </w:r>
      <w:r w:rsidR="00EA7FD9">
        <w:t xml:space="preserve">on </w:t>
      </w:r>
      <w:r>
        <w:rPr>
          <w:b/>
          <w:bCs/>
        </w:rPr>
        <w:t xml:space="preserve">Figure </w:t>
      </w:r>
      <w:r w:rsidR="002D60B5">
        <w:rPr>
          <w:b/>
          <w:bCs/>
        </w:rPr>
        <w:t>2-5</w:t>
      </w:r>
      <w:r>
        <w:rPr>
          <w:b/>
          <w:bCs/>
        </w:rPr>
        <w:t xml:space="preserve"> </w:t>
      </w:r>
      <w:r>
        <w:t xml:space="preserve">as a time series plot throughout the sampling program duration. </w:t>
      </w:r>
      <w:r>
        <w:rPr>
          <w:b/>
          <w:bCs/>
        </w:rPr>
        <w:t xml:space="preserve">Figure </w:t>
      </w:r>
      <w:r w:rsidR="002D60B5">
        <w:rPr>
          <w:b/>
          <w:bCs/>
        </w:rPr>
        <w:t>2-6</w:t>
      </w:r>
      <w:r>
        <w:t xml:space="preserve"> shows the distribution of this data at each sampling location. Chlorine residual was measured at each location using the </w:t>
      </w:r>
      <w:commentRangeStart w:id="140"/>
      <w:commentRangeStart w:id="141"/>
      <w:r>
        <w:t xml:space="preserve">Hach </w:t>
      </w:r>
      <w:del w:id="142" w:author="Registe, Joshua H." w:date="2021-01-13T16:25:00Z">
        <w:r w:rsidDel="006B649C">
          <w:delText>CL17</w:delText>
        </w:r>
      </w:del>
      <w:commentRangeEnd w:id="140"/>
      <w:r w:rsidR="005370BB">
        <w:rPr>
          <w:rStyle w:val="CommentReference"/>
        </w:rPr>
        <w:commentReference w:id="140"/>
      </w:r>
      <w:commentRangeEnd w:id="141"/>
      <w:r w:rsidR="006B649C">
        <w:rPr>
          <w:rStyle w:val="CommentReference"/>
        </w:rPr>
        <w:commentReference w:id="141"/>
      </w:r>
      <w:ins w:id="143" w:author="Registe, Joshua H." w:date="2021-01-13T16:25:00Z">
        <w:r w:rsidR="006B649C">
          <w:t>DR2800</w:t>
        </w:r>
      </w:ins>
      <w:r>
        <w:t>. However</w:t>
      </w:r>
      <w:r w:rsidR="00354086">
        <w:t>,</w:t>
      </w:r>
      <w:r>
        <w:t xml:space="preserve"> high turbidity and color can lead to </w:t>
      </w:r>
      <w:r w:rsidR="00354086">
        <w:t>inaccuracy</w:t>
      </w:r>
      <w:r>
        <w:t xml:space="preserve"> in the results from the </w:t>
      </w:r>
      <w:commentRangeStart w:id="144"/>
      <w:r>
        <w:t>DPD method</w:t>
      </w:r>
      <w:commentRangeEnd w:id="144"/>
      <w:r w:rsidR="00C47A33">
        <w:rPr>
          <w:rStyle w:val="CommentReference"/>
        </w:rPr>
        <w:commentReference w:id="144"/>
      </w:r>
      <w:r w:rsidR="00354086">
        <w:t>, as well as the presence of other oxidizing agents</w:t>
      </w:r>
      <w:r>
        <w:t xml:space="preserve">. This is the suspected explanation for the Hach </w:t>
      </w:r>
      <w:commentRangeStart w:id="145"/>
      <w:commentRangeStart w:id="146"/>
      <w:del w:id="147" w:author="Registe, Joshua H." w:date="2021-01-13T16:25:00Z">
        <w:r w:rsidDel="006B649C">
          <w:delText>CL17</w:delText>
        </w:r>
        <w:commentRangeEnd w:id="145"/>
        <w:r w:rsidR="00354086" w:rsidDel="006B649C">
          <w:rPr>
            <w:rStyle w:val="CommentReference"/>
          </w:rPr>
          <w:commentReference w:id="145"/>
        </w:r>
      </w:del>
      <w:commentRangeEnd w:id="146"/>
      <w:r w:rsidR="006B649C">
        <w:rPr>
          <w:rStyle w:val="CommentReference"/>
        </w:rPr>
        <w:commentReference w:id="146"/>
      </w:r>
      <w:del w:id="148" w:author="Registe, Joshua H." w:date="2021-01-13T16:25:00Z">
        <w:r w:rsidDel="006B649C">
          <w:delText xml:space="preserve"> </w:delText>
        </w:r>
      </w:del>
      <w:ins w:id="149" w:author="Registe, Joshua H." w:date="2021-01-13T16:25:00Z">
        <w:r w:rsidR="006B649C">
          <w:t xml:space="preserve">DR2800 </w:t>
        </w:r>
      </w:ins>
      <w:r>
        <w:t xml:space="preserve">instrument measuring chlorine residual in the plant influent. This high strength wastewater is expected to have no chlorine residual. Chlorine residual </w:t>
      </w:r>
      <w:r w:rsidR="00EA7FD9">
        <w:t xml:space="preserve">is </w:t>
      </w:r>
      <w:r>
        <w:t>more likely to occur downstream of the plant influent where chlorinated RAS may be recycled</w:t>
      </w:r>
      <w:r w:rsidR="00EA7FD9">
        <w:t>.</w:t>
      </w:r>
    </w:p>
    <w:p w14:paraId="1D6610B3" w14:textId="77777777" w:rsidR="007A2074" w:rsidRDefault="007A2074" w:rsidP="007A2074">
      <w:pPr>
        <w:rPr>
          <w:rFonts w:ascii="Cambria Math" w:eastAsiaTheme="minorEastAsia" w:hAnsi="Cambria Math"/>
          <w:i/>
        </w:rPr>
      </w:pPr>
      <w:r>
        <w:rPr>
          <w:noProof/>
        </w:rPr>
        <w:lastRenderedPageBreak/>
        <mc:AlternateContent>
          <mc:Choice Requires="wpg">
            <w:drawing>
              <wp:anchor distT="0" distB="0" distL="114300" distR="114300" simplePos="0" relativeHeight="251705344" behindDoc="0" locked="0" layoutInCell="1" allowOverlap="1" wp14:anchorId="1CB6AD50" wp14:editId="272399E0">
                <wp:simplePos x="0" y="0"/>
                <wp:positionH relativeFrom="margin">
                  <wp:align>left</wp:align>
                </wp:positionH>
                <wp:positionV relativeFrom="paragraph">
                  <wp:posOffset>3781425</wp:posOffset>
                </wp:positionV>
                <wp:extent cx="5838825" cy="3505200"/>
                <wp:effectExtent l="0" t="0" r="9525" b="0"/>
                <wp:wrapTopAndBottom/>
                <wp:docPr id="191" name="Group 191"/>
                <wp:cNvGraphicFramePr/>
                <a:graphic xmlns:a="http://schemas.openxmlformats.org/drawingml/2006/main">
                  <a:graphicData uri="http://schemas.microsoft.com/office/word/2010/wordprocessingGroup">
                    <wpg:wgp>
                      <wpg:cNvGrpSpPr/>
                      <wpg:grpSpPr>
                        <a:xfrm>
                          <a:off x="0" y="0"/>
                          <a:ext cx="5838825" cy="3505200"/>
                          <a:chOff x="0" y="0"/>
                          <a:chExt cx="5953125" cy="3538855"/>
                        </a:xfrm>
                      </wpg:grpSpPr>
                      <wpg:grpSp>
                        <wpg:cNvPr id="3072" name="Group 3072"/>
                        <wpg:cNvGrpSpPr/>
                        <wpg:grpSpPr>
                          <a:xfrm>
                            <a:off x="0" y="0"/>
                            <a:ext cx="5953125" cy="3381375"/>
                            <a:chOff x="0" y="0"/>
                            <a:chExt cx="5953125" cy="3381375"/>
                          </a:xfrm>
                        </wpg:grpSpPr>
                        <pic:pic xmlns:pic="http://schemas.openxmlformats.org/drawingml/2006/picture">
                          <pic:nvPicPr>
                            <pic:cNvPr id="3074" name="Picture 3074"/>
                            <pic:cNvPicPr>
                              <a:picLocks noChangeAspect="1"/>
                            </pic:cNvPicPr>
                          </pic:nvPicPr>
                          <pic:blipFill rotWithShape="1">
                            <a:blip r:embed="rId50">
                              <a:extLst>
                                <a:ext uri="{28A0092B-C50C-407E-A947-70E740481C1C}">
                                  <a14:useLocalDpi xmlns:a14="http://schemas.microsoft.com/office/drawing/2010/main" val="0"/>
                                </a:ext>
                              </a:extLst>
                            </a:blip>
                            <a:srcRect l="3205" b="35385"/>
                            <a:stretch/>
                          </pic:blipFill>
                          <pic:spPr bwMode="auto">
                            <a:xfrm>
                              <a:off x="190500" y="0"/>
                              <a:ext cx="5753100" cy="1200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75" name="Picture 3075"/>
                            <pic:cNvPicPr>
                              <a:picLocks noChangeAspect="1"/>
                            </pic:cNvPicPr>
                          </pic:nvPicPr>
                          <pic:blipFill rotWithShape="1">
                            <a:blip r:embed="rId51">
                              <a:extLst>
                                <a:ext uri="{28A0092B-C50C-407E-A947-70E740481C1C}">
                                  <a14:useLocalDpi xmlns:a14="http://schemas.microsoft.com/office/drawing/2010/main" val="0"/>
                                </a:ext>
                              </a:extLst>
                            </a:blip>
                            <a:srcRect t="23590" b="35385"/>
                            <a:stretch/>
                          </pic:blipFill>
                          <pic:spPr bwMode="auto">
                            <a:xfrm>
                              <a:off x="0" y="1190625"/>
                              <a:ext cx="5943600" cy="762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76" name="Picture 3076"/>
                            <pic:cNvPicPr>
                              <a:picLocks noChangeAspect="1"/>
                            </pic:cNvPicPr>
                          </pic:nvPicPr>
                          <pic:blipFill rotWithShape="1">
                            <a:blip r:embed="rId52">
                              <a:extLst>
                                <a:ext uri="{28A0092B-C50C-407E-A947-70E740481C1C}">
                                  <a14:useLocalDpi xmlns:a14="http://schemas.microsoft.com/office/drawing/2010/main" val="0"/>
                                </a:ext>
                              </a:extLst>
                            </a:blip>
                            <a:srcRect l="3210" t="23077"/>
                            <a:stretch/>
                          </pic:blipFill>
                          <pic:spPr bwMode="auto">
                            <a:xfrm>
                              <a:off x="295275" y="1952625"/>
                              <a:ext cx="5657850" cy="1428750"/>
                            </a:xfrm>
                            <a:prstGeom prst="rect">
                              <a:avLst/>
                            </a:prstGeom>
                            <a:noFill/>
                            <a:ln>
                              <a:noFill/>
                            </a:ln>
                            <a:extLst>
                              <a:ext uri="{53640926-AAD7-44D8-BBD7-CCE9431645EC}">
                                <a14:shadowObscured xmlns:a14="http://schemas.microsoft.com/office/drawing/2010/main"/>
                              </a:ext>
                            </a:extLst>
                          </pic:spPr>
                        </pic:pic>
                      </wpg:grpSp>
                      <wps:wsp>
                        <wps:cNvPr id="3077" name="Text Box 3077"/>
                        <wps:cNvSpPr txBox="1"/>
                        <wps:spPr>
                          <a:xfrm>
                            <a:off x="85725" y="3352800"/>
                            <a:ext cx="5429250" cy="186055"/>
                          </a:xfrm>
                          <a:prstGeom prst="rect">
                            <a:avLst/>
                          </a:prstGeom>
                          <a:solidFill>
                            <a:prstClr val="white"/>
                          </a:solidFill>
                          <a:ln>
                            <a:noFill/>
                          </a:ln>
                        </wps:spPr>
                        <wps:txbx>
                          <w:txbxContent>
                            <w:p w14:paraId="61399D37" w14:textId="5455F642" w:rsidR="004A4A91" w:rsidRPr="00EA7FD9" w:rsidRDefault="004A4A91" w:rsidP="00650382">
                              <w:pPr>
                                <w:pStyle w:val="LFTCaption"/>
                                <w:rPr>
                                  <w:noProof/>
                                  <w:sz w:val="20"/>
                                  <w:szCs w:val="20"/>
                                </w:rPr>
                              </w:pPr>
                              <w:bookmarkStart w:id="150" w:name="_Toc53483958"/>
                              <w:r w:rsidRPr="006401CE">
                                <w:rPr>
                                  <w:sz w:val="20"/>
                                  <w:szCs w:val="20"/>
                                </w:rPr>
                                <w:t xml:space="preserve">Figure 2-6 - Port Richmond </w:t>
                              </w:r>
                              <w:proofErr w:type="spellStart"/>
                              <w:r w:rsidRPr="006401CE">
                                <w:rPr>
                                  <w:sz w:val="20"/>
                                  <w:szCs w:val="20"/>
                                </w:rPr>
                                <w:t>cBOD</w:t>
                              </w:r>
                              <w:proofErr w:type="spellEnd"/>
                              <w:r w:rsidRPr="006401CE">
                                <w:rPr>
                                  <w:sz w:val="20"/>
                                  <w:szCs w:val="20"/>
                                </w:rPr>
                                <w:t>, TSS, and TRC Concentrations by Location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B6AD50" id="Group 191" o:spid="_x0000_s1036" style="position:absolute;margin-left:0;margin-top:297.75pt;width:459.75pt;height:276pt;z-index:251705344;mso-position-horizontal:left;mso-position-horizontal-relative:margin;mso-width-relative:margin;mso-height-relative:margin" coordsize="59531,3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">
                <v:group id="Group 3072" o:spid="_x0000_s1037" style="position:absolute;width:59531;height:33813" coordsize="59531,3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">
                  <v:shape id="Picture 3074" o:spid="_x0000_s1038" type="#_x0000_t75" style="position:absolute;left:1905;width:5753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">
                    <v:imagedata r:id="rId53" o:title="" cropbottom="23190f" cropleft="2100f"/>
                  </v:shape>
                  <v:shape id="Picture 3075" o:spid="_x0000_s1039" type="#_x0000_t75" style="position:absolute;top:11906;width:59436;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">
                    <v:imagedata r:id="rId54" o:title="" croptop="15460f" cropbottom="23190f"/>
                  </v:shape>
                  <v:shape id="Picture 3076" o:spid="_x0000_s1040" type="#_x0000_t75" style="position:absolute;left:2952;top:19526;width:56579;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">
                    <v:imagedata r:id="rId55" o:title="" croptop="15124f" cropleft="2104f"/>
                  </v:shape>
                </v:group>
                <v:shape id="Text Box 3077" o:spid="_x0000_s1041" type="#_x0000_t202" style="position:absolute;left:857;top:33528;width:5429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" stroked="f">
                  <v:textbox inset="0,0,0,0">
                    <w:txbxContent>
                      <w:p w14:paraId="61399D37" w14:textId="5455F642" w:rsidR="004A4A91" w:rsidRPr="00EA7FD9" w:rsidRDefault="004A4A91" w:rsidP="00650382">
                        <w:pPr>
                          <w:pStyle w:val="LFTCaption"/>
                          <w:rPr>
                            <w:noProof/>
                            <w:sz w:val="20"/>
                            <w:szCs w:val="20"/>
                          </w:rPr>
                        </w:pPr>
                        <w:bookmarkStart w:id="150" w:name="_Toc53483958"/>
                        <w:r w:rsidRPr="006401CE">
                          <w:rPr>
                            <w:sz w:val="20"/>
                            <w:szCs w:val="20"/>
                          </w:rPr>
                          <w:t xml:space="preserve">Figure 2-6 - Port Richmond </w:t>
                        </w:r>
                        <w:proofErr w:type="spellStart"/>
                        <w:r w:rsidRPr="006401CE">
                          <w:rPr>
                            <w:sz w:val="20"/>
                            <w:szCs w:val="20"/>
                          </w:rPr>
                          <w:t>cBOD</w:t>
                        </w:r>
                        <w:proofErr w:type="spellEnd"/>
                        <w:r w:rsidRPr="006401CE">
                          <w:rPr>
                            <w:sz w:val="20"/>
                            <w:szCs w:val="20"/>
                          </w:rPr>
                          <w:t>, TSS, and TRC Concentrations by Location</w:t>
                        </w:r>
                        <w:bookmarkEnd w:id="150"/>
                      </w:p>
                    </w:txbxContent>
                  </v:textbox>
                </v:shape>
                <w10:wrap type="topAndBottom" anchorx="margin"/>
              </v:group>
            </w:pict>
          </mc:Fallback>
        </mc:AlternateContent>
      </w:r>
      <w:r>
        <w:rPr>
          <w:noProof/>
        </w:rPr>
        <mc:AlternateContent>
          <mc:Choice Requires="wpg">
            <w:drawing>
              <wp:anchor distT="0" distB="0" distL="114300" distR="114300" simplePos="0" relativeHeight="251704320" behindDoc="0" locked="0" layoutInCell="1" allowOverlap="1" wp14:anchorId="1BD2E89D" wp14:editId="05329865">
                <wp:simplePos x="0" y="0"/>
                <wp:positionH relativeFrom="margin">
                  <wp:align>left</wp:align>
                </wp:positionH>
                <wp:positionV relativeFrom="paragraph">
                  <wp:posOffset>0</wp:posOffset>
                </wp:positionV>
                <wp:extent cx="5819775" cy="3538855"/>
                <wp:effectExtent l="0" t="0" r="9525" b="4445"/>
                <wp:wrapTopAndBottom/>
                <wp:docPr id="3078" name="Group 3078"/>
                <wp:cNvGraphicFramePr/>
                <a:graphic xmlns:a="http://schemas.openxmlformats.org/drawingml/2006/main">
                  <a:graphicData uri="http://schemas.microsoft.com/office/word/2010/wordprocessingGroup">
                    <wpg:wgp>
                      <wpg:cNvGrpSpPr/>
                      <wpg:grpSpPr>
                        <a:xfrm>
                          <a:off x="0" y="0"/>
                          <a:ext cx="5819775" cy="3538855"/>
                          <a:chOff x="0" y="0"/>
                          <a:chExt cx="5895975" cy="3624580"/>
                        </a:xfrm>
                      </wpg:grpSpPr>
                      <wpg:grpSp>
                        <wpg:cNvPr id="3079" name="Group 3079"/>
                        <wpg:cNvGrpSpPr/>
                        <wpg:grpSpPr>
                          <a:xfrm>
                            <a:off x="0" y="0"/>
                            <a:ext cx="5895975" cy="3400425"/>
                            <a:chOff x="0" y="0"/>
                            <a:chExt cx="5895975" cy="3400425"/>
                          </a:xfrm>
                        </wpg:grpSpPr>
                        <pic:pic xmlns:pic="http://schemas.openxmlformats.org/drawingml/2006/picture">
                          <pic:nvPicPr>
                            <pic:cNvPr id="3080" name="Picture 3080"/>
                            <pic:cNvPicPr>
                              <a:picLocks noChangeAspect="1"/>
                            </pic:cNvPicPr>
                          </pic:nvPicPr>
                          <pic:blipFill rotWithShape="1">
                            <a:blip r:embed="rId56">
                              <a:extLst>
                                <a:ext uri="{28A0092B-C50C-407E-A947-70E740481C1C}">
                                  <a14:useLocalDpi xmlns:a14="http://schemas.microsoft.com/office/drawing/2010/main" val="0"/>
                                </a:ext>
                              </a:extLst>
                            </a:blip>
                            <a:srcRect l="3205" t="-513" b="35898"/>
                            <a:stretch/>
                          </pic:blipFill>
                          <pic:spPr bwMode="auto">
                            <a:xfrm>
                              <a:off x="142875" y="0"/>
                              <a:ext cx="5753100" cy="1200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81" name="Picture 3081"/>
                            <pic:cNvPicPr>
                              <a:picLocks noChangeAspect="1"/>
                            </pic:cNvPicPr>
                          </pic:nvPicPr>
                          <pic:blipFill rotWithShape="1">
                            <a:blip r:embed="rId57">
                              <a:extLst>
                                <a:ext uri="{28A0092B-C50C-407E-A947-70E740481C1C}">
                                  <a14:useLocalDpi xmlns:a14="http://schemas.microsoft.com/office/drawing/2010/main" val="0"/>
                                </a:ext>
                              </a:extLst>
                            </a:blip>
                            <a:srcRect l="802" t="23077" b="35385"/>
                            <a:stretch/>
                          </pic:blipFill>
                          <pic:spPr bwMode="auto">
                            <a:xfrm>
                              <a:off x="0" y="1219200"/>
                              <a:ext cx="5895975" cy="771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82" name="Picture 3082"/>
                            <pic:cNvPicPr>
                              <a:picLocks noChangeAspect="1"/>
                            </pic:cNvPicPr>
                          </pic:nvPicPr>
                          <pic:blipFill rotWithShape="1">
                            <a:blip r:embed="rId58">
                              <a:extLst>
                                <a:ext uri="{28A0092B-C50C-407E-A947-70E740481C1C}">
                                  <a14:useLocalDpi xmlns:a14="http://schemas.microsoft.com/office/drawing/2010/main" val="0"/>
                                </a:ext>
                              </a:extLst>
                            </a:blip>
                            <a:srcRect l="3205" t="23077" b="511"/>
                            <a:stretch/>
                          </pic:blipFill>
                          <pic:spPr bwMode="auto">
                            <a:xfrm>
                              <a:off x="238125" y="1981200"/>
                              <a:ext cx="5657850" cy="1419225"/>
                            </a:xfrm>
                            <a:prstGeom prst="rect">
                              <a:avLst/>
                            </a:prstGeom>
                            <a:noFill/>
                            <a:ln>
                              <a:noFill/>
                            </a:ln>
                            <a:extLst>
                              <a:ext uri="{53640926-AAD7-44D8-BBD7-CCE9431645EC}">
                                <a14:shadowObscured xmlns:a14="http://schemas.microsoft.com/office/drawing/2010/main"/>
                              </a:ext>
                            </a:extLst>
                          </pic:spPr>
                        </pic:pic>
                      </wpg:grpSp>
                      <wps:wsp>
                        <wps:cNvPr id="3083" name="Text Box 3083"/>
                        <wps:cNvSpPr txBox="1"/>
                        <wps:spPr>
                          <a:xfrm>
                            <a:off x="238125" y="3438525"/>
                            <a:ext cx="5429250" cy="186055"/>
                          </a:xfrm>
                          <a:prstGeom prst="rect">
                            <a:avLst/>
                          </a:prstGeom>
                          <a:solidFill>
                            <a:prstClr val="white"/>
                          </a:solidFill>
                          <a:ln>
                            <a:noFill/>
                          </a:ln>
                        </wps:spPr>
                        <wps:txbx>
                          <w:txbxContent>
                            <w:p w14:paraId="7A512D1B" w14:textId="323EA039" w:rsidR="004A4A91" w:rsidRPr="00EA7FD9" w:rsidRDefault="004A4A91" w:rsidP="00650382">
                              <w:pPr>
                                <w:pStyle w:val="LFTCaption"/>
                                <w:rPr>
                                  <w:noProof/>
                                  <w:sz w:val="20"/>
                                  <w:szCs w:val="20"/>
                                </w:rPr>
                              </w:pPr>
                              <w:bookmarkStart w:id="151" w:name="_Toc53483959"/>
                              <w:r w:rsidRPr="006401CE">
                                <w:rPr>
                                  <w:sz w:val="20"/>
                                  <w:szCs w:val="20"/>
                                </w:rPr>
                                <w:t xml:space="preserve">Figure </w:t>
                              </w:r>
                              <w:r w:rsidRPr="006401CE">
                                <w:rPr>
                                  <w:sz w:val="20"/>
                                  <w:szCs w:val="20"/>
                                </w:rPr>
                                <w:fldChar w:fldCharType="begin"/>
                              </w:r>
                              <w:r w:rsidRPr="006401CE">
                                <w:rPr>
                                  <w:sz w:val="20"/>
                                  <w:szCs w:val="20"/>
                                </w:rPr>
                                <w:instrText xml:space="preserve"> STYLEREF 1 \s </w:instrText>
                              </w:r>
                              <w:r w:rsidRPr="006401CE">
                                <w:rPr>
                                  <w:sz w:val="20"/>
                                  <w:szCs w:val="20"/>
                                </w:rPr>
                                <w:fldChar w:fldCharType="separate"/>
                              </w:r>
                              <w:r>
                                <w:rPr>
                                  <w:b w:val="0"/>
                                  <w:bCs/>
                                  <w:noProof/>
                                  <w:sz w:val="20"/>
                                  <w:szCs w:val="20"/>
                                </w:rPr>
                                <w:t>Error! No text of specified style in document.</w:t>
                              </w:r>
                              <w:r w:rsidRPr="006401CE">
                                <w:rPr>
                                  <w:sz w:val="20"/>
                                  <w:szCs w:val="20"/>
                                </w:rPr>
                                <w:fldChar w:fldCharType="end"/>
                              </w:r>
                              <w:r w:rsidRPr="006401CE">
                                <w:rPr>
                                  <w:sz w:val="20"/>
                                  <w:szCs w:val="20"/>
                                </w:rPr>
                                <w:t xml:space="preserve">2-5 - Port Richmond </w:t>
                              </w:r>
                              <w:proofErr w:type="spellStart"/>
                              <w:r w:rsidRPr="006401CE">
                                <w:rPr>
                                  <w:sz w:val="20"/>
                                  <w:szCs w:val="20"/>
                                </w:rPr>
                                <w:t>cBOD</w:t>
                              </w:r>
                              <w:proofErr w:type="spellEnd"/>
                              <w:r w:rsidRPr="006401CE">
                                <w:rPr>
                                  <w:sz w:val="20"/>
                                  <w:szCs w:val="20"/>
                                </w:rPr>
                                <w:t>, TSS, and TRC Concentrations Sampling Time Series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2E89D" id="Group 3078" o:spid="_x0000_s1042" style="position:absolute;margin-left:0;margin-top:0;width:458.25pt;height:278.65pt;z-index:251704320;mso-position-horizontal:left;mso-position-horizontal-relative:margin;mso-width-relative:margin;mso-height-relative:margin" coordsize="58959,3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">
                <v:group id="Group 3079" o:spid="_x0000_s1043" style="position:absolute;width:58959;height:34004" coordsize="58959,3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zUr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ESzD/h7E56AXD0BAAD//wMAUEsBAi0AFAAGAAgAAAAhANvh9svuAAAAhQEAABMAAAAAAAAA&#10;AAAAAAAAAAAAAFtDb250ZW50X1R5cGVzXS54bWxQSwECLQAUAAYACAAAACEAWvQsW78AAAAVAQAA&#10;CwAAAAAAAAAAAAAAAAAfAQAAX3JlbHMvLnJlbHNQSwECLQAUAAYACAAAACEANxc1K8YAAADdAAAA&#10;DwAAAAAAAAAAAAAAAAAHAgAAZHJzL2Rvd25yZXYueG1sUEsFBgAAAAADAAMAtwAAAPoCAAAAAA==&#10;">
                  <v:shape id="Picture 3080" o:spid="_x0000_s1044" type="#_x0000_t75" style="position:absolute;left:1428;width:5753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">
                    <v:imagedata r:id="rId59" o:title="" croptop="-336f" cropbottom="23526f" cropleft="2100f"/>
                  </v:shape>
                  <v:shape id="Picture 3081" o:spid="_x0000_s1045" type="#_x0000_t75" style="position:absolute;top:12192;width:58959;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">
                    <v:imagedata r:id="rId60" o:title="" croptop="15124f" cropbottom="23190f" cropleft="526f"/>
                  </v:shape>
                  <v:shape id="Picture 3082" o:spid="_x0000_s1046" type="#_x0000_t75" style="position:absolute;left:2381;top:19812;width:56578;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">
                    <v:imagedata r:id="rId61" o:title="" croptop="15124f" cropbottom="335f" cropleft="2100f"/>
                  </v:shape>
                </v:group>
                <v:shape id="Text Box 3083" o:spid="_x0000_s1047" type="#_x0000_t202" style="position:absolute;left:2381;top:34385;width:5429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" stroked="f">
                  <v:textbox inset="0,0,0,0">
                    <w:txbxContent>
                      <w:p w14:paraId="7A512D1B" w14:textId="323EA039" w:rsidR="004A4A91" w:rsidRPr="00EA7FD9" w:rsidRDefault="004A4A91" w:rsidP="00650382">
                        <w:pPr>
                          <w:pStyle w:val="LFTCaption"/>
                          <w:rPr>
                            <w:noProof/>
                            <w:sz w:val="20"/>
                            <w:szCs w:val="20"/>
                          </w:rPr>
                        </w:pPr>
                        <w:bookmarkStart w:id="152" w:name="_Toc53483959"/>
                        <w:r w:rsidRPr="006401CE">
                          <w:rPr>
                            <w:sz w:val="20"/>
                            <w:szCs w:val="20"/>
                          </w:rPr>
                          <w:t xml:space="preserve">Figure </w:t>
                        </w:r>
                        <w:r w:rsidRPr="006401CE">
                          <w:rPr>
                            <w:sz w:val="20"/>
                            <w:szCs w:val="20"/>
                          </w:rPr>
                          <w:fldChar w:fldCharType="begin"/>
                        </w:r>
                        <w:r w:rsidRPr="006401CE">
                          <w:rPr>
                            <w:sz w:val="20"/>
                            <w:szCs w:val="20"/>
                          </w:rPr>
                          <w:instrText xml:space="preserve"> STYLEREF 1 \s </w:instrText>
                        </w:r>
                        <w:r w:rsidRPr="006401CE">
                          <w:rPr>
                            <w:sz w:val="20"/>
                            <w:szCs w:val="20"/>
                          </w:rPr>
                          <w:fldChar w:fldCharType="separate"/>
                        </w:r>
                        <w:r>
                          <w:rPr>
                            <w:b w:val="0"/>
                            <w:bCs/>
                            <w:noProof/>
                            <w:sz w:val="20"/>
                            <w:szCs w:val="20"/>
                          </w:rPr>
                          <w:t>Error! No text of specified style in document.</w:t>
                        </w:r>
                        <w:r w:rsidRPr="006401CE">
                          <w:rPr>
                            <w:sz w:val="20"/>
                            <w:szCs w:val="20"/>
                          </w:rPr>
                          <w:fldChar w:fldCharType="end"/>
                        </w:r>
                        <w:r w:rsidRPr="006401CE">
                          <w:rPr>
                            <w:sz w:val="20"/>
                            <w:szCs w:val="20"/>
                          </w:rPr>
                          <w:t xml:space="preserve">2-5 - Port Richmond </w:t>
                        </w:r>
                        <w:proofErr w:type="spellStart"/>
                        <w:r w:rsidRPr="006401CE">
                          <w:rPr>
                            <w:sz w:val="20"/>
                            <w:szCs w:val="20"/>
                          </w:rPr>
                          <w:t>cBOD</w:t>
                        </w:r>
                        <w:proofErr w:type="spellEnd"/>
                        <w:r w:rsidRPr="006401CE">
                          <w:rPr>
                            <w:sz w:val="20"/>
                            <w:szCs w:val="20"/>
                          </w:rPr>
                          <w:t>, TSS, and TRC Concentrations Sampling Time Series</w:t>
                        </w:r>
                        <w:bookmarkEnd w:id="152"/>
                      </w:p>
                    </w:txbxContent>
                  </v:textbox>
                </v:shape>
                <w10:wrap type="topAndBottom" anchorx="margin"/>
              </v:group>
            </w:pict>
          </mc:Fallback>
        </mc:AlternateContent>
      </w:r>
    </w:p>
    <w:p w14:paraId="6F9B6470" w14:textId="06A88AE2" w:rsidR="007A2074" w:rsidRDefault="007A2074" w:rsidP="007A2074">
      <w:pPr>
        <w:pStyle w:val="LFTBody"/>
        <w:jc w:val="both"/>
      </w:pPr>
      <w:r>
        <w:lastRenderedPageBreak/>
        <w:t xml:space="preserve">During the first three days of sampling, both influent </w:t>
      </w:r>
      <w:proofErr w:type="spellStart"/>
      <w:r>
        <w:t>cBOD</w:t>
      </w:r>
      <w:proofErr w:type="spellEnd"/>
      <w:r>
        <w:t xml:space="preserve"> and TSS exceeded 1,000 mg/L.  Two extremely high influent TSS samples were observed on the second and third day of sampling with influent measurements of 3,500 mg/L and 4,000 mg/L respectively. As shown in </w:t>
      </w:r>
      <w:r>
        <w:rPr>
          <w:b/>
          <w:bCs/>
        </w:rPr>
        <w:t xml:space="preserve">Table </w:t>
      </w:r>
      <w:r w:rsidR="002D60B5">
        <w:rPr>
          <w:b/>
          <w:bCs/>
        </w:rPr>
        <w:t>2-9</w:t>
      </w:r>
      <w:r>
        <w:t xml:space="preserve">, historically, Port Richmond has never reported a daily average value this high, however the DMR data </w:t>
      </w:r>
      <w:r w:rsidR="00C259AC">
        <w:t>provides daily</w:t>
      </w:r>
      <w:r>
        <w:t xml:space="preserve"> average composite samples while the sampling program is based on a single grab sample. (Port Richmond AT sheets </w:t>
      </w:r>
      <w:r w:rsidR="009E1F2C">
        <w:t xml:space="preserve">did </w:t>
      </w:r>
      <w:r>
        <w:t>report an influent TSS concentration of 1,543 mg/L on July 20</w:t>
      </w:r>
      <w:r w:rsidRPr="00FD0BB3">
        <w:rPr>
          <w:vertAlign w:val="superscript"/>
        </w:rPr>
        <w:t>th</w:t>
      </w:r>
      <w:r>
        <w:t xml:space="preserve">, after this characterization program had been completed.) The </w:t>
      </w:r>
      <w:proofErr w:type="spellStart"/>
      <w:r>
        <w:t>cBOD</w:t>
      </w:r>
      <w:proofErr w:type="spellEnd"/>
      <w:r>
        <w:t xml:space="preserve"> values for that day were high as well possibly due to the particulate fraction from a high TSS sample.  </w:t>
      </w:r>
    </w:p>
    <w:p w14:paraId="376917FC" w14:textId="77777777" w:rsidR="007A2074" w:rsidRDefault="007A2074" w:rsidP="007A2074">
      <w:pPr>
        <w:pStyle w:val="LFTBody"/>
        <w:jc w:val="both"/>
      </w:pPr>
      <w:r>
        <w:t>The June and July Pratt Paper</w:t>
      </w:r>
      <w:r w:rsidRPr="00C16D31">
        <w:rPr>
          <w:b/>
        </w:rPr>
        <w:t xml:space="preserve"> Daily Effluent Analysis</w:t>
      </w:r>
      <w:r>
        <w:t xml:space="preserve"> provided TSS and </w:t>
      </w:r>
      <w:proofErr w:type="spellStart"/>
      <w:r>
        <w:t>cBOD</w:t>
      </w:r>
      <w:proofErr w:type="spellEnd"/>
      <w:r>
        <w:t xml:space="preserve"> concentrations and loads for six days during June and four days during July, none of which coincided with the June 29</w:t>
      </w:r>
      <w:r w:rsidRPr="00C16D31">
        <w:rPr>
          <w:vertAlign w:val="superscript"/>
        </w:rPr>
        <w:t>th</w:t>
      </w:r>
      <w:r>
        <w:t xml:space="preserve"> through July 1</w:t>
      </w:r>
      <w:r w:rsidRPr="00C16D31">
        <w:rPr>
          <w:vertAlign w:val="superscript"/>
        </w:rPr>
        <w:t>st</w:t>
      </w:r>
      <w:r>
        <w:rPr>
          <w:vertAlign w:val="superscript"/>
        </w:rPr>
        <w:t xml:space="preserve"> </w:t>
      </w:r>
      <w:r w:rsidRPr="00AD36EC">
        <w:t>sampling</w:t>
      </w:r>
      <w:r>
        <w:rPr>
          <w:vertAlign w:val="superscript"/>
        </w:rPr>
        <w:t xml:space="preserve"> </w:t>
      </w:r>
      <w:r>
        <w:t xml:space="preserve">period when the high TSS and </w:t>
      </w:r>
      <w:proofErr w:type="spellStart"/>
      <w:r>
        <w:t>cBOD</w:t>
      </w:r>
      <w:proofErr w:type="spellEnd"/>
      <w:r>
        <w:t xml:space="preserve"> concentrations were measured in the influent grab samples.  The reported average </w:t>
      </w:r>
      <w:proofErr w:type="spellStart"/>
      <w:r>
        <w:t>cBOD</w:t>
      </w:r>
      <w:proofErr w:type="spellEnd"/>
      <w:r>
        <w:t xml:space="preserve"> concentrations for the months of June and July exceeded 6,000 mg/L.  The reported average TSS concentrations were 60 and 66 mg/L for June and July respectively, both considerably lower than the observed influent TSS concentrations at the plant.  </w:t>
      </w:r>
    </w:p>
    <w:p w14:paraId="55C9E102" w14:textId="00A7DF03" w:rsidR="007A2074" w:rsidRDefault="007A2074" w:rsidP="007A2074">
      <w:pPr>
        <w:pStyle w:val="LFTBody"/>
        <w:jc w:val="both"/>
      </w:pPr>
      <w:r>
        <w:t xml:space="preserve">Pratt Paper’s reported average daily </w:t>
      </w:r>
      <w:proofErr w:type="spellStart"/>
      <w:r>
        <w:t>cBOD</w:t>
      </w:r>
      <w:proofErr w:type="spellEnd"/>
      <w:r>
        <w:t xml:space="preserve"> load for July was 30,498 </w:t>
      </w:r>
      <w:proofErr w:type="spellStart"/>
      <w:r>
        <w:t>lbs</w:t>
      </w:r>
      <w:proofErr w:type="spellEnd"/>
      <w:r>
        <w:t xml:space="preserve">/day, while Port Richmond reported an average daily </w:t>
      </w:r>
      <w:proofErr w:type="spellStart"/>
      <w:r>
        <w:t>cBOD</w:t>
      </w:r>
      <w:proofErr w:type="spellEnd"/>
      <w:r>
        <w:t xml:space="preserve"> load of 71,681 </w:t>
      </w:r>
      <w:proofErr w:type="spellStart"/>
      <w:r>
        <w:t>lbs</w:t>
      </w:r>
      <w:proofErr w:type="spellEnd"/>
      <w:r>
        <w:t xml:space="preserve">/day.  However, on July 15th, both Port Richmond and Pratt Paper reported influent CBOD loads; on that day the reported Pratt Paper </w:t>
      </w:r>
      <w:proofErr w:type="spellStart"/>
      <w:r>
        <w:t>cBOD</w:t>
      </w:r>
      <w:proofErr w:type="spellEnd"/>
      <w:r>
        <w:t xml:space="preserve"> load was 27,759 </w:t>
      </w:r>
      <w:proofErr w:type="spellStart"/>
      <w:r>
        <w:t>lbs</w:t>
      </w:r>
      <w:proofErr w:type="spellEnd"/>
      <w:r>
        <w:t xml:space="preserve">/day, while the reported Port Richmond load was 13,894 </w:t>
      </w:r>
      <w:proofErr w:type="spellStart"/>
      <w:r>
        <w:t>lbs</w:t>
      </w:r>
      <w:proofErr w:type="spellEnd"/>
      <w:r>
        <w:t xml:space="preserve">/day (see Process sheet, </w:t>
      </w:r>
      <w:proofErr w:type="spellStart"/>
      <w:r>
        <w:t>cBOD</w:t>
      </w:r>
      <w:proofErr w:type="spellEnd"/>
      <w:r>
        <w:t xml:space="preserve"> influent loading).   This discrepancy is presumably attributed to different sampling times,</w:t>
      </w:r>
      <w:r w:rsidR="00F67041">
        <w:t xml:space="preserve"> </w:t>
      </w:r>
      <w:r>
        <w:t xml:space="preserve">but indicates that Pratt Paper likely comprised most of the </w:t>
      </w:r>
      <w:proofErr w:type="spellStart"/>
      <w:r>
        <w:t>cBOD</w:t>
      </w:r>
      <w:proofErr w:type="spellEnd"/>
      <w:r>
        <w:t xml:space="preserve"> loading to the plant on that day.</w:t>
      </w:r>
    </w:p>
    <w:p w14:paraId="3CC9E7FD" w14:textId="3948D6F8" w:rsidR="007A2074" w:rsidRPr="00C91D77" w:rsidRDefault="007A2074" w:rsidP="007A2074">
      <w:pPr>
        <w:pStyle w:val="LFTBody"/>
        <w:jc w:val="both"/>
      </w:pPr>
      <w:commentRangeStart w:id="152"/>
      <w:commentRangeStart w:id="153"/>
      <w:r>
        <w:t>The</w:t>
      </w:r>
      <w:commentRangeEnd w:id="152"/>
      <w:r w:rsidR="00B51CDF">
        <w:rPr>
          <w:rStyle w:val="CommentReference"/>
        </w:rPr>
        <w:commentReference w:id="152"/>
      </w:r>
      <w:commentRangeEnd w:id="153"/>
      <w:r w:rsidR="00514904">
        <w:rPr>
          <w:rStyle w:val="CommentReference"/>
        </w:rPr>
        <w:commentReference w:id="153"/>
      </w:r>
      <w:r>
        <w:t xml:space="preserve"> distribution of effluent TRCs throughout the sampling program was consistent with observations recorded historically in the DMRs – both with a mean residual of 0.43 mg/L.</w:t>
      </w:r>
    </w:p>
    <w:p w14:paraId="28D59BB8" w14:textId="3A6BA9E2" w:rsidR="007A2074" w:rsidRDefault="007A2074" w:rsidP="00650382">
      <w:pPr>
        <w:pStyle w:val="LFTTableTitle"/>
      </w:pPr>
      <w:bookmarkStart w:id="154" w:name="_Toc51305579"/>
      <w:bookmarkStart w:id="155" w:name="_Toc53483993"/>
      <w:r>
        <w:t xml:space="preserve">Table </w:t>
      </w:r>
      <w:r w:rsidR="002D60B5">
        <w:t>2-9</w:t>
      </w:r>
      <w:r>
        <w:t xml:space="preserve">  Summary Statistics of Port Richmond </w:t>
      </w:r>
      <w:proofErr w:type="spellStart"/>
      <w:r>
        <w:t>cBOD</w:t>
      </w:r>
      <w:proofErr w:type="spellEnd"/>
      <w:r>
        <w:t>, TSS, and TRC Concentrations</w:t>
      </w:r>
      <w:bookmarkEnd w:id="154"/>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1"/>
        <w:gridCol w:w="1654"/>
        <w:gridCol w:w="1620"/>
        <w:gridCol w:w="1710"/>
        <w:gridCol w:w="1440"/>
        <w:gridCol w:w="1345"/>
      </w:tblGrid>
      <w:tr w:rsidR="007A2074" w:rsidRPr="00B3550B" w14:paraId="4AD730B0" w14:textId="77777777" w:rsidTr="006401CE">
        <w:trPr>
          <w:trHeight w:val="300"/>
          <w:tblHeader/>
        </w:trPr>
        <w:tc>
          <w:tcPr>
            <w:tcW w:w="0" w:type="auto"/>
            <w:vMerge w:val="restart"/>
            <w:shd w:val="clear" w:color="auto" w:fill="0082C4" w:themeFill="accent3"/>
            <w:noWrap/>
            <w:vAlign w:val="center"/>
            <w:hideMark/>
          </w:tcPr>
          <w:p w14:paraId="25C3AE46" w14:textId="77777777" w:rsidR="007A2074" w:rsidRPr="00B3550B" w:rsidRDefault="007A2074" w:rsidP="007A2074">
            <w:pPr>
              <w:pStyle w:val="LFTTableHeader2"/>
            </w:pPr>
            <w:r w:rsidRPr="00B3550B">
              <w:t>Parameter</w:t>
            </w:r>
          </w:p>
        </w:tc>
        <w:tc>
          <w:tcPr>
            <w:tcW w:w="1654" w:type="dxa"/>
            <w:shd w:val="clear" w:color="auto" w:fill="0082C4" w:themeFill="accent3"/>
            <w:noWrap/>
            <w:vAlign w:val="center"/>
            <w:hideMark/>
          </w:tcPr>
          <w:p w14:paraId="5F017165" w14:textId="77777777" w:rsidR="007A2074" w:rsidRPr="00B3550B" w:rsidRDefault="007A2074" w:rsidP="007A2074">
            <w:pPr>
              <w:pStyle w:val="LFTTableHeader2"/>
            </w:pPr>
            <w:r w:rsidRPr="00B3550B">
              <w:t>Influent CBOD (mg/L)</w:t>
            </w:r>
          </w:p>
        </w:tc>
        <w:tc>
          <w:tcPr>
            <w:tcW w:w="1620" w:type="dxa"/>
            <w:shd w:val="clear" w:color="auto" w:fill="0082C4" w:themeFill="accent3"/>
            <w:noWrap/>
            <w:vAlign w:val="center"/>
            <w:hideMark/>
          </w:tcPr>
          <w:p w14:paraId="556811D9" w14:textId="77777777" w:rsidR="007A2074" w:rsidRPr="00B3550B" w:rsidRDefault="007A2074" w:rsidP="007A2074">
            <w:pPr>
              <w:pStyle w:val="LFTTableHeader2"/>
            </w:pPr>
            <w:r w:rsidRPr="00B3550B">
              <w:t>Influent TSS (mg/L)</w:t>
            </w:r>
          </w:p>
        </w:tc>
        <w:tc>
          <w:tcPr>
            <w:tcW w:w="1710" w:type="dxa"/>
            <w:shd w:val="clear" w:color="auto" w:fill="0082C4" w:themeFill="accent3"/>
            <w:noWrap/>
            <w:vAlign w:val="center"/>
            <w:hideMark/>
          </w:tcPr>
          <w:p w14:paraId="148189BA" w14:textId="77777777" w:rsidR="007A2074" w:rsidRPr="00B3550B" w:rsidRDefault="007A2074" w:rsidP="007A2074">
            <w:pPr>
              <w:pStyle w:val="LFTTableHeader2"/>
            </w:pPr>
            <w:r w:rsidRPr="00B3550B">
              <w:t>Effluent CBOD (mg/L)</w:t>
            </w:r>
          </w:p>
        </w:tc>
        <w:tc>
          <w:tcPr>
            <w:tcW w:w="1440" w:type="dxa"/>
            <w:shd w:val="clear" w:color="auto" w:fill="0082C4" w:themeFill="accent3"/>
            <w:noWrap/>
            <w:vAlign w:val="center"/>
            <w:hideMark/>
          </w:tcPr>
          <w:p w14:paraId="488D5A85" w14:textId="77777777" w:rsidR="007A2074" w:rsidRPr="00B3550B" w:rsidRDefault="007A2074" w:rsidP="007A2074">
            <w:pPr>
              <w:pStyle w:val="LFTTableHeader2"/>
            </w:pPr>
            <w:r w:rsidRPr="00B3550B">
              <w:t>Effluent TSS (mg/L)</w:t>
            </w:r>
          </w:p>
        </w:tc>
        <w:tc>
          <w:tcPr>
            <w:tcW w:w="1345" w:type="dxa"/>
            <w:shd w:val="clear" w:color="auto" w:fill="0082C4" w:themeFill="accent3"/>
          </w:tcPr>
          <w:p w14:paraId="71D671C3" w14:textId="77777777" w:rsidR="007A2074" w:rsidRPr="00B3550B" w:rsidRDefault="007A2074" w:rsidP="007A2074">
            <w:pPr>
              <w:pStyle w:val="LFTTableHeader2"/>
            </w:pPr>
            <w:r>
              <w:t>Effluent TRC (mg/L)</w:t>
            </w:r>
          </w:p>
        </w:tc>
      </w:tr>
      <w:tr w:rsidR="007A2074" w:rsidRPr="00B3550B" w14:paraId="4BABC6EB" w14:textId="77777777" w:rsidTr="006401CE">
        <w:trPr>
          <w:trHeight w:val="300"/>
          <w:tblHeader/>
        </w:trPr>
        <w:tc>
          <w:tcPr>
            <w:tcW w:w="0" w:type="auto"/>
            <w:vMerge/>
            <w:shd w:val="clear" w:color="auto" w:fill="0082C4" w:themeFill="accent3"/>
            <w:noWrap/>
            <w:vAlign w:val="center"/>
          </w:tcPr>
          <w:p w14:paraId="3C73AAAD" w14:textId="77777777" w:rsidR="007A2074" w:rsidRPr="00B3550B" w:rsidRDefault="007A2074" w:rsidP="007A2074">
            <w:pPr>
              <w:pStyle w:val="LFTTableHeader2"/>
            </w:pPr>
          </w:p>
        </w:tc>
        <w:tc>
          <w:tcPr>
            <w:tcW w:w="7769" w:type="dxa"/>
            <w:gridSpan w:val="5"/>
            <w:shd w:val="clear" w:color="auto" w:fill="0082C4" w:themeFill="accent3"/>
            <w:noWrap/>
            <w:vAlign w:val="center"/>
          </w:tcPr>
          <w:p w14:paraId="3C67876A" w14:textId="77777777" w:rsidR="007A2074" w:rsidRDefault="007A2074" w:rsidP="007A2074">
            <w:pPr>
              <w:pStyle w:val="LFTTableHeader2"/>
            </w:pPr>
            <w:r>
              <w:t>[Historical 3/1/2016 – 4/30/2020]</w:t>
            </w:r>
          </w:p>
          <w:p w14:paraId="6AC2BBCE" w14:textId="77777777" w:rsidR="007A2074" w:rsidRDefault="007A2074" w:rsidP="007A2074">
            <w:pPr>
              <w:pStyle w:val="LFTTableHeader2"/>
            </w:pPr>
            <w:r>
              <w:t>(Sampling Program 6/29/2020 – 7/17/2020)</w:t>
            </w:r>
          </w:p>
        </w:tc>
      </w:tr>
      <w:tr w:rsidR="007A2074" w:rsidRPr="00B3550B" w14:paraId="57CBFE88" w14:textId="77777777" w:rsidTr="007A2074">
        <w:trPr>
          <w:trHeight w:val="300"/>
        </w:trPr>
        <w:tc>
          <w:tcPr>
            <w:tcW w:w="0" w:type="auto"/>
            <w:shd w:val="clear" w:color="auto" w:fill="auto"/>
            <w:noWrap/>
            <w:vAlign w:val="center"/>
            <w:hideMark/>
          </w:tcPr>
          <w:p w14:paraId="17FB1398" w14:textId="77777777" w:rsidR="007A2074" w:rsidRPr="00B3550B" w:rsidRDefault="007A2074" w:rsidP="007A2074">
            <w:pPr>
              <w:jc w:val="center"/>
              <w:rPr>
                <w:rFonts w:ascii="Calibri" w:hAnsi="Calibri" w:cs="Calibri"/>
                <w:color w:val="000000"/>
                <w:sz w:val="22"/>
              </w:rPr>
            </w:pPr>
            <w:r>
              <w:rPr>
                <w:rFonts w:ascii="Calibri" w:hAnsi="Calibri" w:cs="Calibri"/>
                <w:color w:val="000000"/>
                <w:sz w:val="22"/>
              </w:rPr>
              <w:t xml:space="preserve">Sample </w:t>
            </w:r>
            <w:r w:rsidRPr="00B3550B">
              <w:rPr>
                <w:rFonts w:ascii="Calibri" w:hAnsi="Calibri" w:cs="Calibri"/>
                <w:color w:val="000000"/>
                <w:sz w:val="22"/>
              </w:rPr>
              <w:t>Count</w:t>
            </w:r>
          </w:p>
        </w:tc>
        <w:tc>
          <w:tcPr>
            <w:tcW w:w="1654" w:type="dxa"/>
            <w:shd w:val="clear" w:color="auto" w:fill="auto"/>
            <w:noWrap/>
            <w:vAlign w:val="center"/>
            <w:hideMark/>
          </w:tcPr>
          <w:p w14:paraId="162B691E"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w:t>
            </w:r>
            <w:r>
              <w:rPr>
                <w:rFonts w:ascii="Calibri" w:hAnsi="Calibri" w:cs="Calibri"/>
                <w:color w:val="000000"/>
                <w:sz w:val="22"/>
              </w:rPr>
              <w:t>,</w:t>
            </w:r>
            <w:r w:rsidRPr="00B3550B">
              <w:rPr>
                <w:rFonts w:ascii="Calibri" w:hAnsi="Calibri" w:cs="Calibri"/>
                <w:color w:val="000000"/>
                <w:sz w:val="22"/>
              </w:rPr>
              <w:t>160</w:t>
            </w:r>
            <w:r>
              <w:rPr>
                <w:rFonts w:ascii="Calibri" w:hAnsi="Calibri" w:cs="Calibri"/>
                <w:color w:val="000000"/>
                <w:sz w:val="22"/>
              </w:rPr>
              <w:t>/11</w:t>
            </w:r>
          </w:p>
        </w:tc>
        <w:tc>
          <w:tcPr>
            <w:tcW w:w="1620" w:type="dxa"/>
            <w:shd w:val="clear" w:color="auto" w:fill="auto"/>
            <w:noWrap/>
            <w:vAlign w:val="center"/>
            <w:hideMark/>
          </w:tcPr>
          <w:p w14:paraId="1A6C4E89"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w:t>
            </w:r>
            <w:r>
              <w:rPr>
                <w:rFonts w:ascii="Calibri" w:hAnsi="Calibri" w:cs="Calibri"/>
                <w:color w:val="000000"/>
                <w:sz w:val="22"/>
              </w:rPr>
              <w:t>,</w:t>
            </w:r>
            <w:r w:rsidRPr="00B3550B">
              <w:rPr>
                <w:rFonts w:ascii="Calibri" w:hAnsi="Calibri" w:cs="Calibri"/>
                <w:color w:val="000000"/>
                <w:sz w:val="22"/>
              </w:rPr>
              <w:t>160</w:t>
            </w:r>
            <w:r>
              <w:rPr>
                <w:rFonts w:ascii="Calibri" w:hAnsi="Calibri" w:cs="Calibri"/>
                <w:color w:val="000000"/>
                <w:sz w:val="22"/>
              </w:rPr>
              <w:t>/11</w:t>
            </w:r>
          </w:p>
        </w:tc>
        <w:tc>
          <w:tcPr>
            <w:tcW w:w="1710" w:type="dxa"/>
            <w:shd w:val="clear" w:color="auto" w:fill="auto"/>
            <w:noWrap/>
            <w:vAlign w:val="center"/>
            <w:hideMark/>
          </w:tcPr>
          <w:p w14:paraId="480D9EC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w:t>
            </w:r>
            <w:r>
              <w:rPr>
                <w:rFonts w:ascii="Calibri" w:hAnsi="Calibri" w:cs="Calibri"/>
                <w:color w:val="000000"/>
                <w:sz w:val="22"/>
              </w:rPr>
              <w:t>,</w:t>
            </w:r>
            <w:r w:rsidRPr="00B3550B">
              <w:rPr>
                <w:rFonts w:ascii="Calibri" w:hAnsi="Calibri" w:cs="Calibri"/>
                <w:color w:val="000000"/>
                <w:sz w:val="22"/>
              </w:rPr>
              <w:t>160</w:t>
            </w:r>
            <w:r>
              <w:rPr>
                <w:rFonts w:ascii="Calibri" w:hAnsi="Calibri" w:cs="Calibri"/>
                <w:color w:val="000000"/>
                <w:sz w:val="22"/>
              </w:rPr>
              <w:t>/11</w:t>
            </w:r>
          </w:p>
        </w:tc>
        <w:tc>
          <w:tcPr>
            <w:tcW w:w="1440" w:type="dxa"/>
            <w:shd w:val="clear" w:color="auto" w:fill="auto"/>
            <w:noWrap/>
            <w:vAlign w:val="center"/>
            <w:hideMark/>
          </w:tcPr>
          <w:p w14:paraId="4D923826"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2</w:t>
            </w:r>
            <w:r>
              <w:rPr>
                <w:rFonts w:ascii="Calibri" w:hAnsi="Calibri" w:cs="Calibri"/>
                <w:color w:val="000000"/>
                <w:sz w:val="22"/>
              </w:rPr>
              <w:t>,</w:t>
            </w:r>
            <w:r w:rsidRPr="00B3550B">
              <w:rPr>
                <w:rFonts w:ascii="Calibri" w:hAnsi="Calibri" w:cs="Calibri"/>
                <w:color w:val="000000"/>
                <w:sz w:val="22"/>
              </w:rPr>
              <w:t>298</w:t>
            </w:r>
            <w:r>
              <w:rPr>
                <w:rFonts w:ascii="Calibri" w:hAnsi="Calibri" w:cs="Calibri"/>
                <w:color w:val="000000"/>
                <w:sz w:val="22"/>
              </w:rPr>
              <w:t>/11</w:t>
            </w:r>
          </w:p>
        </w:tc>
        <w:tc>
          <w:tcPr>
            <w:tcW w:w="1345" w:type="dxa"/>
            <w:vAlign w:val="center"/>
          </w:tcPr>
          <w:p w14:paraId="7D80F88C" w14:textId="77777777" w:rsidR="007A2074" w:rsidRDefault="007A2074" w:rsidP="007A2074">
            <w:pPr>
              <w:jc w:val="center"/>
              <w:rPr>
                <w:rFonts w:ascii="Calibri" w:hAnsi="Calibri" w:cs="Calibri"/>
                <w:color w:val="000000"/>
                <w:sz w:val="22"/>
              </w:rPr>
            </w:pPr>
            <w:r>
              <w:rPr>
                <w:rFonts w:ascii="Calibri" w:hAnsi="Calibri" w:cs="Calibri"/>
                <w:color w:val="000000"/>
                <w:sz w:val="22"/>
              </w:rPr>
              <w:t>1,16012</w:t>
            </w:r>
          </w:p>
        </w:tc>
      </w:tr>
      <w:tr w:rsidR="007A2074" w:rsidRPr="00B3550B" w14:paraId="4729A925" w14:textId="77777777" w:rsidTr="007A2074">
        <w:trPr>
          <w:trHeight w:val="300"/>
        </w:trPr>
        <w:tc>
          <w:tcPr>
            <w:tcW w:w="0" w:type="auto"/>
            <w:shd w:val="clear" w:color="auto" w:fill="auto"/>
            <w:noWrap/>
            <w:vAlign w:val="center"/>
            <w:hideMark/>
          </w:tcPr>
          <w:p w14:paraId="47F081F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Min</w:t>
            </w:r>
          </w:p>
        </w:tc>
        <w:tc>
          <w:tcPr>
            <w:tcW w:w="1654" w:type="dxa"/>
            <w:shd w:val="clear" w:color="auto" w:fill="auto"/>
            <w:noWrap/>
            <w:vAlign w:val="center"/>
            <w:hideMark/>
          </w:tcPr>
          <w:p w14:paraId="70B7DE43"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57.0</w:t>
            </w:r>
            <w:r>
              <w:rPr>
                <w:rFonts w:ascii="Calibri" w:hAnsi="Calibri" w:cs="Calibri"/>
                <w:color w:val="000000"/>
                <w:sz w:val="22"/>
              </w:rPr>
              <w:t>/110</w:t>
            </w:r>
          </w:p>
        </w:tc>
        <w:tc>
          <w:tcPr>
            <w:tcW w:w="1620" w:type="dxa"/>
            <w:shd w:val="clear" w:color="auto" w:fill="auto"/>
            <w:noWrap/>
            <w:vAlign w:val="center"/>
            <w:hideMark/>
          </w:tcPr>
          <w:p w14:paraId="58D6AD3E"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59</w:t>
            </w:r>
            <w:r>
              <w:rPr>
                <w:rFonts w:ascii="Calibri" w:hAnsi="Calibri" w:cs="Calibri"/>
                <w:color w:val="000000"/>
                <w:sz w:val="22"/>
              </w:rPr>
              <w:t>/43</w:t>
            </w:r>
          </w:p>
        </w:tc>
        <w:tc>
          <w:tcPr>
            <w:tcW w:w="1710" w:type="dxa"/>
            <w:shd w:val="clear" w:color="auto" w:fill="auto"/>
            <w:noWrap/>
            <w:vAlign w:val="center"/>
            <w:hideMark/>
          </w:tcPr>
          <w:p w14:paraId="3EC11BE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0.0</w:t>
            </w:r>
            <w:r>
              <w:rPr>
                <w:rFonts w:ascii="Calibri" w:hAnsi="Calibri" w:cs="Calibri"/>
                <w:color w:val="000000"/>
                <w:sz w:val="22"/>
              </w:rPr>
              <w:t>/4.0</w:t>
            </w:r>
          </w:p>
        </w:tc>
        <w:tc>
          <w:tcPr>
            <w:tcW w:w="1440" w:type="dxa"/>
            <w:shd w:val="clear" w:color="auto" w:fill="auto"/>
            <w:noWrap/>
            <w:vAlign w:val="center"/>
            <w:hideMark/>
          </w:tcPr>
          <w:p w14:paraId="115975B2"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1.0</w:t>
            </w:r>
            <w:r>
              <w:rPr>
                <w:rFonts w:ascii="Calibri" w:hAnsi="Calibri" w:cs="Calibri"/>
                <w:color w:val="000000"/>
                <w:sz w:val="22"/>
              </w:rPr>
              <w:t>/3.3</w:t>
            </w:r>
          </w:p>
        </w:tc>
        <w:tc>
          <w:tcPr>
            <w:tcW w:w="1345" w:type="dxa"/>
            <w:vAlign w:val="center"/>
          </w:tcPr>
          <w:p w14:paraId="3004E749" w14:textId="77777777" w:rsidR="007A2074" w:rsidRDefault="007A2074" w:rsidP="007A2074">
            <w:pPr>
              <w:jc w:val="center"/>
              <w:rPr>
                <w:rFonts w:ascii="Calibri" w:hAnsi="Calibri" w:cs="Calibri"/>
                <w:color w:val="000000"/>
                <w:sz w:val="22"/>
              </w:rPr>
            </w:pPr>
            <w:r>
              <w:rPr>
                <w:rFonts w:ascii="Calibri" w:hAnsi="Calibri" w:cs="Calibri"/>
                <w:color w:val="000000"/>
                <w:sz w:val="22"/>
              </w:rPr>
              <w:t>0.30/0.06</w:t>
            </w:r>
          </w:p>
        </w:tc>
      </w:tr>
      <w:tr w:rsidR="007A2074" w:rsidRPr="00B3550B" w14:paraId="301023B4" w14:textId="77777777" w:rsidTr="007A2074">
        <w:trPr>
          <w:trHeight w:val="300"/>
        </w:trPr>
        <w:tc>
          <w:tcPr>
            <w:tcW w:w="0" w:type="auto"/>
            <w:shd w:val="clear" w:color="auto" w:fill="auto"/>
            <w:noWrap/>
            <w:vAlign w:val="center"/>
            <w:hideMark/>
          </w:tcPr>
          <w:p w14:paraId="244AD12D"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2nd Percentile</w:t>
            </w:r>
          </w:p>
        </w:tc>
        <w:tc>
          <w:tcPr>
            <w:tcW w:w="1654" w:type="dxa"/>
            <w:shd w:val="clear" w:color="auto" w:fill="auto"/>
            <w:noWrap/>
            <w:vAlign w:val="center"/>
            <w:hideMark/>
          </w:tcPr>
          <w:p w14:paraId="654771EE"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13</w:t>
            </w:r>
            <w:r>
              <w:rPr>
                <w:rFonts w:ascii="Calibri" w:hAnsi="Calibri" w:cs="Calibri"/>
                <w:color w:val="000000"/>
                <w:sz w:val="22"/>
              </w:rPr>
              <w:t>7/118</w:t>
            </w:r>
          </w:p>
        </w:tc>
        <w:tc>
          <w:tcPr>
            <w:tcW w:w="1620" w:type="dxa"/>
            <w:shd w:val="clear" w:color="auto" w:fill="auto"/>
            <w:noWrap/>
            <w:vAlign w:val="center"/>
            <w:hideMark/>
          </w:tcPr>
          <w:p w14:paraId="00EA955A"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81</w:t>
            </w:r>
            <w:r>
              <w:rPr>
                <w:rFonts w:ascii="Calibri" w:hAnsi="Calibri" w:cs="Calibri"/>
                <w:color w:val="000000"/>
                <w:sz w:val="22"/>
              </w:rPr>
              <w:t>/54</w:t>
            </w:r>
          </w:p>
        </w:tc>
        <w:tc>
          <w:tcPr>
            <w:tcW w:w="1710" w:type="dxa"/>
            <w:shd w:val="clear" w:color="auto" w:fill="auto"/>
            <w:noWrap/>
            <w:vAlign w:val="center"/>
            <w:hideMark/>
          </w:tcPr>
          <w:p w14:paraId="427041A9"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3.0</w:t>
            </w:r>
            <w:r>
              <w:rPr>
                <w:rFonts w:ascii="Calibri" w:hAnsi="Calibri" w:cs="Calibri"/>
                <w:color w:val="000000"/>
                <w:sz w:val="22"/>
              </w:rPr>
              <w:t>/4.0</w:t>
            </w:r>
          </w:p>
        </w:tc>
        <w:tc>
          <w:tcPr>
            <w:tcW w:w="1440" w:type="dxa"/>
            <w:shd w:val="clear" w:color="auto" w:fill="auto"/>
            <w:noWrap/>
            <w:vAlign w:val="center"/>
            <w:hideMark/>
          </w:tcPr>
          <w:p w14:paraId="6793D16D"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2.5</w:t>
            </w:r>
            <w:r>
              <w:rPr>
                <w:rFonts w:ascii="Calibri" w:hAnsi="Calibri" w:cs="Calibri"/>
                <w:color w:val="000000"/>
                <w:sz w:val="22"/>
              </w:rPr>
              <w:t>/3.4</w:t>
            </w:r>
          </w:p>
        </w:tc>
        <w:tc>
          <w:tcPr>
            <w:tcW w:w="1345" w:type="dxa"/>
            <w:vAlign w:val="center"/>
          </w:tcPr>
          <w:p w14:paraId="2CD63085" w14:textId="77777777" w:rsidR="007A2074" w:rsidRDefault="007A2074" w:rsidP="007A2074">
            <w:pPr>
              <w:jc w:val="center"/>
              <w:rPr>
                <w:rFonts w:ascii="Calibri" w:hAnsi="Calibri" w:cs="Calibri"/>
                <w:color w:val="000000"/>
                <w:sz w:val="22"/>
              </w:rPr>
            </w:pPr>
            <w:r>
              <w:rPr>
                <w:rFonts w:ascii="Calibri" w:hAnsi="Calibri" w:cs="Calibri"/>
                <w:color w:val="000000"/>
                <w:sz w:val="22"/>
              </w:rPr>
              <w:t>0.34/0.11</w:t>
            </w:r>
          </w:p>
        </w:tc>
      </w:tr>
      <w:tr w:rsidR="007A2074" w:rsidRPr="00B3550B" w14:paraId="3CE1B8AE" w14:textId="77777777" w:rsidTr="007A2074">
        <w:trPr>
          <w:trHeight w:val="300"/>
        </w:trPr>
        <w:tc>
          <w:tcPr>
            <w:tcW w:w="0" w:type="auto"/>
            <w:shd w:val="clear" w:color="auto" w:fill="auto"/>
            <w:noWrap/>
            <w:vAlign w:val="center"/>
            <w:hideMark/>
          </w:tcPr>
          <w:p w14:paraId="76366B82"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Mean</w:t>
            </w:r>
          </w:p>
        </w:tc>
        <w:tc>
          <w:tcPr>
            <w:tcW w:w="1654" w:type="dxa"/>
            <w:shd w:val="clear" w:color="auto" w:fill="auto"/>
            <w:noWrap/>
            <w:vAlign w:val="center"/>
            <w:hideMark/>
          </w:tcPr>
          <w:p w14:paraId="20C74022"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33</w:t>
            </w:r>
            <w:r>
              <w:rPr>
                <w:rFonts w:ascii="Calibri" w:hAnsi="Calibri" w:cs="Calibri"/>
                <w:color w:val="000000"/>
                <w:sz w:val="22"/>
              </w:rPr>
              <w:t>1/438</w:t>
            </w:r>
          </w:p>
        </w:tc>
        <w:tc>
          <w:tcPr>
            <w:tcW w:w="1620" w:type="dxa"/>
            <w:shd w:val="clear" w:color="auto" w:fill="auto"/>
            <w:noWrap/>
            <w:vAlign w:val="center"/>
            <w:hideMark/>
          </w:tcPr>
          <w:p w14:paraId="16F40D07"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170</w:t>
            </w:r>
            <w:r>
              <w:rPr>
                <w:rFonts w:ascii="Calibri" w:hAnsi="Calibri" w:cs="Calibri"/>
                <w:color w:val="000000"/>
                <w:sz w:val="22"/>
              </w:rPr>
              <w:t>/843</w:t>
            </w:r>
          </w:p>
        </w:tc>
        <w:tc>
          <w:tcPr>
            <w:tcW w:w="1710" w:type="dxa"/>
            <w:shd w:val="clear" w:color="auto" w:fill="auto"/>
            <w:noWrap/>
            <w:vAlign w:val="center"/>
            <w:hideMark/>
          </w:tcPr>
          <w:p w14:paraId="2BA4939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9.5</w:t>
            </w:r>
            <w:r>
              <w:rPr>
                <w:rFonts w:ascii="Calibri" w:hAnsi="Calibri" w:cs="Calibri"/>
                <w:color w:val="000000"/>
                <w:sz w:val="22"/>
              </w:rPr>
              <w:t>/4.9</w:t>
            </w:r>
          </w:p>
        </w:tc>
        <w:tc>
          <w:tcPr>
            <w:tcW w:w="1440" w:type="dxa"/>
            <w:shd w:val="clear" w:color="auto" w:fill="auto"/>
            <w:noWrap/>
            <w:vAlign w:val="center"/>
            <w:hideMark/>
          </w:tcPr>
          <w:p w14:paraId="63BFF893"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8.2</w:t>
            </w:r>
            <w:r>
              <w:rPr>
                <w:rFonts w:ascii="Calibri" w:hAnsi="Calibri" w:cs="Calibri"/>
                <w:color w:val="000000"/>
                <w:sz w:val="22"/>
              </w:rPr>
              <w:t>/5.9</w:t>
            </w:r>
          </w:p>
        </w:tc>
        <w:tc>
          <w:tcPr>
            <w:tcW w:w="1345" w:type="dxa"/>
            <w:vAlign w:val="center"/>
          </w:tcPr>
          <w:p w14:paraId="56B019FC" w14:textId="77777777" w:rsidR="007A2074" w:rsidRDefault="007A2074" w:rsidP="007A2074">
            <w:pPr>
              <w:jc w:val="center"/>
              <w:rPr>
                <w:rFonts w:ascii="Calibri" w:hAnsi="Calibri" w:cs="Calibri"/>
                <w:color w:val="000000"/>
                <w:sz w:val="22"/>
              </w:rPr>
            </w:pPr>
            <w:r>
              <w:rPr>
                <w:rFonts w:ascii="Calibri" w:hAnsi="Calibri" w:cs="Calibri"/>
                <w:color w:val="000000"/>
                <w:sz w:val="22"/>
              </w:rPr>
              <w:t>0.43/0.43</w:t>
            </w:r>
          </w:p>
        </w:tc>
      </w:tr>
      <w:tr w:rsidR="007A2074" w:rsidRPr="00B3550B" w14:paraId="2C251A12" w14:textId="77777777" w:rsidTr="007A2074">
        <w:trPr>
          <w:trHeight w:val="300"/>
        </w:trPr>
        <w:tc>
          <w:tcPr>
            <w:tcW w:w="0" w:type="auto"/>
            <w:shd w:val="clear" w:color="auto" w:fill="auto"/>
            <w:noWrap/>
            <w:vAlign w:val="center"/>
            <w:hideMark/>
          </w:tcPr>
          <w:p w14:paraId="3A76C6C6"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98th Percentile</w:t>
            </w:r>
          </w:p>
        </w:tc>
        <w:tc>
          <w:tcPr>
            <w:tcW w:w="1654" w:type="dxa"/>
            <w:shd w:val="clear" w:color="auto" w:fill="auto"/>
            <w:noWrap/>
            <w:vAlign w:val="center"/>
            <w:hideMark/>
          </w:tcPr>
          <w:p w14:paraId="79B4726B"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610</w:t>
            </w:r>
            <w:r>
              <w:rPr>
                <w:rFonts w:ascii="Calibri" w:hAnsi="Calibri" w:cs="Calibri"/>
                <w:color w:val="000000"/>
                <w:sz w:val="22"/>
              </w:rPr>
              <w:t>/1,640</w:t>
            </w:r>
          </w:p>
        </w:tc>
        <w:tc>
          <w:tcPr>
            <w:tcW w:w="1620" w:type="dxa"/>
            <w:shd w:val="clear" w:color="auto" w:fill="auto"/>
            <w:noWrap/>
            <w:vAlign w:val="center"/>
            <w:hideMark/>
          </w:tcPr>
          <w:p w14:paraId="1A966092"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388</w:t>
            </w:r>
            <w:r>
              <w:rPr>
                <w:rFonts w:ascii="Calibri" w:hAnsi="Calibri" w:cs="Calibri"/>
                <w:color w:val="000000"/>
                <w:sz w:val="22"/>
              </w:rPr>
              <w:t>/3,660</w:t>
            </w:r>
          </w:p>
        </w:tc>
        <w:tc>
          <w:tcPr>
            <w:tcW w:w="1710" w:type="dxa"/>
            <w:shd w:val="clear" w:color="auto" w:fill="auto"/>
            <w:noWrap/>
            <w:vAlign w:val="center"/>
            <w:hideMark/>
          </w:tcPr>
          <w:p w14:paraId="16037185"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34.8</w:t>
            </w:r>
            <w:r>
              <w:rPr>
                <w:rFonts w:ascii="Calibri" w:hAnsi="Calibri" w:cs="Calibri"/>
                <w:color w:val="000000"/>
                <w:sz w:val="22"/>
              </w:rPr>
              <w:t>/10.7</w:t>
            </w:r>
          </w:p>
        </w:tc>
        <w:tc>
          <w:tcPr>
            <w:tcW w:w="1440" w:type="dxa"/>
            <w:shd w:val="clear" w:color="auto" w:fill="auto"/>
            <w:noWrap/>
            <w:vAlign w:val="center"/>
            <w:hideMark/>
          </w:tcPr>
          <w:p w14:paraId="1D26C2CD"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35.1</w:t>
            </w:r>
            <w:r>
              <w:rPr>
                <w:rFonts w:ascii="Calibri" w:hAnsi="Calibri" w:cs="Calibri"/>
                <w:color w:val="000000"/>
                <w:sz w:val="22"/>
              </w:rPr>
              <w:t>/11.2</w:t>
            </w:r>
          </w:p>
        </w:tc>
        <w:tc>
          <w:tcPr>
            <w:tcW w:w="1345" w:type="dxa"/>
            <w:vAlign w:val="center"/>
          </w:tcPr>
          <w:p w14:paraId="730BF0E3" w14:textId="77777777" w:rsidR="007A2074" w:rsidRDefault="007A2074" w:rsidP="007A2074">
            <w:pPr>
              <w:jc w:val="center"/>
              <w:rPr>
                <w:rFonts w:ascii="Calibri" w:hAnsi="Calibri" w:cs="Calibri"/>
                <w:color w:val="000000"/>
                <w:sz w:val="22"/>
              </w:rPr>
            </w:pPr>
            <w:r>
              <w:rPr>
                <w:rFonts w:ascii="Calibri" w:hAnsi="Calibri" w:cs="Calibri"/>
                <w:color w:val="000000"/>
                <w:sz w:val="22"/>
              </w:rPr>
              <w:t>0.65/0.62</w:t>
            </w:r>
          </w:p>
        </w:tc>
      </w:tr>
      <w:tr w:rsidR="007A2074" w:rsidRPr="00B3550B" w14:paraId="160178BC" w14:textId="77777777" w:rsidTr="007A2074">
        <w:trPr>
          <w:trHeight w:val="300"/>
        </w:trPr>
        <w:tc>
          <w:tcPr>
            <w:tcW w:w="0" w:type="auto"/>
            <w:shd w:val="clear" w:color="auto" w:fill="auto"/>
            <w:noWrap/>
            <w:vAlign w:val="center"/>
            <w:hideMark/>
          </w:tcPr>
          <w:p w14:paraId="2665E3B5"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Max</w:t>
            </w:r>
          </w:p>
        </w:tc>
        <w:tc>
          <w:tcPr>
            <w:tcW w:w="1654" w:type="dxa"/>
            <w:shd w:val="clear" w:color="auto" w:fill="auto"/>
            <w:noWrap/>
            <w:vAlign w:val="center"/>
            <w:hideMark/>
          </w:tcPr>
          <w:p w14:paraId="2DDD4EF4"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w:t>
            </w:r>
            <w:r>
              <w:rPr>
                <w:rFonts w:ascii="Calibri" w:hAnsi="Calibri" w:cs="Calibri"/>
                <w:color w:val="000000"/>
                <w:sz w:val="22"/>
              </w:rPr>
              <w:t>,</w:t>
            </w:r>
            <w:r w:rsidRPr="00B3550B">
              <w:rPr>
                <w:rFonts w:ascii="Calibri" w:hAnsi="Calibri" w:cs="Calibri"/>
                <w:color w:val="000000"/>
                <w:sz w:val="22"/>
              </w:rPr>
              <w:t>698</w:t>
            </w:r>
            <w:r>
              <w:rPr>
                <w:rFonts w:ascii="Calibri" w:hAnsi="Calibri" w:cs="Calibri"/>
                <w:color w:val="000000"/>
                <w:sz w:val="22"/>
              </w:rPr>
              <w:t>,/1,700</w:t>
            </w:r>
          </w:p>
        </w:tc>
        <w:tc>
          <w:tcPr>
            <w:tcW w:w="1620" w:type="dxa"/>
            <w:shd w:val="clear" w:color="auto" w:fill="auto"/>
            <w:noWrap/>
            <w:vAlign w:val="center"/>
            <w:hideMark/>
          </w:tcPr>
          <w:p w14:paraId="1E2AA2F6"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2</w:t>
            </w:r>
            <w:r>
              <w:rPr>
                <w:rFonts w:ascii="Calibri" w:hAnsi="Calibri" w:cs="Calibri"/>
                <w:color w:val="000000"/>
                <w:sz w:val="22"/>
              </w:rPr>
              <w:t>,</w:t>
            </w:r>
            <w:r w:rsidRPr="00B3550B">
              <w:rPr>
                <w:rFonts w:ascii="Calibri" w:hAnsi="Calibri" w:cs="Calibri"/>
                <w:color w:val="000000"/>
                <w:sz w:val="22"/>
              </w:rPr>
              <w:t>000</w:t>
            </w:r>
            <w:r>
              <w:rPr>
                <w:rFonts w:ascii="Calibri" w:hAnsi="Calibri" w:cs="Calibri"/>
                <w:color w:val="000000"/>
                <w:sz w:val="22"/>
              </w:rPr>
              <w:t>/3,700</w:t>
            </w:r>
          </w:p>
        </w:tc>
        <w:tc>
          <w:tcPr>
            <w:tcW w:w="1710" w:type="dxa"/>
            <w:shd w:val="clear" w:color="auto" w:fill="auto"/>
            <w:noWrap/>
            <w:vAlign w:val="center"/>
            <w:hideMark/>
          </w:tcPr>
          <w:p w14:paraId="64BA734F"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132.0</w:t>
            </w:r>
            <w:r>
              <w:rPr>
                <w:rFonts w:ascii="Calibri" w:hAnsi="Calibri" w:cs="Calibri"/>
                <w:color w:val="000000"/>
                <w:sz w:val="22"/>
              </w:rPr>
              <w:t>/12.0</w:t>
            </w:r>
          </w:p>
        </w:tc>
        <w:tc>
          <w:tcPr>
            <w:tcW w:w="1440" w:type="dxa"/>
            <w:shd w:val="clear" w:color="auto" w:fill="auto"/>
            <w:noWrap/>
            <w:vAlign w:val="center"/>
            <w:hideMark/>
          </w:tcPr>
          <w:p w14:paraId="5FE68386" w14:textId="77777777" w:rsidR="007A2074" w:rsidRPr="00B3550B" w:rsidRDefault="007A2074" w:rsidP="007A2074">
            <w:pPr>
              <w:jc w:val="center"/>
              <w:rPr>
                <w:rFonts w:ascii="Calibri" w:hAnsi="Calibri" w:cs="Calibri"/>
                <w:color w:val="000000"/>
                <w:sz w:val="22"/>
              </w:rPr>
            </w:pPr>
            <w:r w:rsidRPr="00B3550B">
              <w:rPr>
                <w:rFonts w:ascii="Calibri" w:hAnsi="Calibri" w:cs="Calibri"/>
                <w:color w:val="000000"/>
                <w:sz w:val="22"/>
              </w:rPr>
              <w:t>166.0</w:t>
            </w:r>
            <w:r>
              <w:rPr>
                <w:rFonts w:ascii="Calibri" w:hAnsi="Calibri" w:cs="Calibri"/>
                <w:color w:val="000000"/>
                <w:sz w:val="22"/>
              </w:rPr>
              <w:t>/12.0</w:t>
            </w:r>
          </w:p>
        </w:tc>
        <w:tc>
          <w:tcPr>
            <w:tcW w:w="1345" w:type="dxa"/>
            <w:vAlign w:val="center"/>
          </w:tcPr>
          <w:p w14:paraId="2950A61D" w14:textId="77777777" w:rsidR="007A2074" w:rsidRDefault="007A2074" w:rsidP="007A2074">
            <w:pPr>
              <w:jc w:val="center"/>
              <w:rPr>
                <w:rFonts w:ascii="Calibri" w:hAnsi="Calibri" w:cs="Calibri"/>
                <w:color w:val="000000"/>
                <w:sz w:val="22"/>
              </w:rPr>
            </w:pPr>
            <w:r>
              <w:rPr>
                <w:rFonts w:ascii="Calibri" w:hAnsi="Calibri" w:cs="Calibri"/>
                <w:color w:val="000000"/>
                <w:sz w:val="22"/>
              </w:rPr>
              <w:t>1.18/0.63</w:t>
            </w:r>
          </w:p>
        </w:tc>
      </w:tr>
    </w:tbl>
    <w:p w14:paraId="518181BD" w14:textId="77777777" w:rsidR="007A2074" w:rsidRPr="00552597" w:rsidRDefault="007A2074" w:rsidP="007A2074">
      <w:pPr>
        <w:rPr>
          <w:rFonts w:ascii="Cambria Math" w:eastAsiaTheme="minorEastAsia" w:hAnsi="Cambria Math"/>
          <w:iCs/>
          <w:sz w:val="18"/>
          <w:szCs w:val="20"/>
        </w:rPr>
      </w:pPr>
      <w:r w:rsidRPr="00552597">
        <w:rPr>
          <w:rFonts w:ascii="Cambria Math" w:eastAsiaTheme="minorEastAsia" w:hAnsi="Cambria Math"/>
          <w:iCs/>
          <w:sz w:val="18"/>
          <w:szCs w:val="20"/>
        </w:rPr>
        <w:t>[1] –</w:t>
      </w:r>
      <w:r>
        <w:rPr>
          <w:rFonts w:ascii="Cambria Math" w:eastAsiaTheme="minorEastAsia" w:hAnsi="Cambria Math"/>
          <w:iCs/>
          <w:sz w:val="18"/>
          <w:szCs w:val="20"/>
        </w:rPr>
        <w:t xml:space="preserve">The first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historical </w:t>
      </w:r>
      <w:r>
        <w:rPr>
          <w:rFonts w:ascii="Cambria Math" w:eastAsiaTheme="minorEastAsia" w:hAnsi="Cambria Math"/>
          <w:iCs/>
          <w:sz w:val="18"/>
          <w:szCs w:val="20"/>
        </w:rPr>
        <w:t xml:space="preserve">data and the second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w:t>
      </w:r>
      <w:r>
        <w:rPr>
          <w:rFonts w:ascii="Cambria Math" w:eastAsiaTheme="minorEastAsia" w:hAnsi="Cambria Math"/>
          <w:iCs/>
          <w:sz w:val="18"/>
          <w:szCs w:val="20"/>
        </w:rPr>
        <w:t xml:space="preserve">2020 </w:t>
      </w:r>
      <w:r w:rsidRPr="00552597">
        <w:rPr>
          <w:rFonts w:ascii="Cambria Math" w:eastAsiaTheme="minorEastAsia" w:hAnsi="Cambria Math"/>
          <w:iCs/>
          <w:sz w:val="18"/>
          <w:szCs w:val="20"/>
        </w:rPr>
        <w:t>sampling p</w:t>
      </w:r>
      <w:r>
        <w:rPr>
          <w:rFonts w:ascii="Cambria Math" w:eastAsiaTheme="minorEastAsia" w:hAnsi="Cambria Math"/>
          <w:iCs/>
          <w:sz w:val="18"/>
          <w:szCs w:val="20"/>
        </w:rPr>
        <w:t>rogram</w:t>
      </w:r>
      <w:r w:rsidRPr="00552597">
        <w:rPr>
          <w:rFonts w:ascii="Cambria Math" w:eastAsiaTheme="minorEastAsia" w:hAnsi="Cambria Math"/>
          <w:iCs/>
          <w:sz w:val="18"/>
          <w:szCs w:val="20"/>
        </w:rPr>
        <w:t xml:space="preserve"> statistics</w:t>
      </w:r>
    </w:p>
    <w:p w14:paraId="705B0766" w14:textId="77777777" w:rsidR="007A2074" w:rsidRPr="00616861" w:rsidRDefault="007A2074" w:rsidP="007A2074">
      <w:pPr>
        <w:rPr>
          <w:rFonts w:ascii="Cambria Math" w:eastAsiaTheme="minorEastAsia" w:hAnsi="Cambria Math"/>
          <w:iCs/>
          <w:sz w:val="18"/>
          <w:szCs w:val="20"/>
        </w:rPr>
      </w:pPr>
      <w:r w:rsidRPr="00552597" w:rsidDel="00BC036B">
        <w:rPr>
          <w:rFonts w:ascii="Cambria Math" w:eastAsiaTheme="minorEastAsia" w:hAnsi="Cambria Math"/>
          <w:iCs/>
          <w:sz w:val="18"/>
          <w:szCs w:val="20"/>
        </w:rPr>
        <w:lastRenderedPageBreak/>
        <w:t xml:space="preserve"> </w:t>
      </w:r>
      <w:r w:rsidRPr="00552597">
        <w:rPr>
          <w:rFonts w:ascii="Cambria Math" w:eastAsiaTheme="minorEastAsia" w:hAnsi="Cambria Math"/>
          <w:iCs/>
          <w:sz w:val="18"/>
          <w:szCs w:val="20"/>
        </w:rPr>
        <w:t xml:space="preserve">[2] – </w:t>
      </w:r>
      <w:r>
        <w:rPr>
          <w:rFonts w:ascii="Cambria Math" w:eastAsiaTheme="minorEastAsia" w:hAnsi="Cambria Math"/>
          <w:iCs/>
          <w:sz w:val="18"/>
          <w:szCs w:val="20"/>
        </w:rPr>
        <w:t>Historical values are daily average composites while sampling program is based on one discrete sample per day</w:t>
      </w:r>
    </w:p>
    <w:p w14:paraId="6F37C8CA" w14:textId="77777777" w:rsidR="007A2074" w:rsidRDefault="007A2074" w:rsidP="007A2074">
      <w:pPr>
        <w:pStyle w:val="BodyText"/>
        <w:spacing w:before="15"/>
        <w:ind w:left="140" w:right="137"/>
        <w:jc w:val="both"/>
      </w:pPr>
    </w:p>
    <w:p w14:paraId="4A1EED96" w14:textId="77777777" w:rsidR="007A2074" w:rsidRDefault="007A2074" w:rsidP="007A2074">
      <w:pPr>
        <w:pStyle w:val="LFTBody"/>
      </w:pPr>
    </w:p>
    <w:p w14:paraId="04ADFD1D" w14:textId="7625FABE" w:rsidR="007A2074" w:rsidRDefault="002D60B5" w:rsidP="006401CE">
      <w:pPr>
        <w:pStyle w:val="LFTHeading4"/>
      </w:pPr>
      <w:bookmarkStart w:id="156" w:name="_Toc53366689"/>
      <w:r>
        <w:t>2.5.3</w:t>
      </w:r>
      <w:r w:rsidR="00067008">
        <w:t>.3</w:t>
      </w:r>
      <w:r>
        <w:t xml:space="preserve"> </w:t>
      </w:r>
      <w:r w:rsidR="007A2074">
        <w:t>Chlorine Demand Testing</w:t>
      </w:r>
      <w:bookmarkEnd w:id="156"/>
    </w:p>
    <w:p w14:paraId="21D3FE4E" w14:textId="511B6230" w:rsidR="007A2074" w:rsidRPr="00331D41" w:rsidRDefault="006401CE" w:rsidP="007A2074">
      <w:pPr>
        <w:pStyle w:val="LFTBody"/>
      </w:pPr>
      <w:ins w:id="157" w:author="Smith, Kenneth J (Woodbury)" w:date="2021-01-12T10:02:00Z">
        <w:r>
          <w:t>Variability in treated w</w:t>
        </w:r>
      </w:ins>
      <w:ins w:id="158" w:author="Smith, Kenneth J (Woodbury)" w:date="2021-01-12T10:03:00Z">
        <w:r>
          <w:t>aste</w:t>
        </w:r>
      </w:ins>
      <w:ins w:id="159" w:author="Smith, Kenneth J (Woodbury)" w:date="2021-01-12T10:02:00Z">
        <w:r>
          <w:t>water quality</w:t>
        </w:r>
      </w:ins>
      <w:ins w:id="160" w:author="Smith, Kenneth J (Woodbury)" w:date="2021-01-12T10:03:00Z">
        <w:r>
          <w:t xml:space="preserve"> can impact the chlorine demand, resulting in corresp</w:t>
        </w:r>
      </w:ins>
      <w:ins w:id="161" w:author="Smith, Kenneth J (Woodbury)" w:date="2021-01-12T10:04:00Z">
        <w:r>
          <w:t>onding variability in the required chlorine dose necessary to maintain bacteria inactivation</w:t>
        </w:r>
      </w:ins>
      <w:ins w:id="162" w:author="Smith, Kenneth J (Woodbury)" w:date="2021-01-12T10:05:00Z">
        <w:r>
          <w:t xml:space="preserve">.  Conversely, if the applied chlorine dose is maintained high enough </w:t>
        </w:r>
      </w:ins>
      <w:ins w:id="163" w:author="Smith, Kenneth J (Woodbury)" w:date="2021-01-12T10:06:00Z">
        <w:r>
          <w:t xml:space="preserve">at a fixed dose </w:t>
        </w:r>
      </w:ins>
      <w:ins w:id="164" w:author="Smith, Kenneth J (Woodbury)" w:date="2021-01-12T10:05:00Z">
        <w:r>
          <w:t xml:space="preserve">to account for the maximum demand, </w:t>
        </w:r>
      </w:ins>
      <w:ins w:id="165" w:author="Smith, Kenneth J (Woodbury)" w:date="2021-01-12T10:06:00Z">
        <w:r>
          <w:t xml:space="preserve">then this variability in demand will result in </w:t>
        </w:r>
      </w:ins>
      <w:ins w:id="166" w:author="Smith, Kenneth J (Woodbury)" w:date="2021-01-12T10:08:00Z">
        <w:r>
          <w:t xml:space="preserve">a </w:t>
        </w:r>
      </w:ins>
      <w:ins w:id="167" w:author="Smith, Kenneth J (Woodbury)" w:date="2021-01-12T10:07:00Z">
        <w:r>
          <w:t xml:space="preserve">proportional variation in the effluent residual.  </w:t>
        </w:r>
      </w:ins>
      <w:ins w:id="168" w:author="Smith, Kenneth J (Woodbury)" w:date="2021-01-12T10:14:00Z">
        <w:r w:rsidR="008B24FF">
          <w:t xml:space="preserve">While for wastewater effluents ammonia and nitrite have the greatest impact on chlorine demand, </w:t>
        </w:r>
      </w:ins>
      <w:ins w:id="169" w:author="Smith, Kenneth J (Woodbury)" w:date="2021-01-12T10:15:00Z">
        <w:r w:rsidR="008B24FF">
          <w:t xml:space="preserve">other organics and some inorganics </w:t>
        </w:r>
      </w:ins>
      <w:ins w:id="170" w:author="Smith, Kenneth J (Woodbury)" w:date="2021-01-12T10:16:00Z">
        <w:r w:rsidR="008B24FF">
          <w:t>(e.g., hydrogen sulfide, ferrous iron, and manganese) if present can impact the chlorine deman</w:t>
        </w:r>
      </w:ins>
      <w:ins w:id="171" w:author="Smith, Kenneth J (Woodbury)" w:date="2021-01-12T10:17:00Z">
        <w:r w:rsidR="008B24FF">
          <w:t xml:space="preserve">d.  </w:t>
        </w:r>
      </w:ins>
      <w:del w:id="172" w:author="Smith, Kenneth J (Woodbury)" w:date="2021-01-12T10:17:00Z">
        <w:r w:rsidR="007A2074" w:rsidRPr="00331D41" w:rsidDel="008B24FF">
          <w:delText xml:space="preserve">Chlorine demand is significantly impacted by the physical and chemical characteristics </w:delText>
        </w:r>
        <w:r w:rsidR="007A2074" w:rsidDel="008B24FF">
          <w:delText xml:space="preserve">of </w:delText>
        </w:r>
        <w:r w:rsidR="007A2074" w:rsidRPr="00331D41" w:rsidDel="008B24FF">
          <w:delText>wastewater. Suspended particulates can partially shield bacteria from chemical disinfectants by limiting diffusion of disinfectant through the solid particle</w:delText>
        </w:r>
        <w:r w:rsidR="007A2074" w:rsidDel="008B24FF">
          <w:delText>s</w:delText>
        </w:r>
        <w:r w:rsidR="007A2074" w:rsidRPr="00331D41" w:rsidDel="008B24FF">
          <w:delText xml:space="preserve">. Chlorine can also react directly with the solid particles which increases chlorine demand. </w:delText>
        </w:r>
      </w:del>
      <w:r w:rsidR="007A2074" w:rsidRPr="00331D41">
        <w:t xml:space="preserve">Other factors affecting chlorine demand include temperature, pH, bacterial concentrations, and disinfection dose. Variability in </w:t>
      </w:r>
      <w:r w:rsidR="007A2074">
        <w:t xml:space="preserve">factors </w:t>
      </w:r>
      <w:r w:rsidR="007A2074" w:rsidRPr="00331D41">
        <w:t xml:space="preserve">that </w:t>
      </w:r>
      <w:r w:rsidR="007A2074">
        <w:t>a</w:t>
      </w:r>
      <w:r w:rsidR="007A2074" w:rsidRPr="00331D41">
        <w:t xml:space="preserve">ffect this demand can lead to complications in fine-tuning chlorine residual concentrations and resulting overdosing or underdosing. Port Richmond has several factors that can lead to variability in </w:t>
      </w:r>
      <w:del w:id="173" w:author="Smith, Kenneth J (Woodbury)" w:date="2021-01-12T10:18:00Z">
        <w:r w:rsidR="007A2074" w:rsidRPr="00331D41" w:rsidDel="008B24FF">
          <w:delText>chlorine demand including</w:delText>
        </w:r>
      </w:del>
      <w:ins w:id="174" w:author="Smith, Kenneth J (Woodbury)" w:date="2021-01-12T10:18:00Z">
        <w:r w:rsidR="008B24FF">
          <w:t>secondary effluent quality</w:t>
        </w:r>
      </w:ins>
      <w:r w:rsidR="007A2074">
        <w:t>:</w:t>
      </w:r>
    </w:p>
    <w:p w14:paraId="5CCFB5B9" w14:textId="39D9FFBA" w:rsidR="007A2074" w:rsidRDefault="007A2074" w:rsidP="007A2074">
      <w:pPr>
        <w:pStyle w:val="LFTBullet1"/>
        <w:numPr>
          <w:ilvl w:val="0"/>
          <w:numId w:val="7"/>
        </w:numPr>
        <w:jc w:val="both"/>
      </w:pPr>
      <w:r>
        <w:t>Highly variable influent plant BOD loads affecting secondary treatment and causing inconsistent food to mass ratios, settling characteristics, and bulking in activated sludge</w:t>
      </w:r>
      <w:r w:rsidR="009140A3">
        <w:t>;</w:t>
      </w:r>
    </w:p>
    <w:p w14:paraId="277B6DAC" w14:textId="456D74FC" w:rsidR="007A2074" w:rsidRDefault="007A2074" w:rsidP="007A2074">
      <w:pPr>
        <w:pStyle w:val="LFTBullet1"/>
        <w:numPr>
          <w:ilvl w:val="0"/>
          <w:numId w:val="7"/>
        </w:numPr>
        <w:jc w:val="both"/>
      </w:pPr>
      <w:r>
        <w:t>Variable CCT influent bacteria loads ranging between 10</w:t>
      </w:r>
      <w:r>
        <w:rPr>
          <w:vertAlign w:val="superscript"/>
        </w:rPr>
        <w:t>4</w:t>
      </w:r>
      <w:r>
        <w:t xml:space="preserve"> – 10</w:t>
      </w:r>
      <w:r>
        <w:rPr>
          <w:vertAlign w:val="superscript"/>
        </w:rPr>
        <w:t>6</w:t>
      </w:r>
      <w:r>
        <w:t xml:space="preserve"> MPN/100mL fecal coliform as observed throughout the sampling program</w:t>
      </w:r>
      <w:r w:rsidR="009140A3">
        <w:t>; and</w:t>
      </w:r>
    </w:p>
    <w:p w14:paraId="452B35CD" w14:textId="77B43B7B" w:rsidR="007A2074" w:rsidRDefault="007A2074" w:rsidP="007A2074">
      <w:pPr>
        <w:pStyle w:val="LFTBullet1"/>
        <w:numPr>
          <w:ilvl w:val="0"/>
          <w:numId w:val="7"/>
        </w:numPr>
        <w:jc w:val="both"/>
      </w:pPr>
      <w:r>
        <w:t>Difficulty maintaining consistent dissolved oxygen levels throughout the aeration system leading to filamentous bacterial growth</w:t>
      </w:r>
      <w:r w:rsidR="009140A3">
        <w:t>.</w:t>
      </w:r>
    </w:p>
    <w:p w14:paraId="25BBDCE8" w14:textId="05AD6F05" w:rsidR="007A2074" w:rsidRDefault="007A2074" w:rsidP="007A2074">
      <w:pPr>
        <w:pStyle w:val="LFTBody"/>
      </w:pPr>
      <w:r w:rsidRPr="005C329B">
        <w:t xml:space="preserve">Two chlorine demand tests for this study were conducted on the 8th and 10th day of sampling. 5-gallons </w:t>
      </w:r>
      <w:r>
        <w:t xml:space="preserve">of </w:t>
      </w:r>
      <w:r w:rsidRPr="005C329B">
        <w:t>final tank effluent w</w:t>
      </w:r>
      <w:r>
        <w:t>ere</w:t>
      </w:r>
      <w:r w:rsidRPr="005C329B">
        <w:t xml:space="preserve"> collected on each day and the demand tests were conducted at 20°±1°C. </w:t>
      </w:r>
      <w:r>
        <w:t xml:space="preserve">The study was conducted as follows (see </w:t>
      </w:r>
      <w:r w:rsidR="00811540" w:rsidRPr="00811540">
        <w:rPr>
          <w:b/>
          <w:bCs/>
          <w:rPrChange w:id="175" w:author="Registe, Joshua H." w:date="2021-01-15T00:43:00Z">
            <w:rPr/>
          </w:rPrChange>
        </w:rPr>
        <w:t>Port Richmond Sampling Program Memorandum</w:t>
      </w:r>
      <w:r w:rsidRPr="0026425E">
        <w:rPr>
          <w:b/>
          <w:bCs/>
        </w:rPr>
        <w:t xml:space="preserve"> </w:t>
      </w:r>
      <w:r>
        <w:t>for the full chlorine demand procedure):</w:t>
      </w:r>
    </w:p>
    <w:p w14:paraId="3316652F" w14:textId="4F610902" w:rsidR="007A2074" w:rsidRPr="00BC036B" w:rsidRDefault="007A2074" w:rsidP="007A2074">
      <w:pPr>
        <w:pStyle w:val="LFTBullet1"/>
        <w:numPr>
          <w:ilvl w:val="0"/>
          <w:numId w:val="7"/>
        </w:numPr>
      </w:pPr>
      <w:r w:rsidRPr="00BC036B">
        <w:t xml:space="preserve">Screening investigation – </w:t>
      </w:r>
      <w:r>
        <w:t>D</w:t>
      </w:r>
      <w:r w:rsidRPr="00BC036B">
        <w:t>osing 5 chlorine doses between 0.5 and 3 mg/L based on historical dosing concentrations and residual measurement are recorded after 5 minutes of contact time</w:t>
      </w:r>
      <w:r w:rsidR="009140A3">
        <w:t>;</w:t>
      </w:r>
    </w:p>
    <w:p w14:paraId="7D3478B0" w14:textId="58A37D9F" w:rsidR="007A2074" w:rsidRPr="00BC036B" w:rsidRDefault="007A2074" w:rsidP="007A2074">
      <w:pPr>
        <w:pStyle w:val="LFTBullet1"/>
        <w:numPr>
          <w:ilvl w:val="0"/>
          <w:numId w:val="7"/>
        </w:numPr>
      </w:pPr>
      <w:r w:rsidRPr="00BC036B">
        <w:t>Residual interpolation – Interpolating TRC results from screening evaluation to determine t</w:t>
      </w:r>
      <w:r>
        <w:t>he</w:t>
      </w:r>
      <w:r w:rsidRPr="00BC036B">
        <w:t xml:space="preserve"> chlorine doses required to achieve target residual concentrations of 0.2, 0.4, 0.6, 0.8 and 1 </w:t>
      </w:r>
      <w:r w:rsidRPr="00BC036B">
        <w:lastRenderedPageBreak/>
        <w:t>mg/L. These target residual concentrations were selected based on historical residual concentrations from the facility’s DMRs</w:t>
      </w:r>
      <w:r w:rsidR="009140A3">
        <w:t xml:space="preserve">, and </w:t>
      </w:r>
    </w:p>
    <w:p w14:paraId="6106F61D" w14:textId="77777777" w:rsidR="007A2074" w:rsidRPr="005C329B" w:rsidRDefault="007A2074" w:rsidP="007A2074">
      <w:pPr>
        <w:pStyle w:val="LFTBullet1"/>
        <w:numPr>
          <w:ilvl w:val="0"/>
          <w:numId w:val="7"/>
        </w:numPr>
        <w:jc w:val="both"/>
      </w:pPr>
      <w:r>
        <w:t>True demand investigation – Conducting demand investigation using interpolated doses required to achieve desired chlorine residual concentrations. Residual is measured at 2 minutes of contact time to obtain initial demand and then at 30 minutes of contact time to emulate contact tank hydraulic residence times. This demand investigation is run twice to obtain duplicate results and ensure adequate QA/QC.</w:t>
      </w:r>
    </w:p>
    <w:p w14:paraId="631CB23D" w14:textId="51808446" w:rsidR="007A2074" w:rsidRDefault="007A2074" w:rsidP="007A2074">
      <w:pPr>
        <w:pStyle w:val="LFTBody"/>
      </w:pPr>
      <w:r w:rsidRPr="00192EBA">
        <w:t xml:space="preserve">Results of the two chlorine demand tests are presented in </w:t>
      </w:r>
      <w:r w:rsidRPr="00777C43">
        <w:rPr>
          <w:b/>
        </w:rPr>
        <w:t xml:space="preserve">Table </w:t>
      </w:r>
      <w:r w:rsidR="002D60B5">
        <w:rPr>
          <w:b/>
        </w:rPr>
        <w:t>2-10</w:t>
      </w:r>
      <w:r w:rsidRPr="00192EBA">
        <w:t xml:space="preserve"> and </w:t>
      </w:r>
      <w:r w:rsidRPr="00777C43">
        <w:rPr>
          <w:b/>
        </w:rPr>
        <w:t xml:space="preserve">Table </w:t>
      </w:r>
      <w:r w:rsidR="002D60B5">
        <w:rPr>
          <w:b/>
        </w:rPr>
        <w:t>2-11</w:t>
      </w:r>
      <w:r w:rsidRPr="00192EBA">
        <w:t xml:space="preserve">. Results </w:t>
      </w:r>
      <w:del w:id="176" w:author="Smith, Kenneth J (Woodbury)" w:date="2021-01-12T10:21:00Z">
        <w:r w:rsidRPr="00192EBA" w:rsidDel="003A3D8A">
          <w:delText xml:space="preserve">indicate </w:delText>
        </w:r>
      </w:del>
      <w:ins w:id="177" w:author="Smith, Kenneth J (Woodbury)" w:date="2021-01-12T10:21:00Z">
        <w:r w:rsidR="003A3D8A">
          <w:t>confirm</w:t>
        </w:r>
        <w:r w:rsidR="003A3D8A" w:rsidRPr="00192EBA">
          <w:t xml:space="preserve"> </w:t>
        </w:r>
      </w:ins>
      <w:r w:rsidRPr="00192EBA">
        <w:t xml:space="preserve">that the initial demand (2-minute contact time) consumes the majority of the chlorine. The resultant total residual chlorine after 30 minutes of contact time was expected based on the target residual. However, the dose to achieve the same target residual varied </w:t>
      </w:r>
      <w:del w:id="178" w:author="Smith, Kenneth J (Woodbury)" w:date="2021-01-12T10:21:00Z">
        <w:r w:rsidRPr="00192EBA" w:rsidDel="003A3D8A">
          <w:delText xml:space="preserve">greatly </w:delText>
        </w:r>
      </w:del>
      <w:ins w:id="179" w:author="Smith, Kenneth J (Woodbury)" w:date="2021-01-12T10:21:00Z">
        <w:r w:rsidR="003A3D8A">
          <w:t>significantly</w:t>
        </w:r>
        <w:r w:rsidR="003A3D8A" w:rsidRPr="00192EBA">
          <w:t xml:space="preserve"> </w:t>
        </w:r>
      </w:ins>
      <w:r w:rsidRPr="00192EBA">
        <w:t xml:space="preserve">between the two days and demand investigation 2 required an average 39% higher dose, indicative of the variable CCT influent quality. </w:t>
      </w:r>
      <w:r w:rsidRPr="0036506C">
        <w:rPr>
          <w:b/>
        </w:rPr>
        <w:t xml:space="preserve">Figure </w:t>
      </w:r>
      <w:r w:rsidR="002D60B5">
        <w:rPr>
          <w:b/>
        </w:rPr>
        <w:t>2-7</w:t>
      </w:r>
      <w:r w:rsidRPr="00192EBA">
        <w:t xml:space="preserve"> and </w:t>
      </w:r>
      <w:r w:rsidRPr="0036506C">
        <w:rPr>
          <w:b/>
        </w:rPr>
        <w:t xml:space="preserve">Figure </w:t>
      </w:r>
      <w:r w:rsidR="002D60B5">
        <w:rPr>
          <w:b/>
        </w:rPr>
        <w:t>2-8</w:t>
      </w:r>
      <w:r w:rsidRPr="00192EBA">
        <w:t xml:space="preserve"> show the demand difference between the two investigations. </w:t>
      </w:r>
      <w:commentRangeStart w:id="180"/>
      <w:commentRangeStart w:id="181"/>
      <w:r w:rsidRPr="00192EBA">
        <w:t>Influent bacterial concentrations of fecal coliforms during the sample day of investigation</w:t>
      </w:r>
      <w:r>
        <w:t>s</w:t>
      </w:r>
      <w:r w:rsidRPr="00192EBA">
        <w:t xml:space="preserve"> 1 and 2 were on the order of 10</w:t>
      </w:r>
      <w:r w:rsidRPr="006401CE">
        <w:rPr>
          <w:vertAlign w:val="superscript"/>
        </w:rPr>
        <w:t xml:space="preserve">3 </w:t>
      </w:r>
      <w:r w:rsidRPr="00192EBA">
        <w:t>and 10</w:t>
      </w:r>
      <w:r w:rsidRPr="006401CE">
        <w:rPr>
          <w:vertAlign w:val="superscript"/>
        </w:rPr>
        <w:t>4</w:t>
      </w:r>
      <w:r w:rsidRPr="00192EBA">
        <w:t xml:space="preserve"> MPN/100mL respectively.</w:t>
      </w:r>
      <w:commentRangeEnd w:id="180"/>
      <w:r w:rsidR="009140A3">
        <w:rPr>
          <w:rStyle w:val="CommentReference"/>
        </w:rPr>
        <w:commentReference w:id="180"/>
      </w:r>
      <w:commentRangeEnd w:id="181"/>
      <w:r w:rsidR="00712E5B">
        <w:rPr>
          <w:rStyle w:val="CommentReference"/>
        </w:rPr>
        <w:commentReference w:id="181"/>
      </w:r>
    </w:p>
    <w:p w14:paraId="2C2E3F12" w14:textId="7B09D5D6" w:rsidR="007A2074" w:rsidRDefault="002D60B5" w:rsidP="006401CE">
      <w:pPr>
        <w:pStyle w:val="LFTHeading4"/>
      </w:pPr>
      <w:bookmarkStart w:id="182" w:name="_Toc53366690"/>
      <w:r>
        <w:t>2.5.</w:t>
      </w:r>
      <w:r w:rsidR="009140A3">
        <w:t>3.</w:t>
      </w:r>
      <w:r>
        <w:t xml:space="preserve">4 </w:t>
      </w:r>
      <w:r w:rsidR="007A2074">
        <w:t>Particle Size Distribution</w:t>
      </w:r>
      <w:bookmarkEnd w:id="182"/>
    </w:p>
    <w:p w14:paraId="05364FEA" w14:textId="0A7CDA37" w:rsidR="007A2074" w:rsidRPr="00E3768D" w:rsidRDefault="007A2074" w:rsidP="007A2074">
      <w:pPr>
        <w:pStyle w:val="LFTBody"/>
      </w:pPr>
      <w:r>
        <w:t xml:space="preserve">Particle size distribution (PSD) </w:t>
      </w:r>
      <w:ins w:id="183" w:author="Smith, Kenneth J (Woodbury)" w:date="2021-01-12T10:23:00Z">
        <w:r w:rsidR="003A3D8A">
          <w:t>can impact disinfection effectiveness</w:t>
        </w:r>
      </w:ins>
      <w:ins w:id="184" w:author="Smith, Kenneth J (Woodbury)" w:date="2021-01-12T10:24:00Z">
        <w:r w:rsidR="003A3D8A">
          <w:t xml:space="preserve"> by screening bacteria within the solids particle from the effects of the disinfectant, in this case chlorine.  </w:t>
        </w:r>
      </w:ins>
      <w:ins w:id="185" w:author="Smith, Kenneth J (Woodbury)" w:date="2021-01-12T10:25:00Z">
        <w:r w:rsidR="003A3D8A">
          <w:t>Studies have shown that eff</w:t>
        </w:r>
      </w:ins>
      <w:ins w:id="186" w:author="Smith, Kenneth J (Woodbury)" w:date="2021-01-12T10:26:00Z">
        <w:r w:rsidR="003A3D8A">
          <w:t>luents with larger PSDs, can require higher disinfectant dose or longer contact time in order to main</w:t>
        </w:r>
      </w:ins>
      <w:ins w:id="187" w:author="Smith, Kenneth J (Woodbury)" w:date="2021-01-12T10:27:00Z">
        <w:r w:rsidR="003A3D8A">
          <w:t xml:space="preserve">tain the same level of inactivation as effluents with smaller PSDs.  PSD analysis </w:t>
        </w:r>
      </w:ins>
      <w:r>
        <w:t xml:space="preserve">was conducted at Particle Technology Labs using Single Particle Optical Sensing (SPOS) technology. This analysis was conducted on </w:t>
      </w:r>
      <w:r w:rsidR="00880DD0">
        <w:t>two</w:t>
      </w:r>
      <w:r>
        <w:t xml:space="preserve"> separate sampling days on aeration tank effluent. PSD provides information on solids</w:t>
      </w:r>
      <w:r w:rsidRPr="007B7728">
        <w:t xml:space="preserve"> size</w:t>
      </w:r>
      <w:r>
        <w:t xml:space="preserve"> distributions which can give insight into bulking sludge or changes in solids sizes that may affect disinfection. </w:t>
      </w:r>
    </w:p>
    <w:p w14:paraId="0FA4643B" w14:textId="057AE292" w:rsidR="007A2074" w:rsidRDefault="007A2074" w:rsidP="007A2074">
      <w:pPr>
        <w:pStyle w:val="LFTBody"/>
      </w:pPr>
      <w:r>
        <w:t xml:space="preserve">The distribution of solids sizes by % volume is presented in </w:t>
      </w:r>
      <w:r>
        <w:rPr>
          <w:b/>
          <w:bCs/>
        </w:rPr>
        <w:t xml:space="preserve">Figure </w:t>
      </w:r>
      <w:r w:rsidR="002D60B5">
        <w:rPr>
          <w:b/>
          <w:bCs/>
        </w:rPr>
        <w:t>2-9</w:t>
      </w:r>
      <w:r>
        <w:t xml:space="preserve">. The results for the first particle size sampling event (July 13, day 8) shows a large </w:t>
      </w:r>
      <w:r w:rsidR="00880DD0">
        <w:t>fraction</w:t>
      </w:r>
      <w:r>
        <w:t xml:space="preserve"> of particle</w:t>
      </w:r>
      <w:r w:rsidR="00880DD0">
        <w:t>s</w:t>
      </w:r>
      <w:r>
        <w:t xml:space="preserve"> between 20 and 200 µm with the distribution skewed heavily towards the larger particles in that range.  This trend is consistent on the second particle size sampling event (July 15, day 10) as shown in </w:t>
      </w:r>
      <w:r>
        <w:rPr>
          <w:b/>
          <w:bCs/>
        </w:rPr>
        <w:t xml:space="preserve">Figure </w:t>
      </w:r>
      <w:r w:rsidR="002D60B5">
        <w:rPr>
          <w:b/>
          <w:bCs/>
        </w:rPr>
        <w:t>2-10</w:t>
      </w:r>
      <w:r>
        <w:t xml:space="preserve">. </w:t>
      </w:r>
    </w:p>
    <w:p w14:paraId="30A5E2F5" w14:textId="412AF0B4" w:rsidR="007A2074" w:rsidRDefault="007A2074" w:rsidP="007A2074">
      <w:pPr>
        <w:pStyle w:val="LFTBody"/>
      </w:pPr>
      <w:r>
        <w:t xml:space="preserve">These results were compared to a PSD evaluation conducted in 2005; the results of the summer sampling event conducted July 2005 is presented in </w:t>
      </w:r>
      <w:r>
        <w:rPr>
          <w:b/>
          <w:bCs/>
        </w:rPr>
        <w:t xml:space="preserve">Figure </w:t>
      </w:r>
      <w:r w:rsidR="002D60B5">
        <w:rPr>
          <w:b/>
          <w:bCs/>
        </w:rPr>
        <w:t>2-11</w:t>
      </w:r>
      <w:r>
        <w:t xml:space="preserve">. The 2005 distribution shows particle sizes ranging between 2.5 µm and 37.5 µm pointing towards a considerable increase in solids size over the past fifteen years, potentially resulting in wastewater that can become increasingly difficult to disinfect as the bacteria become entrained in the particles. The full particle size distribution report can be found in </w:t>
      </w:r>
      <w:r w:rsidR="00811540">
        <w:rPr>
          <w:b/>
          <w:bCs/>
        </w:rPr>
        <w:t>Port Richmond Sampling Program Memorandum</w:t>
      </w:r>
      <w:r>
        <w:t>.</w:t>
      </w:r>
    </w:p>
    <w:p w14:paraId="1166B6D9" w14:textId="2D9CC84B" w:rsidR="007A2074" w:rsidRDefault="002D60B5" w:rsidP="006401CE">
      <w:pPr>
        <w:pStyle w:val="LFTHeading4"/>
      </w:pPr>
      <w:bookmarkStart w:id="188" w:name="_Toc53366691"/>
      <w:r>
        <w:lastRenderedPageBreak/>
        <w:t>2.5.</w:t>
      </w:r>
      <w:r w:rsidR="00880DD0">
        <w:t>3.</w:t>
      </w:r>
      <w:r>
        <w:t xml:space="preserve">5 </w:t>
      </w:r>
      <w:r w:rsidR="007A2074">
        <w:t>Other Process Data</w:t>
      </w:r>
      <w:bookmarkEnd w:id="188"/>
    </w:p>
    <w:p w14:paraId="2C8150C4" w14:textId="5652A885" w:rsidR="007A2074" w:rsidRPr="00212296" w:rsidRDefault="007A2074" w:rsidP="007A2074">
      <w:pPr>
        <w:pStyle w:val="LFTBody"/>
      </w:pPr>
      <w:r>
        <w:rPr>
          <w:b/>
          <w:bCs/>
        </w:rPr>
        <w:t xml:space="preserve">Table </w:t>
      </w:r>
      <w:r w:rsidR="00650382">
        <w:rPr>
          <w:b/>
          <w:bCs/>
        </w:rPr>
        <w:t>2-12</w:t>
      </w:r>
      <w:r>
        <w:t xml:space="preserve"> presents additional plant data and operational metrics that were provided by the DEP during this sampling period which include plant flow, SVI, and MLSS. Historical data from Port Richmond’s DMRs is also presented in </w:t>
      </w:r>
      <w:r>
        <w:rPr>
          <w:b/>
          <w:bCs/>
        </w:rPr>
        <w:t xml:space="preserve">Table </w:t>
      </w:r>
      <w:r w:rsidR="002D60B5">
        <w:rPr>
          <w:b/>
          <w:bCs/>
        </w:rPr>
        <w:t>2-12</w:t>
      </w:r>
      <w:r>
        <w:t xml:space="preserve"> for comparison. The facility was running at slightly lower flows and higher SVIs than typical. Average MLSS was running lower than typical for the facility which can affect secondary treatment performance and sludge quality.</w:t>
      </w:r>
    </w:p>
    <w:p w14:paraId="78042FF0" w14:textId="77777777" w:rsidR="007A2074" w:rsidRPr="00192EBA" w:rsidRDefault="007A2074" w:rsidP="007A2074">
      <w:pPr>
        <w:pStyle w:val="LFTBody"/>
      </w:pPr>
    </w:p>
    <w:p w14:paraId="53B007FE" w14:textId="77777777" w:rsidR="007A2074" w:rsidRPr="00192EBA" w:rsidRDefault="007A2074" w:rsidP="007A2074">
      <w:pPr>
        <w:pStyle w:val="LFTBody"/>
      </w:pPr>
    </w:p>
    <w:p w14:paraId="49C12B38" w14:textId="77777777" w:rsidR="007A2074" w:rsidRDefault="007A2074" w:rsidP="007A2074">
      <w:pPr>
        <w:jc w:val="both"/>
        <w:rPr>
          <w:rFonts w:ascii="Calibri" w:hAnsi="Calibri" w:cs="Calibri"/>
          <w:b/>
          <w:bCs/>
          <w:color w:val="FFFFFF"/>
          <w:szCs w:val="16"/>
        </w:rPr>
      </w:pPr>
    </w:p>
    <w:p w14:paraId="65643755" w14:textId="77777777" w:rsidR="00C24669" w:rsidRDefault="00C24669" w:rsidP="007A2074">
      <w:pPr>
        <w:jc w:val="both"/>
        <w:rPr>
          <w:rFonts w:ascii="Calibri" w:hAnsi="Calibri" w:cs="Calibri"/>
          <w:b/>
          <w:bCs/>
          <w:color w:val="FFFFFF"/>
          <w:szCs w:val="16"/>
        </w:rPr>
      </w:pPr>
    </w:p>
    <w:p w14:paraId="261166B8" w14:textId="77777777" w:rsidR="00C24669" w:rsidRDefault="00C24669" w:rsidP="007A2074">
      <w:pPr>
        <w:jc w:val="both"/>
        <w:rPr>
          <w:rFonts w:ascii="Calibri" w:hAnsi="Calibri" w:cs="Calibri"/>
          <w:b/>
          <w:bCs/>
          <w:color w:val="FFFFFF"/>
          <w:szCs w:val="16"/>
        </w:rPr>
      </w:pPr>
    </w:p>
    <w:p w14:paraId="0BDFFF3F" w14:textId="77777777" w:rsidR="00C24669" w:rsidRDefault="00C24669" w:rsidP="007A2074">
      <w:pPr>
        <w:jc w:val="both"/>
        <w:rPr>
          <w:rFonts w:ascii="Calibri" w:hAnsi="Calibri" w:cs="Calibri"/>
          <w:b/>
          <w:bCs/>
          <w:color w:val="FFFFFF"/>
          <w:szCs w:val="16"/>
        </w:rPr>
      </w:pPr>
    </w:p>
    <w:p w14:paraId="64773A38" w14:textId="77777777" w:rsidR="00C24669" w:rsidRDefault="00C24669" w:rsidP="007A2074">
      <w:pPr>
        <w:jc w:val="both"/>
        <w:rPr>
          <w:rFonts w:ascii="Calibri" w:hAnsi="Calibri" w:cs="Calibri"/>
          <w:b/>
          <w:bCs/>
          <w:color w:val="FFFFFF"/>
          <w:szCs w:val="16"/>
        </w:rPr>
      </w:pPr>
    </w:p>
    <w:p w14:paraId="232F7437" w14:textId="4DB99ADF" w:rsidR="00C24669" w:rsidRDefault="00C24669" w:rsidP="007A2074">
      <w:pPr>
        <w:jc w:val="both"/>
        <w:rPr>
          <w:rFonts w:ascii="Calibri" w:hAnsi="Calibri" w:cs="Calibri"/>
          <w:b/>
          <w:bCs/>
          <w:color w:val="FFFFFF"/>
          <w:szCs w:val="16"/>
        </w:rPr>
        <w:sectPr w:rsidR="00C24669" w:rsidSect="007A2074">
          <w:pgSz w:w="12240" w:h="15840" w:code="1"/>
          <w:pgMar w:top="2520" w:right="1440" w:bottom="1440" w:left="1440" w:header="864" w:footer="360" w:gutter="0"/>
          <w:cols w:space="720"/>
          <w:titlePg/>
          <w:docGrid w:linePitch="360"/>
        </w:sectPr>
      </w:pPr>
    </w:p>
    <w:tbl>
      <w:tblPr>
        <w:tblpPr w:leftFromText="180" w:rightFromText="180" w:vertAnchor="page" w:horzAnchor="page" w:tblpX="586" w:tblpY="976"/>
        <w:tblW w:w="9674" w:type="dxa"/>
        <w:tblLook w:val="04A0" w:firstRow="1" w:lastRow="0" w:firstColumn="1" w:lastColumn="0" w:noHBand="0" w:noVBand="1"/>
      </w:tblPr>
      <w:tblGrid>
        <w:gridCol w:w="1932"/>
        <w:gridCol w:w="1563"/>
        <w:gridCol w:w="1113"/>
        <w:gridCol w:w="927"/>
        <w:gridCol w:w="1188"/>
        <w:gridCol w:w="965"/>
        <w:gridCol w:w="1067"/>
        <w:gridCol w:w="919"/>
      </w:tblGrid>
      <w:tr w:rsidR="00C24669" w:rsidRPr="007A2074" w14:paraId="09A3E63D" w14:textId="77777777" w:rsidTr="006401CE">
        <w:trPr>
          <w:trHeight w:val="315"/>
        </w:trPr>
        <w:tc>
          <w:tcPr>
            <w:tcW w:w="3495" w:type="dxa"/>
            <w:gridSpan w:val="2"/>
            <w:vMerge w:val="restart"/>
            <w:tcBorders>
              <w:top w:val="single" w:sz="8" w:space="0" w:color="auto"/>
              <w:left w:val="single" w:sz="8" w:space="0" w:color="auto"/>
              <w:bottom w:val="single" w:sz="8" w:space="0" w:color="000000"/>
              <w:right w:val="single" w:sz="8" w:space="0" w:color="000000"/>
            </w:tcBorders>
            <w:shd w:val="clear" w:color="auto" w:fill="0082C4" w:themeFill="accent3"/>
            <w:noWrap/>
            <w:vAlign w:val="center"/>
            <w:hideMark/>
          </w:tcPr>
          <w:p w14:paraId="362B4016"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lastRenderedPageBreak/>
              <w:t>Investigation 1 Screening</w:t>
            </w:r>
          </w:p>
        </w:tc>
        <w:tc>
          <w:tcPr>
            <w:tcW w:w="6179" w:type="dxa"/>
            <w:gridSpan w:val="6"/>
            <w:tcBorders>
              <w:top w:val="single" w:sz="8" w:space="0" w:color="auto"/>
              <w:left w:val="nil"/>
              <w:bottom w:val="nil"/>
              <w:right w:val="single" w:sz="8" w:space="0" w:color="000000"/>
            </w:tcBorders>
            <w:shd w:val="clear" w:color="auto" w:fill="0082C4" w:themeFill="accent3"/>
            <w:noWrap/>
            <w:vAlign w:val="center"/>
            <w:hideMark/>
          </w:tcPr>
          <w:p w14:paraId="344657D2" w14:textId="5852AFBF" w:rsidR="00C24669" w:rsidRPr="007A2074" w:rsidRDefault="00C24669" w:rsidP="00650382">
            <w:pPr>
              <w:pStyle w:val="LFTTableTitle"/>
              <w:jc w:val="center"/>
              <w:rPr>
                <w:lang w:bidi="ar-SA"/>
              </w:rPr>
            </w:pPr>
            <w:bookmarkStart w:id="189" w:name="RANGE!P14"/>
            <w:bookmarkStart w:id="190" w:name="_Toc53483994"/>
            <w:r w:rsidRPr="007A2074">
              <w:rPr>
                <w:lang w:bidi="ar-SA"/>
              </w:rPr>
              <w:t xml:space="preserve">Table </w:t>
            </w:r>
            <w:r w:rsidR="002D60B5">
              <w:rPr>
                <w:lang w:bidi="ar-SA"/>
              </w:rPr>
              <w:t>2-10</w:t>
            </w:r>
            <w:r w:rsidRPr="007A2074">
              <w:rPr>
                <w:lang w:bidi="ar-SA"/>
              </w:rPr>
              <w:t xml:space="preserve"> - Demand Investigation 1</w:t>
            </w:r>
            <w:bookmarkEnd w:id="189"/>
            <w:bookmarkEnd w:id="190"/>
          </w:p>
        </w:tc>
      </w:tr>
      <w:tr w:rsidR="00C24669" w:rsidRPr="007A2074" w14:paraId="6668D2AA" w14:textId="77777777" w:rsidTr="006401CE">
        <w:trPr>
          <w:trHeight w:val="330"/>
        </w:trPr>
        <w:tc>
          <w:tcPr>
            <w:tcW w:w="3495" w:type="dxa"/>
            <w:gridSpan w:val="2"/>
            <w:vMerge/>
            <w:tcBorders>
              <w:top w:val="single" w:sz="8" w:space="0" w:color="auto"/>
              <w:left w:val="single" w:sz="8" w:space="0" w:color="auto"/>
              <w:bottom w:val="single" w:sz="8" w:space="0" w:color="000000"/>
              <w:right w:val="single" w:sz="8" w:space="0" w:color="000000"/>
            </w:tcBorders>
            <w:shd w:val="clear" w:color="auto" w:fill="0082C4" w:themeFill="accent3"/>
            <w:vAlign w:val="center"/>
            <w:hideMark/>
          </w:tcPr>
          <w:p w14:paraId="6FC4688E" w14:textId="77777777" w:rsidR="00C24669" w:rsidRPr="007A2074" w:rsidRDefault="00C24669" w:rsidP="00C24669">
            <w:pPr>
              <w:spacing w:after="0"/>
              <w:rPr>
                <w:rFonts w:ascii="Calibri" w:eastAsia="Times New Roman" w:hAnsi="Calibri" w:cs="Calibri"/>
                <w:b/>
                <w:bCs/>
                <w:color w:val="FFFFFF"/>
                <w:szCs w:val="20"/>
                <w:lang w:bidi="ar-SA"/>
              </w:rPr>
            </w:pPr>
          </w:p>
        </w:tc>
        <w:tc>
          <w:tcPr>
            <w:tcW w:w="6179" w:type="dxa"/>
            <w:gridSpan w:val="6"/>
            <w:tcBorders>
              <w:top w:val="nil"/>
              <w:left w:val="nil"/>
              <w:bottom w:val="single" w:sz="8" w:space="0" w:color="auto"/>
              <w:right w:val="single" w:sz="8" w:space="0" w:color="000000"/>
            </w:tcBorders>
            <w:shd w:val="clear" w:color="auto" w:fill="0082C4" w:themeFill="accent3"/>
            <w:noWrap/>
            <w:vAlign w:val="center"/>
            <w:hideMark/>
          </w:tcPr>
          <w:p w14:paraId="5CEC0AD7" w14:textId="77777777" w:rsidR="00C24669" w:rsidRPr="007A2074" w:rsidRDefault="00C24669" w:rsidP="00C24669">
            <w:pPr>
              <w:spacing w:after="0"/>
              <w:jc w:val="center"/>
              <w:rPr>
                <w:rFonts w:ascii="Calibri" w:eastAsia="Times New Roman" w:hAnsi="Calibri" w:cs="Calibri"/>
                <w:b/>
                <w:bCs/>
                <w:color w:val="FFFFFF"/>
                <w:sz w:val="24"/>
                <w:szCs w:val="24"/>
                <w:lang w:bidi="ar-SA"/>
              </w:rPr>
            </w:pPr>
            <w:r w:rsidRPr="007A2074">
              <w:rPr>
                <w:rFonts w:ascii="Calibri" w:eastAsia="Times New Roman" w:hAnsi="Calibri" w:cs="Calibri"/>
                <w:b/>
                <w:bCs/>
                <w:color w:val="FFFFFF"/>
                <w:sz w:val="24"/>
                <w:szCs w:val="24"/>
                <w:lang w:bidi="ar-SA"/>
              </w:rPr>
              <w:t>(mg/L)</w:t>
            </w:r>
          </w:p>
        </w:tc>
      </w:tr>
      <w:tr w:rsidR="00C24669" w:rsidRPr="007A2074" w14:paraId="5B015CC2" w14:textId="77777777" w:rsidTr="006401CE">
        <w:trPr>
          <w:trHeight w:val="315"/>
        </w:trPr>
        <w:tc>
          <w:tcPr>
            <w:tcW w:w="1932" w:type="dxa"/>
            <w:tcBorders>
              <w:top w:val="nil"/>
              <w:left w:val="single" w:sz="8" w:space="0" w:color="auto"/>
              <w:bottom w:val="single" w:sz="8" w:space="0" w:color="auto"/>
              <w:right w:val="nil"/>
            </w:tcBorders>
            <w:shd w:val="clear" w:color="auto" w:fill="auto"/>
            <w:noWrap/>
            <w:vAlign w:val="center"/>
            <w:hideMark/>
          </w:tcPr>
          <w:p w14:paraId="5E66A79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Starting Temperature C</w:t>
            </w:r>
          </w:p>
        </w:tc>
        <w:tc>
          <w:tcPr>
            <w:tcW w:w="1563" w:type="dxa"/>
            <w:tcBorders>
              <w:top w:val="nil"/>
              <w:left w:val="single" w:sz="8" w:space="0" w:color="auto"/>
              <w:bottom w:val="single" w:sz="8" w:space="0" w:color="auto"/>
              <w:right w:val="single" w:sz="8" w:space="0" w:color="auto"/>
            </w:tcBorders>
            <w:shd w:val="clear" w:color="auto" w:fill="auto"/>
            <w:noWrap/>
            <w:vAlign w:val="center"/>
            <w:hideMark/>
          </w:tcPr>
          <w:p w14:paraId="2337170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Starting pH</w:t>
            </w:r>
          </w:p>
        </w:tc>
        <w:tc>
          <w:tcPr>
            <w:tcW w:w="1113" w:type="dxa"/>
            <w:tcBorders>
              <w:top w:val="nil"/>
              <w:left w:val="nil"/>
              <w:bottom w:val="nil"/>
              <w:right w:val="single" w:sz="8" w:space="0" w:color="auto"/>
            </w:tcBorders>
            <w:shd w:val="clear" w:color="auto" w:fill="0082C4" w:themeFill="accent3"/>
            <w:noWrap/>
            <w:vAlign w:val="center"/>
            <w:hideMark/>
          </w:tcPr>
          <w:p w14:paraId="137C4277" w14:textId="77777777" w:rsidR="00C24669" w:rsidRPr="007A2074" w:rsidRDefault="00C24669" w:rsidP="00C24669">
            <w:pPr>
              <w:spacing w:after="0"/>
              <w:jc w:val="center"/>
              <w:rPr>
                <w:rFonts w:ascii="Calibri" w:eastAsia="Times New Roman" w:hAnsi="Calibri" w:cs="Calibri"/>
                <w:b/>
                <w:bCs/>
                <w:color w:val="FFFFFF"/>
                <w:szCs w:val="20"/>
                <w:lang w:bidi="ar-SA"/>
              </w:rPr>
            </w:pPr>
            <w:r>
              <w:rPr>
                <w:rFonts w:ascii="Calibri" w:eastAsia="Times New Roman" w:hAnsi="Calibri" w:cs="Calibri"/>
                <w:b/>
                <w:bCs/>
                <w:color w:val="FFFFFF"/>
                <w:szCs w:val="16"/>
                <w:lang w:bidi="ar-SA"/>
              </w:rPr>
              <w:t>7/13/2020</w:t>
            </w:r>
          </w:p>
        </w:tc>
        <w:tc>
          <w:tcPr>
            <w:tcW w:w="927" w:type="dxa"/>
            <w:tcBorders>
              <w:top w:val="nil"/>
              <w:left w:val="nil"/>
              <w:bottom w:val="single" w:sz="8" w:space="0" w:color="auto"/>
              <w:right w:val="single" w:sz="8" w:space="0" w:color="auto"/>
            </w:tcBorders>
            <w:shd w:val="clear" w:color="auto" w:fill="0082C4" w:themeFill="accent3"/>
            <w:noWrap/>
            <w:vAlign w:val="center"/>
            <w:hideMark/>
          </w:tcPr>
          <w:p w14:paraId="210E828F"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Target TRC</w:t>
            </w:r>
          </w:p>
        </w:tc>
        <w:tc>
          <w:tcPr>
            <w:tcW w:w="1188" w:type="dxa"/>
            <w:tcBorders>
              <w:top w:val="nil"/>
              <w:left w:val="nil"/>
              <w:bottom w:val="single" w:sz="8" w:space="0" w:color="auto"/>
              <w:right w:val="single" w:sz="8" w:space="0" w:color="auto"/>
            </w:tcBorders>
            <w:shd w:val="clear" w:color="auto" w:fill="0082C4" w:themeFill="accent3"/>
            <w:noWrap/>
            <w:vAlign w:val="center"/>
            <w:hideMark/>
          </w:tcPr>
          <w:p w14:paraId="44B36BAF"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Chlorine Dose</w:t>
            </w:r>
          </w:p>
        </w:tc>
        <w:tc>
          <w:tcPr>
            <w:tcW w:w="965" w:type="dxa"/>
            <w:tcBorders>
              <w:top w:val="nil"/>
              <w:left w:val="nil"/>
              <w:bottom w:val="single" w:sz="8" w:space="0" w:color="auto"/>
              <w:right w:val="single" w:sz="8" w:space="0" w:color="auto"/>
            </w:tcBorders>
            <w:shd w:val="clear" w:color="auto" w:fill="0082C4" w:themeFill="accent3"/>
            <w:noWrap/>
            <w:vAlign w:val="center"/>
            <w:hideMark/>
          </w:tcPr>
          <w:p w14:paraId="3236FA35"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TRC - 2 min</w:t>
            </w:r>
          </w:p>
        </w:tc>
        <w:tc>
          <w:tcPr>
            <w:tcW w:w="1067" w:type="dxa"/>
            <w:tcBorders>
              <w:top w:val="nil"/>
              <w:left w:val="nil"/>
              <w:bottom w:val="single" w:sz="8" w:space="0" w:color="auto"/>
              <w:right w:val="single" w:sz="8" w:space="0" w:color="auto"/>
            </w:tcBorders>
            <w:shd w:val="clear" w:color="auto" w:fill="0082C4" w:themeFill="accent3"/>
            <w:noWrap/>
            <w:vAlign w:val="center"/>
            <w:hideMark/>
          </w:tcPr>
          <w:p w14:paraId="022990BC"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TRC - 30 min</w:t>
            </w:r>
          </w:p>
        </w:tc>
        <w:tc>
          <w:tcPr>
            <w:tcW w:w="919" w:type="dxa"/>
            <w:tcBorders>
              <w:top w:val="nil"/>
              <w:left w:val="nil"/>
              <w:bottom w:val="single" w:sz="8" w:space="0" w:color="auto"/>
              <w:right w:val="single" w:sz="8" w:space="0" w:color="auto"/>
            </w:tcBorders>
            <w:shd w:val="clear" w:color="auto" w:fill="0082C4" w:themeFill="accent3"/>
            <w:noWrap/>
            <w:vAlign w:val="center"/>
            <w:hideMark/>
          </w:tcPr>
          <w:p w14:paraId="0FA228BC"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Demand</w:t>
            </w:r>
          </w:p>
        </w:tc>
      </w:tr>
      <w:tr w:rsidR="00C24669" w:rsidRPr="007A2074" w14:paraId="739EBA67" w14:textId="77777777" w:rsidTr="00C24669">
        <w:trPr>
          <w:trHeight w:val="315"/>
        </w:trPr>
        <w:tc>
          <w:tcPr>
            <w:tcW w:w="1932" w:type="dxa"/>
            <w:tcBorders>
              <w:top w:val="nil"/>
              <w:left w:val="single" w:sz="8" w:space="0" w:color="auto"/>
              <w:bottom w:val="single" w:sz="8" w:space="0" w:color="auto"/>
              <w:right w:val="nil"/>
            </w:tcBorders>
            <w:shd w:val="clear" w:color="auto" w:fill="auto"/>
            <w:noWrap/>
            <w:vAlign w:val="center"/>
            <w:hideMark/>
          </w:tcPr>
          <w:p w14:paraId="5E50729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19</w:t>
            </w:r>
          </w:p>
        </w:tc>
        <w:tc>
          <w:tcPr>
            <w:tcW w:w="1563" w:type="dxa"/>
            <w:tcBorders>
              <w:top w:val="nil"/>
              <w:left w:val="single" w:sz="8" w:space="0" w:color="auto"/>
              <w:bottom w:val="single" w:sz="8" w:space="0" w:color="auto"/>
              <w:right w:val="nil"/>
            </w:tcBorders>
            <w:shd w:val="clear" w:color="auto" w:fill="auto"/>
            <w:noWrap/>
            <w:vAlign w:val="center"/>
            <w:hideMark/>
          </w:tcPr>
          <w:p w14:paraId="4F49DFB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7.31</w:t>
            </w:r>
          </w:p>
        </w:tc>
        <w:tc>
          <w:tcPr>
            <w:tcW w:w="111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017E11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Initial</w:t>
            </w:r>
          </w:p>
        </w:tc>
        <w:tc>
          <w:tcPr>
            <w:tcW w:w="927" w:type="dxa"/>
            <w:tcBorders>
              <w:top w:val="nil"/>
              <w:left w:val="nil"/>
              <w:bottom w:val="single" w:sz="8" w:space="0" w:color="auto"/>
              <w:right w:val="single" w:sz="8" w:space="0" w:color="auto"/>
            </w:tcBorders>
            <w:shd w:val="clear" w:color="auto" w:fill="auto"/>
            <w:noWrap/>
            <w:vAlign w:val="center"/>
            <w:hideMark/>
          </w:tcPr>
          <w:p w14:paraId="0F23345B"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w:t>
            </w:r>
          </w:p>
        </w:tc>
        <w:tc>
          <w:tcPr>
            <w:tcW w:w="1188" w:type="dxa"/>
            <w:tcBorders>
              <w:top w:val="nil"/>
              <w:left w:val="nil"/>
              <w:bottom w:val="single" w:sz="8" w:space="0" w:color="auto"/>
              <w:right w:val="single" w:sz="8" w:space="0" w:color="auto"/>
            </w:tcBorders>
            <w:shd w:val="clear" w:color="auto" w:fill="auto"/>
            <w:noWrap/>
            <w:vAlign w:val="center"/>
            <w:hideMark/>
          </w:tcPr>
          <w:p w14:paraId="549C4A5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0.75</w:t>
            </w:r>
          </w:p>
        </w:tc>
        <w:tc>
          <w:tcPr>
            <w:tcW w:w="965" w:type="dxa"/>
            <w:tcBorders>
              <w:top w:val="nil"/>
              <w:left w:val="nil"/>
              <w:bottom w:val="single" w:sz="8" w:space="0" w:color="auto"/>
              <w:right w:val="single" w:sz="8" w:space="0" w:color="auto"/>
            </w:tcBorders>
            <w:shd w:val="clear" w:color="auto" w:fill="auto"/>
            <w:noWrap/>
            <w:vAlign w:val="center"/>
            <w:hideMark/>
          </w:tcPr>
          <w:p w14:paraId="0ADCF02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w:t>
            </w:r>
          </w:p>
        </w:tc>
        <w:tc>
          <w:tcPr>
            <w:tcW w:w="1067" w:type="dxa"/>
            <w:tcBorders>
              <w:top w:val="nil"/>
              <w:left w:val="nil"/>
              <w:bottom w:val="single" w:sz="8" w:space="0" w:color="auto"/>
              <w:right w:val="single" w:sz="8" w:space="0" w:color="auto"/>
            </w:tcBorders>
            <w:shd w:val="clear" w:color="auto" w:fill="auto"/>
            <w:noWrap/>
            <w:vAlign w:val="center"/>
            <w:hideMark/>
          </w:tcPr>
          <w:p w14:paraId="58F5EE5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0.19</w:t>
            </w:r>
          </w:p>
        </w:tc>
        <w:tc>
          <w:tcPr>
            <w:tcW w:w="919" w:type="dxa"/>
            <w:tcBorders>
              <w:top w:val="nil"/>
              <w:left w:val="nil"/>
              <w:bottom w:val="single" w:sz="8" w:space="0" w:color="auto"/>
              <w:right w:val="single" w:sz="8" w:space="0" w:color="auto"/>
            </w:tcBorders>
            <w:shd w:val="clear" w:color="auto" w:fill="auto"/>
            <w:noWrap/>
            <w:vAlign w:val="center"/>
            <w:hideMark/>
          </w:tcPr>
          <w:p w14:paraId="6DC6830F"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0.56</w:t>
            </w:r>
          </w:p>
        </w:tc>
      </w:tr>
      <w:tr w:rsidR="00C24669" w:rsidRPr="007A2074" w14:paraId="0E93CD15" w14:textId="77777777" w:rsidTr="006401CE">
        <w:trPr>
          <w:trHeight w:val="315"/>
        </w:trPr>
        <w:tc>
          <w:tcPr>
            <w:tcW w:w="1932" w:type="dxa"/>
            <w:tcBorders>
              <w:top w:val="nil"/>
              <w:left w:val="single" w:sz="8" w:space="0" w:color="auto"/>
              <w:bottom w:val="single" w:sz="8" w:space="0" w:color="auto"/>
              <w:right w:val="single" w:sz="8" w:space="0" w:color="auto"/>
            </w:tcBorders>
            <w:shd w:val="clear" w:color="auto" w:fill="0082C4" w:themeFill="accent3"/>
            <w:noWrap/>
            <w:vAlign w:val="center"/>
            <w:hideMark/>
          </w:tcPr>
          <w:p w14:paraId="2B61E73F"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Chlorine Dose (mg/L)</w:t>
            </w:r>
          </w:p>
        </w:tc>
        <w:tc>
          <w:tcPr>
            <w:tcW w:w="1563" w:type="dxa"/>
            <w:tcBorders>
              <w:top w:val="nil"/>
              <w:left w:val="nil"/>
              <w:bottom w:val="single" w:sz="8" w:space="0" w:color="auto"/>
              <w:right w:val="nil"/>
            </w:tcBorders>
            <w:shd w:val="clear" w:color="auto" w:fill="0082C4" w:themeFill="accent3"/>
            <w:noWrap/>
            <w:vAlign w:val="center"/>
            <w:hideMark/>
          </w:tcPr>
          <w:p w14:paraId="65F13007" w14:textId="77777777" w:rsidR="00C24669" w:rsidRPr="007A2074" w:rsidRDefault="00C24669" w:rsidP="00C24669">
            <w:pPr>
              <w:spacing w:after="0"/>
              <w:jc w:val="center"/>
              <w:rPr>
                <w:rFonts w:ascii="Calibri" w:eastAsia="Times New Roman" w:hAnsi="Calibri" w:cs="Calibri"/>
                <w:b/>
                <w:bCs/>
                <w:color w:val="FFFFFF"/>
                <w:szCs w:val="20"/>
                <w:lang w:bidi="ar-SA"/>
              </w:rPr>
            </w:pPr>
            <w:r w:rsidRPr="007A2074">
              <w:rPr>
                <w:rFonts w:ascii="Calibri" w:eastAsia="Times New Roman" w:hAnsi="Calibri" w:cs="Calibri"/>
                <w:b/>
                <w:bCs/>
                <w:color w:val="FFFFFF"/>
                <w:szCs w:val="16"/>
                <w:lang w:bidi="ar-SA"/>
              </w:rPr>
              <w:t>TRC - 5 min (mg/L)</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70CC7C11"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6FC09E3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0.4</w:t>
            </w:r>
          </w:p>
        </w:tc>
        <w:tc>
          <w:tcPr>
            <w:tcW w:w="1188" w:type="dxa"/>
            <w:tcBorders>
              <w:top w:val="nil"/>
              <w:left w:val="nil"/>
              <w:bottom w:val="single" w:sz="8" w:space="0" w:color="auto"/>
              <w:right w:val="single" w:sz="8" w:space="0" w:color="auto"/>
            </w:tcBorders>
            <w:shd w:val="clear" w:color="auto" w:fill="auto"/>
            <w:noWrap/>
            <w:vAlign w:val="center"/>
            <w:hideMark/>
          </w:tcPr>
          <w:p w14:paraId="4B82C8E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1.25</w:t>
            </w:r>
          </w:p>
        </w:tc>
        <w:tc>
          <w:tcPr>
            <w:tcW w:w="965" w:type="dxa"/>
            <w:tcBorders>
              <w:top w:val="nil"/>
              <w:left w:val="nil"/>
              <w:bottom w:val="single" w:sz="8" w:space="0" w:color="auto"/>
              <w:right w:val="single" w:sz="8" w:space="0" w:color="auto"/>
            </w:tcBorders>
            <w:shd w:val="clear" w:color="auto" w:fill="auto"/>
            <w:noWrap/>
            <w:vAlign w:val="center"/>
            <w:hideMark/>
          </w:tcPr>
          <w:p w14:paraId="7361F17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0.38</w:t>
            </w:r>
          </w:p>
        </w:tc>
        <w:tc>
          <w:tcPr>
            <w:tcW w:w="1067" w:type="dxa"/>
            <w:tcBorders>
              <w:top w:val="nil"/>
              <w:left w:val="nil"/>
              <w:bottom w:val="single" w:sz="8" w:space="0" w:color="auto"/>
              <w:right w:val="single" w:sz="8" w:space="0" w:color="auto"/>
            </w:tcBorders>
            <w:shd w:val="clear" w:color="auto" w:fill="auto"/>
            <w:noWrap/>
            <w:vAlign w:val="center"/>
            <w:hideMark/>
          </w:tcPr>
          <w:p w14:paraId="0F78B71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0.34</w:t>
            </w:r>
          </w:p>
        </w:tc>
        <w:tc>
          <w:tcPr>
            <w:tcW w:w="919" w:type="dxa"/>
            <w:tcBorders>
              <w:top w:val="nil"/>
              <w:left w:val="nil"/>
              <w:bottom w:val="single" w:sz="8" w:space="0" w:color="auto"/>
              <w:right w:val="single" w:sz="8" w:space="0" w:color="auto"/>
            </w:tcBorders>
            <w:shd w:val="clear" w:color="auto" w:fill="auto"/>
            <w:noWrap/>
            <w:vAlign w:val="center"/>
            <w:hideMark/>
          </w:tcPr>
          <w:p w14:paraId="251415C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0.91</w:t>
            </w:r>
          </w:p>
        </w:tc>
      </w:tr>
      <w:tr w:rsidR="00C24669" w:rsidRPr="007A2074" w14:paraId="37689E19"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572F600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0.5</w:t>
            </w:r>
          </w:p>
        </w:tc>
        <w:tc>
          <w:tcPr>
            <w:tcW w:w="1563" w:type="dxa"/>
            <w:tcBorders>
              <w:top w:val="nil"/>
              <w:left w:val="nil"/>
              <w:bottom w:val="single" w:sz="8" w:space="0" w:color="auto"/>
              <w:right w:val="nil"/>
            </w:tcBorders>
            <w:shd w:val="clear" w:color="auto" w:fill="auto"/>
            <w:noWrap/>
            <w:vAlign w:val="center"/>
            <w:hideMark/>
          </w:tcPr>
          <w:p w14:paraId="4F844F6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0.1</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21E7E2BD"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57F233D7"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w:t>
            </w:r>
          </w:p>
        </w:tc>
        <w:tc>
          <w:tcPr>
            <w:tcW w:w="1188" w:type="dxa"/>
            <w:tcBorders>
              <w:top w:val="nil"/>
              <w:left w:val="nil"/>
              <w:bottom w:val="single" w:sz="8" w:space="0" w:color="auto"/>
              <w:right w:val="single" w:sz="8" w:space="0" w:color="auto"/>
            </w:tcBorders>
            <w:shd w:val="clear" w:color="auto" w:fill="auto"/>
            <w:noWrap/>
            <w:vAlign w:val="center"/>
            <w:hideMark/>
          </w:tcPr>
          <w:p w14:paraId="01BBAE61"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1.75</w:t>
            </w:r>
          </w:p>
        </w:tc>
        <w:tc>
          <w:tcPr>
            <w:tcW w:w="965" w:type="dxa"/>
            <w:tcBorders>
              <w:top w:val="nil"/>
              <w:left w:val="nil"/>
              <w:bottom w:val="single" w:sz="8" w:space="0" w:color="auto"/>
              <w:right w:val="single" w:sz="8" w:space="0" w:color="auto"/>
            </w:tcBorders>
            <w:shd w:val="clear" w:color="auto" w:fill="auto"/>
            <w:noWrap/>
            <w:vAlign w:val="center"/>
            <w:hideMark/>
          </w:tcPr>
          <w:p w14:paraId="181D689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w:t>
            </w:r>
          </w:p>
        </w:tc>
        <w:tc>
          <w:tcPr>
            <w:tcW w:w="1067" w:type="dxa"/>
            <w:tcBorders>
              <w:top w:val="nil"/>
              <w:left w:val="nil"/>
              <w:bottom w:val="single" w:sz="8" w:space="0" w:color="auto"/>
              <w:right w:val="single" w:sz="8" w:space="0" w:color="auto"/>
            </w:tcBorders>
            <w:shd w:val="clear" w:color="auto" w:fill="auto"/>
            <w:noWrap/>
            <w:vAlign w:val="center"/>
            <w:hideMark/>
          </w:tcPr>
          <w:p w14:paraId="3B42999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0.54</w:t>
            </w:r>
          </w:p>
        </w:tc>
        <w:tc>
          <w:tcPr>
            <w:tcW w:w="919" w:type="dxa"/>
            <w:tcBorders>
              <w:top w:val="nil"/>
              <w:left w:val="nil"/>
              <w:bottom w:val="single" w:sz="8" w:space="0" w:color="auto"/>
              <w:right w:val="single" w:sz="8" w:space="0" w:color="auto"/>
            </w:tcBorders>
            <w:shd w:val="clear" w:color="auto" w:fill="auto"/>
            <w:noWrap/>
            <w:vAlign w:val="center"/>
            <w:hideMark/>
          </w:tcPr>
          <w:p w14:paraId="050BF95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1.21</w:t>
            </w:r>
          </w:p>
        </w:tc>
      </w:tr>
      <w:tr w:rsidR="00C24669" w:rsidRPr="007A2074" w14:paraId="7128C1FE"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438600B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w:t>
            </w:r>
          </w:p>
        </w:tc>
        <w:tc>
          <w:tcPr>
            <w:tcW w:w="1563" w:type="dxa"/>
            <w:tcBorders>
              <w:top w:val="nil"/>
              <w:left w:val="nil"/>
              <w:bottom w:val="single" w:sz="8" w:space="0" w:color="auto"/>
              <w:right w:val="single" w:sz="8" w:space="0" w:color="auto"/>
            </w:tcBorders>
            <w:shd w:val="clear" w:color="auto" w:fill="auto"/>
            <w:noWrap/>
            <w:vAlign w:val="center"/>
            <w:hideMark/>
          </w:tcPr>
          <w:p w14:paraId="06D6724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0.3</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6BEBDD8B"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529F1B1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0.8</w:t>
            </w:r>
          </w:p>
        </w:tc>
        <w:tc>
          <w:tcPr>
            <w:tcW w:w="1188" w:type="dxa"/>
            <w:tcBorders>
              <w:top w:val="nil"/>
              <w:left w:val="nil"/>
              <w:bottom w:val="single" w:sz="8" w:space="0" w:color="auto"/>
              <w:right w:val="single" w:sz="8" w:space="0" w:color="auto"/>
            </w:tcBorders>
            <w:shd w:val="clear" w:color="auto" w:fill="auto"/>
            <w:noWrap/>
            <w:vAlign w:val="center"/>
            <w:hideMark/>
          </w:tcPr>
          <w:p w14:paraId="3CDE923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2.25</w:t>
            </w:r>
          </w:p>
        </w:tc>
        <w:tc>
          <w:tcPr>
            <w:tcW w:w="965" w:type="dxa"/>
            <w:tcBorders>
              <w:top w:val="nil"/>
              <w:left w:val="nil"/>
              <w:bottom w:val="single" w:sz="8" w:space="0" w:color="auto"/>
              <w:right w:val="single" w:sz="8" w:space="0" w:color="auto"/>
            </w:tcBorders>
            <w:shd w:val="clear" w:color="auto" w:fill="auto"/>
            <w:noWrap/>
            <w:vAlign w:val="center"/>
            <w:hideMark/>
          </w:tcPr>
          <w:p w14:paraId="419C8B3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w:t>
            </w:r>
          </w:p>
        </w:tc>
        <w:tc>
          <w:tcPr>
            <w:tcW w:w="1067" w:type="dxa"/>
            <w:tcBorders>
              <w:top w:val="nil"/>
              <w:left w:val="nil"/>
              <w:bottom w:val="single" w:sz="8" w:space="0" w:color="auto"/>
              <w:right w:val="single" w:sz="8" w:space="0" w:color="auto"/>
            </w:tcBorders>
            <w:shd w:val="clear" w:color="auto" w:fill="auto"/>
            <w:noWrap/>
            <w:vAlign w:val="center"/>
            <w:hideMark/>
          </w:tcPr>
          <w:p w14:paraId="2D96B10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0.71</w:t>
            </w:r>
          </w:p>
        </w:tc>
        <w:tc>
          <w:tcPr>
            <w:tcW w:w="919" w:type="dxa"/>
            <w:tcBorders>
              <w:top w:val="nil"/>
              <w:left w:val="nil"/>
              <w:bottom w:val="single" w:sz="8" w:space="0" w:color="auto"/>
              <w:right w:val="single" w:sz="8" w:space="0" w:color="auto"/>
            </w:tcBorders>
            <w:shd w:val="clear" w:color="auto" w:fill="auto"/>
            <w:noWrap/>
            <w:vAlign w:val="center"/>
            <w:hideMark/>
          </w:tcPr>
          <w:p w14:paraId="091120EC"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1.54</w:t>
            </w:r>
          </w:p>
        </w:tc>
      </w:tr>
      <w:tr w:rsidR="00C24669" w:rsidRPr="007A2074" w14:paraId="2B45B632"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43A71952"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1.5</w:t>
            </w:r>
          </w:p>
        </w:tc>
        <w:tc>
          <w:tcPr>
            <w:tcW w:w="1563" w:type="dxa"/>
            <w:tcBorders>
              <w:top w:val="nil"/>
              <w:left w:val="nil"/>
              <w:bottom w:val="single" w:sz="8" w:space="0" w:color="auto"/>
              <w:right w:val="single" w:sz="8" w:space="0" w:color="auto"/>
            </w:tcBorders>
            <w:shd w:val="clear" w:color="auto" w:fill="auto"/>
            <w:noWrap/>
            <w:vAlign w:val="center"/>
            <w:hideMark/>
          </w:tcPr>
          <w:p w14:paraId="7C8335E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0.48</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50B8CED1"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5CE2FC5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w:t>
            </w:r>
          </w:p>
        </w:tc>
        <w:tc>
          <w:tcPr>
            <w:tcW w:w="1188" w:type="dxa"/>
            <w:tcBorders>
              <w:top w:val="nil"/>
              <w:left w:val="nil"/>
              <w:bottom w:val="single" w:sz="8" w:space="0" w:color="auto"/>
              <w:right w:val="single" w:sz="8" w:space="0" w:color="auto"/>
            </w:tcBorders>
            <w:shd w:val="clear" w:color="auto" w:fill="auto"/>
            <w:noWrap/>
            <w:vAlign w:val="center"/>
            <w:hideMark/>
          </w:tcPr>
          <w:p w14:paraId="0AF89731"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2.75</w:t>
            </w:r>
          </w:p>
        </w:tc>
        <w:tc>
          <w:tcPr>
            <w:tcW w:w="965" w:type="dxa"/>
            <w:tcBorders>
              <w:top w:val="nil"/>
              <w:left w:val="nil"/>
              <w:bottom w:val="single" w:sz="8" w:space="0" w:color="auto"/>
              <w:right w:val="single" w:sz="8" w:space="0" w:color="auto"/>
            </w:tcBorders>
            <w:shd w:val="clear" w:color="auto" w:fill="auto"/>
            <w:noWrap/>
            <w:vAlign w:val="center"/>
            <w:hideMark/>
          </w:tcPr>
          <w:p w14:paraId="7DCCDBA2"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0.94</w:t>
            </w:r>
          </w:p>
        </w:tc>
        <w:tc>
          <w:tcPr>
            <w:tcW w:w="1067" w:type="dxa"/>
            <w:tcBorders>
              <w:top w:val="nil"/>
              <w:left w:val="nil"/>
              <w:bottom w:val="single" w:sz="8" w:space="0" w:color="auto"/>
              <w:right w:val="single" w:sz="8" w:space="0" w:color="auto"/>
            </w:tcBorders>
            <w:shd w:val="clear" w:color="auto" w:fill="auto"/>
            <w:noWrap/>
            <w:vAlign w:val="center"/>
            <w:hideMark/>
          </w:tcPr>
          <w:p w14:paraId="3712D5D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0.92</w:t>
            </w:r>
          </w:p>
        </w:tc>
        <w:tc>
          <w:tcPr>
            <w:tcW w:w="919" w:type="dxa"/>
            <w:tcBorders>
              <w:top w:val="nil"/>
              <w:left w:val="nil"/>
              <w:bottom w:val="single" w:sz="8" w:space="0" w:color="auto"/>
              <w:right w:val="single" w:sz="8" w:space="0" w:color="auto"/>
            </w:tcBorders>
            <w:shd w:val="clear" w:color="auto" w:fill="auto"/>
            <w:noWrap/>
            <w:vAlign w:val="center"/>
            <w:hideMark/>
          </w:tcPr>
          <w:p w14:paraId="68A20925"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1.83</w:t>
            </w:r>
          </w:p>
        </w:tc>
      </w:tr>
      <w:tr w:rsidR="00C24669" w:rsidRPr="007A2074" w14:paraId="00D9396D"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2C6B694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w:t>
            </w:r>
          </w:p>
        </w:tc>
        <w:tc>
          <w:tcPr>
            <w:tcW w:w="1563" w:type="dxa"/>
            <w:tcBorders>
              <w:top w:val="nil"/>
              <w:left w:val="nil"/>
              <w:bottom w:val="single" w:sz="8" w:space="0" w:color="auto"/>
              <w:right w:val="single" w:sz="8" w:space="0" w:color="auto"/>
            </w:tcBorders>
            <w:shd w:val="clear" w:color="auto" w:fill="auto"/>
            <w:noWrap/>
            <w:vAlign w:val="center"/>
            <w:hideMark/>
          </w:tcPr>
          <w:p w14:paraId="2FB22C0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0.69</w:t>
            </w:r>
          </w:p>
        </w:tc>
        <w:tc>
          <w:tcPr>
            <w:tcW w:w="1113" w:type="dxa"/>
            <w:vMerge w:val="restart"/>
            <w:tcBorders>
              <w:top w:val="nil"/>
              <w:left w:val="nil"/>
              <w:bottom w:val="single" w:sz="8" w:space="0" w:color="000000"/>
              <w:right w:val="single" w:sz="8" w:space="0" w:color="auto"/>
            </w:tcBorders>
            <w:shd w:val="clear" w:color="auto" w:fill="auto"/>
            <w:noWrap/>
            <w:vAlign w:val="center"/>
            <w:hideMark/>
          </w:tcPr>
          <w:p w14:paraId="614F9F3F"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Duplicate</w:t>
            </w:r>
          </w:p>
        </w:tc>
        <w:tc>
          <w:tcPr>
            <w:tcW w:w="927" w:type="dxa"/>
            <w:tcBorders>
              <w:top w:val="nil"/>
              <w:left w:val="nil"/>
              <w:bottom w:val="single" w:sz="8" w:space="0" w:color="auto"/>
              <w:right w:val="single" w:sz="8" w:space="0" w:color="auto"/>
            </w:tcBorders>
            <w:shd w:val="clear" w:color="auto" w:fill="auto"/>
            <w:noWrap/>
            <w:vAlign w:val="center"/>
            <w:hideMark/>
          </w:tcPr>
          <w:p w14:paraId="469D0F2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w:t>
            </w:r>
          </w:p>
        </w:tc>
        <w:tc>
          <w:tcPr>
            <w:tcW w:w="1188" w:type="dxa"/>
            <w:tcBorders>
              <w:top w:val="nil"/>
              <w:left w:val="nil"/>
              <w:bottom w:val="single" w:sz="8" w:space="0" w:color="auto"/>
              <w:right w:val="single" w:sz="8" w:space="0" w:color="auto"/>
            </w:tcBorders>
            <w:shd w:val="clear" w:color="auto" w:fill="auto"/>
            <w:noWrap/>
            <w:vAlign w:val="center"/>
            <w:hideMark/>
          </w:tcPr>
          <w:p w14:paraId="125B07C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0.75</w:t>
            </w:r>
          </w:p>
        </w:tc>
        <w:tc>
          <w:tcPr>
            <w:tcW w:w="965" w:type="dxa"/>
            <w:tcBorders>
              <w:top w:val="nil"/>
              <w:left w:val="nil"/>
              <w:bottom w:val="single" w:sz="8" w:space="0" w:color="auto"/>
              <w:right w:val="single" w:sz="8" w:space="0" w:color="auto"/>
            </w:tcBorders>
            <w:shd w:val="clear" w:color="auto" w:fill="auto"/>
            <w:noWrap/>
            <w:vAlign w:val="center"/>
            <w:hideMark/>
          </w:tcPr>
          <w:p w14:paraId="494681D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w:t>
            </w:r>
          </w:p>
        </w:tc>
        <w:tc>
          <w:tcPr>
            <w:tcW w:w="1067" w:type="dxa"/>
            <w:tcBorders>
              <w:top w:val="nil"/>
              <w:left w:val="nil"/>
              <w:bottom w:val="single" w:sz="8" w:space="0" w:color="auto"/>
              <w:right w:val="single" w:sz="8" w:space="0" w:color="auto"/>
            </w:tcBorders>
            <w:shd w:val="clear" w:color="auto" w:fill="auto"/>
            <w:noWrap/>
            <w:vAlign w:val="center"/>
            <w:hideMark/>
          </w:tcPr>
          <w:p w14:paraId="30EFC41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0.12</w:t>
            </w:r>
          </w:p>
        </w:tc>
        <w:tc>
          <w:tcPr>
            <w:tcW w:w="919" w:type="dxa"/>
            <w:tcBorders>
              <w:top w:val="nil"/>
              <w:left w:val="nil"/>
              <w:bottom w:val="single" w:sz="8" w:space="0" w:color="auto"/>
              <w:right w:val="single" w:sz="8" w:space="0" w:color="auto"/>
            </w:tcBorders>
            <w:shd w:val="clear" w:color="auto" w:fill="auto"/>
            <w:noWrap/>
            <w:vAlign w:val="center"/>
            <w:hideMark/>
          </w:tcPr>
          <w:p w14:paraId="7942558F"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0.63</w:t>
            </w:r>
          </w:p>
        </w:tc>
      </w:tr>
      <w:tr w:rsidR="00C24669" w:rsidRPr="007A2074" w14:paraId="7CA9BFF5"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287CC26C"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3</w:t>
            </w:r>
          </w:p>
        </w:tc>
        <w:tc>
          <w:tcPr>
            <w:tcW w:w="1563" w:type="dxa"/>
            <w:tcBorders>
              <w:top w:val="nil"/>
              <w:left w:val="nil"/>
              <w:bottom w:val="single" w:sz="8" w:space="0" w:color="auto"/>
              <w:right w:val="single" w:sz="8" w:space="0" w:color="auto"/>
            </w:tcBorders>
            <w:shd w:val="clear" w:color="auto" w:fill="auto"/>
            <w:noWrap/>
            <w:vAlign w:val="center"/>
            <w:hideMark/>
          </w:tcPr>
          <w:p w14:paraId="553B6913"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1.14</w:t>
            </w:r>
          </w:p>
        </w:tc>
        <w:tc>
          <w:tcPr>
            <w:tcW w:w="1113" w:type="dxa"/>
            <w:vMerge/>
            <w:tcBorders>
              <w:top w:val="nil"/>
              <w:left w:val="nil"/>
              <w:bottom w:val="single" w:sz="8" w:space="0" w:color="000000"/>
              <w:right w:val="single" w:sz="8" w:space="0" w:color="auto"/>
            </w:tcBorders>
            <w:vAlign w:val="center"/>
            <w:hideMark/>
          </w:tcPr>
          <w:p w14:paraId="633AD9F3"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63C831EA"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0.4</w:t>
            </w:r>
          </w:p>
        </w:tc>
        <w:tc>
          <w:tcPr>
            <w:tcW w:w="1188" w:type="dxa"/>
            <w:tcBorders>
              <w:top w:val="nil"/>
              <w:left w:val="nil"/>
              <w:bottom w:val="single" w:sz="8" w:space="0" w:color="auto"/>
              <w:right w:val="single" w:sz="8" w:space="0" w:color="auto"/>
            </w:tcBorders>
            <w:shd w:val="clear" w:color="auto" w:fill="auto"/>
            <w:noWrap/>
            <w:vAlign w:val="center"/>
            <w:hideMark/>
          </w:tcPr>
          <w:p w14:paraId="122FDAC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1.25</w:t>
            </w:r>
          </w:p>
        </w:tc>
        <w:tc>
          <w:tcPr>
            <w:tcW w:w="965" w:type="dxa"/>
            <w:tcBorders>
              <w:top w:val="nil"/>
              <w:left w:val="nil"/>
              <w:bottom w:val="single" w:sz="8" w:space="0" w:color="auto"/>
              <w:right w:val="single" w:sz="8" w:space="0" w:color="auto"/>
            </w:tcBorders>
            <w:shd w:val="clear" w:color="auto" w:fill="auto"/>
            <w:noWrap/>
            <w:vAlign w:val="center"/>
            <w:hideMark/>
          </w:tcPr>
          <w:p w14:paraId="50E8553D"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0.38</w:t>
            </w:r>
          </w:p>
        </w:tc>
        <w:tc>
          <w:tcPr>
            <w:tcW w:w="1067" w:type="dxa"/>
            <w:tcBorders>
              <w:top w:val="nil"/>
              <w:left w:val="nil"/>
              <w:bottom w:val="single" w:sz="8" w:space="0" w:color="auto"/>
              <w:right w:val="single" w:sz="8" w:space="0" w:color="auto"/>
            </w:tcBorders>
            <w:shd w:val="clear" w:color="auto" w:fill="auto"/>
            <w:noWrap/>
            <w:vAlign w:val="center"/>
            <w:hideMark/>
          </w:tcPr>
          <w:p w14:paraId="7C1ADC4C"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0.23</w:t>
            </w:r>
          </w:p>
        </w:tc>
        <w:tc>
          <w:tcPr>
            <w:tcW w:w="919" w:type="dxa"/>
            <w:tcBorders>
              <w:top w:val="nil"/>
              <w:left w:val="nil"/>
              <w:bottom w:val="single" w:sz="8" w:space="0" w:color="auto"/>
              <w:right w:val="single" w:sz="8" w:space="0" w:color="auto"/>
            </w:tcBorders>
            <w:shd w:val="clear" w:color="auto" w:fill="auto"/>
            <w:noWrap/>
            <w:vAlign w:val="center"/>
            <w:hideMark/>
          </w:tcPr>
          <w:p w14:paraId="2D82595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1.02</w:t>
            </w:r>
          </w:p>
        </w:tc>
      </w:tr>
      <w:tr w:rsidR="00C24669" w:rsidRPr="007A2074" w14:paraId="1CA891BB" w14:textId="77777777" w:rsidTr="00C24669">
        <w:trPr>
          <w:trHeight w:val="315"/>
        </w:trPr>
        <w:tc>
          <w:tcPr>
            <w:tcW w:w="1932" w:type="dxa"/>
            <w:tcBorders>
              <w:top w:val="nil"/>
              <w:left w:val="nil"/>
              <w:bottom w:val="nil"/>
              <w:right w:val="nil"/>
            </w:tcBorders>
            <w:shd w:val="clear" w:color="000000" w:fill="000000"/>
            <w:noWrap/>
            <w:vAlign w:val="center"/>
            <w:hideMark/>
          </w:tcPr>
          <w:p w14:paraId="17360F0B"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563" w:type="dxa"/>
            <w:tcBorders>
              <w:top w:val="nil"/>
              <w:left w:val="nil"/>
              <w:bottom w:val="nil"/>
              <w:right w:val="nil"/>
            </w:tcBorders>
            <w:shd w:val="clear" w:color="000000" w:fill="000000"/>
            <w:noWrap/>
            <w:vAlign w:val="center"/>
            <w:hideMark/>
          </w:tcPr>
          <w:p w14:paraId="0FEBE859"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113" w:type="dxa"/>
            <w:vMerge/>
            <w:tcBorders>
              <w:top w:val="nil"/>
              <w:left w:val="nil"/>
              <w:bottom w:val="single" w:sz="8" w:space="0" w:color="000000"/>
              <w:right w:val="single" w:sz="8" w:space="0" w:color="auto"/>
            </w:tcBorders>
            <w:vAlign w:val="center"/>
            <w:hideMark/>
          </w:tcPr>
          <w:p w14:paraId="683D5F84"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15864C35"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w:t>
            </w:r>
          </w:p>
        </w:tc>
        <w:tc>
          <w:tcPr>
            <w:tcW w:w="1188" w:type="dxa"/>
            <w:tcBorders>
              <w:top w:val="nil"/>
              <w:left w:val="nil"/>
              <w:bottom w:val="single" w:sz="8" w:space="0" w:color="auto"/>
              <w:right w:val="single" w:sz="8" w:space="0" w:color="auto"/>
            </w:tcBorders>
            <w:shd w:val="clear" w:color="auto" w:fill="auto"/>
            <w:noWrap/>
            <w:vAlign w:val="center"/>
            <w:hideMark/>
          </w:tcPr>
          <w:p w14:paraId="5C264D64"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1.75</w:t>
            </w:r>
          </w:p>
        </w:tc>
        <w:tc>
          <w:tcPr>
            <w:tcW w:w="965" w:type="dxa"/>
            <w:tcBorders>
              <w:top w:val="nil"/>
              <w:left w:val="nil"/>
              <w:bottom w:val="single" w:sz="8" w:space="0" w:color="auto"/>
              <w:right w:val="single" w:sz="8" w:space="0" w:color="auto"/>
            </w:tcBorders>
            <w:shd w:val="clear" w:color="auto" w:fill="auto"/>
            <w:noWrap/>
            <w:vAlign w:val="center"/>
            <w:hideMark/>
          </w:tcPr>
          <w:p w14:paraId="4473E1C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w:t>
            </w:r>
          </w:p>
        </w:tc>
        <w:tc>
          <w:tcPr>
            <w:tcW w:w="1067" w:type="dxa"/>
            <w:tcBorders>
              <w:top w:val="nil"/>
              <w:left w:val="nil"/>
              <w:bottom w:val="single" w:sz="8" w:space="0" w:color="auto"/>
              <w:right w:val="single" w:sz="8" w:space="0" w:color="auto"/>
            </w:tcBorders>
            <w:shd w:val="clear" w:color="auto" w:fill="auto"/>
            <w:noWrap/>
            <w:vAlign w:val="center"/>
            <w:hideMark/>
          </w:tcPr>
          <w:p w14:paraId="2CA85639"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0.52</w:t>
            </w:r>
          </w:p>
        </w:tc>
        <w:tc>
          <w:tcPr>
            <w:tcW w:w="919" w:type="dxa"/>
            <w:tcBorders>
              <w:top w:val="nil"/>
              <w:left w:val="nil"/>
              <w:bottom w:val="single" w:sz="8" w:space="0" w:color="auto"/>
              <w:right w:val="single" w:sz="8" w:space="0" w:color="auto"/>
            </w:tcBorders>
            <w:shd w:val="clear" w:color="auto" w:fill="auto"/>
            <w:noWrap/>
            <w:vAlign w:val="center"/>
            <w:hideMark/>
          </w:tcPr>
          <w:p w14:paraId="51008985"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1.23</w:t>
            </w:r>
          </w:p>
        </w:tc>
      </w:tr>
      <w:tr w:rsidR="00C24669" w:rsidRPr="007A2074" w14:paraId="22559A14" w14:textId="77777777" w:rsidTr="00C24669">
        <w:trPr>
          <w:trHeight w:val="315"/>
        </w:trPr>
        <w:tc>
          <w:tcPr>
            <w:tcW w:w="1932" w:type="dxa"/>
            <w:tcBorders>
              <w:top w:val="nil"/>
              <w:left w:val="nil"/>
              <w:bottom w:val="nil"/>
              <w:right w:val="nil"/>
            </w:tcBorders>
            <w:shd w:val="clear" w:color="000000" w:fill="000000"/>
            <w:noWrap/>
            <w:vAlign w:val="center"/>
            <w:hideMark/>
          </w:tcPr>
          <w:p w14:paraId="09EB6151"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563" w:type="dxa"/>
            <w:tcBorders>
              <w:top w:val="nil"/>
              <w:left w:val="nil"/>
              <w:bottom w:val="nil"/>
              <w:right w:val="nil"/>
            </w:tcBorders>
            <w:shd w:val="clear" w:color="000000" w:fill="000000"/>
            <w:noWrap/>
            <w:vAlign w:val="center"/>
            <w:hideMark/>
          </w:tcPr>
          <w:p w14:paraId="2601249D"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113" w:type="dxa"/>
            <w:vMerge/>
            <w:tcBorders>
              <w:top w:val="nil"/>
              <w:left w:val="nil"/>
              <w:bottom w:val="single" w:sz="8" w:space="0" w:color="000000"/>
              <w:right w:val="single" w:sz="8" w:space="0" w:color="auto"/>
            </w:tcBorders>
            <w:vAlign w:val="center"/>
            <w:hideMark/>
          </w:tcPr>
          <w:p w14:paraId="14E659C1"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640DF5DC"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0.8</w:t>
            </w:r>
          </w:p>
        </w:tc>
        <w:tc>
          <w:tcPr>
            <w:tcW w:w="1188" w:type="dxa"/>
            <w:tcBorders>
              <w:top w:val="nil"/>
              <w:left w:val="nil"/>
              <w:bottom w:val="single" w:sz="8" w:space="0" w:color="auto"/>
              <w:right w:val="single" w:sz="8" w:space="0" w:color="auto"/>
            </w:tcBorders>
            <w:shd w:val="clear" w:color="auto" w:fill="auto"/>
            <w:noWrap/>
            <w:vAlign w:val="center"/>
            <w:hideMark/>
          </w:tcPr>
          <w:p w14:paraId="069DF455"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2.25</w:t>
            </w:r>
          </w:p>
        </w:tc>
        <w:tc>
          <w:tcPr>
            <w:tcW w:w="965" w:type="dxa"/>
            <w:tcBorders>
              <w:top w:val="nil"/>
              <w:left w:val="nil"/>
              <w:bottom w:val="single" w:sz="8" w:space="0" w:color="auto"/>
              <w:right w:val="single" w:sz="8" w:space="0" w:color="auto"/>
            </w:tcBorders>
            <w:shd w:val="clear" w:color="auto" w:fill="auto"/>
            <w:noWrap/>
            <w:vAlign w:val="center"/>
            <w:hideMark/>
          </w:tcPr>
          <w:p w14:paraId="74B31A92"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0.7</w:t>
            </w:r>
          </w:p>
        </w:tc>
        <w:tc>
          <w:tcPr>
            <w:tcW w:w="1067" w:type="dxa"/>
            <w:tcBorders>
              <w:top w:val="nil"/>
              <w:left w:val="nil"/>
              <w:bottom w:val="single" w:sz="8" w:space="0" w:color="auto"/>
              <w:right w:val="single" w:sz="8" w:space="0" w:color="auto"/>
            </w:tcBorders>
            <w:shd w:val="clear" w:color="auto" w:fill="auto"/>
            <w:noWrap/>
            <w:vAlign w:val="center"/>
            <w:hideMark/>
          </w:tcPr>
          <w:p w14:paraId="160F4E0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0.64</w:t>
            </w:r>
          </w:p>
        </w:tc>
        <w:tc>
          <w:tcPr>
            <w:tcW w:w="919" w:type="dxa"/>
            <w:tcBorders>
              <w:top w:val="nil"/>
              <w:left w:val="nil"/>
              <w:bottom w:val="single" w:sz="8" w:space="0" w:color="auto"/>
              <w:right w:val="single" w:sz="8" w:space="0" w:color="auto"/>
            </w:tcBorders>
            <w:shd w:val="clear" w:color="auto" w:fill="auto"/>
            <w:noWrap/>
            <w:vAlign w:val="center"/>
            <w:hideMark/>
          </w:tcPr>
          <w:p w14:paraId="64300C52"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1.61</w:t>
            </w:r>
          </w:p>
        </w:tc>
      </w:tr>
      <w:tr w:rsidR="00C24669" w:rsidRPr="007A2074" w14:paraId="3565321C" w14:textId="77777777" w:rsidTr="00C24669">
        <w:trPr>
          <w:trHeight w:val="315"/>
        </w:trPr>
        <w:tc>
          <w:tcPr>
            <w:tcW w:w="1932" w:type="dxa"/>
            <w:tcBorders>
              <w:top w:val="nil"/>
              <w:left w:val="nil"/>
              <w:bottom w:val="nil"/>
              <w:right w:val="nil"/>
            </w:tcBorders>
            <w:shd w:val="clear" w:color="000000" w:fill="000000"/>
            <w:noWrap/>
            <w:vAlign w:val="center"/>
            <w:hideMark/>
          </w:tcPr>
          <w:p w14:paraId="4904C782"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563" w:type="dxa"/>
            <w:tcBorders>
              <w:top w:val="nil"/>
              <w:left w:val="nil"/>
              <w:bottom w:val="nil"/>
              <w:right w:val="nil"/>
            </w:tcBorders>
            <w:shd w:val="clear" w:color="000000" w:fill="000000"/>
            <w:noWrap/>
            <w:vAlign w:val="center"/>
            <w:hideMark/>
          </w:tcPr>
          <w:p w14:paraId="5766A2B0" w14:textId="77777777" w:rsidR="00C24669" w:rsidRPr="007A2074" w:rsidRDefault="00C24669" w:rsidP="00C24669">
            <w:pPr>
              <w:spacing w:after="0"/>
              <w:rPr>
                <w:rFonts w:ascii="Cambria" w:eastAsia="Times New Roman" w:hAnsi="Cambria" w:cs="Calibri"/>
                <w:color w:val="000000"/>
                <w:szCs w:val="20"/>
                <w:lang w:bidi="ar-SA"/>
              </w:rPr>
            </w:pPr>
            <w:r w:rsidRPr="007A2074">
              <w:rPr>
                <w:rFonts w:ascii="Cambria" w:eastAsia="Times New Roman" w:hAnsi="Cambria" w:cs="Calibri"/>
                <w:color w:val="000000"/>
                <w:szCs w:val="20"/>
                <w:lang w:bidi="ar-SA"/>
              </w:rPr>
              <w:t> </w:t>
            </w:r>
          </w:p>
        </w:tc>
        <w:tc>
          <w:tcPr>
            <w:tcW w:w="1113" w:type="dxa"/>
            <w:vMerge/>
            <w:tcBorders>
              <w:top w:val="nil"/>
              <w:left w:val="nil"/>
              <w:bottom w:val="single" w:sz="8" w:space="0" w:color="000000"/>
              <w:right w:val="single" w:sz="8" w:space="0" w:color="auto"/>
            </w:tcBorders>
            <w:vAlign w:val="center"/>
            <w:hideMark/>
          </w:tcPr>
          <w:p w14:paraId="177C1953" w14:textId="77777777" w:rsidR="00C24669" w:rsidRPr="007A2074" w:rsidRDefault="00C24669" w:rsidP="00C24669">
            <w:pPr>
              <w:spacing w:after="0"/>
              <w:rPr>
                <w:rFonts w:ascii="Calibri" w:eastAsia="Times New Roman" w:hAnsi="Calibri" w:cs="Calibri"/>
                <w:color w:val="000000"/>
                <w:szCs w:val="20"/>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0EE44166"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w:t>
            </w:r>
          </w:p>
        </w:tc>
        <w:tc>
          <w:tcPr>
            <w:tcW w:w="1188" w:type="dxa"/>
            <w:tcBorders>
              <w:top w:val="nil"/>
              <w:left w:val="nil"/>
              <w:bottom w:val="single" w:sz="8" w:space="0" w:color="auto"/>
              <w:right w:val="single" w:sz="8" w:space="0" w:color="auto"/>
            </w:tcBorders>
            <w:shd w:val="clear" w:color="auto" w:fill="auto"/>
            <w:noWrap/>
            <w:vAlign w:val="center"/>
            <w:hideMark/>
          </w:tcPr>
          <w:p w14:paraId="65AD9B07"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2.75</w:t>
            </w:r>
          </w:p>
        </w:tc>
        <w:tc>
          <w:tcPr>
            <w:tcW w:w="965" w:type="dxa"/>
            <w:tcBorders>
              <w:top w:val="nil"/>
              <w:left w:val="nil"/>
              <w:bottom w:val="single" w:sz="8" w:space="0" w:color="auto"/>
              <w:right w:val="single" w:sz="8" w:space="0" w:color="auto"/>
            </w:tcBorders>
            <w:shd w:val="clear" w:color="auto" w:fill="auto"/>
            <w:noWrap/>
            <w:vAlign w:val="center"/>
            <w:hideMark/>
          </w:tcPr>
          <w:p w14:paraId="5021457E"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0.94</w:t>
            </w:r>
          </w:p>
        </w:tc>
        <w:tc>
          <w:tcPr>
            <w:tcW w:w="1067" w:type="dxa"/>
            <w:tcBorders>
              <w:top w:val="nil"/>
              <w:left w:val="nil"/>
              <w:bottom w:val="single" w:sz="8" w:space="0" w:color="auto"/>
              <w:right w:val="single" w:sz="8" w:space="0" w:color="auto"/>
            </w:tcBorders>
            <w:shd w:val="clear" w:color="auto" w:fill="auto"/>
            <w:noWrap/>
            <w:vAlign w:val="center"/>
            <w:hideMark/>
          </w:tcPr>
          <w:p w14:paraId="2773C678"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0.83</w:t>
            </w:r>
          </w:p>
        </w:tc>
        <w:tc>
          <w:tcPr>
            <w:tcW w:w="919" w:type="dxa"/>
            <w:tcBorders>
              <w:top w:val="nil"/>
              <w:left w:val="nil"/>
              <w:bottom w:val="single" w:sz="8" w:space="0" w:color="auto"/>
              <w:right w:val="single" w:sz="8" w:space="0" w:color="auto"/>
            </w:tcBorders>
            <w:shd w:val="clear" w:color="auto" w:fill="auto"/>
            <w:noWrap/>
            <w:vAlign w:val="center"/>
            <w:hideMark/>
          </w:tcPr>
          <w:p w14:paraId="1F91BF50" w14:textId="77777777" w:rsidR="00C24669" w:rsidRPr="007A2074" w:rsidRDefault="00C24669" w:rsidP="00C24669">
            <w:pPr>
              <w:spacing w:after="0"/>
              <w:jc w:val="center"/>
              <w:rPr>
                <w:rFonts w:ascii="Calibri" w:eastAsia="Times New Roman" w:hAnsi="Calibri" w:cs="Calibri"/>
                <w:color w:val="000000"/>
                <w:szCs w:val="20"/>
                <w:lang w:bidi="ar-SA"/>
              </w:rPr>
            </w:pPr>
            <w:r w:rsidRPr="007A2074">
              <w:rPr>
                <w:rFonts w:ascii="Calibri" w:eastAsia="Times New Roman" w:hAnsi="Calibri" w:cs="Calibri"/>
                <w:color w:val="000000"/>
                <w:szCs w:val="16"/>
                <w:lang w:bidi="ar-SA"/>
              </w:rPr>
              <w:t>1.92</w:t>
            </w:r>
          </w:p>
        </w:tc>
      </w:tr>
    </w:tbl>
    <w:tbl>
      <w:tblPr>
        <w:tblpPr w:leftFromText="180" w:rightFromText="180" w:vertAnchor="text" w:horzAnchor="page" w:tblpX="436" w:tblpY="4592"/>
        <w:tblW w:w="9674" w:type="dxa"/>
        <w:tblLook w:val="04A0" w:firstRow="1" w:lastRow="0" w:firstColumn="1" w:lastColumn="0" w:noHBand="0" w:noVBand="1"/>
      </w:tblPr>
      <w:tblGrid>
        <w:gridCol w:w="1932"/>
        <w:gridCol w:w="1563"/>
        <w:gridCol w:w="1113"/>
        <w:gridCol w:w="927"/>
        <w:gridCol w:w="1188"/>
        <w:gridCol w:w="965"/>
        <w:gridCol w:w="1067"/>
        <w:gridCol w:w="919"/>
      </w:tblGrid>
      <w:tr w:rsidR="00C24669" w:rsidRPr="00C24669" w14:paraId="71F497F4" w14:textId="77777777" w:rsidTr="006401CE">
        <w:trPr>
          <w:trHeight w:val="315"/>
        </w:trPr>
        <w:tc>
          <w:tcPr>
            <w:tcW w:w="3495" w:type="dxa"/>
            <w:gridSpan w:val="2"/>
            <w:vMerge w:val="restart"/>
            <w:tcBorders>
              <w:top w:val="single" w:sz="8" w:space="0" w:color="auto"/>
              <w:left w:val="single" w:sz="8" w:space="0" w:color="auto"/>
              <w:bottom w:val="single" w:sz="8" w:space="0" w:color="000000"/>
              <w:right w:val="single" w:sz="8" w:space="0" w:color="000000"/>
            </w:tcBorders>
            <w:shd w:val="clear" w:color="auto" w:fill="0082C4" w:themeFill="accent3"/>
            <w:noWrap/>
            <w:vAlign w:val="center"/>
            <w:hideMark/>
          </w:tcPr>
          <w:p w14:paraId="311AABA9" w14:textId="77777777" w:rsidR="00C24669" w:rsidRPr="00C24669" w:rsidRDefault="00C24669" w:rsidP="00C24669">
            <w:pPr>
              <w:spacing w:after="0"/>
              <w:jc w:val="center"/>
              <w:rPr>
                <w:rFonts w:ascii="Calibri" w:eastAsia="Times New Roman" w:hAnsi="Calibri" w:cs="Calibri"/>
                <w:b/>
                <w:bCs/>
                <w:color w:val="FFFFFF"/>
                <w:sz w:val="18"/>
                <w:szCs w:val="18"/>
                <w:lang w:bidi="ar-SA"/>
              </w:rPr>
            </w:pPr>
            <w:bookmarkStart w:id="191" w:name="_Hlk53362440" w:colFirst="2" w:colLast="7"/>
            <w:r w:rsidRPr="00C24669">
              <w:rPr>
                <w:rFonts w:ascii="Calibri" w:eastAsia="Times New Roman" w:hAnsi="Calibri" w:cs="Calibri"/>
                <w:b/>
                <w:bCs/>
                <w:color w:val="FFFFFF"/>
                <w:szCs w:val="20"/>
                <w:lang w:bidi="ar-SA"/>
              </w:rPr>
              <w:t>Investigation 2 Screening</w:t>
            </w:r>
          </w:p>
        </w:tc>
        <w:tc>
          <w:tcPr>
            <w:tcW w:w="6179" w:type="dxa"/>
            <w:gridSpan w:val="6"/>
            <w:tcBorders>
              <w:top w:val="single" w:sz="8" w:space="0" w:color="auto"/>
              <w:left w:val="nil"/>
              <w:bottom w:val="nil"/>
              <w:right w:val="single" w:sz="8" w:space="0" w:color="000000"/>
            </w:tcBorders>
            <w:shd w:val="clear" w:color="auto" w:fill="0082C4" w:themeFill="accent3"/>
            <w:noWrap/>
            <w:vAlign w:val="center"/>
            <w:hideMark/>
          </w:tcPr>
          <w:p w14:paraId="67383275" w14:textId="67BF31DC" w:rsidR="00C24669" w:rsidRPr="00C24669" w:rsidRDefault="00C24669" w:rsidP="00650382">
            <w:pPr>
              <w:pStyle w:val="LFTTableTitle"/>
              <w:jc w:val="center"/>
              <w:rPr>
                <w:lang w:bidi="ar-SA"/>
              </w:rPr>
            </w:pPr>
            <w:bookmarkStart w:id="192" w:name="_Toc53483995"/>
            <w:r w:rsidRPr="00C24669">
              <w:rPr>
                <w:lang w:bidi="ar-SA"/>
              </w:rPr>
              <w:t xml:space="preserve">Table </w:t>
            </w:r>
            <w:r w:rsidR="002D60B5">
              <w:rPr>
                <w:lang w:bidi="ar-SA"/>
              </w:rPr>
              <w:t>2-11</w:t>
            </w:r>
            <w:r w:rsidRPr="00C24669">
              <w:rPr>
                <w:lang w:bidi="ar-SA"/>
              </w:rPr>
              <w:t xml:space="preserve"> - Demand Investigation 2</w:t>
            </w:r>
            <w:bookmarkEnd w:id="192"/>
          </w:p>
        </w:tc>
      </w:tr>
      <w:tr w:rsidR="00C24669" w:rsidRPr="00C24669" w14:paraId="6958289E" w14:textId="77777777" w:rsidTr="006401CE">
        <w:trPr>
          <w:trHeight w:val="330"/>
        </w:trPr>
        <w:tc>
          <w:tcPr>
            <w:tcW w:w="3495" w:type="dxa"/>
            <w:gridSpan w:val="2"/>
            <w:vMerge/>
            <w:tcBorders>
              <w:top w:val="single" w:sz="8" w:space="0" w:color="auto"/>
              <w:left w:val="single" w:sz="8" w:space="0" w:color="auto"/>
              <w:bottom w:val="single" w:sz="8" w:space="0" w:color="000000"/>
              <w:right w:val="single" w:sz="8" w:space="0" w:color="000000"/>
            </w:tcBorders>
            <w:shd w:val="clear" w:color="auto" w:fill="0082C4" w:themeFill="accent3"/>
            <w:vAlign w:val="center"/>
            <w:hideMark/>
          </w:tcPr>
          <w:p w14:paraId="4F766998" w14:textId="77777777" w:rsidR="00C24669" w:rsidRPr="00C24669" w:rsidRDefault="00C24669" w:rsidP="00C24669">
            <w:pPr>
              <w:spacing w:after="0"/>
              <w:rPr>
                <w:rFonts w:ascii="Calibri" w:eastAsia="Times New Roman" w:hAnsi="Calibri" w:cs="Calibri"/>
                <w:b/>
                <w:bCs/>
                <w:color w:val="FFFFFF"/>
                <w:sz w:val="18"/>
                <w:szCs w:val="18"/>
                <w:lang w:bidi="ar-SA"/>
              </w:rPr>
            </w:pPr>
          </w:p>
        </w:tc>
        <w:tc>
          <w:tcPr>
            <w:tcW w:w="6179" w:type="dxa"/>
            <w:gridSpan w:val="6"/>
            <w:tcBorders>
              <w:top w:val="nil"/>
              <w:left w:val="nil"/>
              <w:bottom w:val="single" w:sz="8" w:space="0" w:color="auto"/>
              <w:right w:val="single" w:sz="8" w:space="0" w:color="000000"/>
            </w:tcBorders>
            <w:shd w:val="clear" w:color="auto" w:fill="0082C4" w:themeFill="accent3"/>
            <w:noWrap/>
            <w:vAlign w:val="center"/>
            <w:hideMark/>
          </w:tcPr>
          <w:p w14:paraId="0CBDD319" w14:textId="77777777" w:rsidR="00C24669" w:rsidRPr="00C24669" w:rsidRDefault="00C24669" w:rsidP="00C24669">
            <w:pPr>
              <w:spacing w:after="0"/>
              <w:jc w:val="center"/>
              <w:rPr>
                <w:rFonts w:ascii="Calibri" w:eastAsia="Times New Roman" w:hAnsi="Calibri" w:cs="Calibri"/>
                <w:b/>
                <w:bCs/>
                <w:color w:val="FFFFFF"/>
                <w:sz w:val="24"/>
                <w:szCs w:val="24"/>
                <w:lang w:bidi="ar-SA"/>
              </w:rPr>
            </w:pPr>
            <w:r w:rsidRPr="00C24669">
              <w:rPr>
                <w:rFonts w:ascii="Calibri" w:eastAsia="Times New Roman" w:hAnsi="Calibri" w:cs="Calibri"/>
                <w:b/>
                <w:bCs/>
                <w:color w:val="FFFFFF"/>
                <w:sz w:val="24"/>
                <w:szCs w:val="24"/>
                <w:lang w:bidi="ar-SA"/>
              </w:rPr>
              <w:t>(mg/L)</w:t>
            </w:r>
          </w:p>
        </w:tc>
      </w:tr>
      <w:tr w:rsidR="00C24669" w:rsidRPr="00C24669" w14:paraId="2674A33D" w14:textId="77777777" w:rsidTr="006401CE">
        <w:trPr>
          <w:trHeight w:val="315"/>
        </w:trPr>
        <w:tc>
          <w:tcPr>
            <w:tcW w:w="1932" w:type="dxa"/>
            <w:tcBorders>
              <w:top w:val="nil"/>
              <w:left w:val="single" w:sz="8" w:space="0" w:color="auto"/>
              <w:bottom w:val="single" w:sz="8" w:space="0" w:color="auto"/>
              <w:right w:val="nil"/>
            </w:tcBorders>
            <w:shd w:val="clear" w:color="auto" w:fill="auto"/>
            <w:noWrap/>
            <w:vAlign w:val="center"/>
            <w:hideMark/>
          </w:tcPr>
          <w:p w14:paraId="761B1AA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Starting Temperature C</w:t>
            </w:r>
          </w:p>
        </w:tc>
        <w:tc>
          <w:tcPr>
            <w:tcW w:w="1563" w:type="dxa"/>
            <w:tcBorders>
              <w:top w:val="nil"/>
              <w:left w:val="single" w:sz="8" w:space="0" w:color="auto"/>
              <w:bottom w:val="single" w:sz="8" w:space="0" w:color="auto"/>
              <w:right w:val="single" w:sz="8" w:space="0" w:color="auto"/>
            </w:tcBorders>
            <w:shd w:val="clear" w:color="auto" w:fill="auto"/>
            <w:noWrap/>
            <w:vAlign w:val="center"/>
            <w:hideMark/>
          </w:tcPr>
          <w:p w14:paraId="08D9552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Starting pH</w:t>
            </w:r>
          </w:p>
        </w:tc>
        <w:tc>
          <w:tcPr>
            <w:tcW w:w="1113" w:type="dxa"/>
            <w:tcBorders>
              <w:top w:val="nil"/>
              <w:left w:val="nil"/>
              <w:bottom w:val="nil"/>
              <w:right w:val="single" w:sz="8" w:space="0" w:color="auto"/>
            </w:tcBorders>
            <w:shd w:val="clear" w:color="auto" w:fill="0082C4" w:themeFill="accent3"/>
            <w:noWrap/>
            <w:vAlign w:val="center"/>
            <w:hideMark/>
          </w:tcPr>
          <w:p w14:paraId="14A56C4D"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7/15/2020</w:t>
            </w:r>
          </w:p>
        </w:tc>
        <w:tc>
          <w:tcPr>
            <w:tcW w:w="927" w:type="dxa"/>
            <w:tcBorders>
              <w:top w:val="nil"/>
              <w:left w:val="nil"/>
              <w:bottom w:val="single" w:sz="8" w:space="0" w:color="auto"/>
              <w:right w:val="single" w:sz="8" w:space="0" w:color="auto"/>
            </w:tcBorders>
            <w:shd w:val="clear" w:color="auto" w:fill="0082C4" w:themeFill="accent3"/>
            <w:noWrap/>
            <w:vAlign w:val="center"/>
            <w:hideMark/>
          </w:tcPr>
          <w:p w14:paraId="29388E5B"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Target TRC</w:t>
            </w:r>
          </w:p>
        </w:tc>
        <w:tc>
          <w:tcPr>
            <w:tcW w:w="1188" w:type="dxa"/>
            <w:tcBorders>
              <w:top w:val="nil"/>
              <w:left w:val="nil"/>
              <w:bottom w:val="single" w:sz="8" w:space="0" w:color="auto"/>
              <w:right w:val="single" w:sz="8" w:space="0" w:color="auto"/>
            </w:tcBorders>
            <w:shd w:val="clear" w:color="auto" w:fill="0082C4" w:themeFill="accent3"/>
            <w:noWrap/>
            <w:vAlign w:val="center"/>
            <w:hideMark/>
          </w:tcPr>
          <w:p w14:paraId="79B9FE5D"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Chlorine Dose</w:t>
            </w:r>
          </w:p>
        </w:tc>
        <w:tc>
          <w:tcPr>
            <w:tcW w:w="965" w:type="dxa"/>
            <w:tcBorders>
              <w:top w:val="nil"/>
              <w:left w:val="nil"/>
              <w:bottom w:val="single" w:sz="8" w:space="0" w:color="auto"/>
              <w:right w:val="single" w:sz="8" w:space="0" w:color="auto"/>
            </w:tcBorders>
            <w:shd w:val="clear" w:color="auto" w:fill="0082C4" w:themeFill="accent3"/>
            <w:noWrap/>
            <w:vAlign w:val="center"/>
            <w:hideMark/>
          </w:tcPr>
          <w:p w14:paraId="6F6036A9"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TRC - 2 min</w:t>
            </w:r>
          </w:p>
        </w:tc>
        <w:tc>
          <w:tcPr>
            <w:tcW w:w="1067" w:type="dxa"/>
            <w:tcBorders>
              <w:top w:val="nil"/>
              <w:left w:val="nil"/>
              <w:bottom w:val="single" w:sz="8" w:space="0" w:color="auto"/>
              <w:right w:val="single" w:sz="8" w:space="0" w:color="auto"/>
            </w:tcBorders>
            <w:shd w:val="clear" w:color="auto" w:fill="0082C4" w:themeFill="accent3"/>
            <w:noWrap/>
            <w:vAlign w:val="center"/>
            <w:hideMark/>
          </w:tcPr>
          <w:p w14:paraId="591DDB6B"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TRC - 30 min</w:t>
            </w:r>
          </w:p>
        </w:tc>
        <w:tc>
          <w:tcPr>
            <w:tcW w:w="919" w:type="dxa"/>
            <w:tcBorders>
              <w:top w:val="nil"/>
              <w:left w:val="nil"/>
              <w:bottom w:val="single" w:sz="8" w:space="0" w:color="auto"/>
              <w:right w:val="single" w:sz="8" w:space="0" w:color="auto"/>
            </w:tcBorders>
            <w:shd w:val="clear" w:color="auto" w:fill="0082C4" w:themeFill="accent3"/>
            <w:noWrap/>
            <w:vAlign w:val="center"/>
            <w:hideMark/>
          </w:tcPr>
          <w:p w14:paraId="6977729B"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Demand</w:t>
            </w:r>
          </w:p>
        </w:tc>
      </w:tr>
      <w:tr w:rsidR="00C24669" w:rsidRPr="00C24669" w14:paraId="7408DC8E" w14:textId="77777777" w:rsidTr="00C24669">
        <w:trPr>
          <w:trHeight w:val="315"/>
        </w:trPr>
        <w:tc>
          <w:tcPr>
            <w:tcW w:w="1932" w:type="dxa"/>
            <w:tcBorders>
              <w:top w:val="nil"/>
              <w:left w:val="single" w:sz="8" w:space="0" w:color="auto"/>
              <w:bottom w:val="single" w:sz="8" w:space="0" w:color="auto"/>
              <w:right w:val="nil"/>
            </w:tcBorders>
            <w:shd w:val="clear" w:color="auto" w:fill="auto"/>
            <w:noWrap/>
            <w:vAlign w:val="center"/>
            <w:hideMark/>
          </w:tcPr>
          <w:p w14:paraId="63A7297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19</w:t>
            </w:r>
          </w:p>
        </w:tc>
        <w:tc>
          <w:tcPr>
            <w:tcW w:w="1563" w:type="dxa"/>
            <w:tcBorders>
              <w:top w:val="nil"/>
              <w:left w:val="single" w:sz="8" w:space="0" w:color="auto"/>
              <w:bottom w:val="single" w:sz="8" w:space="0" w:color="auto"/>
              <w:right w:val="nil"/>
            </w:tcBorders>
            <w:shd w:val="clear" w:color="auto" w:fill="auto"/>
            <w:noWrap/>
            <w:vAlign w:val="center"/>
            <w:hideMark/>
          </w:tcPr>
          <w:p w14:paraId="1EEE6697"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7.18</w:t>
            </w:r>
          </w:p>
        </w:tc>
        <w:tc>
          <w:tcPr>
            <w:tcW w:w="111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AE276B6"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Initial</w:t>
            </w:r>
          </w:p>
        </w:tc>
        <w:tc>
          <w:tcPr>
            <w:tcW w:w="927" w:type="dxa"/>
            <w:tcBorders>
              <w:top w:val="nil"/>
              <w:left w:val="nil"/>
              <w:bottom w:val="single" w:sz="8" w:space="0" w:color="auto"/>
              <w:right w:val="single" w:sz="8" w:space="0" w:color="auto"/>
            </w:tcBorders>
            <w:shd w:val="clear" w:color="auto" w:fill="auto"/>
            <w:noWrap/>
            <w:vAlign w:val="center"/>
            <w:hideMark/>
          </w:tcPr>
          <w:p w14:paraId="1CF1056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w:t>
            </w:r>
          </w:p>
        </w:tc>
        <w:tc>
          <w:tcPr>
            <w:tcW w:w="1188" w:type="dxa"/>
            <w:tcBorders>
              <w:top w:val="nil"/>
              <w:left w:val="nil"/>
              <w:bottom w:val="single" w:sz="8" w:space="0" w:color="auto"/>
              <w:right w:val="single" w:sz="8" w:space="0" w:color="auto"/>
            </w:tcBorders>
            <w:shd w:val="clear" w:color="auto" w:fill="auto"/>
            <w:noWrap/>
            <w:vAlign w:val="center"/>
            <w:hideMark/>
          </w:tcPr>
          <w:p w14:paraId="656804D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965" w:type="dxa"/>
            <w:tcBorders>
              <w:top w:val="nil"/>
              <w:left w:val="nil"/>
              <w:bottom w:val="single" w:sz="8" w:space="0" w:color="auto"/>
              <w:right w:val="single" w:sz="8" w:space="0" w:color="auto"/>
            </w:tcBorders>
            <w:shd w:val="clear" w:color="auto" w:fill="auto"/>
            <w:noWrap/>
            <w:vAlign w:val="center"/>
            <w:hideMark/>
          </w:tcPr>
          <w:p w14:paraId="628FC669"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0.24</w:t>
            </w:r>
          </w:p>
        </w:tc>
        <w:tc>
          <w:tcPr>
            <w:tcW w:w="1067" w:type="dxa"/>
            <w:tcBorders>
              <w:top w:val="nil"/>
              <w:left w:val="nil"/>
              <w:bottom w:val="single" w:sz="8" w:space="0" w:color="auto"/>
              <w:right w:val="single" w:sz="8" w:space="0" w:color="auto"/>
            </w:tcBorders>
            <w:shd w:val="clear" w:color="auto" w:fill="auto"/>
            <w:noWrap/>
            <w:vAlign w:val="center"/>
            <w:hideMark/>
          </w:tcPr>
          <w:p w14:paraId="40BB9D76"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0.18</w:t>
            </w:r>
          </w:p>
        </w:tc>
        <w:tc>
          <w:tcPr>
            <w:tcW w:w="919" w:type="dxa"/>
            <w:tcBorders>
              <w:top w:val="nil"/>
              <w:left w:val="nil"/>
              <w:bottom w:val="single" w:sz="8" w:space="0" w:color="auto"/>
              <w:right w:val="single" w:sz="8" w:space="0" w:color="auto"/>
            </w:tcBorders>
            <w:shd w:val="clear" w:color="auto" w:fill="auto"/>
            <w:noWrap/>
            <w:vAlign w:val="center"/>
            <w:hideMark/>
          </w:tcPr>
          <w:p w14:paraId="7894803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0.82</w:t>
            </w:r>
          </w:p>
        </w:tc>
      </w:tr>
      <w:tr w:rsidR="00C24669" w:rsidRPr="00C24669" w14:paraId="740A6D5D" w14:textId="77777777" w:rsidTr="006401CE">
        <w:trPr>
          <w:trHeight w:val="315"/>
        </w:trPr>
        <w:tc>
          <w:tcPr>
            <w:tcW w:w="1932" w:type="dxa"/>
            <w:tcBorders>
              <w:top w:val="nil"/>
              <w:left w:val="single" w:sz="8" w:space="0" w:color="auto"/>
              <w:bottom w:val="single" w:sz="8" w:space="0" w:color="auto"/>
              <w:right w:val="single" w:sz="8" w:space="0" w:color="auto"/>
            </w:tcBorders>
            <w:shd w:val="clear" w:color="auto" w:fill="0082C4" w:themeFill="accent3"/>
            <w:noWrap/>
            <w:vAlign w:val="center"/>
            <w:hideMark/>
          </w:tcPr>
          <w:p w14:paraId="1302348A"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Chlorine Dose (mg/L)</w:t>
            </w:r>
          </w:p>
        </w:tc>
        <w:tc>
          <w:tcPr>
            <w:tcW w:w="1563" w:type="dxa"/>
            <w:tcBorders>
              <w:top w:val="nil"/>
              <w:left w:val="nil"/>
              <w:bottom w:val="single" w:sz="8" w:space="0" w:color="auto"/>
              <w:right w:val="nil"/>
            </w:tcBorders>
            <w:shd w:val="clear" w:color="auto" w:fill="0082C4" w:themeFill="accent3"/>
            <w:noWrap/>
            <w:vAlign w:val="center"/>
            <w:hideMark/>
          </w:tcPr>
          <w:p w14:paraId="56A65CD6" w14:textId="77777777" w:rsidR="00C24669" w:rsidRPr="00C24669" w:rsidRDefault="00C24669" w:rsidP="00C24669">
            <w:pPr>
              <w:spacing w:after="0"/>
              <w:jc w:val="center"/>
              <w:rPr>
                <w:rFonts w:ascii="Calibri" w:eastAsia="Times New Roman" w:hAnsi="Calibri" w:cs="Calibri"/>
                <w:b/>
                <w:bCs/>
                <w:color w:val="FFFFFF"/>
                <w:szCs w:val="20"/>
                <w:lang w:bidi="ar-SA"/>
              </w:rPr>
            </w:pPr>
            <w:r w:rsidRPr="00C24669">
              <w:rPr>
                <w:rFonts w:ascii="Calibri" w:eastAsia="Times New Roman" w:hAnsi="Calibri" w:cs="Calibri"/>
                <w:b/>
                <w:bCs/>
                <w:color w:val="FFFFFF"/>
                <w:szCs w:val="20"/>
                <w:lang w:bidi="ar-SA"/>
              </w:rPr>
              <w:t>TRC - 5 min (mg/L)</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47445B41"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246D9A77"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w:t>
            </w:r>
          </w:p>
        </w:tc>
        <w:tc>
          <w:tcPr>
            <w:tcW w:w="1188" w:type="dxa"/>
            <w:tcBorders>
              <w:top w:val="nil"/>
              <w:left w:val="nil"/>
              <w:bottom w:val="single" w:sz="8" w:space="0" w:color="auto"/>
              <w:right w:val="single" w:sz="8" w:space="0" w:color="auto"/>
            </w:tcBorders>
            <w:shd w:val="clear" w:color="auto" w:fill="auto"/>
            <w:noWrap/>
            <w:vAlign w:val="center"/>
            <w:hideMark/>
          </w:tcPr>
          <w:p w14:paraId="1BCB968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w:t>
            </w:r>
          </w:p>
        </w:tc>
        <w:tc>
          <w:tcPr>
            <w:tcW w:w="965" w:type="dxa"/>
            <w:tcBorders>
              <w:top w:val="nil"/>
              <w:left w:val="nil"/>
              <w:bottom w:val="single" w:sz="8" w:space="0" w:color="auto"/>
              <w:right w:val="single" w:sz="8" w:space="0" w:color="auto"/>
            </w:tcBorders>
            <w:shd w:val="clear" w:color="auto" w:fill="auto"/>
            <w:noWrap/>
            <w:vAlign w:val="center"/>
            <w:hideMark/>
          </w:tcPr>
          <w:p w14:paraId="6C59B37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w:t>
            </w:r>
          </w:p>
        </w:tc>
        <w:tc>
          <w:tcPr>
            <w:tcW w:w="1067" w:type="dxa"/>
            <w:tcBorders>
              <w:top w:val="nil"/>
              <w:left w:val="nil"/>
              <w:bottom w:val="single" w:sz="8" w:space="0" w:color="auto"/>
              <w:right w:val="single" w:sz="8" w:space="0" w:color="auto"/>
            </w:tcBorders>
            <w:shd w:val="clear" w:color="auto" w:fill="auto"/>
            <w:noWrap/>
            <w:vAlign w:val="center"/>
            <w:hideMark/>
          </w:tcPr>
          <w:p w14:paraId="4845FB6C"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0.32</w:t>
            </w:r>
          </w:p>
        </w:tc>
        <w:tc>
          <w:tcPr>
            <w:tcW w:w="919" w:type="dxa"/>
            <w:tcBorders>
              <w:top w:val="nil"/>
              <w:left w:val="nil"/>
              <w:bottom w:val="single" w:sz="8" w:space="0" w:color="auto"/>
              <w:right w:val="single" w:sz="8" w:space="0" w:color="auto"/>
            </w:tcBorders>
            <w:shd w:val="clear" w:color="auto" w:fill="auto"/>
            <w:noWrap/>
            <w:vAlign w:val="center"/>
            <w:hideMark/>
          </w:tcPr>
          <w:p w14:paraId="3FCB445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1.68</w:t>
            </w:r>
          </w:p>
        </w:tc>
      </w:tr>
      <w:tr w:rsidR="00C24669" w:rsidRPr="00C24669" w14:paraId="35740590"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4F1270DC"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0.5</w:t>
            </w:r>
          </w:p>
        </w:tc>
        <w:tc>
          <w:tcPr>
            <w:tcW w:w="1563" w:type="dxa"/>
            <w:tcBorders>
              <w:top w:val="nil"/>
              <w:left w:val="nil"/>
              <w:bottom w:val="single" w:sz="8" w:space="0" w:color="auto"/>
              <w:right w:val="nil"/>
            </w:tcBorders>
            <w:shd w:val="clear" w:color="auto" w:fill="auto"/>
            <w:noWrap/>
            <w:vAlign w:val="center"/>
            <w:hideMark/>
          </w:tcPr>
          <w:p w14:paraId="11808D4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0.12</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0BB99399"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6960192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0.6</w:t>
            </w:r>
          </w:p>
        </w:tc>
        <w:tc>
          <w:tcPr>
            <w:tcW w:w="1188" w:type="dxa"/>
            <w:tcBorders>
              <w:top w:val="nil"/>
              <w:left w:val="nil"/>
              <w:bottom w:val="single" w:sz="8" w:space="0" w:color="auto"/>
              <w:right w:val="single" w:sz="8" w:space="0" w:color="auto"/>
            </w:tcBorders>
            <w:shd w:val="clear" w:color="auto" w:fill="auto"/>
            <w:noWrap/>
            <w:vAlign w:val="center"/>
            <w:hideMark/>
          </w:tcPr>
          <w:p w14:paraId="26B15BA3"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w:t>
            </w:r>
          </w:p>
        </w:tc>
        <w:tc>
          <w:tcPr>
            <w:tcW w:w="965" w:type="dxa"/>
            <w:tcBorders>
              <w:top w:val="nil"/>
              <w:left w:val="nil"/>
              <w:bottom w:val="single" w:sz="8" w:space="0" w:color="auto"/>
              <w:right w:val="single" w:sz="8" w:space="0" w:color="auto"/>
            </w:tcBorders>
            <w:shd w:val="clear" w:color="auto" w:fill="auto"/>
            <w:noWrap/>
            <w:vAlign w:val="center"/>
            <w:hideMark/>
          </w:tcPr>
          <w:p w14:paraId="7D1542B8"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0.6</w:t>
            </w:r>
          </w:p>
        </w:tc>
        <w:tc>
          <w:tcPr>
            <w:tcW w:w="1067" w:type="dxa"/>
            <w:tcBorders>
              <w:top w:val="nil"/>
              <w:left w:val="nil"/>
              <w:bottom w:val="single" w:sz="8" w:space="0" w:color="auto"/>
              <w:right w:val="single" w:sz="8" w:space="0" w:color="auto"/>
            </w:tcBorders>
            <w:shd w:val="clear" w:color="auto" w:fill="auto"/>
            <w:noWrap/>
            <w:vAlign w:val="center"/>
            <w:hideMark/>
          </w:tcPr>
          <w:p w14:paraId="33AD8A2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0.49</w:t>
            </w:r>
          </w:p>
        </w:tc>
        <w:tc>
          <w:tcPr>
            <w:tcW w:w="919" w:type="dxa"/>
            <w:tcBorders>
              <w:top w:val="nil"/>
              <w:left w:val="nil"/>
              <w:bottom w:val="single" w:sz="8" w:space="0" w:color="auto"/>
              <w:right w:val="single" w:sz="8" w:space="0" w:color="auto"/>
            </w:tcBorders>
            <w:shd w:val="clear" w:color="auto" w:fill="auto"/>
            <w:noWrap/>
            <w:vAlign w:val="center"/>
            <w:hideMark/>
          </w:tcPr>
          <w:p w14:paraId="2398BC1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2.51</w:t>
            </w:r>
          </w:p>
        </w:tc>
      </w:tr>
      <w:tr w:rsidR="00C24669" w:rsidRPr="00C24669" w14:paraId="34CE36B6"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3F0624E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1563" w:type="dxa"/>
            <w:tcBorders>
              <w:top w:val="nil"/>
              <w:left w:val="nil"/>
              <w:bottom w:val="single" w:sz="8" w:space="0" w:color="auto"/>
              <w:right w:val="single" w:sz="8" w:space="0" w:color="auto"/>
            </w:tcBorders>
            <w:shd w:val="clear" w:color="auto" w:fill="auto"/>
            <w:noWrap/>
            <w:vAlign w:val="center"/>
            <w:hideMark/>
          </w:tcPr>
          <w:p w14:paraId="69C37A1A"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0.17</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0B3027C4"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5172486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0.8</w:t>
            </w:r>
          </w:p>
        </w:tc>
        <w:tc>
          <w:tcPr>
            <w:tcW w:w="1188" w:type="dxa"/>
            <w:tcBorders>
              <w:top w:val="nil"/>
              <w:left w:val="nil"/>
              <w:bottom w:val="single" w:sz="8" w:space="0" w:color="auto"/>
              <w:right w:val="single" w:sz="8" w:space="0" w:color="auto"/>
            </w:tcBorders>
            <w:shd w:val="clear" w:color="auto" w:fill="auto"/>
            <w:noWrap/>
            <w:vAlign w:val="center"/>
            <w:hideMark/>
          </w:tcPr>
          <w:p w14:paraId="28501B6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4</w:t>
            </w:r>
          </w:p>
        </w:tc>
        <w:tc>
          <w:tcPr>
            <w:tcW w:w="965" w:type="dxa"/>
            <w:tcBorders>
              <w:top w:val="nil"/>
              <w:left w:val="nil"/>
              <w:bottom w:val="single" w:sz="8" w:space="0" w:color="auto"/>
              <w:right w:val="single" w:sz="8" w:space="0" w:color="auto"/>
            </w:tcBorders>
            <w:shd w:val="clear" w:color="auto" w:fill="auto"/>
            <w:noWrap/>
            <w:vAlign w:val="center"/>
            <w:hideMark/>
          </w:tcPr>
          <w:p w14:paraId="243796DC"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0.91</w:t>
            </w:r>
          </w:p>
        </w:tc>
        <w:tc>
          <w:tcPr>
            <w:tcW w:w="1067" w:type="dxa"/>
            <w:tcBorders>
              <w:top w:val="nil"/>
              <w:left w:val="nil"/>
              <w:bottom w:val="single" w:sz="8" w:space="0" w:color="auto"/>
              <w:right w:val="single" w:sz="8" w:space="0" w:color="auto"/>
            </w:tcBorders>
            <w:shd w:val="clear" w:color="auto" w:fill="auto"/>
            <w:noWrap/>
            <w:vAlign w:val="center"/>
            <w:hideMark/>
          </w:tcPr>
          <w:p w14:paraId="03A32D0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0.73</w:t>
            </w:r>
          </w:p>
        </w:tc>
        <w:tc>
          <w:tcPr>
            <w:tcW w:w="919" w:type="dxa"/>
            <w:tcBorders>
              <w:top w:val="nil"/>
              <w:left w:val="nil"/>
              <w:bottom w:val="single" w:sz="8" w:space="0" w:color="auto"/>
              <w:right w:val="single" w:sz="8" w:space="0" w:color="auto"/>
            </w:tcBorders>
            <w:shd w:val="clear" w:color="auto" w:fill="auto"/>
            <w:noWrap/>
            <w:vAlign w:val="center"/>
            <w:hideMark/>
          </w:tcPr>
          <w:p w14:paraId="2601F98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3.27</w:t>
            </w:r>
          </w:p>
        </w:tc>
      </w:tr>
      <w:tr w:rsidR="00C24669" w:rsidRPr="00C24669" w14:paraId="5D68668A"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6615C453"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1.5</w:t>
            </w:r>
          </w:p>
        </w:tc>
        <w:tc>
          <w:tcPr>
            <w:tcW w:w="1563" w:type="dxa"/>
            <w:tcBorders>
              <w:top w:val="nil"/>
              <w:left w:val="nil"/>
              <w:bottom w:val="single" w:sz="8" w:space="0" w:color="auto"/>
              <w:right w:val="single" w:sz="8" w:space="0" w:color="auto"/>
            </w:tcBorders>
            <w:shd w:val="clear" w:color="auto" w:fill="auto"/>
            <w:noWrap/>
            <w:vAlign w:val="center"/>
            <w:hideMark/>
          </w:tcPr>
          <w:p w14:paraId="6C1986A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0.29</w:t>
            </w:r>
          </w:p>
        </w:tc>
        <w:tc>
          <w:tcPr>
            <w:tcW w:w="1113" w:type="dxa"/>
            <w:vMerge/>
            <w:tcBorders>
              <w:top w:val="single" w:sz="8" w:space="0" w:color="auto"/>
              <w:left w:val="single" w:sz="8" w:space="0" w:color="auto"/>
              <w:bottom w:val="single" w:sz="8" w:space="0" w:color="000000"/>
              <w:right w:val="single" w:sz="8" w:space="0" w:color="auto"/>
            </w:tcBorders>
            <w:vAlign w:val="center"/>
            <w:hideMark/>
          </w:tcPr>
          <w:p w14:paraId="2A50BBF2"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7646FAC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1188" w:type="dxa"/>
            <w:tcBorders>
              <w:top w:val="nil"/>
              <w:left w:val="nil"/>
              <w:bottom w:val="single" w:sz="8" w:space="0" w:color="auto"/>
              <w:right w:val="single" w:sz="8" w:space="0" w:color="auto"/>
            </w:tcBorders>
            <w:shd w:val="clear" w:color="auto" w:fill="auto"/>
            <w:noWrap/>
            <w:vAlign w:val="center"/>
            <w:hideMark/>
          </w:tcPr>
          <w:p w14:paraId="1C0F38D3"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5</w:t>
            </w:r>
          </w:p>
        </w:tc>
        <w:tc>
          <w:tcPr>
            <w:tcW w:w="965" w:type="dxa"/>
            <w:tcBorders>
              <w:top w:val="nil"/>
              <w:left w:val="nil"/>
              <w:bottom w:val="single" w:sz="8" w:space="0" w:color="auto"/>
              <w:right w:val="single" w:sz="8" w:space="0" w:color="auto"/>
            </w:tcBorders>
            <w:shd w:val="clear" w:color="auto" w:fill="auto"/>
            <w:noWrap/>
            <w:vAlign w:val="center"/>
            <w:hideMark/>
          </w:tcPr>
          <w:p w14:paraId="0F03C7C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3.73</w:t>
            </w:r>
          </w:p>
        </w:tc>
        <w:tc>
          <w:tcPr>
            <w:tcW w:w="1067" w:type="dxa"/>
            <w:tcBorders>
              <w:top w:val="nil"/>
              <w:left w:val="nil"/>
              <w:bottom w:val="single" w:sz="8" w:space="0" w:color="auto"/>
              <w:right w:val="single" w:sz="8" w:space="0" w:color="auto"/>
            </w:tcBorders>
            <w:shd w:val="clear" w:color="auto" w:fill="auto"/>
            <w:noWrap/>
            <w:vAlign w:val="center"/>
            <w:hideMark/>
          </w:tcPr>
          <w:p w14:paraId="1F14D273"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1.06</w:t>
            </w:r>
          </w:p>
        </w:tc>
        <w:tc>
          <w:tcPr>
            <w:tcW w:w="919" w:type="dxa"/>
            <w:tcBorders>
              <w:top w:val="nil"/>
              <w:left w:val="nil"/>
              <w:bottom w:val="single" w:sz="8" w:space="0" w:color="auto"/>
              <w:right w:val="single" w:sz="8" w:space="0" w:color="auto"/>
            </w:tcBorders>
            <w:shd w:val="clear" w:color="auto" w:fill="auto"/>
            <w:noWrap/>
            <w:vAlign w:val="center"/>
            <w:hideMark/>
          </w:tcPr>
          <w:p w14:paraId="7CDA4A7C"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3.94</w:t>
            </w:r>
          </w:p>
        </w:tc>
      </w:tr>
      <w:tr w:rsidR="00C24669" w:rsidRPr="00C24669" w14:paraId="2C9DB3D1"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0932A0C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w:t>
            </w:r>
          </w:p>
        </w:tc>
        <w:tc>
          <w:tcPr>
            <w:tcW w:w="1563" w:type="dxa"/>
            <w:tcBorders>
              <w:top w:val="nil"/>
              <w:left w:val="nil"/>
              <w:bottom w:val="single" w:sz="8" w:space="0" w:color="auto"/>
              <w:right w:val="single" w:sz="8" w:space="0" w:color="auto"/>
            </w:tcBorders>
            <w:shd w:val="clear" w:color="auto" w:fill="auto"/>
            <w:noWrap/>
            <w:vAlign w:val="center"/>
            <w:hideMark/>
          </w:tcPr>
          <w:p w14:paraId="764E3081"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0.42</w:t>
            </w:r>
          </w:p>
        </w:tc>
        <w:tc>
          <w:tcPr>
            <w:tcW w:w="1113" w:type="dxa"/>
            <w:vMerge w:val="restart"/>
            <w:tcBorders>
              <w:top w:val="nil"/>
              <w:left w:val="nil"/>
              <w:bottom w:val="single" w:sz="8" w:space="0" w:color="000000"/>
              <w:right w:val="single" w:sz="8" w:space="0" w:color="auto"/>
            </w:tcBorders>
            <w:shd w:val="clear" w:color="auto" w:fill="auto"/>
            <w:noWrap/>
            <w:vAlign w:val="center"/>
            <w:hideMark/>
          </w:tcPr>
          <w:p w14:paraId="30A7B2A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Duplicate</w:t>
            </w:r>
          </w:p>
        </w:tc>
        <w:tc>
          <w:tcPr>
            <w:tcW w:w="927" w:type="dxa"/>
            <w:tcBorders>
              <w:top w:val="nil"/>
              <w:left w:val="nil"/>
              <w:bottom w:val="single" w:sz="8" w:space="0" w:color="auto"/>
              <w:right w:val="single" w:sz="8" w:space="0" w:color="auto"/>
            </w:tcBorders>
            <w:shd w:val="clear" w:color="auto" w:fill="auto"/>
            <w:noWrap/>
            <w:vAlign w:val="center"/>
            <w:hideMark/>
          </w:tcPr>
          <w:p w14:paraId="2C7CCEB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w:t>
            </w:r>
          </w:p>
        </w:tc>
        <w:tc>
          <w:tcPr>
            <w:tcW w:w="1188" w:type="dxa"/>
            <w:tcBorders>
              <w:top w:val="nil"/>
              <w:left w:val="nil"/>
              <w:bottom w:val="single" w:sz="8" w:space="0" w:color="auto"/>
              <w:right w:val="single" w:sz="8" w:space="0" w:color="auto"/>
            </w:tcBorders>
            <w:shd w:val="clear" w:color="auto" w:fill="auto"/>
            <w:noWrap/>
            <w:vAlign w:val="center"/>
            <w:hideMark/>
          </w:tcPr>
          <w:p w14:paraId="4B13F2F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965" w:type="dxa"/>
            <w:tcBorders>
              <w:top w:val="nil"/>
              <w:left w:val="nil"/>
              <w:bottom w:val="single" w:sz="8" w:space="0" w:color="auto"/>
              <w:right w:val="single" w:sz="8" w:space="0" w:color="auto"/>
            </w:tcBorders>
            <w:shd w:val="clear" w:color="auto" w:fill="auto"/>
            <w:noWrap/>
            <w:vAlign w:val="center"/>
            <w:hideMark/>
          </w:tcPr>
          <w:p w14:paraId="575DB4F1"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0.24</w:t>
            </w:r>
          </w:p>
        </w:tc>
        <w:tc>
          <w:tcPr>
            <w:tcW w:w="1067" w:type="dxa"/>
            <w:tcBorders>
              <w:top w:val="nil"/>
              <w:left w:val="nil"/>
              <w:bottom w:val="single" w:sz="8" w:space="0" w:color="auto"/>
              <w:right w:val="single" w:sz="8" w:space="0" w:color="auto"/>
            </w:tcBorders>
            <w:shd w:val="clear" w:color="auto" w:fill="auto"/>
            <w:noWrap/>
            <w:vAlign w:val="center"/>
            <w:hideMark/>
          </w:tcPr>
          <w:p w14:paraId="40F3640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0.17</w:t>
            </w:r>
          </w:p>
        </w:tc>
        <w:tc>
          <w:tcPr>
            <w:tcW w:w="919" w:type="dxa"/>
            <w:tcBorders>
              <w:top w:val="nil"/>
              <w:left w:val="nil"/>
              <w:bottom w:val="single" w:sz="8" w:space="0" w:color="auto"/>
              <w:right w:val="single" w:sz="8" w:space="0" w:color="auto"/>
            </w:tcBorders>
            <w:shd w:val="clear" w:color="auto" w:fill="auto"/>
            <w:noWrap/>
            <w:vAlign w:val="center"/>
            <w:hideMark/>
          </w:tcPr>
          <w:p w14:paraId="54506E2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0.83</w:t>
            </w:r>
          </w:p>
        </w:tc>
      </w:tr>
      <w:tr w:rsidR="00C24669" w:rsidRPr="00C24669" w14:paraId="57CC5C29" w14:textId="77777777" w:rsidTr="00C24669">
        <w:trPr>
          <w:trHeight w:val="315"/>
        </w:trPr>
        <w:tc>
          <w:tcPr>
            <w:tcW w:w="1932" w:type="dxa"/>
            <w:tcBorders>
              <w:top w:val="nil"/>
              <w:left w:val="single" w:sz="8" w:space="0" w:color="auto"/>
              <w:bottom w:val="single" w:sz="8" w:space="0" w:color="auto"/>
              <w:right w:val="single" w:sz="8" w:space="0" w:color="auto"/>
            </w:tcBorders>
            <w:shd w:val="clear" w:color="auto" w:fill="auto"/>
            <w:noWrap/>
            <w:vAlign w:val="center"/>
            <w:hideMark/>
          </w:tcPr>
          <w:p w14:paraId="39082BD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w:t>
            </w:r>
          </w:p>
        </w:tc>
        <w:tc>
          <w:tcPr>
            <w:tcW w:w="1563" w:type="dxa"/>
            <w:tcBorders>
              <w:top w:val="nil"/>
              <w:left w:val="nil"/>
              <w:bottom w:val="single" w:sz="8" w:space="0" w:color="auto"/>
              <w:right w:val="single" w:sz="8" w:space="0" w:color="auto"/>
            </w:tcBorders>
            <w:shd w:val="clear" w:color="auto" w:fill="auto"/>
            <w:noWrap/>
            <w:vAlign w:val="center"/>
            <w:hideMark/>
          </w:tcPr>
          <w:p w14:paraId="0987E6C7"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0.51</w:t>
            </w:r>
          </w:p>
        </w:tc>
        <w:tc>
          <w:tcPr>
            <w:tcW w:w="1113" w:type="dxa"/>
            <w:vMerge/>
            <w:tcBorders>
              <w:top w:val="nil"/>
              <w:left w:val="nil"/>
              <w:bottom w:val="single" w:sz="8" w:space="0" w:color="000000"/>
              <w:right w:val="single" w:sz="8" w:space="0" w:color="auto"/>
            </w:tcBorders>
            <w:vAlign w:val="center"/>
            <w:hideMark/>
          </w:tcPr>
          <w:p w14:paraId="3DAD0ED3"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331E86C6"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w:t>
            </w:r>
          </w:p>
        </w:tc>
        <w:tc>
          <w:tcPr>
            <w:tcW w:w="1188" w:type="dxa"/>
            <w:tcBorders>
              <w:top w:val="nil"/>
              <w:left w:val="nil"/>
              <w:bottom w:val="single" w:sz="8" w:space="0" w:color="auto"/>
              <w:right w:val="single" w:sz="8" w:space="0" w:color="auto"/>
            </w:tcBorders>
            <w:shd w:val="clear" w:color="auto" w:fill="auto"/>
            <w:noWrap/>
            <w:vAlign w:val="center"/>
            <w:hideMark/>
          </w:tcPr>
          <w:p w14:paraId="352536C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w:t>
            </w:r>
          </w:p>
        </w:tc>
        <w:tc>
          <w:tcPr>
            <w:tcW w:w="965" w:type="dxa"/>
            <w:tcBorders>
              <w:top w:val="nil"/>
              <w:left w:val="nil"/>
              <w:bottom w:val="single" w:sz="8" w:space="0" w:color="auto"/>
              <w:right w:val="single" w:sz="8" w:space="0" w:color="auto"/>
            </w:tcBorders>
            <w:shd w:val="clear" w:color="auto" w:fill="auto"/>
            <w:noWrap/>
            <w:vAlign w:val="center"/>
            <w:hideMark/>
          </w:tcPr>
          <w:p w14:paraId="6FB2D91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0.36</w:t>
            </w:r>
          </w:p>
        </w:tc>
        <w:tc>
          <w:tcPr>
            <w:tcW w:w="1067" w:type="dxa"/>
            <w:tcBorders>
              <w:top w:val="nil"/>
              <w:left w:val="nil"/>
              <w:bottom w:val="single" w:sz="8" w:space="0" w:color="auto"/>
              <w:right w:val="single" w:sz="8" w:space="0" w:color="auto"/>
            </w:tcBorders>
            <w:shd w:val="clear" w:color="auto" w:fill="auto"/>
            <w:noWrap/>
            <w:vAlign w:val="center"/>
            <w:hideMark/>
          </w:tcPr>
          <w:p w14:paraId="3B3E2F2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0.3</w:t>
            </w:r>
          </w:p>
        </w:tc>
        <w:tc>
          <w:tcPr>
            <w:tcW w:w="919" w:type="dxa"/>
            <w:tcBorders>
              <w:top w:val="nil"/>
              <w:left w:val="nil"/>
              <w:bottom w:val="single" w:sz="8" w:space="0" w:color="auto"/>
              <w:right w:val="single" w:sz="8" w:space="0" w:color="auto"/>
            </w:tcBorders>
            <w:shd w:val="clear" w:color="auto" w:fill="auto"/>
            <w:noWrap/>
            <w:vAlign w:val="center"/>
            <w:hideMark/>
          </w:tcPr>
          <w:p w14:paraId="5BA4AEA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1.7</w:t>
            </w:r>
          </w:p>
        </w:tc>
      </w:tr>
      <w:tr w:rsidR="00C24669" w:rsidRPr="00C24669" w14:paraId="4168EFAD" w14:textId="77777777" w:rsidTr="00C24669">
        <w:trPr>
          <w:trHeight w:val="315"/>
        </w:trPr>
        <w:tc>
          <w:tcPr>
            <w:tcW w:w="1932" w:type="dxa"/>
            <w:tcBorders>
              <w:top w:val="nil"/>
              <w:left w:val="nil"/>
              <w:bottom w:val="nil"/>
              <w:right w:val="nil"/>
            </w:tcBorders>
            <w:shd w:val="clear" w:color="000000" w:fill="000000"/>
            <w:noWrap/>
            <w:vAlign w:val="center"/>
            <w:hideMark/>
          </w:tcPr>
          <w:p w14:paraId="55F86C88"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563" w:type="dxa"/>
            <w:tcBorders>
              <w:top w:val="nil"/>
              <w:left w:val="nil"/>
              <w:bottom w:val="nil"/>
              <w:right w:val="nil"/>
            </w:tcBorders>
            <w:shd w:val="clear" w:color="000000" w:fill="000000"/>
            <w:noWrap/>
            <w:vAlign w:val="center"/>
            <w:hideMark/>
          </w:tcPr>
          <w:p w14:paraId="36687CDE"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113" w:type="dxa"/>
            <w:vMerge/>
            <w:tcBorders>
              <w:top w:val="nil"/>
              <w:left w:val="nil"/>
              <w:bottom w:val="single" w:sz="8" w:space="0" w:color="000000"/>
              <w:right w:val="single" w:sz="8" w:space="0" w:color="auto"/>
            </w:tcBorders>
            <w:vAlign w:val="center"/>
            <w:hideMark/>
          </w:tcPr>
          <w:p w14:paraId="618B13DB"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2F85B62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0.6</w:t>
            </w:r>
          </w:p>
        </w:tc>
        <w:tc>
          <w:tcPr>
            <w:tcW w:w="1188" w:type="dxa"/>
            <w:tcBorders>
              <w:top w:val="nil"/>
              <w:left w:val="nil"/>
              <w:bottom w:val="single" w:sz="8" w:space="0" w:color="auto"/>
              <w:right w:val="single" w:sz="8" w:space="0" w:color="auto"/>
            </w:tcBorders>
            <w:shd w:val="clear" w:color="auto" w:fill="auto"/>
            <w:noWrap/>
            <w:vAlign w:val="center"/>
            <w:hideMark/>
          </w:tcPr>
          <w:p w14:paraId="37A9470A"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w:t>
            </w:r>
          </w:p>
        </w:tc>
        <w:tc>
          <w:tcPr>
            <w:tcW w:w="965" w:type="dxa"/>
            <w:tcBorders>
              <w:top w:val="nil"/>
              <w:left w:val="nil"/>
              <w:bottom w:val="single" w:sz="8" w:space="0" w:color="auto"/>
              <w:right w:val="single" w:sz="8" w:space="0" w:color="auto"/>
            </w:tcBorders>
            <w:shd w:val="clear" w:color="auto" w:fill="auto"/>
            <w:noWrap/>
            <w:vAlign w:val="center"/>
            <w:hideMark/>
          </w:tcPr>
          <w:p w14:paraId="74171ACE"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0.56</w:t>
            </w:r>
          </w:p>
        </w:tc>
        <w:tc>
          <w:tcPr>
            <w:tcW w:w="1067" w:type="dxa"/>
            <w:tcBorders>
              <w:top w:val="nil"/>
              <w:left w:val="nil"/>
              <w:bottom w:val="single" w:sz="8" w:space="0" w:color="auto"/>
              <w:right w:val="single" w:sz="8" w:space="0" w:color="auto"/>
            </w:tcBorders>
            <w:shd w:val="clear" w:color="auto" w:fill="auto"/>
            <w:noWrap/>
            <w:vAlign w:val="center"/>
            <w:hideMark/>
          </w:tcPr>
          <w:p w14:paraId="356C3850"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0.42</w:t>
            </w:r>
          </w:p>
        </w:tc>
        <w:tc>
          <w:tcPr>
            <w:tcW w:w="919" w:type="dxa"/>
            <w:tcBorders>
              <w:top w:val="nil"/>
              <w:left w:val="nil"/>
              <w:bottom w:val="single" w:sz="8" w:space="0" w:color="auto"/>
              <w:right w:val="single" w:sz="8" w:space="0" w:color="auto"/>
            </w:tcBorders>
            <w:shd w:val="clear" w:color="auto" w:fill="auto"/>
            <w:noWrap/>
            <w:vAlign w:val="center"/>
            <w:hideMark/>
          </w:tcPr>
          <w:p w14:paraId="13B9290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2.58</w:t>
            </w:r>
          </w:p>
        </w:tc>
      </w:tr>
      <w:tr w:rsidR="00C24669" w:rsidRPr="00C24669" w14:paraId="39C92E90" w14:textId="77777777" w:rsidTr="00C24669">
        <w:trPr>
          <w:trHeight w:val="315"/>
        </w:trPr>
        <w:tc>
          <w:tcPr>
            <w:tcW w:w="1932" w:type="dxa"/>
            <w:tcBorders>
              <w:top w:val="nil"/>
              <w:left w:val="nil"/>
              <w:bottom w:val="nil"/>
              <w:right w:val="nil"/>
            </w:tcBorders>
            <w:shd w:val="clear" w:color="000000" w:fill="000000"/>
            <w:noWrap/>
            <w:vAlign w:val="center"/>
            <w:hideMark/>
          </w:tcPr>
          <w:p w14:paraId="71BFA7C5"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563" w:type="dxa"/>
            <w:tcBorders>
              <w:top w:val="nil"/>
              <w:left w:val="nil"/>
              <w:bottom w:val="nil"/>
              <w:right w:val="nil"/>
            </w:tcBorders>
            <w:shd w:val="clear" w:color="000000" w:fill="000000"/>
            <w:noWrap/>
            <w:vAlign w:val="center"/>
            <w:hideMark/>
          </w:tcPr>
          <w:p w14:paraId="60942E4B"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113" w:type="dxa"/>
            <w:vMerge/>
            <w:tcBorders>
              <w:top w:val="nil"/>
              <w:left w:val="nil"/>
              <w:bottom w:val="single" w:sz="8" w:space="0" w:color="000000"/>
              <w:right w:val="single" w:sz="8" w:space="0" w:color="auto"/>
            </w:tcBorders>
            <w:vAlign w:val="center"/>
            <w:hideMark/>
          </w:tcPr>
          <w:p w14:paraId="2FC0EBA8"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171D61E7"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0.8</w:t>
            </w:r>
          </w:p>
        </w:tc>
        <w:tc>
          <w:tcPr>
            <w:tcW w:w="1188" w:type="dxa"/>
            <w:tcBorders>
              <w:top w:val="nil"/>
              <w:left w:val="nil"/>
              <w:bottom w:val="single" w:sz="8" w:space="0" w:color="auto"/>
              <w:right w:val="single" w:sz="8" w:space="0" w:color="auto"/>
            </w:tcBorders>
            <w:shd w:val="clear" w:color="auto" w:fill="auto"/>
            <w:noWrap/>
            <w:vAlign w:val="center"/>
            <w:hideMark/>
          </w:tcPr>
          <w:p w14:paraId="5D419489"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4</w:t>
            </w:r>
          </w:p>
        </w:tc>
        <w:tc>
          <w:tcPr>
            <w:tcW w:w="965" w:type="dxa"/>
            <w:tcBorders>
              <w:top w:val="nil"/>
              <w:left w:val="nil"/>
              <w:bottom w:val="single" w:sz="8" w:space="0" w:color="auto"/>
              <w:right w:val="single" w:sz="8" w:space="0" w:color="auto"/>
            </w:tcBorders>
            <w:shd w:val="clear" w:color="auto" w:fill="auto"/>
            <w:noWrap/>
            <w:vAlign w:val="center"/>
            <w:hideMark/>
          </w:tcPr>
          <w:p w14:paraId="37EC3FC2"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0.9</w:t>
            </w:r>
          </w:p>
        </w:tc>
        <w:tc>
          <w:tcPr>
            <w:tcW w:w="1067" w:type="dxa"/>
            <w:tcBorders>
              <w:top w:val="nil"/>
              <w:left w:val="nil"/>
              <w:bottom w:val="single" w:sz="8" w:space="0" w:color="auto"/>
              <w:right w:val="single" w:sz="8" w:space="0" w:color="auto"/>
            </w:tcBorders>
            <w:shd w:val="clear" w:color="auto" w:fill="auto"/>
            <w:noWrap/>
            <w:vAlign w:val="center"/>
            <w:hideMark/>
          </w:tcPr>
          <w:p w14:paraId="7D56D63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0.71</w:t>
            </w:r>
          </w:p>
        </w:tc>
        <w:tc>
          <w:tcPr>
            <w:tcW w:w="919" w:type="dxa"/>
            <w:tcBorders>
              <w:top w:val="nil"/>
              <w:left w:val="nil"/>
              <w:bottom w:val="single" w:sz="8" w:space="0" w:color="auto"/>
              <w:right w:val="single" w:sz="8" w:space="0" w:color="auto"/>
            </w:tcBorders>
            <w:shd w:val="clear" w:color="auto" w:fill="auto"/>
            <w:noWrap/>
            <w:vAlign w:val="center"/>
            <w:hideMark/>
          </w:tcPr>
          <w:p w14:paraId="07649C34"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3.29</w:t>
            </w:r>
          </w:p>
        </w:tc>
      </w:tr>
      <w:tr w:rsidR="00C24669" w:rsidRPr="00C24669" w14:paraId="337F9F8E" w14:textId="77777777" w:rsidTr="00C24669">
        <w:trPr>
          <w:trHeight w:val="315"/>
        </w:trPr>
        <w:tc>
          <w:tcPr>
            <w:tcW w:w="1932" w:type="dxa"/>
            <w:tcBorders>
              <w:top w:val="nil"/>
              <w:left w:val="nil"/>
              <w:bottom w:val="nil"/>
              <w:right w:val="nil"/>
            </w:tcBorders>
            <w:shd w:val="clear" w:color="000000" w:fill="000000"/>
            <w:noWrap/>
            <w:vAlign w:val="center"/>
            <w:hideMark/>
          </w:tcPr>
          <w:p w14:paraId="760C2293"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563" w:type="dxa"/>
            <w:tcBorders>
              <w:top w:val="nil"/>
              <w:left w:val="nil"/>
              <w:bottom w:val="nil"/>
              <w:right w:val="nil"/>
            </w:tcBorders>
            <w:shd w:val="clear" w:color="000000" w:fill="000000"/>
            <w:noWrap/>
            <w:vAlign w:val="center"/>
            <w:hideMark/>
          </w:tcPr>
          <w:p w14:paraId="4A97608E" w14:textId="77777777" w:rsidR="00C24669" w:rsidRPr="00C24669" w:rsidRDefault="00C24669" w:rsidP="00C24669">
            <w:pPr>
              <w:spacing w:after="0"/>
              <w:rPr>
                <w:rFonts w:ascii="Cambria" w:eastAsia="Times New Roman" w:hAnsi="Cambria" w:cs="Calibri"/>
                <w:color w:val="000000"/>
                <w:sz w:val="18"/>
                <w:szCs w:val="18"/>
                <w:lang w:bidi="ar-SA"/>
              </w:rPr>
            </w:pPr>
            <w:r w:rsidRPr="00C24669">
              <w:rPr>
                <w:rFonts w:ascii="Cambria" w:eastAsia="Times New Roman" w:hAnsi="Cambria" w:cs="Calibri"/>
                <w:color w:val="000000"/>
                <w:sz w:val="18"/>
                <w:szCs w:val="18"/>
                <w:lang w:bidi="ar-SA"/>
              </w:rPr>
              <w:t> </w:t>
            </w:r>
          </w:p>
        </w:tc>
        <w:tc>
          <w:tcPr>
            <w:tcW w:w="1113" w:type="dxa"/>
            <w:vMerge/>
            <w:tcBorders>
              <w:top w:val="nil"/>
              <w:left w:val="nil"/>
              <w:bottom w:val="single" w:sz="8" w:space="0" w:color="000000"/>
              <w:right w:val="single" w:sz="8" w:space="0" w:color="auto"/>
            </w:tcBorders>
            <w:vAlign w:val="center"/>
            <w:hideMark/>
          </w:tcPr>
          <w:p w14:paraId="2C600ADE" w14:textId="77777777" w:rsidR="00C24669" w:rsidRPr="00C24669" w:rsidRDefault="00C24669" w:rsidP="00C24669">
            <w:pPr>
              <w:spacing w:after="0"/>
              <w:rPr>
                <w:rFonts w:ascii="Calibri" w:eastAsia="Times New Roman" w:hAnsi="Calibri" w:cs="Calibri"/>
                <w:color w:val="000000"/>
                <w:sz w:val="18"/>
                <w:szCs w:val="18"/>
                <w:lang w:bidi="ar-SA"/>
              </w:rPr>
            </w:pPr>
          </w:p>
        </w:tc>
        <w:tc>
          <w:tcPr>
            <w:tcW w:w="927" w:type="dxa"/>
            <w:tcBorders>
              <w:top w:val="nil"/>
              <w:left w:val="nil"/>
              <w:bottom w:val="single" w:sz="8" w:space="0" w:color="auto"/>
              <w:right w:val="single" w:sz="8" w:space="0" w:color="auto"/>
            </w:tcBorders>
            <w:shd w:val="clear" w:color="auto" w:fill="auto"/>
            <w:noWrap/>
            <w:vAlign w:val="center"/>
            <w:hideMark/>
          </w:tcPr>
          <w:p w14:paraId="7B8DB3F9"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1</w:t>
            </w:r>
          </w:p>
        </w:tc>
        <w:tc>
          <w:tcPr>
            <w:tcW w:w="1188" w:type="dxa"/>
            <w:tcBorders>
              <w:top w:val="nil"/>
              <w:left w:val="nil"/>
              <w:bottom w:val="single" w:sz="8" w:space="0" w:color="auto"/>
              <w:right w:val="single" w:sz="8" w:space="0" w:color="auto"/>
            </w:tcBorders>
            <w:shd w:val="clear" w:color="auto" w:fill="auto"/>
            <w:noWrap/>
            <w:vAlign w:val="center"/>
            <w:hideMark/>
          </w:tcPr>
          <w:p w14:paraId="063E42AF"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5</w:t>
            </w:r>
          </w:p>
        </w:tc>
        <w:tc>
          <w:tcPr>
            <w:tcW w:w="965" w:type="dxa"/>
            <w:tcBorders>
              <w:top w:val="nil"/>
              <w:left w:val="nil"/>
              <w:bottom w:val="single" w:sz="8" w:space="0" w:color="auto"/>
              <w:right w:val="single" w:sz="8" w:space="0" w:color="auto"/>
            </w:tcBorders>
            <w:shd w:val="clear" w:color="auto" w:fill="auto"/>
            <w:noWrap/>
            <w:vAlign w:val="center"/>
            <w:hideMark/>
          </w:tcPr>
          <w:p w14:paraId="1D90E45B"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3.92</w:t>
            </w:r>
          </w:p>
        </w:tc>
        <w:tc>
          <w:tcPr>
            <w:tcW w:w="1067" w:type="dxa"/>
            <w:tcBorders>
              <w:top w:val="nil"/>
              <w:left w:val="nil"/>
              <w:bottom w:val="single" w:sz="8" w:space="0" w:color="auto"/>
              <w:right w:val="single" w:sz="8" w:space="0" w:color="auto"/>
            </w:tcBorders>
            <w:shd w:val="clear" w:color="auto" w:fill="auto"/>
            <w:noWrap/>
            <w:vAlign w:val="center"/>
            <w:hideMark/>
          </w:tcPr>
          <w:p w14:paraId="5A95340D"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0.92</w:t>
            </w:r>
          </w:p>
        </w:tc>
        <w:tc>
          <w:tcPr>
            <w:tcW w:w="919" w:type="dxa"/>
            <w:tcBorders>
              <w:top w:val="nil"/>
              <w:left w:val="nil"/>
              <w:bottom w:val="single" w:sz="8" w:space="0" w:color="auto"/>
              <w:right w:val="single" w:sz="8" w:space="0" w:color="auto"/>
            </w:tcBorders>
            <w:shd w:val="clear" w:color="auto" w:fill="auto"/>
            <w:noWrap/>
            <w:vAlign w:val="center"/>
            <w:hideMark/>
          </w:tcPr>
          <w:p w14:paraId="28FAAB05" w14:textId="77777777" w:rsidR="00C24669" w:rsidRPr="00C24669" w:rsidRDefault="00C24669" w:rsidP="00C24669">
            <w:pPr>
              <w:spacing w:after="0"/>
              <w:jc w:val="center"/>
              <w:rPr>
                <w:rFonts w:ascii="Calibri" w:eastAsia="Times New Roman" w:hAnsi="Calibri" w:cs="Calibri"/>
                <w:color w:val="000000"/>
                <w:sz w:val="18"/>
                <w:szCs w:val="18"/>
                <w:lang w:bidi="ar-SA"/>
              </w:rPr>
            </w:pPr>
            <w:r w:rsidRPr="00C24669">
              <w:rPr>
                <w:rFonts w:ascii="Calibri" w:eastAsia="Times New Roman" w:hAnsi="Calibri" w:cs="Calibri"/>
                <w:color w:val="000000"/>
                <w:sz w:val="18"/>
                <w:szCs w:val="18"/>
                <w:lang w:bidi="ar-SA"/>
              </w:rPr>
              <w:t>4.08</w:t>
            </w:r>
          </w:p>
        </w:tc>
      </w:tr>
    </w:tbl>
    <w:bookmarkEnd w:id="191"/>
    <w:p w14:paraId="6E8A2CC2" w14:textId="23457FC0" w:rsidR="007A2074" w:rsidRDefault="00C24669" w:rsidP="007A2074">
      <w:pPr>
        <w:pStyle w:val="Caption"/>
        <w:keepNext/>
      </w:pPr>
      <w:r>
        <w:rPr>
          <w:rFonts w:ascii="Calibri" w:hAnsi="Calibri" w:cs="Calibri"/>
          <w:b/>
          <w:bCs/>
          <w:noProof/>
          <w:color w:val="FFFFFF"/>
          <w:sz w:val="20"/>
          <w:szCs w:val="16"/>
        </w:rPr>
        <mc:AlternateContent>
          <mc:Choice Requires="wpg">
            <w:drawing>
              <wp:anchor distT="0" distB="0" distL="114300" distR="114300" simplePos="0" relativeHeight="251708416" behindDoc="0" locked="0" layoutInCell="1" allowOverlap="1" wp14:anchorId="7D46ABB5" wp14:editId="0A82EDD4">
                <wp:simplePos x="0" y="0"/>
                <wp:positionH relativeFrom="column">
                  <wp:posOffset>5886450</wp:posOffset>
                </wp:positionH>
                <wp:positionV relativeFrom="paragraph">
                  <wp:posOffset>0</wp:posOffset>
                </wp:positionV>
                <wp:extent cx="2847975" cy="2590800"/>
                <wp:effectExtent l="0" t="0" r="9525" b="0"/>
                <wp:wrapTopAndBottom/>
                <wp:docPr id="3085" name="Group 3085"/>
                <wp:cNvGraphicFramePr/>
                <a:graphic xmlns:a="http://schemas.openxmlformats.org/drawingml/2006/main">
                  <a:graphicData uri="http://schemas.microsoft.com/office/word/2010/wordprocessingGroup">
                    <wpg:wgp>
                      <wpg:cNvGrpSpPr/>
                      <wpg:grpSpPr>
                        <a:xfrm>
                          <a:off x="0" y="0"/>
                          <a:ext cx="2847975" cy="2590800"/>
                          <a:chOff x="0" y="-1"/>
                          <a:chExt cx="2828978" cy="2657476"/>
                        </a:xfrm>
                      </wpg:grpSpPr>
                      <wps:wsp>
                        <wps:cNvPr id="3086" name="Text Box 3086"/>
                        <wps:cNvSpPr txBox="1"/>
                        <wps:spPr>
                          <a:xfrm>
                            <a:off x="66675" y="2418952"/>
                            <a:ext cx="2752778" cy="238523"/>
                          </a:xfrm>
                          <a:prstGeom prst="rect">
                            <a:avLst/>
                          </a:prstGeom>
                          <a:solidFill>
                            <a:prstClr val="white"/>
                          </a:solidFill>
                          <a:ln>
                            <a:noFill/>
                          </a:ln>
                        </wps:spPr>
                        <wps:txbx>
                          <w:txbxContent>
                            <w:p w14:paraId="1B568108" w14:textId="5162A9FD" w:rsidR="004A4A91" w:rsidRPr="00566860" w:rsidRDefault="004A4A91" w:rsidP="00650382">
                              <w:pPr>
                                <w:pStyle w:val="LFTCaption"/>
                                <w:rPr>
                                  <w:rFonts w:ascii="Calibri" w:hAnsi="Calibri" w:cs="Calibri"/>
                                  <w:noProof/>
                                  <w:sz w:val="20"/>
                                  <w:szCs w:val="16"/>
                                </w:rPr>
                              </w:pPr>
                              <w:bookmarkStart w:id="193" w:name="_Toc53483960"/>
                              <w:r>
                                <w:t>Figure 2-7 – Investigation 1 Dose vs Demand</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87" name="Picture 308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1"/>
                            <a:ext cx="2828978" cy="2440018"/>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D46ABB5" id="Group 3085" o:spid="_x0000_s1048" style="position:absolute;margin-left:463.5pt;margin-top:0;width:224.25pt;height:204pt;z-index:251708416;mso-width-relative:margin;mso-height-relative:margin" coordorigin="" coordsize="28289,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">
                <v:shape id="Text Box 3086" o:spid="_x0000_s1049" type="#_x0000_t202" style="position:absolute;left:666;top:24189;width:27528;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" stroked="f">
                  <v:textbox inset="0,0,0,0">
                    <w:txbxContent>
                      <w:p w14:paraId="1B568108" w14:textId="5162A9FD" w:rsidR="004A4A91" w:rsidRPr="00566860" w:rsidRDefault="004A4A91" w:rsidP="00650382">
                        <w:pPr>
                          <w:pStyle w:val="LFTCaption"/>
                          <w:rPr>
                            <w:rFonts w:ascii="Calibri" w:hAnsi="Calibri" w:cs="Calibri"/>
                            <w:noProof/>
                            <w:sz w:val="20"/>
                            <w:szCs w:val="16"/>
                          </w:rPr>
                        </w:pPr>
                        <w:bookmarkStart w:id="193" w:name="_Toc53483960"/>
                        <w:r>
                          <w:t>Figure 2-7 – Investigation 1 Dose vs Demand</w:t>
                        </w:r>
                        <w:bookmarkEnd w:id="193"/>
                      </w:p>
                    </w:txbxContent>
                  </v:textbox>
                </v:shape>
                <v:shape id="Picture 3087" o:spid="_x0000_s1050" type="#_x0000_t75" style="position:absolute;width:28289;height:2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">
                  <v:imagedata r:id="rId63" o:title=""/>
                </v:shape>
                <w10:wrap type="topAndBottom"/>
              </v:group>
            </w:pict>
          </mc:Fallback>
        </mc:AlternateContent>
      </w:r>
    </w:p>
    <w:p w14:paraId="79ED146D" w14:textId="77777777" w:rsidR="007A2074" w:rsidRDefault="007A2074" w:rsidP="007A2074">
      <w:r>
        <w:rPr>
          <w:noProof/>
        </w:rPr>
        <mc:AlternateContent>
          <mc:Choice Requires="wpg">
            <w:drawing>
              <wp:anchor distT="0" distB="0" distL="114300" distR="114300" simplePos="0" relativeHeight="251709440" behindDoc="0" locked="0" layoutInCell="1" allowOverlap="1" wp14:anchorId="0842CF8C" wp14:editId="52E68EE1">
                <wp:simplePos x="0" y="0"/>
                <wp:positionH relativeFrom="column">
                  <wp:posOffset>5943600</wp:posOffset>
                </wp:positionH>
                <wp:positionV relativeFrom="paragraph">
                  <wp:posOffset>175895</wp:posOffset>
                </wp:positionV>
                <wp:extent cx="2819400" cy="2619375"/>
                <wp:effectExtent l="0" t="0" r="0" b="9525"/>
                <wp:wrapTopAndBottom/>
                <wp:docPr id="3088" name="Group 3088"/>
                <wp:cNvGraphicFramePr/>
                <a:graphic xmlns:a="http://schemas.openxmlformats.org/drawingml/2006/main">
                  <a:graphicData uri="http://schemas.microsoft.com/office/word/2010/wordprocessingGroup">
                    <wpg:wgp>
                      <wpg:cNvGrpSpPr/>
                      <wpg:grpSpPr>
                        <a:xfrm>
                          <a:off x="0" y="0"/>
                          <a:ext cx="2819400" cy="2619375"/>
                          <a:chOff x="0" y="0"/>
                          <a:chExt cx="4084955" cy="3853815"/>
                        </a:xfrm>
                      </wpg:grpSpPr>
                      <pic:pic xmlns:pic="http://schemas.openxmlformats.org/drawingml/2006/picture">
                        <pic:nvPicPr>
                          <pic:cNvPr id="3089" name="Picture 3089"/>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4955" cy="3517900"/>
                          </a:xfrm>
                          <a:prstGeom prst="rect">
                            <a:avLst/>
                          </a:prstGeom>
                          <a:noFill/>
                        </pic:spPr>
                      </pic:pic>
                      <wps:wsp>
                        <wps:cNvPr id="3090" name="Text Box 3090"/>
                        <wps:cNvSpPr txBox="1"/>
                        <wps:spPr>
                          <a:xfrm>
                            <a:off x="0" y="3571875"/>
                            <a:ext cx="4084955" cy="281940"/>
                          </a:xfrm>
                          <a:prstGeom prst="rect">
                            <a:avLst/>
                          </a:prstGeom>
                          <a:solidFill>
                            <a:prstClr val="white"/>
                          </a:solidFill>
                          <a:ln>
                            <a:noFill/>
                          </a:ln>
                        </wps:spPr>
                        <wps:txbx>
                          <w:txbxContent>
                            <w:p w14:paraId="60A0DC2E" w14:textId="620D7619" w:rsidR="004A4A91" w:rsidRPr="00976A22" w:rsidRDefault="004A4A91" w:rsidP="00650382">
                              <w:pPr>
                                <w:pStyle w:val="LFTCaption"/>
                                <w:rPr>
                                  <w:noProof/>
                                </w:rPr>
                              </w:pPr>
                              <w:bookmarkStart w:id="194" w:name="_Toc53483961"/>
                              <w:r>
                                <w:t>Figure 2-8 - Investigation 2 Dose vs Demand</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42CF8C" id="Group 3088" o:spid="_x0000_s1051" style="position:absolute;margin-left:468pt;margin-top:13.85pt;width:222pt;height:206.25pt;z-index:251709440;mso-width-relative:margin;mso-height-relative:margin" coordsize="40849,38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">
                <v:shape id="Picture 3089" o:spid="_x0000_s1052" type="#_x0000_t75" style="position:absolute;width:40849;height:35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">
                  <v:imagedata r:id="rId65" o:title=""/>
                </v:shape>
                <v:shape id="Text Box 3090" o:spid="_x0000_s1053" type="#_x0000_t202" style="position:absolute;top:35718;width:4084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" stroked="f">
                  <v:textbox inset="0,0,0,0">
                    <w:txbxContent>
                      <w:p w14:paraId="60A0DC2E" w14:textId="620D7619" w:rsidR="004A4A91" w:rsidRPr="00976A22" w:rsidRDefault="004A4A91" w:rsidP="00650382">
                        <w:pPr>
                          <w:pStyle w:val="LFTCaption"/>
                          <w:rPr>
                            <w:noProof/>
                          </w:rPr>
                        </w:pPr>
                        <w:bookmarkStart w:id="195" w:name="_Toc53483961"/>
                        <w:r>
                          <w:t>Figure 2-8 - Investigation 2 Dose vs Demand</w:t>
                        </w:r>
                        <w:bookmarkEnd w:id="195"/>
                      </w:p>
                    </w:txbxContent>
                  </v:textbox>
                </v:shape>
                <w10:wrap type="topAndBottom"/>
              </v:group>
            </w:pict>
          </mc:Fallback>
        </mc:AlternateContent>
      </w:r>
    </w:p>
    <w:p w14:paraId="0CDC415B" w14:textId="77777777" w:rsidR="007A2074" w:rsidRPr="001578A8" w:rsidRDefault="007A2074" w:rsidP="007A2074">
      <w:pPr>
        <w:tabs>
          <w:tab w:val="left" w:pos="1710"/>
        </w:tabs>
        <w:rPr>
          <w:rFonts w:ascii="Calibri" w:hAnsi="Calibri" w:cs="Calibri"/>
          <w:szCs w:val="16"/>
        </w:rPr>
        <w:sectPr w:rsidR="007A2074" w:rsidRPr="001578A8" w:rsidSect="007A2074">
          <w:type w:val="nextColumn"/>
          <w:pgSz w:w="15840" w:h="12240" w:orient="landscape" w:code="1"/>
          <w:pgMar w:top="1440" w:right="2520" w:bottom="1440" w:left="1440" w:header="864" w:footer="360" w:gutter="0"/>
          <w:cols w:space="720"/>
          <w:titlePg/>
          <w:docGrid w:linePitch="360"/>
        </w:sectPr>
      </w:pPr>
    </w:p>
    <w:p w14:paraId="4A15C6A7" w14:textId="77777777" w:rsidR="00915AD1" w:rsidRDefault="00915AD1" w:rsidP="007A2074">
      <w:pPr>
        <w:pStyle w:val="Caption"/>
        <w:keepNext/>
      </w:pPr>
    </w:p>
    <w:p w14:paraId="78C40A62" w14:textId="4BF67C92" w:rsidR="007A2074" w:rsidRDefault="00C24669" w:rsidP="007A2074">
      <w:pPr>
        <w:pStyle w:val="Caption"/>
        <w:keepNext/>
      </w:pPr>
      <w:r>
        <w:rPr>
          <w:b/>
          <w:bCs/>
          <w:noProof/>
        </w:rPr>
        <mc:AlternateContent>
          <mc:Choice Requires="wpg">
            <w:drawing>
              <wp:anchor distT="0" distB="0" distL="114300" distR="114300" simplePos="0" relativeHeight="251712512" behindDoc="0" locked="0" layoutInCell="1" allowOverlap="1" wp14:anchorId="397C6EDE" wp14:editId="47C0B67E">
                <wp:simplePos x="0" y="0"/>
                <wp:positionH relativeFrom="margin">
                  <wp:align>right</wp:align>
                </wp:positionH>
                <wp:positionV relativeFrom="paragraph">
                  <wp:posOffset>0</wp:posOffset>
                </wp:positionV>
                <wp:extent cx="5886450" cy="4362450"/>
                <wp:effectExtent l="0" t="0" r="0" b="0"/>
                <wp:wrapTopAndBottom/>
                <wp:docPr id="3091" name="Group 3091"/>
                <wp:cNvGraphicFramePr/>
                <a:graphic xmlns:a="http://schemas.openxmlformats.org/drawingml/2006/main">
                  <a:graphicData uri="http://schemas.microsoft.com/office/word/2010/wordprocessingGroup">
                    <wpg:wgp>
                      <wpg:cNvGrpSpPr/>
                      <wpg:grpSpPr>
                        <a:xfrm>
                          <a:off x="0" y="0"/>
                          <a:ext cx="5886450" cy="4362450"/>
                          <a:chOff x="0" y="0"/>
                          <a:chExt cx="6682105" cy="4261485"/>
                        </a:xfrm>
                      </wpg:grpSpPr>
                      <pic:pic xmlns:pic="http://schemas.openxmlformats.org/drawingml/2006/picture">
                        <pic:nvPicPr>
                          <pic:cNvPr id="3092" name="Picture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219825" cy="3865595"/>
                          </a:xfrm>
                          <a:prstGeom prst="rect">
                            <a:avLst/>
                          </a:prstGeom>
                        </pic:spPr>
                      </pic:pic>
                      <wps:wsp>
                        <wps:cNvPr id="3093" name="Text Box 3093"/>
                        <wps:cNvSpPr txBox="1"/>
                        <wps:spPr>
                          <a:xfrm>
                            <a:off x="0" y="4000500"/>
                            <a:ext cx="6682105" cy="260985"/>
                          </a:xfrm>
                          <a:prstGeom prst="rect">
                            <a:avLst/>
                          </a:prstGeom>
                          <a:solidFill>
                            <a:prstClr val="white"/>
                          </a:solidFill>
                          <a:ln>
                            <a:noFill/>
                          </a:ln>
                        </wps:spPr>
                        <wps:txbx>
                          <w:txbxContent>
                            <w:p w14:paraId="162BCD78" w14:textId="2BCBA7E4" w:rsidR="004A4A91" w:rsidRPr="006401CE" w:rsidRDefault="004A4A91" w:rsidP="00650382">
                              <w:pPr>
                                <w:pStyle w:val="LFTCaption"/>
                                <w:rPr>
                                  <w:noProof/>
                                  <w:sz w:val="20"/>
                                  <w:szCs w:val="20"/>
                                </w:rPr>
                              </w:pPr>
                              <w:bookmarkStart w:id="195" w:name="_Toc53483962"/>
                              <w:r w:rsidRPr="006401CE">
                                <w:rPr>
                                  <w:sz w:val="20"/>
                                  <w:szCs w:val="20"/>
                                </w:rPr>
                                <w:t>Figure 2-9 - Particle Size Distribution by Volume for Day 8 of 12</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C6EDE" id="Group 3091" o:spid="_x0000_s1054" style="position:absolute;margin-left:412.3pt;margin-top:0;width:463.5pt;height:343.5pt;z-index:251712512;mso-position-horizontal:right;mso-position-horizontal-relative:margin;mso-width-relative:margin;mso-height-relative:margin" coordsize="66821,426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">
                <v:shape id="Picture 4" o:spid="_x0000_s1055" type="#_x0000_t75" style="position:absolute;width:62198;height:3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">
                  <v:imagedata r:id="rId67" o:title=""/>
                </v:shape>
                <v:shape id="Text Box 3093" o:spid="_x0000_s1056" type="#_x0000_t202" style="position:absolute;top:40005;width:6682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" stroked="f">
                  <v:textbox inset="0,0,0,0">
                    <w:txbxContent>
                      <w:p w14:paraId="162BCD78" w14:textId="2BCBA7E4" w:rsidR="004A4A91" w:rsidRPr="006401CE" w:rsidRDefault="004A4A91" w:rsidP="00650382">
                        <w:pPr>
                          <w:pStyle w:val="LFTCaption"/>
                          <w:rPr>
                            <w:noProof/>
                            <w:sz w:val="20"/>
                            <w:szCs w:val="20"/>
                          </w:rPr>
                        </w:pPr>
                        <w:bookmarkStart w:id="197" w:name="_Toc53483962"/>
                        <w:r w:rsidRPr="006401CE">
                          <w:rPr>
                            <w:sz w:val="20"/>
                            <w:szCs w:val="20"/>
                          </w:rPr>
                          <w:t>Figure 2-9 - Particle Size Distribution by Volume for Day 8 of 12</w:t>
                        </w:r>
                        <w:bookmarkEnd w:id="197"/>
                      </w:p>
                    </w:txbxContent>
                  </v:textbox>
                </v:shape>
                <w10:wrap type="topAndBottom" anchorx="margin"/>
              </v:group>
            </w:pict>
          </mc:Fallback>
        </mc:AlternateContent>
      </w:r>
    </w:p>
    <w:p w14:paraId="26DD0D81" w14:textId="77777777" w:rsidR="007A2074" w:rsidRDefault="007A2074" w:rsidP="007A2074">
      <w:pPr>
        <w:pStyle w:val="LFTBody"/>
      </w:pPr>
      <w:r>
        <w:rPr>
          <w:noProof/>
        </w:rPr>
        <w:lastRenderedPageBreak/>
        <mc:AlternateContent>
          <mc:Choice Requires="wpg">
            <w:drawing>
              <wp:anchor distT="0" distB="0" distL="114300" distR="114300" simplePos="0" relativeHeight="251710464" behindDoc="0" locked="0" layoutInCell="1" allowOverlap="1" wp14:anchorId="6487B93A" wp14:editId="45D9DCFB">
                <wp:simplePos x="0" y="0"/>
                <wp:positionH relativeFrom="column">
                  <wp:posOffset>361950</wp:posOffset>
                </wp:positionH>
                <wp:positionV relativeFrom="paragraph">
                  <wp:posOffset>0</wp:posOffset>
                </wp:positionV>
                <wp:extent cx="5907405" cy="4016375"/>
                <wp:effectExtent l="0" t="0" r="0" b="3175"/>
                <wp:wrapTopAndBottom/>
                <wp:docPr id="3094" name="Group 3094"/>
                <wp:cNvGraphicFramePr/>
                <a:graphic xmlns:a="http://schemas.openxmlformats.org/drawingml/2006/main">
                  <a:graphicData uri="http://schemas.microsoft.com/office/word/2010/wordprocessingGroup">
                    <wpg:wgp>
                      <wpg:cNvGrpSpPr/>
                      <wpg:grpSpPr>
                        <a:xfrm>
                          <a:off x="0" y="0"/>
                          <a:ext cx="5907405" cy="4016375"/>
                          <a:chOff x="0" y="0"/>
                          <a:chExt cx="5907405" cy="4016375"/>
                        </a:xfrm>
                      </wpg:grpSpPr>
                      <pic:pic xmlns:pic="http://schemas.openxmlformats.org/drawingml/2006/picture">
                        <pic:nvPicPr>
                          <pic:cNvPr id="3095" name="Picture 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07405" cy="3819525"/>
                          </a:xfrm>
                          <a:prstGeom prst="rect">
                            <a:avLst/>
                          </a:prstGeom>
                        </pic:spPr>
                      </pic:pic>
                      <wps:wsp>
                        <wps:cNvPr id="3096" name="Text Box 3096"/>
                        <wps:cNvSpPr txBox="1"/>
                        <wps:spPr>
                          <a:xfrm>
                            <a:off x="0" y="3876675"/>
                            <a:ext cx="5907405" cy="139700"/>
                          </a:xfrm>
                          <a:prstGeom prst="rect">
                            <a:avLst/>
                          </a:prstGeom>
                          <a:solidFill>
                            <a:prstClr val="white"/>
                          </a:solidFill>
                          <a:ln>
                            <a:noFill/>
                          </a:ln>
                        </wps:spPr>
                        <wps:txbx>
                          <w:txbxContent>
                            <w:p w14:paraId="297638A1" w14:textId="7FDC9D4E" w:rsidR="004A4A91" w:rsidRPr="006401CE" w:rsidRDefault="004A4A91" w:rsidP="00650382">
                              <w:pPr>
                                <w:pStyle w:val="LFTCaption"/>
                                <w:rPr>
                                  <w:noProof/>
                                  <w:sz w:val="20"/>
                                  <w:szCs w:val="20"/>
                                </w:rPr>
                              </w:pPr>
                              <w:bookmarkStart w:id="196" w:name="_Toc53483963"/>
                              <w:r w:rsidRPr="006401CE">
                                <w:rPr>
                                  <w:sz w:val="20"/>
                                  <w:szCs w:val="20"/>
                                </w:rPr>
                                <w:t>Figure 2-10 - Particle Size Distribution by Volume for Day 10 of 12</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87B93A" id="Group 3094" o:spid="_x0000_s1057" style="position:absolute;margin-left:28.5pt;margin-top:0;width:465.15pt;height:316.25pt;z-index:251710464" coordsize="59074,40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">
                <v:shape id="Picture 8" o:spid="_x0000_s1058" type="#_x0000_t75" style="position:absolute;width:59074;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">
                  <v:imagedata r:id="rId69" o:title=""/>
                </v:shape>
                <v:shape id="Text Box 3096" o:spid="_x0000_s1059" type="#_x0000_t202" style="position:absolute;top:38766;width:5907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" stroked="f">
                  <v:textbox style="mso-fit-shape-to-text:t" inset="0,0,0,0">
                    <w:txbxContent>
                      <w:p w14:paraId="297638A1" w14:textId="7FDC9D4E" w:rsidR="004A4A91" w:rsidRPr="006401CE" w:rsidRDefault="004A4A91" w:rsidP="00650382">
                        <w:pPr>
                          <w:pStyle w:val="LFTCaption"/>
                          <w:rPr>
                            <w:noProof/>
                            <w:sz w:val="20"/>
                            <w:szCs w:val="20"/>
                          </w:rPr>
                        </w:pPr>
                        <w:bookmarkStart w:id="199" w:name="_Toc53483963"/>
                        <w:r w:rsidRPr="006401CE">
                          <w:rPr>
                            <w:sz w:val="20"/>
                            <w:szCs w:val="20"/>
                          </w:rPr>
                          <w:t>Figure 2-10 - Particle Size Distribution by Volume for Day 10 of 12</w:t>
                        </w:r>
                        <w:bookmarkEnd w:id="199"/>
                      </w:p>
                    </w:txbxContent>
                  </v:textbox>
                </v:shape>
                <w10:wrap type="topAndBottom"/>
              </v:group>
            </w:pict>
          </mc:Fallback>
        </mc:AlternateContent>
      </w:r>
      <w:r>
        <w:rPr>
          <w:noProof/>
        </w:rPr>
        <mc:AlternateContent>
          <mc:Choice Requires="wps">
            <w:drawing>
              <wp:anchor distT="0" distB="0" distL="114300" distR="114300" simplePos="0" relativeHeight="251711488" behindDoc="0" locked="0" layoutInCell="1" allowOverlap="1" wp14:anchorId="51FF6D23" wp14:editId="4F0ABD64">
                <wp:simplePos x="0" y="0"/>
                <wp:positionH relativeFrom="column">
                  <wp:posOffset>542925</wp:posOffset>
                </wp:positionH>
                <wp:positionV relativeFrom="paragraph">
                  <wp:posOffset>7233285</wp:posOffset>
                </wp:positionV>
                <wp:extent cx="5210175" cy="635"/>
                <wp:effectExtent l="0" t="0" r="0" b="0"/>
                <wp:wrapTopAndBottom/>
                <wp:docPr id="3097" name="Text Box 3097"/>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37674FA1" w14:textId="332E38A1" w:rsidR="004A4A91" w:rsidRPr="006401CE" w:rsidRDefault="004A4A91" w:rsidP="00650382">
                            <w:pPr>
                              <w:pStyle w:val="LFTCaption"/>
                              <w:rPr>
                                <w:noProof/>
                                <w:sz w:val="20"/>
                                <w:szCs w:val="20"/>
                              </w:rPr>
                            </w:pPr>
                            <w:bookmarkStart w:id="197" w:name="_Toc53483964"/>
                            <w:r w:rsidRPr="006401CE">
                              <w:rPr>
                                <w:sz w:val="20"/>
                                <w:szCs w:val="20"/>
                              </w:rPr>
                              <w:t>Figure 2-11  July 2005 Particle Size Distribution Results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F6D23" id="Text Box 3097" o:spid="_x0000_s1060" type="#_x0000_t202" style="position:absolute;margin-left:42.75pt;margin-top:569.55pt;width:410.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" stroked="f">
                <v:textbox style="mso-fit-shape-to-text:t" inset="0,0,0,0">
                  <w:txbxContent>
                    <w:p w14:paraId="37674FA1" w14:textId="332E38A1" w:rsidR="004A4A91" w:rsidRPr="006401CE" w:rsidRDefault="004A4A91" w:rsidP="00650382">
                      <w:pPr>
                        <w:pStyle w:val="LFTCaption"/>
                        <w:rPr>
                          <w:noProof/>
                          <w:sz w:val="20"/>
                          <w:szCs w:val="20"/>
                        </w:rPr>
                      </w:pPr>
                      <w:bookmarkStart w:id="201" w:name="_Toc53483964"/>
                      <w:r w:rsidRPr="006401CE">
                        <w:rPr>
                          <w:sz w:val="20"/>
                          <w:szCs w:val="20"/>
                        </w:rPr>
                        <w:t>Figure 2-</w:t>
                      </w:r>
                      <w:proofErr w:type="gramStart"/>
                      <w:r w:rsidRPr="006401CE">
                        <w:rPr>
                          <w:sz w:val="20"/>
                          <w:szCs w:val="20"/>
                        </w:rPr>
                        <w:t>11  July</w:t>
                      </w:r>
                      <w:proofErr w:type="gramEnd"/>
                      <w:r w:rsidRPr="006401CE">
                        <w:rPr>
                          <w:sz w:val="20"/>
                          <w:szCs w:val="20"/>
                        </w:rPr>
                        <w:t xml:space="preserve"> 2005 Particle Size Distribution Results</w:t>
                      </w:r>
                      <w:bookmarkEnd w:id="201"/>
                    </w:p>
                  </w:txbxContent>
                </v:textbox>
                <w10:wrap type="topAndBottom"/>
              </v:shape>
            </w:pict>
          </mc:Fallback>
        </mc:AlternateContent>
      </w:r>
      <w:r>
        <w:rPr>
          <w:noProof/>
        </w:rPr>
        <w:drawing>
          <wp:anchor distT="0" distB="0" distL="114300" distR="114300" simplePos="0" relativeHeight="251707392" behindDoc="0" locked="0" layoutInCell="1" allowOverlap="1" wp14:anchorId="6A1091D2" wp14:editId="18B72618">
            <wp:simplePos x="0" y="0"/>
            <wp:positionH relativeFrom="margin">
              <wp:posOffset>542925</wp:posOffset>
            </wp:positionH>
            <wp:positionV relativeFrom="paragraph">
              <wp:posOffset>3978275</wp:posOffset>
            </wp:positionV>
            <wp:extent cx="5210175" cy="3561694"/>
            <wp:effectExtent l="0" t="0" r="0" b="1270"/>
            <wp:wrapTopAndBottom/>
            <wp:docPr id="3098" name="Picture 74">
              <a:extLst xmlns:a="http://schemas.openxmlformats.org/drawingml/2006/main">
                <a:ext uri="{FF2B5EF4-FFF2-40B4-BE49-F238E27FC236}">
                  <a16:creationId xmlns:a16="http://schemas.microsoft.com/office/drawing/2014/main" id="{F6719346-5C68-49BA-8C46-589100C6E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4">
                      <a:extLst>
                        <a:ext uri="{FF2B5EF4-FFF2-40B4-BE49-F238E27FC236}">
                          <a16:creationId xmlns:a16="http://schemas.microsoft.com/office/drawing/2014/main" id="{F6719346-5C68-49BA-8C46-589100C6E5AA}"/>
                        </a:ext>
                      </a:extLst>
                    </pic:cNvPr>
                    <pic:cNvPicPr>
                      <a:picLocks noChangeAspect="1"/>
                    </pic:cNvPicPr>
                  </pic:nvPicPr>
                  <pic:blipFill>
                    <a:blip r:embed="rId70"/>
                    <a:stretch>
                      <a:fillRect/>
                    </a:stretch>
                  </pic:blipFill>
                  <pic:spPr>
                    <a:xfrm>
                      <a:off x="0" y="0"/>
                      <a:ext cx="5210175" cy="3561694"/>
                    </a:xfrm>
                    <a:prstGeom prst="rect">
                      <a:avLst/>
                    </a:prstGeom>
                  </pic:spPr>
                </pic:pic>
              </a:graphicData>
            </a:graphic>
            <wp14:sizeRelH relativeFrom="margin">
              <wp14:pctWidth>0</wp14:pctWidth>
            </wp14:sizeRelH>
            <wp14:sizeRelV relativeFrom="margin">
              <wp14:pctHeight>0</wp14:pctHeight>
            </wp14:sizeRelV>
          </wp:anchor>
        </w:drawing>
      </w:r>
    </w:p>
    <w:p w14:paraId="095BE71B" w14:textId="3C17D9F9" w:rsidR="007A2074" w:rsidRDefault="007A2074" w:rsidP="007A2074">
      <w:pPr>
        <w:pStyle w:val="LFTTableTitle"/>
      </w:pPr>
      <w:bookmarkStart w:id="198" w:name="_Toc53483996"/>
      <w:r>
        <w:lastRenderedPageBreak/>
        <w:t xml:space="preserve">Table </w:t>
      </w:r>
      <w:r w:rsidR="002D60B5">
        <w:t>2-12</w:t>
      </w:r>
      <w:r>
        <w:t xml:space="preserve">  Additional DEP Operational Data</w:t>
      </w:r>
      <w:bookmarkEnd w:id="198"/>
    </w:p>
    <w:tbl>
      <w:tblPr>
        <w:tblStyle w:val="ListTable3-Accent1"/>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360"/>
        <w:gridCol w:w="2360"/>
        <w:gridCol w:w="2360"/>
      </w:tblGrid>
      <w:tr w:rsidR="007A2074" w:rsidRPr="00D803E1" w14:paraId="72BF8F64" w14:textId="77777777" w:rsidTr="006401CE">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100" w:firstRow="0" w:lastRow="0" w:firstColumn="1" w:lastColumn="0" w:oddVBand="0" w:evenVBand="0" w:oddHBand="0" w:evenHBand="0" w:firstRowFirstColumn="1" w:firstRowLastColumn="0" w:lastRowFirstColumn="0" w:lastRowLastColumn="0"/>
            <w:tcW w:w="0" w:type="dxa"/>
            <w:vMerge w:val="restart"/>
            <w:shd w:val="clear" w:color="auto" w:fill="0082C4" w:themeFill="accent3"/>
            <w:noWrap/>
            <w:vAlign w:val="center"/>
            <w:hideMark/>
          </w:tcPr>
          <w:p w14:paraId="25BDB719" w14:textId="77777777" w:rsidR="007A2074" w:rsidRPr="00D803E1" w:rsidRDefault="007A2074" w:rsidP="007A2074">
            <w:pPr>
              <w:jc w:val="center"/>
              <w:rPr>
                <w:rFonts w:ascii="Calibri" w:hAnsi="Calibri" w:cs="Calibri"/>
                <w:color w:val="FFFFFF"/>
                <w:sz w:val="22"/>
              </w:rPr>
            </w:pPr>
            <w:r w:rsidRPr="00D803E1">
              <w:rPr>
                <w:rFonts w:ascii="Calibri" w:hAnsi="Calibri" w:cs="Calibri"/>
                <w:color w:val="FFFFFF"/>
                <w:sz w:val="22"/>
              </w:rPr>
              <w:t>Parameter</w:t>
            </w:r>
          </w:p>
        </w:tc>
        <w:tc>
          <w:tcPr>
            <w:tcW w:w="0" w:type="dxa"/>
            <w:shd w:val="clear" w:color="auto" w:fill="0082C4" w:themeFill="accent3"/>
            <w:noWrap/>
            <w:vAlign w:val="center"/>
            <w:hideMark/>
          </w:tcPr>
          <w:p w14:paraId="7A260E13" w14:textId="77777777" w:rsidR="007A2074" w:rsidRPr="00D803E1" w:rsidRDefault="007A2074" w:rsidP="007A207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22"/>
              </w:rPr>
            </w:pPr>
            <w:r w:rsidRPr="00D803E1">
              <w:rPr>
                <w:rFonts w:ascii="Calibri" w:hAnsi="Calibri" w:cs="Calibri"/>
                <w:color w:val="FFFFFF"/>
                <w:sz w:val="22"/>
              </w:rPr>
              <w:t>SVI</w:t>
            </w:r>
          </w:p>
        </w:tc>
        <w:tc>
          <w:tcPr>
            <w:tcW w:w="0" w:type="dxa"/>
            <w:shd w:val="clear" w:color="auto" w:fill="0082C4" w:themeFill="accent3"/>
            <w:noWrap/>
            <w:vAlign w:val="center"/>
            <w:hideMark/>
          </w:tcPr>
          <w:p w14:paraId="20F6E07F" w14:textId="77777777" w:rsidR="007A2074" w:rsidRPr="00D803E1" w:rsidRDefault="007A2074" w:rsidP="007A207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22"/>
              </w:rPr>
            </w:pPr>
            <w:r w:rsidRPr="00D803E1">
              <w:rPr>
                <w:rFonts w:ascii="Calibri" w:hAnsi="Calibri" w:cs="Calibri"/>
                <w:color w:val="FFFFFF"/>
                <w:sz w:val="22"/>
              </w:rPr>
              <w:t xml:space="preserve">Aeration Tank MLSS </w:t>
            </w:r>
            <w:r>
              <w:rPr>
                <w:rFonts w:ascii="Calibri" w:hAnsi="Calibri" w:cs="Calibri"/>
                <w:color w:val="FFFFFF"/>
                <w:sz w:val="22"/>
              </w:rPr>
              <w:t>(</w:t>
            </w:r>
            <w:proofErr w:type="spellStart"/>
            <w:r>
              <w:rPr>
                <w:rFonts w:ascii="Calibri" w:hAnsi="Calibri" w:cs="Calibri"/>
                <w:color w:val="FFFFFF"/>
                <w:sz w:val="22"/>
              </w:rPr>
              <w:t>l</w:t>
            </w:r>
            <w:r w:rsidRPr="00D803E1">
              <w:rPr>
                <w:rFonts w:ascii="Calibri" w:hAnsi="Calibri" w:cs="Calibri"/>
                <w:color w:val="FFFFFF"/>
                <w:sz w:val="22"/>
              </w:rPr>
              <w:t>b</w:t>
            </w:r>
            <w:proofErr w:type="spellEnd"/>
            <w:r w:rsidRPr="00D803E1">
              <w:rPr>
                <w:rFonts w:ascii="Calibri" w:hAnsi="Calibri" w:cs="Calibri"/>
                <w:color w:val="FFFFFF"/>
                <w:sz w:val="22"/>
              </w:rPr>
              <w:t>/d</w:t>
            </w:r>
            <w:r>
              <w:rPr>
                <w:rFonts w:ascii="Calibri" w:hAnsi="Calibri" w:cs="Calibri"/>
                <w:color w:val="FFFFFF"/>
                <w:sz w:val="22"/>
              </w:rPr>
              <w:t>)</w:t>
            </w:r>
          </w:p>
        </w:tc>
        <w:tc>
          <w:tcPr>
            <w:tcW w:w="0" w:type="dxa"/>
            <w:shd w:val="clear" w:color="auto" w:fill="0082C4" w:themeFill="accent3"/>
            <w:noWrap/>
            <w:vAlign w:val="center"/>
            <w:hideMark/>
          </w:tcPr>
          <w:p w14:paraId="3A0F29B3" w14:textId="77777777" w:rsidR="007A2074" w:rsidRPr="00D803E1" w:rsidRDefault="007A2074" w:rsidP="007A207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22"/>
              </w:rPr>
            </w:pPr>
            <w:r>
              <w:rPr>
                <w:rFonts w:ascii="Calibri" w:hAnsi="Calibri" w:cs="Calibri"/>
                <w:color w:val="FFFFFF"/>
                <w:sz w:val="22"/>
              </w:rPr>
              <w:t>Flow</w:t>
            </w:r>
            <w:r w:rsidRPr="00D803E1">
              <w:rPr>
                <w:rFonts w:ascii="Calibri" w:hAnsi="Calibri" w:cs="Calibri"/>
                <w:color w:val="FFFFFF"/>
                <w:sz w:val="22"/>
              </w:rPr>
              <w:t xml:space="preserve"> </w:t>
            </w:r>
            <w:r>
              <w:rPr>
                <w:rFonts w:ascii="Calibri" w:hAnsi="Calibri" w:cs="Calibri"/>
                <w:color w:val="FFFFFF"/>
                <w:sz w:val="22"/>
              </w:rPr>
              <w:t>(</w:t>
            </w:r>
            <w:r w:rsidRPr="00D803E1">
              <w:rPr>
                <w:rFonts w:ascii="Calibri" w:hAnsi="Calibri" w:cs="Calibri"/>
                <w:color w:val="FFFFFF"/>
                <w:sz w:val="22"/>
              </w:rPr>
              <w:t>MGD</w:t>
            </w:r>
            <w:r>
              <w:rPr>
                <w:rFonts w:ascii="Calibri" w:hAnsi="Calibri" w:cs="Calibri"/>
                <w:color w:val="FFFFFF"/>
                <w:sz w:val="22"/>
              </w:rPr>
              <w:t>)</w:t>
            </w:r>
          </w:p>
        </w:tc>
      </w:tr>
      <w:tr w:rsidR="007A2074" w:rsidRPr="00D803E1" w14:paraId="70B55DA7" w14:textId="77777777" w:rsidTr="006401CE">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100" w:firstRow="0" w:lastRow="0" w:firstColumn="1" w:lastColumn="0" w:oddVBand="0" w:evenVBand="0" w:oddHBand="0" w:evenHBand="0" w:firstRowFirstColumn="1" w:firstRowLastColumn="0" w:lastRowFirstColumn="0" w:lastRowLastColumn="0"/>
            <w:tcW w:w="0" w:type="dxa"/>
            <w:vMerge/>
            <w:shd w:val="clear" w:color="auto" w:fill="0082C4" w:themeFill="accent3"/>
            <w:noWrap/>
            <w:vAlign w:val="center"/>
          </w:tcPr>
          <w:p w14:paraId="39ECE797" w14:textId="77777777" w:rsidR="007A2074" w:rsidRPr="00D803E1" w:rsidRDefault="007A2074" w:rsidP="007A2074">
            <w:pPr>
              <w:jc w:val="center"/>
              <w:rPr>
                <w:rFonts w:ascii="Calibri" w:hAnsi="Calibri" w:cs="Calibri"/>
                <w:color w:val="FFFFFF"/>
                <w:sz w:val="22"/>
              </w:rPr>
            </w:pPr>
          </w:p>
        </w:tc>
        <w:tc>
          <w:tcPr>
            <w:tcW w:w="0" w:type="dxa"/>
            <w:gridSpan w:val="3"/>
            <w:shd w:val="clear" w:color="auto" w:fill="0082C4" w:themeFill="accent3"/>
            <w:noWrap/>
            <w:vAlign w:val="center"/>
          </w:tcPr>
          <w:p w14:paraId="507D53DC" w14:textId="77777777" w:rsidR="007A2074" w:rsidRDefault="007A2074" w:rsidP="007A2074">
            <w:pPr>
              <w:pStyle w:val="LFTTableHeader1"/>
              <w:cnfStyle w:val="100000000000" w:firstRow="1" w:lastRow="0" w:firstColumn="0" w:lastColumn="0" w:oddVBand="0" w:evenVBand="0" w:oddHBand="0" w:evenHBand="0" w:firstRowFirstColumn="0" w:firstRowLastColumn="0" w:lastRowFirstColumn="0" w:lastRowLastColumn="0"/>
            </w:pPr>
            <w:r>
              <w:t>[Historical 3/1/2016 – 4/30/2020]</w:t>
            </w:r>
          </w:p>
          <w:p w14:paraId="73070E1D" w14:textId="77777777" w:rsidR="007A2074" w:rsidRDefault="007A2074" w:rsidP="007A2074">
            <w:pPr>
              <w:pStyle w:val="LFTTableHeader1"/>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22"/>
              </w:rPr>
            </w:pPr>
            <w:r>
              <w:t>(Sampling Program 6/29/2020 – 7/17/2020)</w:t>
            </w:r>
          </w:p>
        </w:tc>
      </w:tr>
      <w:tr w:rsidR="007A2074" w:rsidRPr="00D803E1" w14:paraId="313C40C6" w14:textId="77777777" w:rsidTr="007A20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78D6B7E4" w14:textId="77777777" w:rsidR="007A2074" w:rsidRPr="00D803E1" w:rsidRDefault="007A2074" w:rsidP="007A2074">
            <w:pPr>
              <w:jc w:val="center"/>
              <w:rPr>
                <w:rFonts w:ascii="Calibri" w:hAnsi="Calibri" w:cs="Calibri"/>
                <w:color w:val="000000"/>
                <w:sz w:val="22"/>
              </w:rPr>
            </w:pPr>
            <w:r>
              <w:rPr>
                <w:rFonts w:ascii="Calibri" w:hAnsi="Calibri" w:cs="Calibri"/>
                <w:color w:val="000000"/>
                <w:sz w:val="22"/>
              </w:rPr>
              <w:t xml:space="preserve">Sample </w:t>
            </w:r>
            <w:r w:rsidRPr="00D803E1">
              <w:rPr>
                <w:rFonts w:ascii="Calibri" w:hAnsi="Calibri" w:cs="Calibri"/>
                <w:color w:val="000000"/>
                <w:sz w:val="22"/>
              </w:rPr>
              <w:t>Count</w:t>
            </w:r>
          </w:p>
        </w:tc>
        <w:tc>
          <w:tcPr>
            <w:tcW w:w="2360" w:type="dxa"/>
            <w:noWrap/>
            <w:vAlign w:val="center"/>
            <w:hideMark/>
          </w:tcPr>
          <w:p w14:paraId="60599924"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655</w:t>
            </w:r>
            <w:r>
              <w:rPr>
                <w:rFonts w:ascii="Calibri" w:hAnsi="Calibri" w:cs="Calibri"/>
                <w:color w:val="000000"/>
                <w:sz w:val="22"/>
              </w:rPr>
              <w:t>/12</w:t>
            </w:r>
          </w:p>
        </w:tc>
        <w:tc>
          <w:tcPr>
            <w:tcW w:w="2360" w:type="dxa"/>
            <w:shd w:val="clear" w:color="auto" w:fill="auto"/>
            <w:noWrap/>
            <w:vAlign w:val="center"/>
          </w:tcPr>
          <w:p w14:paraId="6854E8E5" w14:textId="77777777" w:rsidR="007A2074" w:rsidRPr="002E25B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657/12</w:t>
            </w:r>
          </w:p>
        </w:tc>
        <w:tc>
          <w:tcPr>
            <w:tcW w:w="2360" w:type="dxa"/>
            <w:noWrap/>
            <w:vAlign w:val="center"/>
            <w:hideMark/>
          </w:tcPr>
          <w:p w14:paraId="1C778BD6"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1160</w:t>
            </w:r>
            <w:r>
              <w:rPr>
                <w:rFonts w:ascii="Calibri" w:hAnsi="Calibri" w:cs="Calibri"/>
                <w:color w:val="000000"/>
                <w:sz w:val="22"/>
              </w:rPr>
              <w:t>/12</w:t>
            </w:r>
          </w:p>
        </w:tc>
      </w:tr>
      <w:tr w:rsidR="007A2074" w:rsidRPr="00D803E1" w14:paraId="3636A10B" w14:textId="77777777" w:rsidTr="007A2074">
        <w:trPr>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6F8DAFF6"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Min</w:t>
            </w:r>
          </w:p>
        </w:tc>
        <w:tc>
          <w:tcPr>
            <w:tcW w:w="2360" w:type="dxa"/>
            <w:noWrap/>
            <w:vAlign w:val="center"/>
            <w:hideMark/>
          </w:tcPr>
          <w:p w14:paraId="29A46DE0"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40</w:t>
            </w:r>
            <w:r>
              <w:rPr>
                <w:rFonts w:ascii="Calibri" w:hAnsi="Calibri" w:cs="Calibri"/>
                <w:color w:val="000000"/>
                <w:sz w:val="22"/>
              </w:rPr>
              <w:t>/7</w:t>
            </w:r>
          </w:p>
        </w:tc>
        <w:tc>
          <w:tcPr>
            <w:tcW w:w="2360" w:type="dxa"/>
            <w:shd w:val="clear" w:color="auto" w:fill="auto"/>
            <w:noWrap/>
            <w:vAlign w:val="center"/>
          </w:tcPr>
          <w:p w14:paraId="2417E772"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475/560</w:t>
            </w:r>
          </w:p>
        </w:tc>
        <w:tc>
          <w:tcPr>
            <w:tcW w:w="2360" w:type="dxa"/>
            <w:noWrap/>
            <w:vAlign w:val="center"/>
            <w:hideMark/>
          </w:tcPr>
          <w:p w14:paraId="4416B550"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1</w:t>
            </w:r>
            <w:r>
              <w:rPr>
                <w:rFonts w:ascii="Calibri" w:hAnsi="Calibri" w:cs="Calibri"/>
                <w:color w:val="000000"/>
                <w:sz w:val="22"/>
              </w:rPr>
              <w:t>5</w:t>
            </w:r>
            <w:r w:rsidRPr="00D803E1">
              <w:rPr>
                <w:rFonts w:ascii="Calibri" w:hAnsi="Calibri" w:cs="Calibri"/>
                <w:color w:val="000000"/>
                <w:sz w:val="22"/>
              </w:rPr>
              <w:t>.0</w:t>
            </w:r>
            <w:r>
              <w:rPr>
                <w:rFonts w:ascii="Calibri" w:hAnsi="Calibri" w:cs="Calibri"/>
                <w:color w:val="000000"/>
                <w:sz w:val="22"/>
              </w:rPr>
              <w:t>/18.0</w:t>
            </w:r>
          </w:p>
        </w:tc>
      </w:tr>
      <w:tr w:rsidR="007A2074" w:rsidRPr="00D803E1" w14:paraId="0C321C73" w14:textId="77777777" w:rsidTr="007A20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68CCFACF"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2</w:t>
            </w:r>
            <w:r w:rsidRPr="002E25B1">
              <w:rPr>
                <w:rFonts w:ascii="Calibri" w:hAnsi="Calibri" w:cs="Calibri"/>
                <w:color w:val="000000"/>
                <w:sz w:val="22"/>
                <w:vertAlign w:val="superscript"/>
              </w:rPr>
              <w:t>nd</w:t>
            </w:r>
            <w:r w:rsidRPr="00D803E1">
              <w:rPr>
                <w:rFonts w:ascii="Calibri" w:hAnsi="Calibri" w:cs="Calibri"/>
                <w:color w:val="000000"/>
                <w:sz w:val="22"/>
              </w:rPr>
              <w:t xml:space="preserve"> Percentile</w:t>
            </w:r>
          </w:p>
        </w:tc>
        <w:tc>
          <w:tcPr>
            <w:tcW w:w="2360" w:type="dxa"/>
            <w:noWrap/>
            <w:vAlign w:val="center"/>
            <w:hideMark/>
          </w:tcPr>
          <w:p w14:paraId="1ABED2E9"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50</w:t>
            </w:r>
            <w:r>
              <w:rPr>
                <w:rFonts w:ascii="Calibri" w:hAnsi="Calibri" w:cs="Calibri"/>
                <w:color w:val="000000"/>
                <w:sz w:val="22"/>
              </w:rPr>
              <w:t>/84</w:t>
            </w:r>
          </w:p>
        </w:tc>
        <w:tc>
          <w:tcPr>
            <w:tcW w:w="2360" w:type="dxa"/>
            <w:shd w:val="clear" w:color="auto" w:fill="auto"/>
            <w:noWrap/>
            <w:vAlign w:val="center"/>
          </w:tcPr>
          <w:p w14:paraId="25ADE3DA"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625/584</w:t>
            </w:r>
          </w:p>
        </w:tc>
        <w:tc>
          <w:tcPr>
            <w:tcW w:w="2360" w:type="dxa"/>
            <w:noWrap/>
            <w:vAlign w:val="center"/>
            <w:hideMark/>
          </w:tcPr>
          <w:p w14:paraId="1B0AE64F"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18.0</w:t>
            </w:r>
            <w:r>
              <w:rPr>
                <w:rFonts w:ascii="Calibri" w:hAnsi="Calibri" w:cs="Calibri"/>
                <w:color w:val="000000"/>
                <w:sz w:val="22"/>
              </w:rPr>
              <w:t>/18.2</w:t>
            </w:r>
          </w:p>
        </w:tc>
      </w:tr>
      <w:tr w:rsidR="007A2074" w:rsidRPr="00D803E1" w14:paraId="48651C43" w14:textId="77777777" w:rsidTr="007A2074">
        <w:trPr>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797A20A5"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Mean</w:t>
            </w:r>
          </w:p>
        </w:tc>
        <w:tc>
          <w:tcPr>
            <w:tcW w:w="2360" w:type="dxa"/>
            <w:noWrap/>
            <w:vAlign w:val="center"/>
            <w:hideMark/>
          </w:tcPr>
          <w:p w14:paraId="5D4354F9"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17</w:t>
            </w:r>
            <w:r>
              <w:rPr>
                <w:rFonts w:ascii="Calibri" w:hAnsi="Calibri" w:cs="Calibri"/>
                <w:color w:val="000000"/>
                <w:sz w:val="22"/>
              </w:rPr>
              <w:t>5/228</w:t>
            </w:r>
          </w:p>
        </w:tc>
        <w:tc>
          <w:tcPr>
            <w:tcW w:w="2360" w:type="dxa"/>
            <w:shd w:val="clear" w:color="auto" w:fill="auto"/>
            <w:noWrap/>
            <w:vAlign w:val="center"/>
          </w:tcPr>
          <w:p w14:paraId="7B1FB82F"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1</w:t>
            </w:r>
            <w:r>
              <w:rPr>
                <w:rFonts w:ascii="Calibri" w:hAnsi="Calibri" w:cs="Calibri"/>
                <w:color w:val="000000"/>
                <w:sz w:val="22"/>
              </w:rPr>
              <w:t>,</w:t>
            </w:r>
            <w:r>
              <w:rPr>
                <w:rFonts w:ascii="Calibri" w:hAnsi="Calibri" w:cs="Calibri"/>
                <w:color w:val="000000"/>
                <w:sz w:val="22"/>
                <w:szCs w:val="22"/>
              </w:rPr>
              <w:t>300/840</w:t>
            </w:r>
          </w:p>
        </w:tc>
        <w:tc>
          <w:tcPr>
            <w:tcW w:w="2360" w:type="dxa"/>
            <w:noWrap/>
            <w:vAlign w:val="center"/>
            <w:hideMark/>
          </w:tcPr>
          <w:p w14:paraId="0AE9DA37"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2</w:t>
            </w:r>
            <w:r>
              <w:rPr>
                <w:rFonts w:ascii="Calibri" w:hAnsi="Calibri" w:cs="Calibri"/>
                <w:color w:val="000000"/>
                <w:sz w:val="22"/>
              </w:rPr>
              <w:t>6</w:t>
            </w:r>
            <w:r w:rsidRPr="00D803E1">
              <w:rPr>
                <w:rFonts w:ascii="Calibri" w:hAnsi="Calibri" w:cs="Calibri"/>
                <w:color w:val="000000"/>
                <w:sz w:val="22"/>
              </w:rPr>
              <w:t>.</w:t>
            </w:r>
            <w:r>
              <w:rPr>
                <w:rFonts w:ascii="Calibri" w:hAnsi="Calibri" w:cs="Calibri"/>
                <w:color w:val="000000"/>
                <w:sz w:val="22"/>
              </w:rPr>
              <w:t>9/21.8</w:t>
            </w:r>
          </w:p>
        </w:tc>
      </w:tr>
      <w:tr w:rsidR="007A2074" w:rsidRPr="00D803E1" w14:paraId="51349D4D" w14:textId="77777777" w:rsidTr="007A20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69FA1D97"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98</w:t>
            </w:r>
            <w:r w:rsidRPr="002E25B1">
              <w:rPr>
                <w:rFonts w:ascii="Calibri" w:hAnsi="Calibri" w:cs="Calibri"/>
                <w:color w:val="000000"/>
                <w:sz w:val="22"/>
                <w:vertAlign w:val="superscript"/>
              </w:rPr>
              <w:t>th</w:t>
            </w:r>
            <w:r w:rsidRPr="00D803E1">
              <w:rPr>
                <w:rFonts w:ascii="Calibri" w:hAnsi="Calibri" w:cs="Calibri"/>
                <w:color w:val="000000"/>
                <w:sz w:val="22"/>
              </w:rPr>
              <w:t xml:space="preserve"> Percentile</w:t>
            </w:r>
          </w:p>
        </w:tc>
        <w:tc>
          <w:tcPr>
            <w:tcW w:w="2360" w:type="dxa"/>
            <w:noWrap/>
            <w:vAlign w:val="center"/>
            <w:hideMark/>
          </w:tcPr>
          <w:p w14:paraId="3B4E0F3C"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460</w:t>
            </w:r>
            <w:r>
              <w:rPr>
                <w:rFonts w:ascii="Calibri" w:hAnsi="Calibri" w:cs="Calibri"/>
                <w:color w:val="000000"/>
                <w:sz w:val="22"/>
              </w:rPr>
              <w:t>/415</w:t>
            </w:r>
          </w:p>
        </w:tc>
        <w:tc>
          <w:tcPr>
            <w:tcW w:w="2360" w:type="dxa"/>
            <w:shd w:val="clear" w:color="auto" w:fill="auto"/>
            <w:noWrap/>
            <w:vAlign w:val="center"/>
          </w:tcPr>
          <w:p w14:paraId="3CAB416C"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2</w:t>
            </w:r>
            <w:r>
              <w:rPr>
                <w:rFonts w:ascii="Calibri" w:hAnsi="Calibri" w:cs="Calibri"/>
                <w:color w:val="000000"/>
                <w:sz w:val="22"/>
              </w:rPr>
              <w:t>,</w:t>
            </w:r>
            <w:r>
              <w:rPr>
                <w:rFonts w:ascii="Calibri" w:hAnsi="Calibri" w:cs="Calibri"/>
                <w:color w:val="000000"/>
                <w:sz w:val="22"/>
                <w:szCs w:val="22"/>
              </w:rPr>
              <w:t>604/1,140</w:t>
            </w:r>
          </w:p>
        </w:tc>
        <w:tc>
          <w:tcPr>
            <w:tcW w:w="2360" w:type="dxa"/>
            <w:noWrap/>
            <w:vAlign w:val="center"/>
            <w:hideMark/>
          </w:tcPr>
          <w:p w14:paraId="10F990CC" w14:textId="77777777" w:rsidR="007A2074" w:rsidRPr="00D803E1" w:rsidRDefault="007A2074" w:rsidP="007A207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w:t>
            </w:r>
            <w:r w:rsidRPr="00D803E1">
              <w:rPr>
                <w:rFonts w:ascii="Calibri" w:hAnsi="Calibri" w:cs="Calibri"/>
                <w:color w:val="000000"/>
                <w:sz w:val="22"/>
              </w:rPr>
              <w:t>.0</w:t>
            </w:r>
            <w:r>
              <w:rPr>
                <w:rFonts w:ascii="Calibri" w:hAnsi="Calibri" w:cs="Calibri"/>
                <w:color w:val="000000"/>
                <w:sz w:val="22"/>
              </w:rPr>
              <w:t>/29.9</w:t>
            </w:r>
          </w:p>
        </w:tc>
      </w:tr>
      <w:tr w:rsidR="007A2074" w:rsidRPr="00D803E1" w14:paraId="0BFD843D" w14:textId="77777777" w:rsidTr="007A2074">
        <w:trPr>
          <w:trHeight w:val="300"/>
        </w:trPr>
        <w:tc>
          <w:tcPr>
            <w:cnfStyle w:val="001000000000" w:firstRow="0" w:lastRow="0" w:firstColumn="1" w:lastColumn="0" w:oddVBand="0" w:evenVBand="0" w:oddHBand="0" w:evenHBand="0" w:firstRowFirstColumn="0" w:firstRowLastColumn="0" w:lastRowFirstColumn="0" w:lastRowLastColumn="0"/>
            <w:tcW w:w="1540" w:type="dxa"/>
            <w:tcBorders>
              <w:right w:val="none" w:sz="0" w:space="0" w:color="auto"/>
            </w:tcBorders>
            <w:noWrap/>
            <w:vAlign w:val="center"/>
            <w:hideMark/>
          </w:tcPr>
          <w:p w14:paraId="6A837FD7" w14:textId="77777777" w:rsidR="007A2074" w:rsidRPr="00D803E1" w:rsidRDefault="007A2074" w:rsidP="007A2074">
            <w:pPr>
              <w:jc w:val="center"/>
              <w:rPr>
                <w:rFonts w:ascii="Calibri" w:hAnsi="Calibri" w:cs="Calibri"/>
                <w:color w:val="000000"/>
                <w:sz w:val="22"/>
              </w:rPr>
            </w:pPr>
            <w:r w:rsidRPr="00D803E1">
              <w:rPr>
                <w:rFonts w:ascii="Calibri" w:hAnsi="Calibri" w:cs="Calibri"/>
                <w:color w:val="000000"/>
                <w:sz w:val="22"/>
              </w:rPr>
              <w:t>Max</w:t>
            </w:r>
          </w:p>
        </w:tc>
        <w:tc>
          <w:tcPr>
            <w:tcW w:w="2360" w:type="dxa"/>
            <w:noWrap/>
            <w:vAlign w:val="center"/>
            <w:hideMark/>
          </w:tcPr>
          <w:p w14:paraId="51CC5863"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D803E1">
              <w:rPr>
                <w:rFonts w:ascii="Calibri" w:hAnsi="Calibri" w:cs="Calibri"/>
                <w:color w:val="000000"/>
                <w:sz w:val="22"/>
              </w:rPr>
              <w:t>690</w:t>
            </w:r>
            <w:r>
              <w:rPr>
                <w:rFonts w:ascii="Calibri" w:hAnsi="Calibri" w:cs="Calibri"/>
                <w:color w:val="000000"/>
                <w:sz w:val="22"/>
              </w:rPr>
              <w:t>/423</w:t>
            </w:r>
          </w:p>
        </w:tc>
        <w:tc>
          <w:tcPr>
            <w:tcW w:w="2360" w:type="dxa"/>
            <w:shd w:val="clear" w:color="auto" w:fill="auto"/>
            <w:noWrap/>
            <w:vAlign w:val="center"/>
          </w:tcPr>
          <w:p w14:paraId="27679C6B"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szCs w:val="22"/>
              </w:rPr>
              <w:t>3</w:t>
            </w:r>
            <w:r>
              <w:rPr>
                <w:rFonts w:ascii="Calibri" w:hAnsi="Calibri" w:cs="Calibri"/>
                <w:color w:val="000000"/>
                <w:sz w:val="22"/>
              </w:rPr>
              <w:t>,</w:t>
            </w:r>
            <w:r>
              <w:rPr>
                <w:rFonts w:ascii="Calibri" w:hAnsi="Calibri" w:cs="Calibri"/>
                <w:color w:val="000000"/>
                <w:sz w:val="22"/>
                <w:szCs w:val="22"/>
              </w:rPr>
              <w:t>330/1,160</w:t>
            </w:r>
          </w:p>
        </w:tc>
        <w:tc>
          <w:tcPr>
            <w:tcW w:w="2360" w:type="dxa"/>
            <w:noWrap/>
            <w:vAlign w:val="center"/>
            <w:hideMark/>
          </w:tcPr>
          <w:p w14:paraId="4CE86F2A" w14:textId="77777777" w:rsidR="007A2074" w:rsidRPr="00D803E1" w:rsidRDefault="007A2074" w:rsidP="007A207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w:t>
            </w:r>
            <w:r w:rsidRPr="00D803E1">
              <w:rPr>
                <w:rFonts w:ascii="Calibri" w:hAnsi="Calibri" w:cs="Calibri"/>
                <w:color w:val="000000"/>
                <w:sz w:val="22"/>
              </w:rPr>
              <w:t>.0</w:t>
            </w:r>
            <w:r>
              <w:rPr>
                <w:rFonts w:ascii="Calibri" w:hAnsi="Calibri" w:cs="Calibri"/>
                <w:color w:val="000000"/>
                <w:sz w:val="22"/>
              </w:rPr>
              <w:t>/31.0</w:t>
            </w:r>
          </w:p>
        </w:tc>
      </w:tr>
    </w:tbl>
    <w:p w14:paraId="17C6D3CE" w14:textId="77777777" w:rsidR="007A2074" w:rsidRPr="00552597" w:rsidRDefault="007A2074" w:rsidP="007A2074">
      <w:pPr>
        <w:rPr>
          <w:rFonts w:ascii="Cambria Math" w:eastAsiaTheme="minorEastAsia" w:hAnsi="Cambria Math"/>
          <w:iCs/>
          <w:sz w:val="18"/>
          <w:szCs w:val="20"/>
        </w:rPr>
      </w:pPr>
      <w:r w:rsidRPr="00552597">
        <w:rPr>
          <w:rFonts w:ascii="Cambria Math" w:eastAsiaTheme="minorEastAsia" w:hAnsi="Cambria Math"/>
          <w:iCs/>
          <w:sz w:val="18"/>
          <w:szCs w:val="20"/>
        </w:rPr>
        <w:t>[1] –[1] –</w:t>
      </w:r>
      <w:r>
        <w:rPr>
          <w:rFonts w:ascii="Cambria Math" w:eastAsiaTheme="minorEastAsia" w:hAnsi="Cambria Math"/>
          <w:iCs/>
          <w:sz w:val="18"/>
          <w:szCs w:val="20"/>
        </w:rPr>
        <w:t xml:space="preserve">The first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historical </w:t>
      </w:r>
      <w:r>
        <w:rPr>
          <w:rFonts w:ascii="Cambria Math" w:eastAsiaTheme="minorEastAsia" w:hAnsi="Cambria Math"/>
          <w:iCs/>
          <w:sz w:val="18"/>
          <w:szCs w:val="20"/>
        </w:rPr>
        <w:t xml:space="preserve">data and the second value </w:t>
      </w:r>
      <w:r w:rsidRPr="00552597">
        <w:rPr>
          <w:rFonts w:ascii="Cambria Math" w:eastAsiaTheme="minorEastAsia" w:hAnsi="Cambria Math"/>
          <w:iCs/>
          <w:sz w:val="18"/>
          <w:szCs w:val="20"/>
        </w:rPr>
        <w:t>represent</w:t>
      </w:r>
      <w:r>
        <w:rPr>
          <w:rFonts w:ascii="Cambria Math" w:eastAsiaTheme="minorEastAsia" w:hAnsi="Cambria Math"/>
          <w:iCs/>
          <w:sz w:val="18"/>
          <w:szCs w:val="20"/>
        </w:rPr>
        <w:t>s</w:t>
      </w:r>
      <w:r w:rsidRPr="00552597">
        <w:rPr>
          <w:rFonts w:ascii="Cambria Math" w:eastAsiaTheme="minorEastAsia" w:hAnsi="Cambria Math"/>
          <w:iCs/>
          <w:sz w:val="18"/>
          <w:szCs w:val="20"/>
        </w:rPr>
        <w:t xml:space="preserve"> </w:t>
      </w:r>
      <w:r>
        <w:rPr>
          <w:rFonts w:ascii="Cambria Math" w:eastAsiaTheme="minorEastAsia" w:hAnsi="Cambria Math"/>
          <w:iCs/>
          <w:sz w:val="18"/>
          <w:szCs w:val="20"/>
        </w:rPr>
        <w:t xml:space="preserve">2020 </w:t>
      </w:r>
      <w:r w:rsidRPr="00552597">
        <w:rPr>
          <w:rFonts w:ascii="Cambria Math" w:eastAsiaTheme="minorEastAsia" w:hAnsi="Cambria Math"/>
          <w:iCs/>
          <w:sz w:val="18"/>
          <w:szCs w:val="20"/>
        </w:rPr>
        <w:t>sampling p</w:t>
      </w:r>
      <w:r>
        <w:rPr>
          <w:rFonts w:ascii="Cambria Math" w:eastAsiaTheme="minorEastAsia" w:hAnsi="Cambria Math"/>
          <w:iCs/>
          <w:sz w:val="18"/>
          <w:szCs w:val="20"/>
        </w:rPr>
        <w:t>rogram</w:t>
      </w:r>
      <w:r w:rsidRPr="00552597">
        <w:rPr>
          <w:rFonts w:ascii="Cambria Math" w:eastAsiaTheme="minorEastAsia" w:hAnsi="Cambria Math"/>
          <w:iCs/>
          <w:sz w:val="18"/>
          <w:szCs w:val="20"/>
        </w:rPr>
        <w:t xml:space="preserve"> statistics</w:t>
      </w:r>
    </w:p>
    <w:p w14:paraId="41B84FCA" w14:textId="621DDE67" w:rsidR="007A2074" w:rsidRDefault="00F545BA" w:rsidP="006401CE">
      <w:pPr>
        <w:pStyle w:val="LFTHeading3"/>
      </w:pPr>
      <w:r>
        <w:t>2.5.4 Sampling Program Conclusions</w:t>
      </w:r>
    </w:p>
    <w:p w14:paraId="2EEA04B0" w14:textId="194E9D52" w:rsidR="00F545BA" w:rsidRDefault="00F545BA" w:rsidP="007A2074">
      <w:pPr>
        <w:pStyle w:val="LFTBody"/>
      </w:pPr>
      <w:r>
        <w:t>The wastewater characterization sampling resulted in the following observations and conclusions:</w:t>
      </w:r>
    </w:p>
    <w:p w14:paraId="77F61A6B" w14:textId="6776352A" w:rsidR="00F545BA" w:rsidRDefault="00F545BA" w:rsidP="006401CE">
      <w:pPr>
        <w:pStyle w:val="LFTBullet1"/>
      </w:pPr>
      <w:r>
        <w:t>Influent bacterial concentrations and primary treatment were relatively consistent.</w:t>
      </w:r>
    </w:p>
    <w:p w14:paraId="5472800E" w14:textId="0D2C48BE" w:rsidR="00F545BA" w:rsidRDefault="00F545BA" w:rsidP="006401CE">
      <w:pPr>
        <w:pStyle w:val="LFTBullet1"/>
      </w:pPr>
      <w:r>
        <w:t>Reduction of pathogen indicators across the secondary process is not consistent resulting in CCT influent concentrations that vary over two orders of magnitude.</w:t>
      </w:r>
    </w:p>
    <w:p w14:paraId="76EF6102" w14:textId="2CA090A5" w:rsidR="00F545BA" w:rsidRDefault="00F545BA" w:rsidP="006401CE">
      <w:pPr>
        <w:pStyle w:val="LFTBullet1"/>
      </w:pPr>
      <w:r>
        <w:t>CBOD and TSS loading to the plant were significantly higher than typical sanitary wastewater (both exceeding 1,000 mg/L) on three of the days sampled. The plant reported heavy foaming and filamentous bacteria growth on those days, leading to high RAS chlorination.</w:t>
      </w:r>
    </w:p>
    <w:p w14:paraId="26D9CC7B" w14:textId="0C0D2F04" w:rsidR="00F545BA" w:rsidRDefault="00F545BA" w:rsidP="006401CE">
      <w:pPr>
        <w:pStyle w:val="LFTBullet1"/>
      </w:pPr>
      <w:r>
        <w:t>The plant seems to consider the impact of RAS chlorination when identifying target doses for disinfection.</w:t>
      </w:r>
    </w:p>
    <w:p w14:paraId="70D16C97" w14:textId="27D63740" w:rsidR="00F545BA" w:rsidRDefault="00F545BA" w:rsidP="00A8368E">
      <w:pPr>
        <w:pStyle w:val="LFTBullet1"/>
      </w:pPr>
      <w:r>
        <w:t>The particle size distribution results indicate a significant increase in solids sizes since 2005.</w:t>
      </w:r>
    </w:p>
    <w:p w14:paraId="19AA1F61" w14:textId="77777777" w:rsidR="006C6863" w:rsidRDefault="006C6863" w:rsidP="006401CE">
      <w:pPr>
        <w:pStyle w:val="LFTBullet1"/>
        <w:numPr>
          <w:ilvl w:val="0"/>
          <w:numId w:val="0"/>
        </w:numPr>
        <w:ind w:left="576"/>
      </w:pPr>
    </w:p>
    <w:p w14:paraId="2E828868" w14:textId="77777777" w:rsidR="006C6863" w:rsidRPr="001B3CA2" w:rsidRDefault="006C6863" w:rsidP="006C6863">
      <w:pPr>
        <w:pStyle w:val="LFTBullet1"/>
        <w:sectPr w:rsidR="006C6863" w:rsidRPr="001B3CA2" w:rsidSect="00043841">
          <w:headerReference w:type="even" r:id="rId71"/>
          <w:headerReference w:type="default" r:id="rId72"/>
          <w:footerReference w:type="even" r:id="rId73"/>
          <w:footerReference w:type="default" r:id="rId74"/>
          <w:headerReference w:type="first" r:id="rId75"/>
          <w:footerReference w:type="first" r:id="rId76"/>
          <w:pgSz w:w="11907" w:h="16839" w:code="9"/>
          <w:pgMar w:top="1440" w:right="1440" w:bottom="1440" w:left="1627" w:header="720" w:footer="720" w:gutter="0"/>
          <w:pgNumType w:start="1"/>
          <w:cols w:space="720"/>
          <w:titlePg/>
          <w:docGrid w:linePitch="360"/>
        </w:sectPr>
      </w:pPr>
    </w:p>
    <w:p w14:paraId="52004BD8" w14:textId="63AD3063" w:rsidR="00166080" w:rsidRDefault="006C6863" w:rsidP="00E25D3D">
      <w:pPr>
        <w:pStyle w:val="LFTBody"/>
      </w:pPr>
      <w:r>
        <w:rPr>
          <w:rFonts w:asciiTheme="majorHAnsi" w:eastAsiaTheme="majorEastAsia" w:hAnsiTheme="majorHAnsi" w:cstheme="majorBidi"/>
          <w:bCs/>
          <w:color w:val="003087" w:themeColor="text2"/>
          <w:sz w:val="44"/>
          <w:szCs w:val="28"/>
        </w:rPr>
        <w:lastRenderedPageBreak/>
        <w:t xml:space="preserve">Section 3 Data </w:t>
      </w:r>
      <w:proofErr w:type="spellStart"/>
      <w:r>
        <w:rPr>
          <w:rFonts w:asciiTheme="majorHAnsi" w:eastAsiaTheme="majorEastAsia" w:hAnsiTheme="majorHAnsi" w:cstheme="majorBidi"/>
          <w:bCs/>
          <w:color w:val="003087" w:themeColor="text2"/>
          <w:sz w:val="44"/>
          <w:szCs w:val="28"/>
        </w:rPr>
        <w:t>Evaluation</w:t>
      </w:r>
      <w:bookmarkEnd w:id="132"/>
      <w:r w:rsidR="00E25D3D">
        <w:t>Each</w:t>
      </w:r>
      <w:proofErr w:type="spellEnd"/>
      <w:r w:rsidR="00E25D3D">
        <w:t xml:space="preserve"> of the following factors that could potentially impact the chlorination process was evaluated using available data, as described in more detail below:</w:t>
      </w:r>
    </w:p>
    <w:p w14:paraId="0F9F24C4" w14:textId="77777777" w:rsidR="00C01D45" w:rsidRDefault="00C01D45" w:rsidP="00C01D45">
      <w:pPr>
        <w:pStyle w:val="LFTBullet1"/>
      </w:pPr>
      <w:r>
        <w:t>Precipitation/Wet Weather events</w:t>
      </w:r>
    </w:p>
    <w:p w14:paraId="6752355D" w14:textId="77777777" w:rsidR="00C01D45" w:rsidRDefault="00C01D45" w:rsidP="00C01D45">
      <w:pPr>
        <w:pStyle w:val="LFTBullet1"/>
      </w:pPr>
      <w:r>
        <w:t>Process control challenges</w:t>
      </w:r>
    </w:p>
    <w:p w14:paraId="57D61989" w14:textId="77777777" w:rsidR="00C01D45" w:rsidRDefault="00C01D45" w:rsidP="00C01D45">
      <w:pPr>
        <w:pStyle w:val="LFTBullet1"/>
      </w:pPr>
      <w:r>
        <w:t xml:space="preserve">Discharge from Visy Paper </w:t>
      </w:r>
    </w:p>
    <w:p w14:paraId="4B9E7410" w14:textId="77777777" w:rsidR="00C01D45" w:rsidRDefault="00C01D45" w:rsidP="00C01D45">
      <w:pPr>
        <w:pStyle w:val="LFTBullet1"/>
      </w:pPr>
      <w:r>
        <w:t xml:space="preserve">Variation in chlorine demand ( based on influent wastewater characteristics and/or upstream process effectiveness) </w:t>
      </w:r>
    </w:p>
    <w:p w14:paraId="18D754BE" w14:textId="5E105486" w:rsidR="00C01D45" w:rsidRDefault="00C01D45" w:rsidP="00C01D45">
      <w:pPr>
        <w:pStyle w:val="LFTBullet1"/>
      </w:pPr>
      <w:r>
        <w:t xml:space="preserve">Return Activated Sludge (RAS)/Waste Activated Sludge (WAS) chlorination </w:t>
      </w:r>
    </w:p>
    <w:p w14:paraId="6DE4E689" w14:textId="018A7D66" w:rsidR="005B7D99" w:rsidRDefault="00C01D45" w:rsidP="005B7D99">
      <w:pPr>
        <w:pStyle w:val="LFTBody"/>
      </w:pPr>
      <w:r>
        <w:t>Sodium hypochlorite use (e.g., age and strength)</w:t>
      </w:r>
      <w:r w:rsidR="00D93B34">
        <w:rPr>
          <w:noProof/>
        </w:rPr>
        <mc:AlternateContent>
          <mc:Choice Requires="wpg">
            <w:drawing>
              <wp:anchor distT="0" distB="0" distL="114300" distR="114300" simplePos="0" relativeHeight="251686912" behindDoc="0" locked="0" layoutInCell="1" allowOverlap="1" wp14:anchorId="70552956" wp14:editId="0246DA6F">
                <wp:simplePos x="0" y="0"/>
                <wp:positionH relativeFrom="column">
                  <wp:posOffset>90805</wp:posOffset>
                </wp:positionH>
                <wp:positionV relativeFrom="paragraph">
                  <wp:posOffset>825500</wp:posOffset>
                </wp:positionV>
                <wp:extent cx="5613400" cy="3508375"/>
                <wp:effectExtent l="0" t="0" r="6350" b="0"/>
                <wp:wrapTopAndBottom/>
                <wp:docPr id="120" name="Group 120"/>
                <wp:cNvGraphicFramePr/>
                <a:graphic xmlns:a="http://schemas.openxmlformats.org/drawingml/2006/main">
                  <a:graphicData uri="http://schemas.microsoft.com/office/word/2010/wordprocessingGroup">
                    <wpg:wgp>
                      <wpg:cNvGrpSpPr/>
                      <wpg:grpSpPr>
                        <a:xfrm>
                          <a:off x="0" y="0"/>
                          <a:ext cx="5613400" cy="3508375"/>
                          <a:chOff x="0" y="0"/>
                          <a:chExt cx="5613400" cy="3508375"/>
                        </a:xfrm>
                      </wpg:grpSpPr>
                      <pic:pic xmlns:pic="http://schemas.openxmlformats.org/drawingml/2006/picture">
                        <pic:nvPicPr>
                          <pic:cNvPr id="119" name="Picture 119"/>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3400" cy="3508375"/>
                          </a:xfrm>
                          <a:prstGeom prst="rect">
                            <a:avLst/>
                          </a:prstGeom>
                          <a:noFill/>
                          <a:ln>
                            <a:noFill/>
                          </a:ln>
                        </pic:spPr>
                      </pic:pic>
                      <wps:wsp>
                        <wps:cNvPr id="116" name="Rectangle 116"/>
                        <wps:cNvSpPr/>
                        <wps:spPr bwMode="auto">
                          <a:xfrm>
                            <a:off x="1628775" y="619125"/>
                            <a:ext cx="1057275" cy="2562225"/>
                          </a:xfrm>
                          <a:prstGeom prst="rect">
                            <a:avLst/>
                          </a:prstGeom>
                          <a:solidFill>
                            <a:schemeClr val="accent1">
                              <a:lumMod val="20000"/>
                              <a:lumOff val="80000"/>
                              <a:alpha val="40000"/>
                            </a:schemeClr>
                          </a:solidFill>
                          <a:ln w="6350">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742CC1" id="Group 120" o:spid="_x0000_s1026" style="position:absolute;margin-left:7.15pt;margin-top:65pt;width:442pt;height:276.25pt;z-index:251686912;mso-width-relative:margin;mso-height-relative:margin" coordsize="56134,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">
                <v:shape id="Picture 119" o:spid="_x0000_s1027" type="#_x0000_t75" style="position:absolute;width:56134;height:3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">
                  <v:imagedata r:id="rId78" o:title=""/>
                </v:shape>
                <v:rect id="Rectangle 116" o:spid="_x0000_s1028" style="position:absolute;left:16287;top:6191;width:10573;height:25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" fillcolor="#b4ceff [660]" stroked="f" strokeweight=".5pt">
                  <v:fill opacity="26214f"/>
                </v:rect>
                <w10:wrap type="topAndBottom"/>
              </v:group>
            </w:pict>
          </mc:Fallback>
        </mc:AlternateContent>
      </w:r>
      <w:r w:rsidR="005B7D99">
        <w:t>Data provided from BWT for the period fro</w:t>
      </w:r>
      <w:r w:rsidR="005B7D99" w:rsidRPr="0023062F">
        <w:t>m January 2014 t</w:t>
      </w:r>
      <w:r w:rsidR="0023062F" w:rsidRPr="0023062F">
        <w:t>h</w:t>
      </w:r>
      <w:r w:rsidR="0023062F">
        <w:t>rough</w:t>
      </w:r>
      <w:r w:rsidR="005B7D99">
        <w:t xml:space="preserve"> April 2019 was used to explore potential impacts from each of these factors. Effluent fecal coliform for the period of interest are shown on </w:t>
      </w:r>
      <w:r w:rsidR="005B7D99" w:rsidRPr="005B7D99">
        <w:rPr>
          <w:b/>
        </w:rPr>
        <w:t>Figure 3-</w:t>
      </w:r>
      <w:r w:rsidR="006C6863">
        <w:rPr>
          <w:b/>
        </w:rPr>
        <w:t>1</w:t>
      </w:r>
      <w:r w:rsidR="00CD2B7B">
        <w:t xml:space="preserve"> and days where chlorine was exceeded are highlighted red.</w:t>
      </w:r>
    </w:p>
    <w:p w14:paraId="6586F7EC" w14:textId="5D31F4C9" w:rsidR="005B7D99" w:rsidRDefault="00157AF7" w:rsidP="005B7D99">
      <w:pPr>
        <w:pStyle w:val="LFTBullet1"/>
        <w:numPr>
          <w:ilvl w:val="0"/>
          <w:numId w:val="0"/>
        </w:numPr>
        <w:ind w:left="576" w:hanging="360"/>
      </w:pPr>
      <w:r w:rsidRPr="00157AF7">
        <w:t xml:space="preserve"> </w:t>
      </w:r>
    </w:p>
    <w:p w14:paraId="4DD8B72C" w14:textId="1A700F71" w:rsidR="00F85153" w:rsidRPr="0023062F" w:rsidRDefault="00F85153" w:rsidP="00F85153">
      <w:pPr>
        <w:pStyle w:val="LFTCaption"/>
        <w:rPr>
          <w:sz w:val="20"/>
          <w:szCs w:val="20"/>
        </w:rPr>
      </w:pPr>
      <w:bookmarkStart w:id="199" w:name="_Toc53483965"/>
      <w:commentRangeStart w:id="200"/>
      <w:commentRangeStart w:id="201"/>
      <w:r w:rsidRPr="0023062F">
        <w:rPr>
          <w:sz w:val="20"/>
          <w:szCs w:val="20"/>
        </w:rPr>
        <w:t>Figure 3-</w:t>
      </w:r>
      <w:r w:rsidR="006C6863">
        <w:rPr>
          <w:sz w:val="20"/>
          <w:szCs w:val="20"/>
        </w:rPr>
        <w:t>1</w:t>
      </w:r>
      <w:r w:rsidRPr="0023062F">
        <w:rPr>
          <w:sz w:val="20"/>
          <w:szCs w:val="20"/>
        </w:rPr>
        <w:t xml:space="preserve"> Effluent </w:t>
      </w:r>
      <w:r w:rsidR="006C6863">
        <w:rPr>
          <w:sz w:val="20"/>
          <w:szCs w:val="20"/>
        </w:rPr>
        <w:t>F</w:t>
      </w:r>
      <w:r w:rsidRPr="0023062F">
        <w:rPr>
          <w:sz w:val="20"/>
          <w:szCs w:val="20"/>
        </w:rPr>
        <w:t xml:space="preserve">ecal </w:t>
      </w:r>
      <w:r w:rsidR="006C6863">
        <w:rPr>
          <w:sz w:val="20"/>
          <w:szCs w:val="20"/>
        </w:rPr>
        <w:t>C</w:t>
      </w:r>
      <w:r w:rsidRPr="0023062F">
        <w:rPr>
          <w:sz w:val="20"/>
          <w:szCs w:val="20"/>
        </w:rPr>
        <w:t>oliform from 2015 through April 2019</w:t>
      </w:r>
      <w:bookmarkEnd w:id="199"/>
    </w:p>
    <w:p w14:paraId="613C87DE" w14:textId="1B9AA0D2" w:rsidR="00F85153" w:rsidRDefault="006C6863" w:rsidP="00F85153">
      <w:pPr>
        <w:pStyle w:val="LFTCaption"/>
      </w:pPr>
      <w:bookmarkStart w:id="202" w:name="_Toc53483966"/>
      <w:commentRangeEnd w:id="200"/>
      <w:r>
        <w:rPr>
          <w:rStyle w:val="CommentReference"/>
          <w:rFonts w:asciiTheme="minorHAnsi" w:hAnsiTheme="minorHAnsi"/>
          <w:b w:val="0"/>
        </w:rPr>
        <w:commentReference w:id="200"/>
      </w:r>
      <w:bookmarkEnd w:id="202"/>
      <w:commentRangeEnd w:id="201"/>
      <w:r w:rsidR="00735C49">
        <w:rPr>
          <w:rStyle w:val="CommentReference"/>
          <w:rFonts w:asciiTheme="minorHAnsi" w:hAnsiTheme="minorHAnsi"/>
          <w:b w:val="0"/>
        </w:rPr>
        <w:commentReference w:id="201"/>
      </w:r>
    </w:p>
    <w:p w14:paraId="7C6B7473" w14:textId="0C5B270D" w:rsidR="00E10886" w:rsidRDefault="00F85153" w:rsidP="00F85153">
      <w:pPr>
        <w:pStyle w:val="LFTBody"/>
      </w:pPr>
      <w:r>
        <w:t xml:space="preserve">The AT sheets, PLC data and process control logs were all reviewed for </w:t>
      </w:r>
      <w:r w:rsidR="00D42720">
        <w:t>21</w:t>
      </w:r>
      <w:r>
        <w:t xml:space="preserve">of the periods of high TRC </w:t>
      </w:r>
      <w:r w:rsidR="00D42720">
        <w:t xml:space="preserve">after the new chlorination system was implemented </w:t>
      </w:r>
      <w:r>
        <w:t xml:space="preserve">in an effort to identify the underlying driving factors, as described below. </w:t>
      </w:r>
    </w:p>
    <w:p w14:paraId="7EA55862" w14:textId="1FF5CC2E" w:rsidR="00166080" w:rsidRDefault="00166080" w:rsidP="00166080">
      <w:pPr>
        <w:pStyle w:val="LFTHeading2"/>
      </w:pPr>
      <w:bookmarkStart w:id="203" w:name="_Toc39601252"/>
      <w:bookmarkStart w:id="204" w:name="_Toc53366694"/>
      <w:r>
        <w:lastRenderedPageBreak/>
        <w:t>3.</w:t>
      </w:r>
      <w:r w:rsidR="00D42720">
        <w:t>1</w:t>
      </w:r>
      <w:r>
        <w:t xml:space="preserve"> </w:t>
      </w:r>
      <w:bookmarkEnd w:id="203"/>
      <w:r w:rsidR="00F16D83">
        <w:t>Precipitation/Wet Weather Events</w:t>
      </w:r>
      <w:bookmarkEnd w:id="204"/>
    </w:p>
    <w:p w14:paraId="4734B17A" w14:textId="7411B19C" w:rsidR="0023062F" w:rsidRDefault="009419C4" w:rsidP="009419C4">
      <w:pPr>
        <w:pStyle w:val="LFTBody"/>
      </w:pPr>
      <w:r>
        <w:t>Based on</w:t>
      </w:r>
      <w:r w:rsidR="00F05AE7">
        <w:t xml:space="preserve"> review of the twenty</w:t>
      </w:r>
      <w:r w:rsidR="00CD2B7B">
        <w:t>-one</w:t>
      </w:r>
      <w:r w:rsidR="00F05AE7">
        <w:t xml:space="preserve"> time periods of elevated effluent TRC that were evaluated in detail, </w:t>
      </w:r>
      <w:r w:rsidR="00D42720">
        <w:t xml:space="preserve">ten (nearly </w:t>
      </w:r>
      <w:r w:rsidR="00F05AE7">
        <w:t>half</w:t>
      </w:r>
      <w:r w:rsidR="00D42720">
        <w:t>)</w:t>
      </w:r>
      <w:r w:rsidR="00F05AE7">
        <w:t xml:space="preserve"> of the events occurred on days where the plant reported precipitation</w:t>
      </w:r>
      <w:r w:rsidR="0023062F">
        <w:t xml:space="preserve">.  </w:t>
      </w:r>
      <w:r w:rsidR="001A7FAB">
        <w:t xml:space="preserve">Wet </w:t>
      </w:r>
      <w:r w:rsidR="00C259AC">
        <w:t>weather coinciding</w:t>
      </w:r>
      <w:r w:rsidR="001A7FAB">
        <w:t xml:space="preserve"> with elevated effluent TRC is</w:t>
      </w:r>
      <w:r w:rsidR="0023062F">
        <w:t xml:space="preserve"> indicated </w:t>
      </w:r>
      <w:r w:rsidR="001A7FAB">
        <w:t xml:space="preserve">on </w:t>
      </w:r>
      <w:r w:rsidR="001A7FAB" w:rsidRPr="00CD2B7B">
        <w:rPr>
          <w:b/>
          <w:bCs/>
        </w:rPr>
        <w:t>Figure 3-</w:t>
      </w:r>
      <w:r w:rsidR="00D42720">
        <w:rPr>
          <w:b/>
          <w:bCs/>
        </w:rPr>
        <w:t>2</w:t>
      </w:r>
      <w:r w:rsidR="0023062F">
        <w:t xml:space="preserve">. </w:t>
      </w:r>
      <w:r w:rsidR="00D42720">
        <w:t xml:space="preserve">The dots indicate daily precipitation reported in inches, dots that are red indicate that TRC exceeded 0.52 mg/L and the blue dots indicate that TRC was below 0.52 mg/L. </w:t>
      </w:r>
      <w:r w:rsidR="0023062F">
        <w:t xml:space="preserve">The figure also shows however, that elevated TRC </w:t>
      </w:r>
      <w:r w:rsidR="00D42720">
        <w:t xml:space="preserve">also </w:t>
      </w:r>
      <w:r w:rsidR="0023062F">
        <w:t xml:space="preserve">occurred </w:t>
      </w:r>
      <w:r w:rsidR="00D42720">
        <w:t xml:space="preserve">with no precipitation impacts.  </w:t>
      </w:r>
    </w:p>
    <w:p w14:paraId="5CD75FBA" w14:textId="20AD98F6" w:rsidR="009419C4" w:rsidRDefault="00157AF7" w:rsidP="009419C4">
      <w:pPr>
        <w:pStyle w:val="LFTBody"/>
      </w:pPr>
      <w:r w:rsidRPr="00157AF7">
        <w:t xml:space="preserve"> </w:t>
      </w:r>
      <w:commentRangeStart w:id="205"/>
      <w:commentRangeStart w:id="206"/>
      <w:commentRangeEnd w:id="205"/>
      <w:r w:rsidR="00D42720">
        <w:rPr>
          <w:rStyle w:val="CommentReference"/>
        </w:rPr>
        <w:commentReference w:id="205"/>
      </w:r>
      <w:commentRangeEnd w:id="206"/>
      <w:r w:rsidR="00D93B34">
        <w:rPr>
          <w:rStyle w:val="CommentReference"/>
        </w:rPr>
        <w:commentReference w:id="206"/>
      </w:r>
      <w:r w:rsidR="00735C49" w:rsidRPr="00735C49">
        <w:t xml:space="preserve"> </w:t>
      </w:r>
      <w:r w:rsidR="00735C49">
        <w:rPr>
          <w:noProof/>
        </w:rPr>
        <w:drawing>
          <wp:inline distT="0" distB="0" distL="0" distR="0" wp14:anchorId="5BF4566A" wp14:editId="79E1BF0C">
            <wp:extent cx="5613400" cy="350837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3400" cy="3508375"/>
                    </a:xfrm>
                    <a:prstGeom prst="rect">
                      <a:avLst/>
                    </a:prstGeom>
                    <a:noFill/>
                    <a:ln>
                      <a:noFill/>
                    </a:ln>
                  </pic:spPr>
                </pic:pic>
              </a:graphicData>
            </a:graphic>
          </wp:inline>
        </w:drawing>
      </w:r>
    </w:p>
    <w:p w14:paraId="157AE86B" w14:textId="1C928F01" w:rsidR="0023062F" w:rsidRDefault="0023062F" w:rsidP="0023062F">
      <w:pPr>
        <w:pStyle w:val="LFTCaption"/>
        <w:rPr>
          <w:sz w:val="20"/>
          <w:szCs w:val="20"/>
        </w:rPr>
      </w:pPr>
      <w:bookmarkStart w:id="207" w:name="_Toc53483967"/>
      <w:r w:rsidRPr="0023062F">
        <w:rPr>
          <w:sz w:val="20"/>
          <w:szCs w:val="20"/>
        </w:rPr>
        <w:t>Figure 3-</w:t>
      </w:r>
      <w:r w:rsidR="00D42720">
        <w:rPr>
          <w:sz w:val="20"/>
          <w:szCs w:val="20"/>
        </w:rPr>
        <w:t>2</w:t>
      </w:r>
      <w:r w:rsidRPr="0023062F">
        <w:rPr>
          <w:sz w:val="20"/>
          <w:szCs w:val="20"/>
        </w:rPr>
        <w:t xml:space="preserve"> Precipitation </w:t>
      </w:r>
      <w:r w:rsidR="00D42720">
        <w:rPr>
          <w:sz w:val="20"/>
          <w:szCs w:val="20"/>
        </w:rPr>
        <w:t xml:space="preserve">and TRC </w:t>
      </w:r>
      <w:bookmarkEnd w:id="207"/>
    </w:p>
    <w:p w14:paraId="3DF41F45" w14:textId="77777777" w:rsidR="00CD2B7B" w:rsidRDefault="00CD2B7B" w:rsidP="0023062F">
      <w:pPr>
        <w:pStyle w:val="LFTCaption"/>
        <w:rPr>
          <w:sz w:val="20"/>
          <w:szCs w:val="20"/>
        </w:rPr>
      </w:pPr>
    </w:p>
    <w:p w14:paraId="4831D552" w14:textId="125037C3" w:rsidR="0023062F" w:rsidRDefault="0023062F" w:rsidP="0023062F">
      <w:pPr>
        <w:pStyle w:val="LFTCaption"/>
        <w:rPr>
          <w:sz w:val="20"/>
          <w:szCs w:val="20"/>
        </w:rPr>
      </w:pPr>
    </w:p>
    <w:p w14:paraId="2A77E06C" w14:textId="54471C68" w:rsidR="0023062F" w:rsidRDefault="0023062F" w:rsidP="00A50898">
      <w:pPr>
        <w:pStyle w:val="LFTBody"/>
      </w:pPr>
      <w:r>
        <w:t xml:space="preserve">More detailed view of the process control sheets and PLC data </w:t>
      </w:r>
      <w:r w:rsidR="001A7FAB">
        <w:t xml:space="preserve">were helpful in </w:t>
      </w:r>
      <w:r>
        <w:t>identif</w:t>
      </w:r>
      <w:r w:rsidR="001A7FAB">
        <w:t xml:space="preserve">ying the </w:t>
      </w:r>
      <w:r>
        <w:t xml:space="preserve"> reasons for the elevated TRC levels during precipitation events</w:t>
      </w:r>
      <w:r w:rsidR="00D42720">
        <w:t>.  D</w:t>
      </w:r>
      <w:r w:rsidR="001A7FAB">
        <w:t xml:space="preserve">ata collected during </w:t>
      </w:r>
      <w:r>
        <w:t xml:space="preserve">two of </w:t>
      </w:r>
      <w:r w:rsidR="001A7FAB">
        <w:t>the events</w:t>
      </w:r>
      <w:r>
        <w:t xml:space="preserve"> </w:t>
      </w:r>
      <w:r w:rsidR="001A7FAB">
        <w:t>is</w:t>
      </w:r>
      <w:r>
        <w:t xml:space="preserve"> illustrated by </w:t>
      </w:r>
      <w:r w:rsidRPr="00A50898">
        <w:rPr>
          <w:b/>
        </w:rPr>
        <w:t>Figure 3-</w:t>
      </w:r>
      <w:r w:rsidR="00D42720">
        <w:rPr>
          <w:b/>
        </w:rPr>
        <w:t>3</w:t>
      </w:r>
      <w:r>
        <w:t xml:space="preserve">. </w:t>
      </w:r>
    </w:p>
    <w:p w14:paraId="011F7387" w14:textId="3F709209" w:rsidR="008557D5" w:rsidRDefault="00D42720" w:rsidP="00A50898">
      <w:pPr>
        <w:pStyle w:val="LFTBody"/>
      </w:pPr>
      <w:r>
        <w:t xml:space="preserve">Both </w:t>
      </w:r>
      <w:r w:rsidR="00C259AC">
        <w:t>panels include</w:t>
      </w:r>
      <w:r w:rsidR="008557D5" w:rsidRPr="008557D5">
        <w:t xml:space="preserve"> the assigned mixer sodium hypochlorite dose (gray line), influent TRC as measured by the Hach analyzer (purple circle) and Prominent analyzer (brown circle), effluent TRC measured by the Hach (pink triangle) and Prominent (turquoise triangles) analyzers and the reported hourly TRC (burgundy line). Solids flux is also presented as orange triangle</w:t>
      </w:r>
      <w:r w:rsidR="00A8368E">
        <w:t>s</w:t>
      </w:r>
      <w:r w:rsidR="008557D5" w:rsidRPr="008557D5">
        <w:t xml:space="preserve"> (only shown for </w:t>
      </w:r>
      <w:r w:rsidR="00A8368E">
        <w:t xml:space="preserve">the </w:t>
      </w:r>
      <w:r w:rsidR="008557D5" w:rsidRPr="008557D5">
        <w:t>12/20/2018</w:t>
      </w:r>
      <w:r w:rsidR="00A8368E">
        <w:t xml:space="preserve"> event in the lower panel</w:t>
      </w:r>
      <w:r w:rsidR="008557D5">
        <w:t xml:space="preserve">). </w:t>
      </w:r>
    </w:p>
    <w:p w14:paraId="10FC51A8" w14:textId="431E240F" w:rsidR="009203FB" w:rsidRDefault="009203FB" w:rsidP="00A50898">
      <w:pPr>
        <w:pStyle w:val="LFTBody"/>
      </w:pPr>
    </w:p>
    <w:bookmarkStart w:id="208" w:name="_Toc53483968"/>
    <w:p w14:paraId="1C1C9D40" w14:textId="5C9F26A1" w:rsidR="002B4065" w:rsidRDefault="008557D5" w:rsidP="002B4065">
      <w:pPr>
        <w:pStyle w:val="LFTCaption"/>
        <w:rPr>
          <w:sz w:val="20"/>
          <w:szCs w:val="20"/>
        </w:rPr>
      </w:pPr>
      <w:r>
        <w:rPr>
          <w:noProof/>
          <w:sz w:val="20"/>
          <w:szCs w:val="20"/>
        </w:rPr>
        <w:lastRenderedPageBreak/>
        <mc:AlternateContent>
          <mc:Choice Requires="wpg">
            <w:drawing>
              <wp:anchor distT="0" distB="0" distL="114300" distR="114300" simplePos="0" relativeHeight="251693056" behindDoc="0" locked="0" layoutInCell="1" allowOverlap="1" wp14:anchorId="06B536AF" wp14:editId="23A4F395">
                <wp:simplePos x="0" y="0"/>
                <wp:positionH relativeFrom="margin">
                  <wp:align>left</wp:align>
                </wp:positionH>
                <wp:positionV relativeFrom="paragraph">
                  <wp:posOffset>38100</wp:posOffset>
                </wp:positionV>
                <wp:extent cx="5657850" cy="7848600"/>
                <wp:effectExtent l="0" t="0" r="0" b="0"/>
                <wp:wrapTopAndBottom/>
                <wp:docPr id="3099" name="Group 3099"/>
                <wp:cNvGraphicFramePr/>
                <a:graphic xmlns:a="http://schemas.openxmlformats.org/drawingml/2006/main">
                  <a:graphicData uri="http://schemas.microsoft.com/office/word/2010/wordprocessingGroup">
                    <wpg:wgp>
                      <wpg:cNvGrpSpPr/>
                      <wpg:grpSpPr>
                        <a:xfrm>
                          <a:off x="0" y="0"/>
                          <a:ext cx="5657850" cy="7848600"/>
                          <a:chOff x="0" y="0"/>
                          <a:chExt cx="5657850" cy="7848600"/>
                        </a:xfrm>
                      </wpg:grpSpPr>
                      <pic:pic xmlns:pic="http://schemas.openxmlformats.org/drawingml/2006/picture">
                        <pic:nvPicPr>
                          <pic:cNvPr id="122" name="Picture 122"/>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3400" cy="4009390"/>
                          </a:xfrm>
                          <a:prstGeom prst="rect">
                            <a:avLst/>
                          </a:prstGeom>
                          <a:noFill/>
                          <a:ln>
                            <a:noFill/>
                          </a:ln>
                        </pic:spPr>
                      </pic:pic>
                      <pic:pic xmlns:pic="http://schemas.openxmlformats.org/drawingml/2006/picture">
                        <pic:nvPicPr>
                          <pic:cNvPr id="126" name="Picture 126"/>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47625" y="3848100"/>
                            <a:ext cx="5610225" cy="4000500"/>
                          </a:xfrm>
                          <a:prstGeom prst="rect">
                            <a:avLst/>
                          </a:prstGeom>
                          <a:noFill/>
                          <a:ln>
                            <a:noFill/>
                          </a:ln>
                        </pic:spPr>
                      </pic:pic>
                    </wpg:wgp>
                  </a:graphicData>
                </a:graphic>
              </wp:anchor>
            </w:drawing>
          </mc:Choice>
          <mc:Fallback>
            <w:pict>
              <v:group w14:anchorId="2410535E" id="Group 3099" o:spid="_x0000_s1026" style="position:absolute;margin-left:0;margin-top:3pt;width:445.5pt;height:618pt;z-index:251693056;mso-position-horizontal:left;mso-position-horizontal-relative:margin" coordsize="56578,7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">
                <v:shape id="Picture 122" o:spid="_x0000_s1027" type="#_x0000_t75" style="position:absolute;width:56134;height:40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">
                  <v:imagedata r:id="rId82" o:title=""/>
                </v:shape>
                <v:shape id="Picture 126" o:spid="_x0000_s1028" type="#_x0000_t75" style="position:absolute;left:476;top:38481;width:56102;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">
                  <v:imagedata r:id="rId83" o:title=""/>
                </v:shape>
                <w10:wrap type="topAndBottom" anchorx="margin"/>
              </v:group>
            </w:pict>
          </mc:Fallback>
        </mc:AlternateContent>
      </w:r>
      <w:r w:rsidR="002B4065">
        <w:rPr>
          <w:sz w:val="20"/>
          <w:szCs w:val="20"/>
        </w:rPr>
        <w:t>Figure 3-</w:t>
      </w:r>
      <w:r w:rsidR="00A8368E">
        <w:rPr>
          <w:sz w:val="20"/>
          <w:szCs w:val="20"/>
        </w:rPr>
        <w:t>3</w:t>
      </w:r>
      <w:r w:rsidR="002B4065">
        <w:rPr>
          <w:sz w:val="20"/>
          <w:szCs w:val="20"/>
        </w:rPr>
        <w:t xml:space="preserve"> Reported Influent and Effluent TRC Concentrations during October and December 2018 Storm Event</w:t>
      </w:r>
      <w:bookmarkEnd w:id="208"/>
    </w:p>
    <w:p w14:paraId="10C957DA" w14:textId="68944AF6" w:rsidR="002B4065" w:rsidRDefault="002B4065" w:rsidP="002B4065">
      <w:pPr>
        <w:pStyle w:val="LFTBody"/>
      </w:pPr>
    </w:p>
    <w:p w14:paraId="46861234" w14:textId="08267D42" w:rsidR="009203FB" w:rsidRDefault="009203FB" w:rsidP="00A50898">
      <w:pPr>
        <w:pStyle w:val="LFTBody"/>
      </w:pPr>
      <w:r>
        <w:lastRenderedPageBreak/>
        <w:t xml:space="preserve">Review of the operator notes during the </w:t>
      </w:r>
      <w:r w:rsidR="001A7FAB">
        <w:t>precipitation</w:t>
      </w:r>
      <w:r>
        <w:t xml:space="preserve"> events revealed that</w:t>
      </w:r>
      <w:r w:rsidR="00E10886">
        <w:t xml:space="preserve"> d</w:t>
      </w:r>
      <w:r>
        <w:t xml:space="preserve">uring some precipitation events, the chlorine dose was proactively increased to address anticipated impacts from the </w:t>
      </w:r>
      <w:r w:rsidR="001A7FAB">
        <w:t>wet weather</w:t>
      </w:r>
      <w:r w:rsidR="00E10886">
        <w:t>.</w:t>
      </w:r>
      <w:r w:rsidR="00742825">
        <w:t xml:space="preserve">  During the TRC exceedance beginning November 24, 2018, the effluent target was set at 0.50 mg/L to 0.60 mg/L to achieve disinfection. </w:t>
      </w:r>
    </w:p>
    <w:p w14:paraId="66942E81" w14:textId="08591CAA" w:rsidR="001A7FAB" w:rsidRPr="001A7FAB" w:rsidRDefault="001A7FAB" w:rsidP="001A7FAB">
      <w:pPr>
        <w:pStyle w:val="LFTBody"/>
      </w:pPr>
      <w:r>
        <w:t xml:space="preserve">These exceedances are attributed to storm flows on November 24 and 26, 2018, which washed out solids and resulted in low aeration solids concentrations. As a result of the heavy wet weather flows on December 1 and 2, 2018, the plant was inundated with grease and oil causing a bloom of M. </w:t>
      </w:r>
      <w:proofErr w:type="spellStart"/>
      <w:r>
        <w:t>Parvicella</w:t>
      </w:r>
      <w:proofErr w:type="spellEnd"/>
      <w:r>
        <w:t xml:space="preserve"> (a grease and oil filament).  Between December 1 and 2, 2018, the sewage temperature dropped from 16°C to 12°C which further shocked the biology causing poor settleability.  Finally, Final Settling Tank No. 3 was taken out of service for flight maintenance from November 27 to December 12, 2018, thereby </w:t>
      </w:r>
      <w:r w:rsidR="00C259AC">
        <w:t>reducing</w:t>
      </w:r>
      <w:r>
        <w:t xml:space="preserve"> the surface overflow rate and detention time in the final settling tanks. The sudden temperature change, heavy influx of M. </w:t>
      </w:r>
      <w:proofErr w:type="spellStart"/>
      <w:r>
        <w:t>Parvicella</w:t>
      </w:r>
      <w:proofErr w:type="spellEnd"/>
      <w:r>
        <w:t>, and decreased final settling time caused solids to remain in suspension and inhibited the increase of solids inventory. A h</w:t>
      </w:r>
      <w:r w:rsidR="00A8368E">
        <w:t>igh</w:t>
      </w:r>
      <w:r>
        <w:t xml:space="preserve"> dose of sodium hypochlorite was sent to RAS and wasting was adjusted to increase solids inventory</w:t>
      </w:r>
      <w:r>
        <w:rPr>
          <w:b/>
          <w:bCs/>
          <w:smallCaps/>
        </w:rPr>
        <w:t xml:space="preserve">.  </w:t>
      </w:r>
    </w:p>
    <w:p w14:paraId="32000CB3" w14:textId="0CBADE89" w:rsidR="00F16D83" w:rsidRDefault="00F16D83" w:rsidP="00F16D83">
      <w:pPr>
        <w:pStyle w:val="LFTHeading2"/>
      </w:pPr>
      <w:bookmarkStart w:id="209" w:name="_Toc53366695"/>
      <w:r>
        <w:t xml:space="preserve">3.3 Process Control </w:t>
      </w:r>
      <w:commentRangeStart w:id="210"/>
      <w:r>
        <w:t>Challenges</w:t>
      </w:r>
      <w:bookmarkEnd w:id="209"/>
      <w:commentRangeEnd w:id="210"/>
      <w:r w:rsidR="00A8368E">
        <w:rPr>
          <w:rStyle w:val="CommentReference"/>
          <w:rFonts w:asciiTheme="minorHAnsi" w:eastAsiaTheme="minorHAnsi" w:hAnsiTheme="minorHAnsi" w:cstheme="minorBidi"/>
          <w:bCs w:val="0"/>
          <w:color w:val="auto"/>
        </w:rPr>
        <w:commentReference w:id="210"/>
      </w:r>
    </w:p>
    <w:p w14:paraId="379CA3FB" w14:textId="59967E6F" w:rsidR="00670DE6" w:rsidRDefault="00670DE6" w:rsidP="001B67D0">
      <w:pPr>
        <w:pStyle w:val="LFTBullet1"/>
        <w:numPr>
          <w:ilvl w:val="0"/>
          <w:numId w:val="0"/>
        </w:numPr>
      </w:pPr>
      <w:r>
        <w:t>Control of the chlorination process was identified as another potential factor during the observed elevated TRC intervals.  The process control challenges were also observed during some of the precipitation events with high effluent TRC</w:t>
      </w:r>
      <w:ins w:id="211" w:author="Smith, Kenneth J (Woodbury)" w:date="2021-01-12T10:32:00Z">
        <w:r w:rsidR="009F1FA7">
          <w:t>.</w:t>
        </w:r>
      </w:ins>
      <w:del w:id="212" w:author="Smith, Kenneth J (Woodbury)" w:date="2021-01-12T10:32:00Z">
        <w:r w:rsidR="00CA5AC8" w:rsidDel="009F1FA7">
          <w:delText>,</w:delText>
        </w:r>
      </w:del>
      <w:r w:rsidR="00CA5AC8">
        <w:t xml:space="preserve">  For example, during the precipitation event highlighted in </w:t>
      </w:r>
      <w:r w:rsidR="00CA5AC8" w:rsidRPr="00CA5AC8">
        <w:rPr>
          <w:b/>
        </w:rPr>
        <w:t>Figure 3-3</w:t>
      </w:r>
      <w:r w:rsidR="00CA5AC8">
        <w:t>, the process control sheets also reported that heavy solids were observed and the effluent TRC probe would not hold calibration.</w:t>
      </w:r>
    </w:p>
    <w:p w14:paraId="051AEB68" w14:textId="16117AB1" w:rsidR="005B7D99" w:rsidRPr="005B7D99" w:rsidRDefault="001B67D0" w:rsidP="001B67D0">
      <w:pPr>
        <w:pStyle w:val="LFTBullet1"/>
        <w:numPr>
          <w:ilvl w:val="0"/>
          <w:numId w:val="0"/>
        </w:numPr>
      </w:pPr>
      <w:r>
        <w:t>The Port Richmond disinfection system was u</w:t>
      </w:r>
      <w:r w:rsidR="005B7D99" w:rsidRPr="005B7D99">
        <w:t xml:space="preserve">pgraded in 2016 and </w:t>
      </w:r>
      <w:r>
        <w:t xml:space="preserve">has been </w:t>
      </w:r>
      <w:r w:rsidR="005B7D99" w:rsidRPr="005B7D99">
        <w:t>working well</w:t>
      </w:r>
      <w:r>
        <w:t xml:space="preserve"> according to the Operating staff with the following exceptions: </w:t>
      </w:r>
      <w:r w:rsidR="005B7D99" w:rsidRPr="005B7D99">
        <w:t xml:space="preserve"> </w:t>
      </w:r>
    </w:p>
    <w:p w14:paraId="74C597C5" w14:textId="7C79E96F" w:rsidR="005B7D99" w:rsidRPr="005B7D99" w:rsidRDefault="005B7D99" w:rsidP="005B7D99">
      <w:pPr>
        <w:pStyle w:val="LFTBullet1"/>
      </w:pPr>
      <w:r w:rsidRPr="005B7D99">
        <w:t xml:space="preserve">Prominent probes </w:t>
      </w:r>
      <w:r w:rsidR="001B67D0">
        <w:t xml:space="preserve">are </w:t>
      </w:r>
      <w:r w:rsidRPr="005B7D99">
        <w:t>not calibrated</w:t>
      </w:r>
      <w:r w:rsidR="001B67D0">
        <w:t xml:space="preserve"> and are</w:t>
      </w:r>
      <w:r w:rsidRPr="005B7D99">
        <w:t xml:space="preserve"> cleaned monthly</w:t>
      </w:r>
      <w:r w:rsidR="001B67D0">
        <w:t>.  Because they cannot be used as part of the automated system</w:t>
      </w:r>
      <w:r w:rsidR="00A8368E">
        <w:t>,</w:t>
      </w:r>
      <w:r w:rsidR="001B67D0">
        <w:t xml:space="preserve"> the ability to respond quickly to changing conditions is reduced.  </w:t>
      </w:r>
    </w:p>
    <w:p w14:paraId="5B5C5A19" w14:textId="33671958" w:rsidR="005B7D99" w:rsidRPr="006C559E" w:rsidRDefault="009F1FA7" w:rsidP="005B7D99">
      <w:pPr>
        <w:pStyle w:val="LFTBullet1"/>
        <w:rPr>
          <w:highlight w:val="yellow"/>
        </w:rPr>
      </w:pPr>
      <w:ins w:id="213" w:author="Smith, Kenneth J (Woodbury)" w:date="2021-01-12T10:34:00Z">
        <w:r>
          <w:t xml:space="preserve">A hydraulic bottleneck downstream of the </w:t>
        </w:r>
        <w:proofErr w:type="spellStart"/>
        <w:r>
          <w:t>parshall</w:t>
        </w:r>
        <w:proofErr w:type="spellEnd"/>
        <w:r>
          <w:t xml:space="preserve"> flume results in </w:t>
        </w:r>
      </w:ins>
      <w:ins w:id="214" w:author="Smith, Kenneth J (Woodbury)" w:date="2021-01-12T10:35:00Z">
        <w:r>
          <w:t>surcharging of the flume during high flow events.  As a result, the automatic dose pacing control currently uses the plant influent flow t</w:t>
        </w:r>
      </w:ins>
      <w:ins w:id="215" w:author="Smith, Kenneth J (Woodbury)" w:date="2021-01-12T10:36:00Z">
        <w:r>
          <w:t xml:space="preserve">o calculate the hypochlorite feed rate, which can result in </w:t>
        </w:r>
      </w:ins>
      <w:ins w:id="216" w:author="Smith, Kenneth J (Woodbury)" w:date="2021-01-12T10:37:00Z">
        <w:r>
          <w:t>underfeeding/overfeeding due to the lag time between changes in influent and effluent flow</w:t>
        </w:r>
      </w:ins>
      <w:ins w:id="217" w:author="Smith, Kenneth J (Woodbury)" w:date="2021-01-12T10:36:00Z">
        <w:r>
          <w:t xml:space="preserve">.  </w:t>
        </w:r>
      </w:ins>
      <w:ins w:id="218" w:author="Smith, Kenneth J (Woodbury)" w:date="2021-01-12T10:38:00Z">
        <w:r>
          <w:t xml:space="preserve">DEP is in the process </w:t>
        </w:r>
      </w:ins>
      <w:ins w:id="219" w:author="Smith, Kenneth J (Woodbury)" w:date="2021-01-12T10:39:00Z">
        <w:r>
          <w:t>of modifying the controls to provide more accurate effluent flow monitoring even during surcharg</w:t>
        </w:r>
      </w:ins>
      <w:ins w:id="220" w:author="Smith, Kenneth J (Woodbury)" w:date="2021-01-12T10:40:00Z">
        <w:r>
          <w:t xml:space="preserve">ed conditions. </w:t>
        </w:r>
      </w:ins>
      <w:del w:id="221" w:author="Smith, Kenneth J (Woodbury)" w:date="2021-01-12T10:40:00Z">
        <w:r w:rsidR="006C559E" w:rsidDel="009F1FA7">
          <w:delText>The e</w:delText>
        </w:r>
        <w:r w:rsidR="005B7D99" w:rsidRPr="005B7D99" w:rsidDel="009F1FA7">
          <w:delText xml:space="preserve">ffluent </w:delText>
        </w:r>
        <w:r w:rsidR="006C559E" w:rsidDel="009F1FA7">
          <w:delText>f</w:delText>
        </w:r>
        <w:r w:rsidR="005B7D99" w:rsidRPr="005B7D99" w:rsidDel="009F1FA7">
          <w:delText xml:space="preserve">lume </w:delText>
        </w:r>
        <w:r w:rsidR="006C559E" w:rsidDel="009F1FA7">
          <w:delText xml:space="preserve">cannot be </w:delText>
        </w:r>
        <w:r w:rsidR="005B7D99" w:rsidRPr="005B7D99" w:rsidDel="009F1FA7">
          <w:delText xml:space="preserve">used </w:delText>
        </w:r>
        <w:r w:rsidR="006C559E" w:rsidDel="009F1FA7">
          <w:delText xml:space="preserve">to provide flow measurements for automatic dosing because it is </w:delText>
        </w:r>
        <w:r w:rsidR="005B7D99" w:rsidRPr="005B7D99" w:rsidDel="009F1FA7">
          <w:delText xml:space="preserve">surcharged at high flows – </w:delText>
        </w:r>
        <w:r w:rsidR="006C559E" w:rsidRPr="006C559E" w:rsidDel="009F1FA7">
          <w:rPr>
            <w:highlight w:val="yellow"/>
          </w:rPr>
          <w:delText xml:space="preserve">a </w:delText>
        </w:r>
        <w:r w:rsidR="005B7D99" w:rsidRPr="006C559E" w:rsidDel="009F1FA7">
          <w:rPr>
            <w:highlight w:val="yellow"/>
          </w:rPr>
          <w:delText xml:space="preserve">work order </w:delText>
        </w:r>
        <w:r w:rsidR="006C559E" w:rsidRPr="006C559E" w:rsidDel="009F1FA7">
          <w:rPr>
            <w:highlight w:val="yellow"/>
          </w:rPr>
          <w:delText xml:space="preserve">has been </w:delText>
        </w:r>
        <w:commentRangeStart w:id="222"/>
        <w:r w:rsidR="005B7D99" w:rsidRPr="006C559E" w:rsidDel="009F1FA7">
          <w:rPr>
            <w:highlight w:val="yellow"/>
          </w:rPr>
          <w:delText>submitted</w:delText>
        </w:r>
        <w:commentRangeEnd w:id="222"/>
        <w:r w:rsidR="006C559E" w:rsidDel="009F1FA7">
          <w:rPr>
            <w:rStyle w:val="CommentReference"/>
          </w:rPr>
          <w:commentReference w:id="222"/>
        </w:r>
        <w:r w:rsidR="00197163" w:rsidDel="009F1FA7">
          <w:rPr>
            <w:highlight w:val="yellow"/>
          </w:rPr>
          <w:delText xml:space="preserve"> to program the flume </w:delText>
        </w:r>
        <w:r w:rsidR="0075587A" w:rsidDel="009F1FA7">
          <w:rPr>
            <w:highlight w:val="yellow"/>
          </w:rPr>
          <w:delText>for surcharged flow</w:delText>
        </w:r>
        <w:r w:rsidR="00197163" w:rsidDel="009F1FA7">
          <w:rPr>
            <w:highlight w:val="yellow"/>
          </w:rPr>
          <w:delText xml:space="preserve"> </w:delText>
        </w:r>
      </w:del>
    </w:p>
    <w:p w14:paraId="00F962E7" w14:textId="3D66E252" w:rsidR="005B7D99" w:rsidRPr="005B7D99" w:rsidRDefault="006C559E" w:rsidP="005B7D99">
      <w:pPr>
        <w:pStyle w:val="LFTBullet1"/>
      </w:pPr>
      <w:r>
        <w:t>The C</w:t>
      </w:r>
      <w:r w:rsidR="005B7D99" w:rsidRPr="005B7D99">
        <w:t>CT</w:t>
      </w:r>
      <w:r>
        <w:t xml:space="preserve">s </w:t>
      </w:r>
      <w:r w:rsidR="001A7FAB">
        <w:t>have</w:t>
      </w:r>
      <w:r>
        <w:t xml:space="preserve"> reportedly</w:t>
      </w:r>
      <w:r w:rsidR="005B7D99" w:rsidRPr="005B7D99">
        <w:t xml:space="preserve"> not </w:t>
      </w:r>
      <w:r w:rsidR="001A7FAB">
        <w:t xml:space="preserve">been </w:t>
      </w:r>
      <w:r w:rsidR="005B7D99" w:rsidRPr="005B7D99">
        <w:t>cleaned since 2015</w:t>
      </w:r>
      <w:r>
        <w:t xml:space="preserve"> – </w:t>
      </w:r>
      <w:r w:rsidR="005B7D99" w:rsidRPr="005B7D99">
        <w:t>2016</w:t>
      </w:r>
      <w:r>
        <w:t xml:space="preserve"> when the new chlorination system was being installed. </w:t>
      </w:r>
      <w:ins w:id="223" w:author="Smith, Kenneth J (Woodbury)" w:date="2021-01-12T10:41:00Z">
        <w:r w:rsidR="009F1FA7">
          <w:t>This can impact the available volume</w:t>
        </w:r>
        <w:r w:rsidR="001B117F">
          <w:t xml:space="preserve"> for disinfection reducing actual contact time and can also result in the resuspension of solids during high flow events</w:t>
        </w:r>
      </w:ins>
      <w:ins w:id="224" w:author="Smith, Kenneth J (Woodbury)" w:date="2021-01-12T10:42:00Z">
        <w:r w:rsidR="001B117F">
          <w:t>.</w:t>
        </w:r>
      </w:ins>
    </w:p>
    <w:p w14:paraId="7A53E805" w14:textId="3C4601FE" w:rsidR="005B7D99" w:rsidRPr="006C559E" w:rsidRDefault="006C559E" w:rsidP="005B7D99">
      <w:pPr>
        <w:pStyle w:val="LFTBullet1"/>
        <w:rPr>
          <w:highlight w:val="yellow"/>
        </w:rPr>
      </w:pPr>
      <w:r>
        <w:t>The h</w:t>
      </w:r>
      <w:r w:rsidR="005B7D99" w:rsidRPr="005B7D99">
        <w:t xml:space="preserve">igh range pumps </w:t>
      </w:r>
      <w:r>
        <w:t xml:space="preserve">were </w:t>
      </w:r>
      <w:r w:rsidR="005B7D99" w:rsidRPr="005B7D99">
        <w:t>not turning on fully during wet weather</w:t>
      </w:r>
      <w:r>
        <w:t xml:space="preserve">.  </w:t>
      </w:r>
      <w:r w:rsidR="005B7D99" w:rsidRPr="006C559E">
        <w:rPr>
          <w:highlight w:val="yellow"/>
        </w:rPr>
        <w:t xml:space="preserve">DEP </w:t>
      </w:r>
      <w:ins w:id="225" w:author="Smith, Kenneth J (Woodbury)" w:date="2021-01-12T10:42:00Z">
        <w:r w:rsidR="001B117F">
          <w:rPr>
            <w:highlight w:val="yellow"/>
          </w:rPr>
          <w:t xml:space="preserve">was looking </w:t>
        </w:r>
      </w:ins>
      <w:r w:rsidR="005B7D99" w:rsidRPr="006C559E">
        <w:rPr>
          <w:highlight w:val="yellow"/>
        </w:rPr>
        <w:t xml:space="preserve">to trouble-shoot </w:t>
      </w:r>
      <w:ins w:id="226" w:author="Smith, Kenneth J (Woodbury)" w:date="2021-01-12T10:42:00Z">
        <w:r w:rsidR="001B117F">
          <w:rPr>
            <w:highlight w:val="yellow"/>
          </w:rPr>
          <w:t xml:space="preserve">this </w:t>
        </w:r>
      </w:ins>
      <w:r w:rsidR="005B7D99" w:rsidRPr="006C559E">
        <w:rPr>
          <w:highlight w:val="yellow"/>
        </w:rPr>
        <w:t>issue</w:t>
      </w:r>
      <w:del w:id="227" w:author="Smith, Kenneth J (Woodbury)" w:date="2021-01-12T10:42:00Z">
        <w:r w:rsidR="005B7D99" w:rsidRPr="006C559E" w:rsidDel="001B117F">
          <w:rPr>
            <w:highlight w:val="yellow"/>
          </w:rPr>
          <w:delText>s</w:delText>
        </w:r>
      </w:del>
      <w:r w:rsidR="005B7D99" w:rsidRPr="006C559E">
        <w:rPr>
          <w:highlight w:val="yellow"/>
        </w:rPr>
        <w:t xml:space="preserve"> with the manufacturer during a significant rain event</w:t>
      </w:r>
    </w:p>
    <w:p w14:paraId="667A13C1" w14:textId="39A1D2A6" w:rsidR="00271EC5" w:rsidRPr="00271EC5" w:rsidRDefault="00271EC5" w:rsidP="006401CE">
      <w:pPr>
        <w:pStyle w:val="LFTBullet1"/>
        <w:numPr>
          <w:ilvl w:val="0"/>
          <w:numId w:val="0"/>
        </w:numPr>
        <w:ind w:left="216"/>
      </w:pPr>
      <w:r>
        <w:lastRenderedPageBreak/>
        <w:t>Use of the e</w:t>
      </w:r>
      <w:r w:rsidRPr="00271EC5">
        <w:t xml:space="preserve">mergency drip </w:t>
      </w:r>
      <w:r>
        <w:t xml:space="preserve">was </w:t>
      </w:r>
      <w:r w:rsidRPr="00271EC5">
        <w:t xml:space="preserve">noted </w:t>
      </w:r>
      <w:r>
        <w:t xml:space="preserve">during seven of the </w:t>
      </w:r>
      <w:r w:rsidRPr="00271EC5">
        <w:t xml:space="preserve">20 </w:t>
      </w:r>
      <w:r>
        <w:t xml:space="preserve">TRC </w:t>
      </w:r>
      <w:r w:rsidRPr="00271EC5">
        <w:t>exceedanc</w:t>
      </w:r>
      <w:r>
        <w:t xml:space="preserve">e intervals evaluated. A higher diffuser dose was reported during three of the 20 TRC exceedance intervals, because the mixer was reportedly not achieving the effluent target dose. </w:t>
      </w:r>
    </w:p>
    <w:p w14:paraId="35098CC7" w14:textId="4C8F961E" w:rsidR="005444C1" w:rsidRDefault="00BE1074" w:rsidP="001B67D0">
      <w:pPr>
        <w:pStyle w:val="LFTBullet1"/>
        <w:numPr>
          <w:ilvl w:val="0"/>
          <w:numId w:val="0"/>
        </w:numPr>
        <w:ind w:left="216"/>
      </w:pPr>
      <w:r>
        <w:t xml:space="preserve">Because the Prominent probes have been observed to drift, and they are not maintained on  daily basis, the plant could not rely on the automated system to control the chlorination </w:t>
      </w:r>
      <w:commentRangeStart w:id="228"/>
      <w:r>
        <w:t>process</w:t>
      </w:r>
      <w:commentRangeEnd w:id="228"/>
      <w:r>
        <w:rPr>
          <w:rStyle w:val="CommentReference"/>
        </w:rPr>
        <w:commentReference w:id="228"/>
      </w:r>
      <w:r>
        <w:t xml:space="preserve">. </w:t>
      </w:r>
      <w:r w:rsidR="001B67D0">
        <w:t xml:space="preserve">The </w:t>
      </w:r>
      <w:r w:rsidR="00EF4AC9">
        <w:t xml:space="preserve">chlorine measurements reported by the Hach </w:t>
      </w:r>
      <w:del w:id="229" w:author="Smith, Kenneth J (Woodbury)" w:date="2021-01-12T10:43:00Z">
        <w:r w:rsidR="00EF4AC9" w:rsidDel="001B117F">
          <w:delText>analyzers</w:delText>
        </w:r>
        <w:r w:rsidR="001B67D0" w:rsidDel="001B117F">
          <w:delText xml:space="preserve"> </w:delText>
        </w:r>
      </w:del>
      <w:ins w:id="230" w:author="Smith, Kenneth J (Woodbury)" w:date="2021-01-12T10:43:00Z">
        <w:r w:rsidR="001B117F">
          <w:t xml:space="preserve">benchtop DPD analysis </w:t>
        </w:r>
      </w:ins>
      <w:r w:rsidR="001B67D0">
        <w:t>were compared to the chlorine measurements reported by</w:t>
      </w:r>
      <w:r w:rsidR="00EF4AC9">
        <w:t xml:space="preserve"> the Prominent analyzers to assess reliability and differences. </w:t>
      </w:r>
      <w:r w:rsidR="00EF4AC9" w:rsidRPr="001B3108">
        <w:t>The</w:t>
      </w:r>
      <w:r w:rsidR="00EF4AC9" w:rsidRPr="00364962">
        <w:t xml:space="preserve"> data was filtered based on </w:t>
      </w:r>
      <w:r w:rsidR="00EF4AC9">
        <w:t xml:space="preserve">an outlier </w:t>
      </w:r>
      <w:r w:rsidR="00EF4AC9" w:rsidRPr="00364962">
        <w:t xml:space="preserve">statistical approach of </w:t>
      </w:r>
      <w:r w:rsidR="00EF4AC9">
        <w:t>removing</w:t>
      </w:r>
      <w:r w:rsidR="00EF4AC9" w:rsidRPr="00364962">
        <w:t xml:space="preserve"> data with</w:t>
      </w:r>
      <w:commentRangeStart w:id="231"/>
      <w:commentRangeStart w:id="232"/>
      <w:r w:rsidR="00EF4AC9" w:rsidRPr="00364962">
        <w:t xml:space="preserve"> z-scores</w:t>
      </w:r>
      <w:r w:rsidR="00D93B34">
        <w:t xml:space="preserve"> (standard score defining how many standard deviations a value is from the mean of the distribution)</w:t>
      </w:r>
      <w:r w:rsidR="00EF4AC9" w:rsidRPr="00364962">
        <w:t xml:space="preserve"> </w:t>
      </w:r>
      <w:r w:rsidR="00EF4AC9">
        <w:t>o</w:t>
      </w:r>
      <w:commentRangeEnd w:id="231"/>
      <w:r w:rsidR="005444C1">
        <w:rPr>
          <w:rStyle w:val="CommentReference"/>
        </w:rPr>
        <w:commentReference w:id="231"/>
      </w:r>
      <w:commentRangeEnd w:id="232"/>
      <w:r w:rsidR="00D93B34">
        <w:rPr>
          <w:rStyle w:val="CommentReference"/>
        </w:rPr>
        <w:commentReference w:id="232"/>
      </w:r>
      <w:r w:rsidR="00EF4AC9">
        <w:t>utside of the boundary between</w:t>
      </w:r>
      <w:r w:rsidR="00EF4AC9" w:rsidRPr="00364962">
        <w:t xml:space="preserve"> </w:t>
      </w:r>
      <w:r w:rsidR="00EF4AC9">
        <w:t>-</w:t>
      </w:r>
      <w:r w:rsidR="00EF4AC9" w:rsidRPr="00364962">
        <w:t>3 and 3</w:t>
      </w:r>
      <w:r w:rsidR="00EF4AC9">
        <w:t>. This assumes data follows a gaussian distribution and maintain</w:t>
      </w:r>
      <w:r w:rsidR="00D93B34">
        <w:t>s</w:t>
      </w:r>
      <w:r w:rsidR="00EF4AC9">
        <w:t xml:space="preserve"> </w:t>
      </w:r>
      <w:r w:rsidR="00EF4AC9" w:rsidRPr="00364962">
        <w:t xml:space="preserve">99.7% of </w:t>
      </w:r>
      <w:r w:rsidR="00EF4AC9">
        <w:t>the</w:t>
      </w:r>
      <w:r w:rsidR="00EF4AC9" w:rsidRPr="00364962">
        <w:t xml:space="preserve"> dataset</w:t>
      </w:r>
      <w:r w:rsidR="00EF4AC9">
        <w:t xml:space="preserve">. </w:t>
      </w:r>
    </w:p>
    <w:p w14:paraId="6FF1098C" w14:textId="6C4191A4" w:rsidR="00EF4AC9" w:rsidRPr="00AE1E44" w:rsidRDefault="00EF4AC9" w:rsidP="001B67D0">
      <w:pPr>
        <w:pStyle w:val="LFTBullet1"/>
        <w:numPr>
          <w:ilvl w:val="0"/>
          <w:numId w:val="0"/>
        </w:numPr>
        <w:ind w:left="216"/>
      </w:pPr>
      <w:r>
        <w:rPr>
          <w:b/>
          <w:bCs/>
        </w:rPr>
        <w:t>Figure 3-</w:t>
      </w:r>
      <w:r w:rsidR="005444C1">
        <w:rPr>
          <w:b/>
          <w:bCs/>
        </w:rPr>
        <w:t>4</w:t>
      </w:r>
      <w:r>
        <w:rPr>
          <w:b/>
          <w:bCs/>
        </w:rPr>
        <w:t xml:space="preserve"> </w:t>
      </w:r>
      <w:r>
        <w:t xml:space="preserve">shows the relationship between the </w:t>
      </w:r>
      <w:r w:rsidR="005444C1">
        <w:t xml:space="preserve">measurements from the </w:t>
      </w:r>
      <w:r>
        <w:t>two instruments with and without outliers included. The regression coefficients show that there is a strong relationship between the Hach analyzers</w:t>
      </w:r>
      <w:r w:rsidR="001B67D0">
        <w:t xml:space="preserve"> </w:t>
      </w:r>
      <w:r>
        <w:t>and the Prominent analy</w:t>
      </w:r>
      <w:r w:rsidR="001A7FAB">
        <w:t>z</w:t>
      </w:r>
      <w:r>
        <w:t>ers with an R</w:t>
      </w:r>
      <w:r>
        <w:rPr>
          <w:vertAlign w:val="superscript"/>
        </w:rPr>
        <w:t>2</w:t>
      </w:r>
      <w:r>
        <w:t xml:space="preserve"> of 0.69. The relationship was stronger on influent recorded data than effluent recorded data likely due to the tendency of the effluent Prominent probe to drift towards 0 mg/L over time. The slope of the line (without outliers) suggests that the Hach probe tends to measure chlorine at slightly greater concentrations which may be attributed to the Prominent probe’s drifting characteristics. The regression summary is provided in </w:t>
      </w:r>
      <w:r>
        <w:rPr>
          <w:b/>
          <w:bCs/>
        </w:rPr>
        <w:t>Table 3-</w:t>
      </w:r>
      <w:r w:rsidR="001A7FAB">
        <w:rPr>
          <w:b/>
          <w:bCs/>
        </w:rPr>
        <w:t>1</w:t>
      </w:r>
      <w:r>
        <w:t xml:space="preserve"> and all regression coefficients were statistically significant (p-value &lt; 0.05). </w:t>
      </w:r>
    </w:p>
    <w:p w14:paraId="0D083640" w14:textId="77777777" w:rsidR="00EF4AC9" w:rsidRDefault="00EF4AC9" w:rsidP="001A7FAB">
      <w:pPr>
        <w:pStyle w:val="LFTBullet1"/>
        <w:numPr>
          <w:ilvl w:val="0"/>
          <w:numId w:val="0"/>
        </w:numPr>
        <w:ind w:left="576"/>
        <w:rPr>
          <w:sz w:val="20"/>
        </w:rPr>
      </w:pPr>
      <w:r>
        <w:rPr>
          <w:noProof/>
        </w:rPr>
        <mc:AlternateContent>
          <mc:Choice Requires="wpg">
            <w:drawing>
              <wp:anchor distT="0" distB="0" distL="114300" distR="114300" simplePos="0" relativeHeight="251681792" behindDoc="0" locked="0" layoutInCell="1" allowOverlap="1" wp14:anchorId="4E816FF7" wp14:editId="0A216097">
                <wp:simplePos x="0" y="0"/>
                <wp:positionH relativeFrom="column">
                  <wp:posOffset>-304800</wp:posOffset>
                </wp:positionH>
                <wp:positionV relativeFrom="paragraph">
                  <wp:posOffset>333375</wp:posOffset>
                </wp:positionV>
                <wp:extent cx="6819900" cy="2876550"/>
                <wp:effectExtent l="0" t="0" r="0" b="0"/>
                <wp:wrapTopAndBottom/>
                <wp:docPr id="121" name="Group 121"/>
                <wp:cNvGraphicFramePr/>
                <a:graphic xmlns:a="http://schemas.openxmlformats.org/drawingml/2006/main">
                  <a:graphicData uri="http://schemas.microsoft.com/office/word/2010/wordprocessingGroup">
                    <wpg:wgp>
                      <wpg:cNvGrpSpPr/>
                      <wpg:grpSpPr>
                        <a:xfrm>
                          <a:off x="0" y="0"/>
                          <a:ext cx="6819900" cy="2876550"/>
                          <a:chOff x="0" y="0"/>
                          <a:chExt cx="6819900" cy="2876550"/>
                        </a:xfrm>
                      </wpg:grpSpPr>
                      <wpg:graphicFrame>
                        <wpg:cNvPr id="40" name="Chart 40">
                          <a:extLst>
                            <a:ext uri="{FF2B5EF4-FFF2-40B4-BE49-F238E27FC236}">
                              <a16:creationId xmlns:a16="http://schemas.microsoft.com/office/drawing/2014/main" id="{FAAF0B1C-B494-4D09-B9AC-821B047F2CC3}"/>
                            </a:ext>
                          </a:extLst>
                        </wpg:cNvPr>
                        <wpg:cNvFrPr/>
                        <wpg:xfrm>
                          <a:off x="3505200" y="0"/>
                          <a:ext cx="3314700" cy="2876550"/>
                        </wpg:xfrm>
                        <a:graphic>
                          <a:graphicData uri="http://schemas.openxmlformats.org/drawingml/2006/chart">
                            <c:chart xmlns:c="http://schemas.openxmlformats.org/drawingml/2006/chart" xmlns:r="http://schemas.openxmlformats.org/officeDocument/2006/relationships" r:id="rId84"/>
                          </a:graphicData>
                        </a:graphic>
                      </wpg:graphicFrame>
                      <wpg:graphicFrame>
                        <wpg:cNvPr id="32" name="Chart 32">
                          <a:extLst>
                            <a:ext uri="{FF2B5EF4-FFF2-40B4-BE49-F238E27FC236}">
                              <a16:creationId xmlns:a16="http://schemas.microsoft.com/office/drawing/2014/main" id="{903F84EC-9754-498D-8DB0-765FB66BC2D8}"/>
                            </a:ext>
                          </a:extLst>
                        </wpg:cNvPr>
                        <wpg:cNvFrPr/>
                        <wpg:xfrm>
                          <a:off x="0" y="0"/>
                          <a:ext cx="3305810" cy="2876550"/>
                        </wpg:xfrm>
                        <a:graphic>
                          <a:graphicData uri="http://schemas.openxmlformats.org/drawingml/2006/chart">
                            <c:chart xmlns:c="http://schemas.openxmlformats.org/drawingml/2006/chart" xmlns:r="http://schemas.openxmlformats.org/officeDocument/2006/relationships" r:id="rId85"/>
                          </a:graphicData>
                        </a:graphic>
                      </wpg:graphicFrame>
                    </wpg:wgp>
                  </a:graphicData>
                </a:graphic>
                <wp14:sizeRelH relativeFrom="margin">
                  <wp14:pctWidth>0</wp14:pctWidth>
                </wp14:sizeRelH>
                <wp14:sizeRelV relativeFrom="margin">
                  <wp14:pctHeight>0</wp14:pctHeight>
                </wp14:sizeRelV>
              </wp:anchor>
            </w:drawing>
          </mc:Choice>
          <mc:Fallback>
            <w:pict>
              <v:group w14:anchorId="4DFCE116" id="Group 121" o:spid="_x0000_s1026" style="position:absolute;margin-left:-24pt;margin-top:26.25pt;width:537pt;height:226.5pt;z-index:251681792;mso-width-relative:margin;mso-height-relative:margin" coordsize="68199,28765" o:gfxdata="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">
                <v:shape id="Chart 40" o:spid="_x0000_s1027" type="#_x0000_t75" style="position:absolute;left:35052;width:33162;height:287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">
                  <v:imagedata r:id="rId86" o:title=""/>
                  <o:lock v:ext="edit" aspectratio="f"/>
                </v:shape>
                <v:shape id="Chart 32" o:spid="_x0000_s1028" type="#_x0000_t75" style="position:absolute;width:33040;height:287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">
                  <v:imagedata r:id="rId87" o:title=""/>
                  <o:lock v:ext="edit" aspectratio="f"/>
                </v:shape>
                <w10:wrap type="topAndBottom"/>
              </v:group>
            </w:pict>
          </mc:Fallback>
        </mc:AlternateContent>
      </w:r>
    </w:p>
    <w:p w14:paraId="0F15E86E" w14:textId="2A7D2FC6" w:rsidR="00EF4AC9" w:rsidRPr="001B67D0" w:rsidRDefault="00EF4AC9" w:rsidP="001A7FAB">
      <w:pPr>
        <w:pStyle w:val="LFTCaption"/>
        <w:rPr>
          <w:sz w:val="20"/>
          <w:szCs w:val="20"/>
        </w:rPr>
      </w:pPr>
      <w:bookmarkStart w:id="233" w:name="_Toc53483969"/>
      <w:r w:rsidRPr="001B67D0">
        <w:rPr>
          <w:sz w:val="20"/>
          <w:szCs w:val="20"/>
        </w:rPr>
        <w:t>Figure 3-</w:t>
      </w:r>
      <w:r w:rsidR="005444C1">
        <w:rPr>
          <w:sz w:val="20"/>
          <w:szCs w:val="20"/>
        </w:rPr>
        <w:t>4</w:t>
      </w:r>
      <w:r w:rsidRPr="001B67D0">
        <w:rPr>
          <w:sz w:val="20"/>
          <w:szCs w:val="20"/>
        </w:rPr>
        <w:t xml:space="preserve"> Comparison of Hach and Prominent Chlorine Measurements</w:t>
      </w:r>
      <w:bookmarkEnd w:id="233"/>
    </w:p>
    <w:p w14:paraId="568279C2" w14:textId="77777777" w:rsidR="00EF4AC9" w:rsidRDefault="00EF4AC9" w:rsidP="001B67D0">
      <w:pPr>
        <w:pStyle w:val="LFTBullet1"/>
        <w:numPr>
          <w:ilvl w:val="0"/>
          <w:numId w:val="0"/>
        </w:numPr>
        <w:ind w:left="576" w:hanging="360"/>
      </w:pPr>
    </w:p>
    <w:p w14:paraId="6685F159" w14:textId="70834002" w:rsidR="00EF4AC9" w:rsidRDefault="00EF4AC9" w:rsidP="001A7FAB">
      <w:pPr>
        <w:pStyle w:val="LFTTableTitle"/>
      </w:pPr>
      <w:bookmarkStart w:id="234" w:name="_Toc53483997"/>
      <w:r>
        <w:t>Table 3-</w:t>
      </w:r>
      <w:r w:rsidR="001A7FAB">
        <w:t>1</w:t>
      </w:r>
      <w:r>
        <w:t xml:space="preserve"> Comparison of Hach and Prominent Chlorine Measurements</w:t>
      </w:r>
      <w:bookmarkEnd w:id="234"/>
    </w:p>
    <w:tbl>
      <w:tblPr>
        <w:tblW w:w="8905" w:type="dxa"/>
        <w:tblLook w:val="04A0" w:firstRow="1" w:lastRow="0" w:firstColumn="1" w:lastColumn="0" w:noHBand="0" w:noVBand="1"/>
      </w:tblPr>
      <w:tblGrid>
        <w:gridCol w:w="2884"/>
        <w:gridCol w:w="1791"/>
        <w:gridCol w:w="1170"/>
        <w:gridCol w:w="1800"/>
        <w:gridCol w:w="1260"/>
      </w:tblGrid>
      <w:tr w:rsidR="00EF4AC9" w:rsidRPr="00630505" w14:paraId="544EF6F8" w14:textId="77777777" w:rsidTr="001A7FAB">
        <w:trPr>
          <w:trHeight w:val="249"/>
        </w:trPr>
        <w:tc>
          <w:tcPr>
            <w:tcW w:w="2884" w:type="dxa"/>
            <w:vMerge w:val="restart"/>
            <w:tcBorders>
              <w:top w:val="single" w:sz="4" w:space="0" w:color="auto"/>
              <w:left w:val="single" w:sz="4" w:space="0" w:color="auto"/>
              <w:right w:val="single" w:sz="4" w:space="0" w:color="auto"/>
            </w:tcBorders>
            <w:shd w:val="clear" w:color="auto" w:fill="0082C4" w:themeFill="accent3"/>
            <w:noWrap/>
            <w:vAlign w:val="center"/>
            <w:hideMark/>
          </w:tcPr>
          <w:p w14:paraId="3B88D66C" w14:textId="77777777" w:rsidR="00EF4AC9" w:rsidRPr="00630505" w:rsidRDefault="00EF4AC9" w:rsidP="00EF4AC9">
            <w:pPr>
              <w:pStyle w:val="LFTTableHeader1"/>
              <w:rPr>
                <w:lang w:bidi="ar-SA"/>
              </w:rPr>
            </w:pPr>
            <w:r>
              <w:rPr>
                <w:lang w:bidi="ar-SA"/>
              </w:rPr>
              <w:t>Data Summarized</w:t>
            </w:r>
          </w:p>
          <w:p w14:paraId="0B96C714" w14:textId="77777777" w:rsidR="00EF4AC9" w:rsidRPr="00630505" w:rsidRDefault="00EF4AC9" w:rsidP="00EF4AC9">
            <w:pPr>
              <w:pStyle w:val="LFTTableHeader1"/>
              <w:rPr>
                <w:lang w:bidi="ar-SA"/>
              </w:rPr>
            </w:pPr>
          </w:p>
        </w:tc>
        <w:tc>
          <w:tcPr>
            <w:tcW w:w="2961"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325FF593" w14:textId="77777777" w:rsidR="00EF4AC9" w:rsidRPr="00630505" w:rsidRDefault="00EF4AC9" w:rsidP="00EF4AC9">
            <w:pPr>
              <w:pStyle w:val="LFTTableHeader1"/>
              <w:rPr>
                <w:lang w:bidi="ar-SA"/>
              </w:rPr>
            </w:pPr>
            <w:r w:rsidRPr="00630505">
              <w:rPr>
                <w:lang w:bidi="ar-SA"/>
              </w:rPr>
              <w:t>With Outliers</w:t>
            </w:r>
          </w:p>
        </w:tc>
        <w:tc>
          <w:tcPr>
            <w:tcW w:w="3060" w:type="dxa"/>
            <w:gridSpan w:val="2"/>
            <w:tcBorders>
              <w:top w:val="single" w:sz="4" w:space="0" w:color="auto"/>
              <w:left w:val="nil"/>
              <w:bottom w:val="single" w:sz="4" w:space="0" w:color="auto"/>
              <w:right w:val="single" w:sz="4" w:space="0" w:color="auto"/>
            </w:tcBorders>
            <w:shd w:val="clear" w:color="auto" w:fill="0082C4" w:themeFill="accent3"/>
            <w:noWrap/>
            <w:vAlign w:val="center"/>
            <w:hideMark/>
          </w:tcPr>
          <w:p w14:paraId="265CE1CB" w14:textId="77777777" w:rsidR="00EF4AC9" w:rsidRPr="00630505" w:rsidRDefault="00EF4AC9" w:rsidP="00EF4AC9">
            <w:pPr>
              <w:pStyle w:val="LFTTableHeader1"/>
              <w:rPr>
                <w:lang w:bidi="ar-SA"/>
              </w:rPr>
            </w:pPr>
            <w:r w:rsidRPr="00630505">
              <w:rPr>
                <w:lang w:bidi="ar-SA"/>
              </w:rPr>
              <w:t>Without Outliers</w:t>
            </w:r>
          </w:p>
        </w:tc>
      </w:tr>
      <w:tr w:rsidR="00EF4AC9" w:rsidRPr="00630505" w14:paraId="68E0DB3F" w14:textId="77777777" w:rsidTr="001A7FAB">
        <w:trPr>
          <w:trHeight w:val="249"/>
        </w:trPr>
        <w:tc>
          <w:tcPr>
            <w:tcW w:w="2884" w:type="dxa"/>
            <w:vMerge/>
            <w:tcBorders>
              <w:left w:val="single" w:sz="4" w:space="0" w:color="auto"/>
              <w:bottom w:val="single" w:sz="4" w:space="0" w:color="auto"/>
              <w:right w:val="single" w:sz="4" w:space="0" w:color="auto"/>
            </w:tcBorders>
            <w:shd w:val="clear" w:color="auto" w:fill="0082C4" w:themeFill="accent3"/>
            <w:noWrap/>
            <w:vAlign w:val="center"/>
            <w:hideMark/>
          </w:tcPr>
          <w:p w14:paraId="74657A35" w14:textId="77777777" w:rsidR="00EF4AC9" w:rsidRPr="00630505" w:rsidRDefault="00EF4AC9" w:rsidP="00EF4AC9">
            <w:pPr>
              <w:pStyle w:val="LFTTableHeader1"/>
              <w:rPr>
                <w:lang w:bidi="ar-SA"/>
              </w:rPr>
            </w:pPr>
          </w:p>
        </w:tc>
        <w:tc>
          <w:tcPr>
            <w:tcW w:w="1791" w:type="dxa"/>
            <w:tcBorders>
              <w:top w:val="nil"/>
              <w:left w:val="nil"/>
              <w:bottom w:val="single" w:sz="4" w:space="0" w:color="auto"/>
              <w:right w:val="single" w:sz="4" w:space="0" w:color="auto"/>
            </w:tcBorders>
            <w:shd w:val="clear" w:color="auto" w:fill="0082C4" w:themeFill="accent3"/>
            <w:noWrap/>
            <w:vAlign w:val="center"/>
            <w:hideMark/>
          </w:tcPr>
          <w:p w14:paraId="740E3597" w14:textId="5B5B432F" w:rsidR="00EF4AC9" w:rsidRPr="00630505" w:rsidRDefault="00EF4AC9" w:rsidP="00EF4AC9">
            <w:pPr>
              <w:pStyle w:val="LFTTableHeader1"/>
              <w:rPr>
                <w:lang w:bidi="ar-SA"/>
              </w:rPr>
            </w:pPr>
            <w:r w:rsidRPr="00630505">
              <w:rPr>
                <w:lang w:bidi="ar-SA"/>
              </w:rPr>
              <w:t>Coefficient of Determination (R</w:t>
            </w:r>
            <w:r w:rsidR="001A7FAB" w:rsidRPr="001A7FAB">
              <w:rPr>
                <w:vertAlign w:val="superscript"/>
                <w:lang w:bidi="ar-SA"/>
              </w:rPr>
              <w:t>2</w:t>
            </w:r>
            <w:r w:rsidRPr="00630505">
              <w:rPr>
                <w:lang w:bidi="ar-SA"/>
              </w:rPr>
              <w:t>)</w:t>
            </w:r>
          </w:p>
        </w:tc>
        <w:tc>
          <w:tcPr>
            <w:tcW w:w="1170" w:type="dxa"/>
            <w:tcBorders>
              <w:top w:val="nil"/>
              <w:left w:val="nil"/>
              <w:bottom w:val="single" w:sz="4" w:space="0" w:color="auto"/>
              <w:right w:val="single" w:sz="4" w:space="0" w:color="auto"/>
            </w:tcBorders>
            <w:shd w:val="clear" w:color="auto" w:fill="0082C4" w:themeFill="accent3"/>
            <w:noWrap/>
            <w:vAlign w:val="center"/>
            <w:hideMark/>
          </w:tcPr>
          <w:p w14:paraId="602AE940" w14:textId="77777777" w:rsidR="00EF4AC9" w:rsidRPr="00630505" w:rsidRDefault="00EF4AC9" w:rsidP="00EF4AC9">
            <w:pPr>
              <w:pStyle w:val="LFTTableHeader1"/>
              <w:rPr>
                <w:lang w:bidi="ar-SA"/>
              </w:rPr>
            </w:pPr>
            <w:r w:rsidRPr="00630505">
              <w:rPr>
                <w:lang w:bidi="ar-SA"/>
              </w:rPr>
              <w:t>Slope</w:t>
            </w:r>
          </w:p>
        </w:tc>
        <w:tc>
          <w:tcPr>
            <w:tcW w:w="1800" w:type="dxa"/>
            <w:tcBorders>
              <w:top w:val="nil"/>
              <w:left w:val="nil"/>
              <w:bottom w:val="single" w:sz="4" w:space="0" w:color="auto"/>
              <w:right w:val="single" w:sz="4" w:space="0" w:color="auto"/>
            </w:tcBorders>
            <w:shd w:val="clear" w:color="auto" w:fill="0082C4" w:themeFill="accent3"/>
            <w:noWrap/>
            <w:vAlign w:val="center"/>
            <w:hideMark/>
          </w:tcPr>
          <w:p w14:paraId="69431EC7" w14:textId="2FFEE298" w:rsidR="00EF4AC9" w:rsidRPr="00630505" w:rsidRDefault="00EF4AC9" w:rsidP="00EF4AC9">
            <w:pPr>
              <w:pStyle w:val="LFTTableHeader1"/>
              <w:rPr>
                <w:lang w:bidi="ar-SA"/>
              </w:rPr>
            </w:pPr>
            <w:r w:rsidRPr="00630505">
              <w:rPr>
                <w:lang w:bidi="ar-SA"/>
              </w:rPr>
              <w:t>Coefficient of Determination (R</w:t>
            </w:r>
            <w:r w:rsidRPr="001A7FAB">
              <w:rPr>
                <w:vertAlign w:val="superscript"/>
                <w:lang w:bidi="ar-SA"/>
              </w:rPr>
              <w:t>2</w:t>
            </w:r>
            <w:r w:rsidRPr="00630505">
              <w:rPr>
                <w:lang w:bidi="ar-SA"/>
              </w:rPr>
              <w:t>)</w:t>
            </w:r>
          </w:p>
        </w:tc>
        <w:tc>
          <w:tcPr>
            <w:tcW w:w="1260" w:type="dxa"/>
            <w:tcBorders>
              <w:top w:val="nil"/>
              <w:left w:val="nil"/>
              <w:bottom w:val="single" w:sz="4" w:space="0" w:color="auto"/>
              <w:right w:val="single" w:sz="4" w:space="0" w:color="auto"/>
            </w:tcBorders>
            <w:shd w:val="clear" w:color="auto" w:fill="0082C4" w:themeFill="accent3"/>
            <w:noWrap/>
            <w:vAlign w:val="center"/>
            <w:hideMark/>
          </w:tcPr>
          <w:p w14:paraId="4F00B306" w14:textId="77777777" w:rsidR="00EF4AC9" w:rsidRPr="00630505" w:rsidRDefault="00EF4AC9" w:rsidP="00EF4AC9">
            <w:pPr>
              <w:pStyle w:val="LFTTableHeader1"/>
              <w:rPr>
                <w:lang w:bidi="ar-SA"/>
              </w:rPr>
            </w:pPr>
            <w:r w:rsidRPr="00630505">
              <w:rPr>
                <w:lang w:bidi="ar-SA"/>
              </w:rPr>
              <w:t>Slope</w:t>
            </w:r>
          </w:p>
        </w:tc>
      </w:tr>
      <w:tr w:rsidR="00EF4AC9" w:rsidRPr="00630505" w14:paraId="3CF63170" w14:textId="77777777" w:rsidTr="001A7FAB">
        <w:trPr>
          <w:trHeight w:val="249"/>
        </w:trPr>
        <w:tc>
          <w:tcPr>
            <w:tcW w:w="28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47F993" w14:textId="77777777" w:rsidR="00EF4AC9" w:rsidRPr="00630505" w:rsidRDefault="00EF4AC9" w:rsidP="001A7FAB">
            <w:pPr>
              <w:pStyle w:val="LFTTableText"/>
              <w:rPr>
                <w:lang w:bidi="ar-SA"/>
              </w:rPr>
            </w:pPr>
            <w:r w:rsidRPr="00630505">
              <w:rPr>
                <w:lang w:bidi="ar-SA"/>
              </w:rPr>
              <w:t>Influent and Effluent Probe Data</w:t>
            </w:r>
          </w:p>
        </w:tc>
        <w:tc>
          <w:tcPr>
            <w:tcW w:w="1791" w:type="dxa"/>
            <w:tcBorders>
              <w:top w:val="nil"/>
              <w:left w:val="nil"/>
              <w:bottom w:val="single" w:sz="4" w:space="0" w:color="auto"/>
              <w:right w:val="single" w:sz="4" w:space="0" w:color="auto"/>
            </w:tcBorders>
            <w:shd w:val="clear" w:color="auto" w:fill="auto"/>
            <w:noWrap/>
            <w:vAlign w:val="center"/>
            <w:hideMark/>
          </w:tcPr>
          <w:p w14:paraId="053E2F48" w14:textId="77777777" w:rsidR="00EF4AC9" w:rsidRPr="00630505" w:rsidRDefault="00EF4AC9" w:rsidP="001A7FAB">
            <w:pPr>
              <w:pStyle w:val="LFTTableText"/>
              <w:jc w:val="center"/>
              <w:rPr>
                <w:lang w:bidi="ar-SA"/>
              </w:rPr>
            </w:pPr>
            <w:r w:rsidRPr="00630505">
              <w:rPr>
                <w:lang w:bidi="ar-SA"/>
              </w:rPr>
              <w:t>0.14</w:t>
            </w:r>
          </w:p>
        </w:tc>
        <w:tc>
          <w:tcPr>
            <w:tcW w:w="1170" w:type="dxa"/>
            <w:tcBorders>
              <w:top w:val="nil"/>
              <w:left w:val="nil"/>
              <w:bottom w:val="single" w:sz="4" w:space="0" w:color="auto"/>
              <w:right w:val="single" w:sz="4" w:space="0" w:color="auto"/>
            </w:tcBorders>
            <w:shd w:val="clear" w:color="auto" w:fill="auto"/>
            <w:noWrap/>
            <w:vAlign w:val="center"/>
            <w:hideMark/>
          </w:tcPr>
          <w:p w14:paraId="3DA89D72" w14:textId="77777777" w:rsidR="00EF4AC9" w:rsidRPr="00630505" w:rsidRDefault="00EF4AC9" w:rsidP="001A7FAB">
            <w:pPr>
              <w:pStyle w:val="LFTTableText"/>
              <w:jc w:val="center"/>
              <w:rPr>
                <w:lang w:bidi="ar-SA"/>
              </w:rPr>
            </w:pPr>
            <w:r w:rsidRPr="00630505">
              <w:rPr>
                <w:lang w:bidi="ar-SA"/>
              </w:rPr>
              <w:t>0.56</w:t>
            </w:r>
          </w:p>
        </w:tc>
        <w:tc>
          <w:tcPr>
            <w:tcW w:w="1800" w:type="dxa"/>
            <w:tcBorders>
              <w:top w:val="nil"/>
              <w:left w:val="nil"/>
              <w:bottom w:val="single" w:sz="4" w:space="0" w:color="auto"/>
              <w:right w:val="single" w:sz="4" w:space="0" w:color="auto"/>
            </w:tcBorders>
            <w:shd w:val="clear" w:color="auto" w:fill="auto"/>
            <w:noWrap/>
            <w:vAlign w:val="center"/>
            <w:hideMark/>
          </w:tcPr>
          <w:p w14:paraId="08ACF26A" w14:textId="77777777" w:rsidR="00EF4AC9" w:rsidRPr="00630505" w:rsidRDefault="00EF4AC9" w:rsidP="001A7FAB">
            <w:pPr>
              <w:pStyle w:val="LFTTableText"/>
              <w:jc w:val="center"/>
              <w:rPr>
                <w:lang w:bidi="ar-SA"/>
              </w:rPr>
            </w:pPr>
            <w:r w:rsidRPr="00630505">
              <w:rPr>
                <w:lang w:bidi="ar-SA"/>
              </w:rPr>
              <w:t>0.69</w:t>
            </w:r>
          </w:p>
        </w:tc>
        <w:tc>
          <w:tcPr>
            <w:tcW w:w="1260" w:type="dxa"/>
            <w:tcBorders>
              <w:top w:val="nil"/>
              <w:left w:val="nil"/>
              <w:bottom w:val="single" w:sz="4" w:space="0" w:color="auto"/>
              <w:right w:val="single" w:sz="4" w:space="0" w:color="auto"/>
            </w:tcBorders>
            <w:shd w:val="clear" w:color="auto" w:fill="auto"/>
            <w:noWrap/>
            <w:vAlign w:val="center"/>
            <w:hideMark/>
          </w:tcPr>
          <w:p w14:paraId="6DDC715F" w14:textId="77777777" w:rsidR="00EF4AC9" w:rsidRPr="00630505" w:rsidRDefault="00EF4AC9" w:rsidP="001A7FAB">
            <w:pPr>
              <w:pStyle w:val="LFTTableText"/>
              <w:jc w:val="center"/>
              <w:rPr>
                <w:lang w:bidi="ar-SA"/>
              </w:rPr>
            </w:pPr>
            <w:r w:rsidRPr="00630505">
              <w:rPr>
                <w:lang w:bidi="ar-SA"/>
              </w:rPr>
              <w:t>0.93</w:t>
            </w:r>
          </w:p>
        </w:tc>
      </w:tr>
      <w:tr w:rsidR="00EF4AC9" w:rsidRPr="00630505" w14:paraId="5DFAFBFA" w14:textId="77777777" w:rsidTr="001A7FAB">
        <w:trPr>
          <w:trHeight w:val="249"/>
        </w:trPr>
        <w:tc>
          <w:tcPr>
            <w:tcW w:w="28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BD36D21" w14:textId="77777777" w:rsidR="00EF4AC9" w:rsidRPr="00630505" w:rsidRDefault="00EF4AC9" w:rsidP="001A7FAB">
            <w:pPr>
              <w:pStyle w:val="LFTTableText"/>
              <w:rPr>
                <w:lang w:bidi="ar-SA"/>
              </w:rPr>
            </w:pPr>
            <w:r w:rsidRPr="00630505">
              <w:rPr>
                <w:lang w:bidi="ar-SA"/>
              </w:rPr>
              <w:t>Effluent Probe Data Only</w:t>
            </w:r>
          </w:p>
        </w:tc>
        <w:tc>
          <w:tcPr>
            <w:tcW w:w="1791" w:type="dxa"/>
            <w:tcBorders>
              <w:top w:val="nil"/>
              <w:left w:val="nil"/>
              <w:bottom w:val="single" w:sz="4" w:space="0" w:color="auto"/>
              <w:right w:val="single" w:sz="4" w:space="0" w:color="auto"/>
            </w:tcBorders>
            <w:shd w:val="clear" w:color="auto" w:fill="auto"/>
            <w:noWrap/>
            <w:vAlign w:val="center"/>
            <w:hideMark/>
          </w:tcPr>
          <w:p w14:paraId="090E63DB" w14:textId="77777777" w:rsidR="00EF4AC9" w:rsidRPr="00630505" w:rsidRDefault="00EF4AC9" w:rsidP="001A7FAB">
            <w:pPr>
              <w:pStyle w:val="LFTTableText"/>
              <w:jc w:val="center"/>
              <w:rPr>
                <w:lang w:bidi="ar-SA"/>
              </w:rPr>
            </w:pPr>
            <w:r w:rsidRPr="00630505">
              <w:rPr>
                <w:lang w:bidi="ar-SA"/>
              </w:rPr>
              <w:t>0.04</w:t>
            </w:r>
          </w:p>
        </w:tc>
        <w:tc>
          <w:tcPr>
            <w:tcW w:w="1170" w:type="dxa"/>
            <w:tcBorders>
              <w:top w:val="nil"/>
              <w:left w:val="nil"/>
              <w:bottom w:val="single" w:sz="4" w:space="0" w:color="auto"/>
              <w:right w:val="single" w:sz="4" w:space="0" w:color="auto"/>
            </w:tcBorders>
            <w:shd w:val="clear" w:color="auto" w:fill="auto"/>
            <w:noWrap/>
            <w:vAlign w:val="center"/>
            <w:hideMark/>
          </w:tcPr>
          <w:p w14:paraId="08198C5F" w14:textId="77777777" w:rsidR="00EF4AC9" w:rsidRPr="00630505" w:rsidRDefault="00EF4AC9" w:rsidP="001A7FAB">
            <w:pPr>
              <w:pStyle w:val="LFTTableText"/>
              <w:jc w:val="center"/>
              <w:rPr>
                <w:lang w:bidi="ar-SA"/>
              </w:rPr>
            </w:pPr>
            <w:r w:rsidRPr="00630505">
              <w:rPr>
                <w:lang w:bidi="ar-SA"/>
              </w:rPr>
              <w:t>0.49</w:t>
            </w:r>
          </w:p>
        </w:tc>
        <w:tc>
          <w:tcPr>
            <w:tcW w:w="1800" w:type="dxa"/>
            <w:tcBorders>
              <w:top w:val="nil"/>
              <w:left w:val="nil"/>
              <w:bottom w:val="single" w:sz="4" w:space="0" w:color="auto"/>
              <w:right w:val="single" w:sz="4" w:space="0" w:color="auto"/>
            </w:tcBorders>
            <w:shd w:val="clear" w:color="auto" w:fill="auto"/>
            <w:noWrap/>
            <w:vAlign w:val="center"/>
            <w:hideMark/>
          </w:tcPr>
          <w:p w14:paraId="572ADABF" w14:textId="77777777" w:rsidR="00EF4AC9" w:rsidRPr="00630505" w:rsidRDefault="00EF4AC9" w:rsidP="001A7FAB">
            <w:pPr>
              <w:pStyle w:val="LFTTableText"/>
              <w:jc w:val="center"/>
              <w:rPr>
                <w:lang w:bidi="ar-SA"/>
              </w:rPr>
            </w:pPr>
            <w:r w:rsidRPr="00630505">
              <w:rPr>
                <w:lang w:bidi="ar-SA"/>
              </w:rPr>
              <w:t>0.47</w:t>
            </w:r>
          </w:p>
        </w:tc>
        <w:tc>
          <w:tcPr>
            <w:tcW w:w="1260" w:type="dxa"/>
            <w:tcBorders>
              <w:top w:val="nil"/>
              <w:left w:val="nil"/>
              <w:bottom w:val="single" w:sz="4" w:space="0" w:color="auto"/>
              <w:right w:val="single" w:sz="4" w:space="0" w:color="auto"/>
            </w:tcBorders>
            <w:shd w:val="clear" w:color="auto" w:fill="auto"/>
            <w:noWrap/>
            <w:vAlign w:val="center"/>
            <w:hideMark/>
          </w:tcPr>
          <w:p w14:paraId="2216C11B" w14:textId="77777777" w:rsidR="00EF4AC9" w:rsidRPr="00630505" w:rsidRDefault="00EF4AC9" w:rsidP="001A7FAB">
            <w:pPr>
              <w:pStyle w:val="LFTTableText"/>
              <w:jc w:val="center"/>
              <w:rPr>
                <w:lang w:bidi="ar-SA"/>
              </w:rPr>
            </w:pPr>
            <w:r w:rsidRPr="00630505">
              <w:rPr>
                <w:lang w:bidi="ar-SA"/>
              </w:rPr>
              <w:t>0.83</w:t>
            </w:r>
          </w:p>
        </w:tc>
      </w:tr>
      <w:tr w:rsidR="00EF4AC9" w:rsidRPr="00630505" w14:paraId="1199A5FC" w14:textId="77777777" w:rsidTr="001A7FAB">
        <w:trPr>
          <w:trHeight w:val="249"/>
        </w:trPr>
        <w:tc>
          <w:tcPr>
            <w:tcW w:w="28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0A1977E" w14:textId="77777777" w:rsidR="00EF4AC9" w:rsidRPr="00630505" w:rsidRDefault="00EF4AC9" w:rsidP="001A7FAB">
            <w:pPr>
              <w:pStyle w:val="LFTTableText"/>
              <w:rPr>
                <w:lang w:bidi="ar-SA"/>
              </w:rPr>
            </w:pPr>
            <w:r w:rsidRPr="00630505">
              <w:rPr>
                <w:lang w:bidi="ar-SA"/>
              </w:rPr>
              <w:t>Influent Probe Data Only</w:t>
            </w:r>
          </w:p>
        </w:tc>
        <w:tc>
          <w:tcPr>
            <w:tcW w:w="1791" w:type="dxa"/>
            <w:tcBorders>
              <w:top w:val="nil"/>
              <w:left w:val="nil"/>
              <w:bottom w:val="single" w:sz="4" w:space="0" w:color="auto"/>
              <w:right w:val="single" w:sz="4" w:space="0" w:color="auto"/>
            </w:tcBorders>
            <w:shd w:val="clear" w:color="auto" w:fill="auto"/>
            <w:noWrap/>
            <w:vAlign w:val="center"/>
            <w:hideMark/>
          </w:tcPr>
          <w:p w14:paraId="523D5EF1" w14:textId="77777777" w:rsidR="00EF4AC9" w:rsidRPr="00630505" w:rsidRDefault="00EF4AC9" w:rsidP="001A7FAB">
            <w:pPr>
              <w:pStyle w:val="LFTTableText"/>
              <w:jc w:val="center"/>
              <w:rPr>
                <w:lang w:bidi="ar-SA"/>
              </w:rPr>
            </w:pPr>
            <w:r w:rsidRPr="00630505">
              <w:rPr>
                <w:lang w:bidi="ar-SA"/>
              </w:rPr>
              <w:t>0.02</w:t>
            </w:r>
          </w:p>
        </w:tc>
        <w:tc>
          <w:tcPr>
            <w:tcW w:w="1170" w:type="dxa"/>
            <w:tcBorders>
              <w:top w:val="nil"/>
              <w:left w:val="nil"/>
              <w:bottom w:val="single" w:sz="4" w:space="0" w:color="auto"/>
              <w:right w:val="single" w:sz="4" w:space="0" w:color="auto"/>
            </w:tcBorders>
            <w:shd w:val="clear" w:color="auto" w:fill="auto"/>
            <w:noWrap/>
            <w:vAlign w:val="center"/>
            <w:hideMark/>
          </w:tcPr>
          <w:p w14:paraId="177016CD" w14:textId="77777777" w:rsidR="00EF4AC9" w:rsidRPr="00630505" w:rsidRDefault="00EF4AC9" w:rsidP="001A7FAB">
            <w:pPr>
              <w:pStyle w:val="LFTTableText"/>
              <w:jc w:val="center"/>
              <w:rPr>
                <w:lang w:bidi="ar-SA"/>
              </w:rPr>
            </w:pPr>
            <w:r w:rsidRPr="00630505">
              <w:rPr>
                <w:lang w:bidi="ar-SA"/>
              </w:rPr>
              <w:t>0.48</w:t>
            </w:r>
          </w:p>
        </w:tc>
        <w:tc>
          <w:tcPr>
            <w:tcW w:w="1800" w:type="dxa"/>
            <w:tcBorders>
              <w:top w:val="nil"/>
              <w:left w:val="nil"/>
              <w:bottom w:val="single" w:sz="4" w:space="0" w:color="auto"/>
              <w:right w:val="single" w:sz="4" w:space="0" w:color="auto"/>
            </w:tcBorders>
            <w:shd w:val="clear" w:color="auto" w:fill="auto"/>
            <w:noWrap/>
            <w:vAlign w:val="center"/>
            <w:hideMark/>
          </w:tcPr>
          <w:p w14:paraId="42276DD8" w14:textId="77777777" w:rsidR="00EF4AC9" w:rsidRPr="00630505" w:rsidRDefault="00EF4AC9" w:rsidP="001A7FAB">
            <w:pPr>
              <w:pStyle w:val="LFTTableText"/>
              <w:jc w:val="center"/>
              <w:rPr>
                <w:lang w:bidi="ar-SA"/>
              </w:rPr>
            </w:pPr>
            <w:r w:rsidRPr="00630505">
              <w:rPr>
                <w:lang w:bidi="ar-SA"/>
              </w:rPr>
              <w:t>0.91</w:t>
            </w:r>
          </w:p>
        </w:tc>
        <w:tc>
          <w:tcPr>
            <w:tcW w:w="1260" w:type="dxa"/>
            <w:tcBorders>
              <w:top w:val="nil"/>
              <w:left w:val="nil"/>
              <w:bottom w:val="single" w:sz="4" w:space="0" w:color="auto"/>
              <w:right w:val="single" w:sz="4" w:space="0" w:color="auto"/>
            </w:tcBorders>
            <w:shd w:val="clear" w:color="auto" w:fill="auto"/>
            <w:noWrap/>
            <w:vAlign w:val="center"/>
            <w:hideMark/>
          </w:tcPr>
          <w:p w14:paraId="7DADDA39" w14:textId="77777777" w:rsidR="00EF4AC9" w:rsidRPr="00630505" w:rsidRDefault="00EF4AC9" w:rsidP="001A7FAB">
            <w:pPr>
              <w:pStyle w:val="LFTTableText"/>
              <w:jc w:val="center"/>
              <w:rPr>
                <w:lang w:bidi="ar-SA"/>
              </w:rPr>
            </w:pPr>
            <w:r w:rsidRPr="00630505">
              <w:rPr>
                <w:lang w:bidi="ar-SA"/>
              </w:rPr>
              <w:t>0.62</w:t>
            </w:r>
          </w:p>
        </w:tc>
      </w:tr>
    </w:tbl>
    <w:p w14:paraId="4E57A726" w14:textId="77777777" w:rsidR="001A7FAB" w:rsidRDefault="001A7FAB" w:rsidP="00D54F5A">
      <w:pPr>
        <w:pStyle w:val="LFTCaption"/>
        <w:rPr>
          <w:szCs w:val="24"/>
        </w:rPr>
      </w:pPr>
    </w:p>
    <w:p w14:paraId="051DB3CA" w14:textId="77777777" w:rsidR="001A7FAB" w:rsidRDefault="001A7FAB" w:rsidP="00D54F5A">
      <w:pPr>
        <w:pStyle w:val="LFTCaption"/>
        <w:rPr>
          <w:szCs w:val="24"/>
        </w:rPr>
      </w:pPr>
    </w:p>
    <w:p w14:paraId="26ED12A5" w14:textId="77777777" w:rsidR="00EF4AC9" w:rsidRDefault="00EF4AC9" w:rsidP="00D54F5A">
      <w:pPr>
        <w:pStyle w:val="LFTBullet1"/>
        <w:numPr>
          <w:ilvl w:val="0"/>
          <w:numId w:val="0"/>
        </w:numPr>
        <w:ind w:left="576" w:hanging="360"/>
      </w:pPr>
    </w:p>
    <w:p w14:paraId="735889DB" w14:textId="1F3D79D5" w:rsidR="00F16D83" w:rsidRDefault="00F16D83" w:rsidP="00F16D83">
      <w:pPr>
        <w:pStyle w:val="LFTHeading2"/>
      </w:pPr>
      <w:bookmarkStart w:id="235" w:name="_Toc53366696"/>
      <w:r>
        <w:t>3.4 Discharge from Visy Paper</w:t>
      </w:r>
      <w:bookmarkEnd w:id="235"/>
    </w:p>
    <w:p w14:paraId="060FFB3B" w14:textId="4F3DEBCF" w:rsidR="0064465E" w:rsidRDefault="0064465E" w:rsidP="009C65F4">
      <w:pPr>
        <w:pStyle w:val="LFTBody"/>
      </w:pPr>
      <w:r>
        <w:t xml:space="preserve">Port Richmond noted potential filamentous growth at their facility on several occasions </w:t>
      </w:r>
      <w:r w:rsidRPr="006401CE">
        <w:rPr>
          <w:highlight w:val="yellow"/>
        </w:rPr>
        <w:t>when also receiving Visy Paper discharges</w:t>
      </w:r>
      <w:ins w:id="236" w:author="Smith, Kenneth J (Woodbury)" w:date="2021-01-12T10:45:00Z">
        <w:r w:rsidR="001B117F">
          <w:rPr>
            <w:highlight w:val="yellow"/>
          </w:rPr>
          <w:t>,</w:t>
        </w:r>
      </w:ins>
      <w:del w:id="237" w:author="Smith, Kenneth J (Woodbury)" w:date="2021-01-12T10:45:00Z">
        <w:r w:rsidRPr="006401CE" w:rsidDel="001B117F">
          <w:rPr>
            <w:highlight w:val="yellow"/>
          </w:rPr>
          <w:delText>?</w:delText>
        </w:r>
      </w:del>
      <w:r>
        <w:t xml:space="preserve"> and this may be by a product of process upsets in secondary treatment process upsets. Several causative factors may be insufficient dissolved oxygen, temperature, pH, and food balance (</w:t>
      </w:r>
      <w:proofErr w:type="spellStart"/>
      <w:r>
        <w:t>carbon:nitrogen:phosphorus</w:t>
      </w:r>
      <w:proofErr w:type="spellEnd"/>
      <w:r>
        <w:t xml:space="preserve">), and carbon source. </w:t>
      </w:r>
      <w:r>
        <w:rPr>
          <w:b/>
          <w:bCs/>
        </w:rPr>
        <w:t>Figure 3-</w:t>
      </w:r>
      <w:r w:rsidR="005444C1">
        <w:rPr>
          <w:b/>
          <w:bCs/>
        </w:rPr>
        <w:t>5</w:t>
      </w:r>
      <w:r>
        <w:t xml:space="preserve"> shows that Visy Paper comprises a significant percentage of the </w:t>
      </w:r>
      <w:proofErr w:type="spellStart"/>
      <w:r w:rsidR="005444C1">
        <w:t>c</w:t>
      </w:r>
      <w:r>
        <w:t>BOD</w:t>
      </w:r>
      <w:proofErr w:type="spellEnd"/>
      <w:r>
        <w:t xml:space="preserve"> entering Port Richmond where the majority of the time the ratio is between 37-57</w:t>
      </w:r>
      <w:commentRangeStart w:id="238"/>
      <w:commentRangeStart w:id="239"/>
      <w:commentRangeEnd w:id="238"/>
      <w:r>
        <w:rPr>
          <w:rStyle w:val="CommentReference"/>
        </w:rPr>
        <w:commentReference w:id="238"/>
      </w:r>
      <w:commentRangeEnd w:id="239"/>
      <w:r>
        <w:rPr>
          <w:rStyle w:val="CommentReference"/>
        </w:rPr>
        <w:commentReference w:id="239"/>
      </w:r>
      <w:r>
        <w:t xml:space="preserve"> percent. With such a large portion of the </w:t>
      </w:r>
      <w:proofErr w:type="spellStart"/>
      <w:r w:rsidR="005444C1">
        <w:t>c</w:t>
      </w:r>
      <w:r>
        <w:t>BOD</w:t>
      </w:r>
      <w:proofErr w:type="spellEnd"/>
      <w:r>
        <w:t xml:space="preserve"> coming from Visy Paper, the environment in Port Richmond’s waste activated sludge process can speciate bacteria that are preferential to that substrate. </w:t>
      </w:r>
      <w:r w:rsidR="005444C1">
        <w:t xml:space="preserve">It is not known whether the Pratt Paper discharge is consistently released over 24 hours, or if it is released to the Port Richmond plant in batches. If the Pratt Paper discharge is released to Port Richmond in batches, or over a single shift, the impact of the high strength waste will be even more significant during that duration. When the plant received wastewater of inconsistent strength, </w:t>
      </w:r>
      <w:r>
        <w:t xml:space="preserve">bacteria </w:t>
      </w:r>
      <w:r w:rsidR="005444C1">
        <w:t xml:space="preserve">will be challenged </w:t>
      </w:r>
      <w:r>
        <w:t xml:space="preserve">to acclimate to </w:t>
      </w:r>
      <w:r w:rsidR="005444C1">
        <w:t xml:space="preserve">constant </w:t>
      </w:r>
      <w:r>
        <w:t xml:space="preserve">change and this can result in filamentous growth and bulking sludge. </w:t>
      </w:r>
    </w:p>
    <w:p w14:paraId="2E25AED2" w14:textId="77777777" w:rsidR="0064465E" w:rsidRDefault="0064465E" w:rsidP="009C65F4">
      <w:pPr>
        <w:pStyle w:val="LFTBullet1"/>
        <w:numPr>
          <w:ilvl w:val="0"/>
          <w:numId w:val="0"/>
        </w:numPr>
        <w:ind w:left="216"/>
      </w:pPr>
      <w:r>
        <w:rPr>
          <w:noProof/>
        </w:rPr>
        <mc:AlternateContent>
          <mc:Choice Requires="cx1">
            <w:drawing>
              <wp:inline distT="0" distB="0" distL="0" distR="0" wp14:anchorId="75148737" wp14:editId="3D8342F1">
                <wp:extent cx="5613400" cy="2421890"/>
                <wp:effectExtent l="0" t="0" r="6350" b="16510"/>
                <wp:docPr id="59" name="Chart 59">
                  <a:extLst xmlns:a="http://schemas.openxmlformats.org/drawingml/2006/main">
                    <a:ext uri="{FF2B5EF4-FFF2-40B4-BE49-F238E27FC236}">
                      <a16:creationId xmlns:a16="http://schemas.microsoft.com/office/drawing/2014/main" id="{1C3336F8-6937-4017-8BE9-0AF1B30391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8"/>
                  </a:graphicData>
                </a:graphic>
              </wp:inline>
            </w:drawing>
          </mc:Choice>
          <mc:Fallback>
            <w:drawing>
              <wp:inline distT="0" distB="0" distL="0" distR="0" wp14:anchorId="75148737" wp14:editId="3D8342F1">
                <wp:extent cx="5613400" cy="2421890"/>
                <wp:effectExtent l="0" t="0" r="6350" b="16510"/>
                <wp:docPr id="59" name="Chart 59">
                  <a:extLst xmlns:a="http://schemas.openxmlformats.org/drawingml/2006/main">
                    <a:ext uri="{FF2B5EF4-FFF2-40B4-BE49-F238E27FC236}">
                      <a16:creationId xmlns:a16="http://schemas.microsoft.com/office/drawing/2014/main" id="{1C3336F8-6937-4017-8BE9-0AF1B30391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9" name="Chart 59">
                          <a:extLst>
                            <a:ext uri="{FF2B5EF4-FFF2-40B4-BE49-F238E27FC236}">
                              <a16:creationId xmlns:a16="http://schemas.microsoft.com/office/drawing/2014/main" id="{1C3336F8-6937-4017-8BE9-0AF1B30391FF}"/>
                            </a:ext>
                          </a:extLst>
                        </pic:cNvPr>
                        <pic:cNvPicPr>
                          <a:picLocks noGrp="1" noRot="1" noChangeAspect="1" noMove="1" noResize="1" noEditPoints="1" noAdjustHandles="1" noChangeArrowheads="1" noChangeShapeType="1"/>
                        </pic:cNvPicPr>
                      </pic:nvPicPr>
                      <pic:blipFill>
                        <a:blip r:embed="rId89"/>
                        <a:stretch>
                          <a:fillRect/>
                        </a:stretch>
                      </pic:blipFill>
                      <pic:spPr>
                        <a:xfrm>
                          <a:off x="0" y="0"/>
                          <a:ext cx="5613400" cy="2421890"/>
                        </a:xfrm>
                        <a:prstGeom prst="rect">
                          <a:avLst/>
                        </a:prstGeom>
                      </pic:spPr>
                    </pic:pic>
                  </a:graphicData>
                </a:graphic>
              </wp:inline>
            </w:drawing>
          </mc:Fallback>
        </mc:AlternateContent>
      </w:r>
    </w:p>
    <w:p w14:paraId="76B08474" w14:textId="7B3278B6" w:rsidR="0064465E" w:rsidRPr="006401CE" w:rsidRDefault="0064465E" w:rsidP="00222A9D">
      <w:pPr>
        <w:pStyle w:val="LFTCaption"/>
        <w:rPr>
          <w:sz w:val="20"/>
          <w:szCs w:val="20"/>
        </w:rPr>
      </w:pPr>
      <w:bookmarkStart w:id="240" w:name="_Toc53483970"/>
      <w:r w:rsidRPr="006401CE">
        <w:rPr>
          <w:sz w:val="20"/>
          <w:szCs w:val="20"/>
        </w:rPr>
        <w:t>Figure 3-</w:t>
      </w:r>
      <w:r w:rsidR="005444C1" w:rsidRPr="006401CE">
        <w:rPr>
          <w:sz w:val="20"/>
          <w:szCs w:val="20"/>
        </w:rPr>
        <w:t>5</w:t>
      </w:r>
      <w:r w:rsidRPr="006401CE">
        <w:rPr>
          <w:sz w:val="20"/>
          <w:szCs w:val="20"/>
        </w:rPr>
        <w:t xml:space="preserve"> Percentage of Port Richmond BOD Load from Visy Paper</w:t>
      </w:r>
      <w:bookmarkEnd w:id="240"/>
    </w:p>
    <w:p w14:paraId="1B16B0B9" w14:textId="77777777" w:rsidR="0064465E" w:rsidRDefault="0064465E" w:rsidP="009C65F4">
      <w:pPr>
        <w:pStyle w:val="LFTBullet1"/>
        <w:numPr>
          <w:ilvl w:val="0"/>
          <w:numId w:val="0"/>
        </w:numPr>
        <w:ind w:left="576"/>
      </w:pPr>
    </w:p>
    <w:p w14:paraId="182BB3B3" w14:textId="5A4DE044" w:rsidR="00F16D83" w:rsidRDefault="00F16D83" w:rsidP="00F16D83">
      <w:pPr>
        <w:pStyle w:val="LFTHeading2"/>
      </w:pPr>
      <w:bookmarkStart w:id="241" w:name="_Toc53366697"/>
      <w:r>
        <w:t>3.</w:t>
      </w:r>
      <w:r w:rsidR="005444C1">
        <w:t>5</w:t>
      </w:r>
      <w:r>
        <w:t xml:space="preserve"> </w:t>
      </w:r>
      <w:bookmarkEnd w:id="241"/>
      <w:r w:rsidR="005444C1">
        <w:t>Variation in Chlorine Demand</w:t>
      </w:r>
    </w:p>
    <w:p w14:paraId="66D1A359" w14:textId="3AC47104" w:rsidR="005444C1" w:rsidRDefault="005444C1" w:rsidP="00030CFE">
      <w:pPr>
        <w:pStyle w:val="LFTBody"/>
      </w:pPr>
      <w:r>
        <w:t>The potential for variable wastewater quality to impact chlorine demand and effluent residual was evaluated by implementation of the June/July 2019 field sampling program described in Section 2.5. Wastewater quality throughout the process train was evaluated based upon samples collected:</w:t>
      </w:r>
    </w:p>
    <w:p w14:paraId="1D306F49" w14:textId="17B6DEB2" w:rsidR="005444C1" w:rsidRDefault="005444C1" w:rsidP="00030CFE">
      <w:pPr>
        <w:pStyle w:val="LFTBullet1"/>
      </w:pPr>
      <w:r>
        <w:lastRenderedPageBreak/>
        <w:t>At the influent;</w:t>
      </w:r>
    </w:p>
    <w:p w14:paraId="5D8A2010" w14:textId="5A4AC88D" w:rsidR="005444C1" w:rsidRDefault="005444C1" w:rsidP="00030CFE">
      <w:pPr>
        <w:pStyle w:val="LFTBullet1"/>
      </w:pPr>
      <w:r>
        <w:t>After primary settling/upstream of aeration;</w:t>
      </w:r>
    </w:p>
    <w:p w14:paraId="01FCB8DF" w14:textId="47A359F9" w:rsidR="005444C1" w:rsidRDefault="005444C1" w:rsidP="00030CFE">
      <w:pPr>
        <w:pStyle w:val="LFTBullet1"/>
      </w:pPr>
      <w:r>
        <w:t>After settling in the final tanks;</w:t>
      </w:r>
    </w:p>
    <w:p w14:paraId="60BF71E2" w14:textId="4A41B3E7" w:rsidR="005444C1" w:rsidRDefault="005444C1" w:rsidP="00030CFE">
      <w:pPr>
        <w:pStyle w:val="LFTBullet1"/>
      </w:pPr>
      <w:r>
        <w:t>From the CCT effluent.</w:t>
      </w:r>
    </w:p>
    <w:p w14:paraId="559F7949" w14:textId="4CABB61A" w:rsidR="005444C1" w:rsidRDefault="005444C1" w:rsidP="00030CFE">
      <w:pPr>
        <w:pStyle w:val="LFTBullet1"/>
        <w:numPr>
          <w:ilvl w:val="0"/>
          <w:numId w:val="0"/>
        </w:numPr>
      </w:pPr>
      <w:r>
        <w:t xml:space="preserve">The sampling results showed that levels of pathogen indicator organisms measured in the </w:t>
      </w:r>
      <w:ins w:id="242" w:author="Smith, Kenneth J (Woodbury)" w:date="2021-01-12T10:47:00Z">
        <w:r w:rsidR="001B117F">
          <w:t xml:space="preserve">raw plant </w:t>
        </w:r>
      </w:ins>
      <w:r>
        <w:t>influent wastewater samples were generally consistent, at high 10</w:t>
      </w:r>
      <w:r w:rsidR="00030CFE" w:rsidRPr="00030CFE">
        <w:rPr>
          <w:vertAlign w:val="superscript"/>
        </w:rPr>
        <w:t>6</w:t>
      </w:r>
      <w:r w:rsidR="00030CFE">
        <w:t xml:space="preserve"> MPN/100 mL for fecal coliform and 10</w:t>
      </w:r>
      <w:r w:rsidR="00030CFE" w:rsidRPr="00030CFE">
        <w:rPr>
          <w:vertAlign w:val="superscript"/>
        </w:rPr>
        <w:t>6</w:t>
      </w:r>
      <w:r w:rsidR="00030CFE">
        <w:t xml:space="preserve"> MPN/100 mL (except for one day when the influent concentration was an order of magnitude lower) for enterococcus. Concentrations leaving the primary settling tanks/entering secondary treatment were generally lower for enterococcus at 10</w:t>
      </w:r>
      <w:r w:rsidR="00030CFE" w:rsidRPr="00030CFE">
        <w:rPr>
          <w:vertAlign w:val="superscript"/>
        </w:rPr>
        <w:t>5</w:t>
      </w:r>
      <w:r w:rsidR="00030CFE">
        <w:t xml:space="preserve"> MPN/100 mL and varied between 10</w:t>
      </w:r>
      <w:r w:rsidR="00030CFE" w:rsidRPr="00030CFE">
        <w:rPr>
          <w:vertAlign w:val="superscript"/>
        </w:rPr>
        <w:t>5</w:t>
      </w:r>
      <w:r w:rsidR="00030CFE">
        <w:t xml:space="preserve"> and 10</w:t>
      </w:r>
      <w:r w:rsidR="00030CFE" w:rsidRPr="00030CFE">
        <w:rPr>
          <w:vertAlign w:val="superscript"/>
        </w:rPr>
        <w:t>7</w:t>
      </w:r>
      <w:r w:rsidR="00030CFE">
        <w:t xml:space="preserve"> for fecal coliform. The data suggested that </w:t>
      </w:r>
      <w:commentRangeStart w:id="243"/>
      <w:r w:rsidR="00030CFE">
        <w:t>variability</w:t>
      </w:r>
      <w:commentRangeEnd w:id="243"/>
      <w:r w:rsidR="00030CFE">
        <w:rPr>
          <w:rStyle w:val="CommentReference"/>
        </w:rPr>
        <w:commentReference w:id="243"/>
      </w:r>
      <w:r w:rsidR="00030CFE">
        <w:t xml:space="preserve"> in secondary treatment may have an impact on disinfection as the concentrations of fecal coliform exiting the final clarifiers varied by three orders of magnitude (10</w:t>
      </w:r>
      <w:r w:rsidR="00030CFE" w:rsidRPr="00030CFE">
        <w:rPr>
          <w:vertAlign w:val="superscript"/>
        </w:rPr>
        <w:t>3</w:t>
      </w:r>
      <w:r w:rsidR="00030CFE">
        <w:t xml:space="preserve"> to 10</w:t>
      </w:r>
      <w:r w:rsidR="00030CFE" w:rsidRPr="00030CFE">
        <w:rPr>
          <w:vertAlign w:val="superscript"/>
        </w:rPr>
        <w:t>6</w:t>
      </w:r>
      <w:r w:rsidR="00030CFE">
        <w:t>) and concentrations of enterococcus varied by two orders of magnitude (10</w:t>
      </w:r>
      <w:r w:rsidR="00030CFE" w:rsidRPr="00030CFE">
        <w:rPr>
          <w:vertAlign w:val="superscript"/>
        </w:rPr>
        <w:t>3</w:t>
      </w:r>
      <w:r w:rsidR="00030CFE">
        <w:t xml:space="preserve"> to 10</w:t>
      </w:r>
      <w:r w:rsidR="00030CFE" w:rsidRPr="00030CFE">
        <w:rPr>
          <w:vertAlign w:val="superscript"/>
        </w:rPr>
        <w:t>5</w:t>
      </w:r>
      <w:r w:rsidR="00030CFE">
        <w:t xml:space="preserve">). </w:t>
      </w:r>
    </w:p>
    <w:p w14:paraId="2D80FD5D" w14:textId="46F25335" w:rsidR="00030CFE" w:rsidRPr="005444C1" w:rsidRDefault="00030CFE" w:rsidP="00030CFE">
      <w:pPr>
        <w:pStyle w:val="LFTBullet1"/>
        <w:numPr>
          <w:ilvl w:val="0"/>
          <w:numId w:val="0"/>
        </w:numPr>
      </w:pPr>
      <w:r>
        <w:t>The chlorine demand testing conducted on two days of sampling also indicated the variability of CCT influent wastewater quality; the chlorine dose required to achieve an effluent target of 0.4 mg/L was 1.25 mg/L on the first day of testing (0.91 mg/L demand) and approximately 2.0 mg/L on the second day of chlorine demand testing (1.7 mg/L demand with a resulting 0.3 mg/L residual).</w:t>
      </w:r>
    </w:p>
    <w:p w14:paraId="69805CD6" w14:textId="78A17E2C" w:rsidR="006C6863" w:rsidRDefault="006C6863" w:rsidP="006C6863">
      <w:pPr>
        <w:pStyle w:val="LFTHeading2"/>
      </w:pPr>
      <w:r>
        <w:t>3.</w:t>
      </w:r>
      <w:r w:rsidR="005444C1">
        <w:t>6</w:t>
      </w:r>
      <w:r>
        <w:t xml:space="preserve"> Solids Flux</w:t>
      </w:r>
    </w:p>
    <w:p w14:paraId="7C76673D" w14:textId="0B203A4A" w:rsidR="006C6863" w:rsidRDefault="006C6863" w:rsidP="006C6863">
      <w:pPr>
        <w:pStyle w:val="LFTBody"/>
      </w:pPr>
      <w:r>
        <w:t>A clarifier state point analysis (SPA) was performed for Port Richmond based on the provided DMR data</w:t>
      </w:r>
      <w:ins w:id="244" w:author="Smith, Kenneth J (Woodbury)" w:date="2021-01-12T10:48:00Z">
        <w:r w:rsidR="001B117F">
          <w:t xml:space="preserve"> in order to assess whether </w:t>
        </w:r>
      </w:ins>
      <w:ins w:id="245" w:author="Smith, Kenneth J (Woodbury)" w:date="2021-01-12T10:49:00Z">
        <w:r w:rsidR="001B117F">
          <w:t>the final settling tanks were stressed based on solids loading and settling capacity</w:t>
        </w:r>
      </w:ins>
      <w:r>
        <w:t xml:space="preserve">. The state is a graphical approach derived from solids flux theory. It takes into consideration mixed liquor concentrations, settling characteristics, available surface area for compaction, and recycled flow rates. </w:t>
      </w:r>
      <w:r>
        <w:rPr>
          <w:b/>
          <w:bCs/>
        </w:rPr>
        <w:t>Figure 3-</w:t>
      </w:r>
      <w:r w:rsidR="003B6765">
        <w:rPr>
          <w:b/>
          <w:bCs/>
        </w:rPr>
        <w:t>6</w:t>
      </w:r>
      <w:r>
        <w:t xml:space="preserve"> provides an explanation of the elements considered in a state point analysis. A clarifier is considered overloaded when the state point (intersection of overflow and underflow rate operating line) is above the settling flux curve, or when the underflow rate goes above the settling flux curve.</w:t>
      </w:r>
    </w:p>
    <w:p w14:paraId="656385C5" w14:textId="77777777" w:rsidR="006C6863" w:rsidRPr="009A13C6" w:rsidRDefault="006C6863" w:rsidP="006C6863">
      <w:pPr>
        <w:pStyle w:val="LFTBody"/>
      </w:pPr>
      <w:r>
        <w:rPr>
          <w:noProof/>
        </w:rPr>
        <w:lastRenderedPageBreak/>
        <w:drawing>
          <wp:inline distT="0" distB="0" distL="0" distR="0" wp14:anchorId="6B19CCE6" wp14:editId="6FABF954">
            <wp:extent cx="4251673" cy="2533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1836" cy="2539706"/>
                    </a:xfrm>
                    <a:prstGeom prst="rect">
                      <a:avLst/>
                    </a:prstGeom>
                  </pic:spPr>
                </pic:pic>
              </a:graphicData>
            </a:graphic>
          </wp:inline>
        </w:drawing>
      </w:r>
    </w:p>
    <w:p w14:paraId="360FC516" w14:textId="48FF325D" w:rsidR="006C6863" w:rsidRPr="0023062F" w:rsidRDefault="006C6863" w:rsidP="006C6863">
      <w:pPr>
        <w:pStyle w:val="LFTCaption"/>
        <w:rPr>
          <w:sz w:val="20"/>
          <w:szCs w:val="20"/>
        </w:rPr>
      </w:pPr>
      <w:bookmarkStart w:id="246" w:name="_Toc53483971"/>
      <w:r w:rsidRPr="0023062F">
        <w:rPr>
          <w:sz w:val="20"/>
          <w:szCs w:val="20"/>
        </w:rPr>
        <w:t>Figure 3-</w:t>
      </w:r>
      <w:r w:rsidR="003B6765">
        <w:rPr>
          <w:sz w:val="20"/>
          <w:szCs w:val="20"/>
        </w:rPr>
        <w:t>6</w:t>
      </w:r>
      <w:r w:rsidRPr="0023062F">
        <w:rPr>
          <w:sz w:val="20"/>
          <w:szCs w:val="20"/>
        </w:rPr>
        <w:t xml:space="preserve"> </w:t>
      </w:r>
      <w:r>
        <w:rPr>
          <w:sz w:val="20"/>
          <w:szCs w:val="20"/>
        </w:rPr>
        <w:t>State Point Characteristic Curve</w:t>
      </w:r>
      <w:bookmarkEnd w:id="246"/>
    </w:p>
    <w:p w14:paraId="1608B3C3" w14:textId="77777777" w:rsidR="006C6863" w:rsidRDefault="006C6863" w:rsidP="006C6863">
      <w:pPr>
        <w:pStyle w:val="LFTBody"/>
      </w:pPr>
    </w:p>
    <w:p w14:paraId="66E5005A" w14:textId="2053794E" w:rsidR="006C6863" w:rsidRDefault="006C6863" w:rsidP="006C6863">
      <w:pPr>
        <w:pStyle w:val="LFTBody"/>
      </w:pPr>
      <w:r>
        <w:t>The theoretical settling flux capacity on each day was calculated</w:t>
      </w:r>
      <w:r w:rsidR="003B6765">
        <w:t xml:space="preserve"> f</w:t>
      </w:r>
      <w:r>
        <w:t xml:space="preserve">or each day at Port Richmond with a 1.3 safety factor. </w:t>
      </w:r>
      <w:r>
        <w:rPr>
          <w:b/>
          <w:bCs/>
        </w:rPr>
        <w:t>Figure 3-</w:t>
      </w:r>
      <w:r w:rsidR="003B6765">
        <w:rPr>
          <w:b/>
          <w:bCs/>
        </w:rPr>
        <w:t>7</w:t>
      </w:r>
      <w:r>
        <w:t xml:space="preserve"> is a timeseries representing the ratio of the state point solids flux to the actual clarifier settling flux and clarifier overloading would occur on days this value is &gt;1. </w:t>
      </w:r>
      <w:r w:rsidR="00005A45">
        <w:t xml:space="preserve"> The dots represent the ratio of state point solids flux and clarifier settling flux.   On </w:t>
      </w:r>
      <w:r>
        <w:t xml:space="preserve">days where chlorine exceedances occurred </w:t>
      </w:r>
      <w:r w:rsidR="00005A45">
        <w:t xml:space="preserve">the dots </w:t>
      </w:r>
      <w:r>
        <w:t>are</w:t>
      </w:r>
      <w:ins w:id="247" w:author="Smith, Kenneth J (Woodbury)" w:date="2021-01-12T10:50:00Z">
        <w:r w:rsidR="001B117F">
          <w:t xml:space="preserve"> </w:t>
        </w:r>
      </w:ins>
      <w:r>
        <w:t>highlighted</w:t>
      </w:r>
      <w:r w:rsidR="00005A45">
        <w:t xml:space="preserve"> in red</w:t>
      </w:r>
      <w:r>
        <w:t xml:space="preserve"> to </w:t>
      </w:r>
      <w:r w:rsidR="00005A45">
        <w:t>identify</w:t>
      </w:r>
      <w:r>
        <w:t xml:space="preserve"> potential coincident events. The analysis showed that the facility generally does not have issues with clarifier capacity </w:t>
      </w:r>
      <w:r w:rsidR="003B6765">
        <w:t>or</w:t>
      </w:r>
      <w:r>
        <w:t xml:space="preserve"> solids removal. Two events where the settling flux was overloaded or critically loaded occurred prior to the chlorination system upgrade and both events exhibited chlorine exceedances on those days. Two additional observations of critically or overloaded clarifiers occurred after the chlorination upgrade, but these events did not have concurrently occurring TRC exceedances.</w:t>
      </w:r>
    </w:p>
    <w:p w14:paraId="7A4B6597" w14:textId="4FE9ADB9" w:rsidR="006C6863" w:rsidRPr="00A32ACC" w:rsidRDefault="00005A45" w:rsidP="006C6863">
      <w:pPr>
        <w:pStyle w:val="LFTBody"/>
      </w:pPr>
      <w:commentRangeStart w:id="248"/>
      <w:commentRangeEnd w:id="248"/>
      <w:r>
        <w:rPr>
          <w:rStyle w:val="CommentReference"/>
        </w:rPr>
        <w:lastRenderedPageBreak/>
        <w:commentReference w:id="248"/>
      </w:r>
      <w:r w:rsidR="00D93B34" w:rsidRPr="00D93B34">
        <w:t xml:space="preserve"> </w:t>
      </w:r>
      <w:r w:rsidR="00D93B34">
        <w:rPr>
          <w:noProof/>
        </w:rPr>
        <w:drawing>
          <wp:inline distT="0" distB="0" distL="0" distR="0" wp14:anchorId="46928761" wp14:editId="15934545">
            <wp:extent cx="5613400" cy="3508375"/>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3400" cy="3508375"/>
                    </a:xfrm>
                    <a:prstGeom prst="rect">
                      <a:avLst/>
                    </a:prstGeom>
                    <a:noFill/>
                    <a:ln>
                      <a:noFill/>
                    </a:ln>
                  </pic:spPr>
                </pic:pic>
              </a:graphicData>
            </a:graphic>
          </wp:inline>
        </w:drawing>
      </w:r>
    </w:p>
    <w:p w14:paraId="39855D73" w14:textId="0A466669" w:rsidR="006C6863" w:rsidRPr="0023062F" w:rsidRDefault="006C6863" w:rsidP="006C6863">
      <w:pPr>
        <w:pStyle w:val="LFTCaption"/>
        <w:rPr>
          <w:sz w:val="20"/>
          <w:szCs w:val="20"/>
        </w:rPr>
      </w:pPr>
      <w:bookmarkStart w:id="249" w:name="_Toc53483972"/>
      <w:r w:rsidRPr="0023062F">
        <w:rPr>
          <w:sz w:val="20"/>
          <w:szCs w:val="20"/>
        </w:rPr>
        <w:t>Figure 3-</w:t>
      </w:r>
      <w:r w:rsidR="006D6774">
        <w:rPr>
          <w:sz w:val="20"/>
          <w:szCs w:val="20"/>
        </w:rPr>
        <w:t>7</w:t>
      </w:r>
      <w:r w:rsidRPr="0023062F">
        <w:rPr>
          <w:sz w:val="20"/>
          <w:szCs w:val="20"/>
        </w:rPr>
        <w:t xml:space="preserve"> </w:t>
      </w:r>
      <w:r>
        <w:rPr>
          <w:sz w:val="20"/>
          <w:szCs w:val="20"/>
        </w:rPr>
        <w:t>State Point / Settling Flux Over Time</w:t>
      </w:r>
      <w:bookmarkEnd w:id="249"/>
    </w:p>
    <w:p w14:paraId="4C5EC78A" w14:textId="77777777" w:rsidR="006C6863" w:rsidRDefault="006C6863" w:rsidP="006C6863">
      <w:pPr>
        <w:pStyle w:val="LFTBullet1"/>
        <w:numPr>
          <w:ilvl w:val="0"/>
          <w:numId w:val="0"/>
        </w:numPr>
      </w:pPr>
    </w:p>
    <w:p w14:paraId="50D237EF" w14:textId="4B4FDC47" w:rsidR="003176BA" w:rsidRDefault="006D6774" w:rsidP="006D6774">
      <w:pPr>
        <w:pStyle w:val="LFTHeading2"/>
      </w:pPr>
      <w:r w:rsidRPr="00CA5AC8">
        <w:t>3.7 RAS Chlorination</w:t>
      </w:r>
    </w:p>
    <w:p w14:paraId="50B8ABE2" w14:textId="182CD412" w:rsidR="007B6F2E" w:rsidRDefault="007B6F2E" w:rsidP="007B6F2E">
      <w:pPr>
        <w:pStyle w:val="LFTBody"/>
      </w:pPr>
      <w:r>
        <w:t>Return Activated Sludge (RAS) chlorination</w:t>
      </w:r>
      <w:r w:rsidR="001D3E39">
        <w:t xml:space="preserve"> occurred during ten of the 20 periods of elevated TRC concentrations that were evaluated. It is not clear whether this </w:t>
      </w:r>
      <w:r>
        <w:t xml:space="preserve">results in higher than anticipated residual chlorine </w:t>
      </w:r>
      <w:r w:rsidR="00CA5AC8">
        <w:t>residual</w:t>
      </w:r>
      <w:r w:rsidR="001D3E39">
        <w:t xml:space="preserve">. </w:t>
      </w:r>
    </w:p>
    <w:p w14:paraId="6591D024" w14:textId="52567CC6" w:rsidR="007B6F2E" w:rsidRDefault="007B6F2E" w:rsidP="007B6F2E">
      <w:pPr>
        <w:pStyle w:val="LFTBody"/>
      </w:pPr>
      <w:r>
        <w:t xml:space="preserve">Review of the AT sheets for June and July 2020 suggested that the plant reduces the disinfection target during the days that RAS chlorination is occurring.   </w:t>
      </w:r>
    </w:p>
    <w:p w14:paraId="24EE63D6" w14:textId="77777777" w:rsidR="007B6F2E" w:rsidRDefault="007B6F2E" w:rsidP="007B6F2E">
      <w:pPr>
        <w:pStyle w:val="LFTBody"/>
      </w:pPr>
      <w:r>
        <w:t>During the initial days of the sampling program, DEP maintained a residual target of 0.25 mg/L which is relatively low in comparison to the residual target 0f 0.4 mg/L identified in Port Richmond’s historical daily monitoring reports. The residual target was increased to 0.35 mg/L on July 7</w:t>
      </w:r>
      <w:r w:rsidRPr="007B6F2E">
        <w:rPr>
          <w:vertAlign w:val="superscript"/>
        </w:rPr>
        <w:t>th</w:t>
      </w:r>
      <w:r>
        <w:t xml:space="preserve"> (the 4</w:t>
      </w:r>
      <w:r w:rsidRPr="007B6F2E">
        <w:rPr>
          <w:vertAlign w:val="superscript"/>
        </w:rPr>
        <w:t>th</w:t>
      </w:r>
      <w:r>
        <w:t xml:space="preserve"> sampling day) and then to 1 mg/L on July 10</w:t>
      </w:r>
      <w:r w:rsidRPr="007B6F2E">
        <w:rPr>
          <w:vertAlign w:val="superscript"/>
        </w:rPr>
        <w:t>th</w:t>
      </w:r>
      <w:r>
        <w:t xml:space="preserve"> (the 7</w:t>
      </w:r>
      <w:r w:rsidRPr="007B6F2E">
        <w:rPr>
          <w:vertAlign w:val="superscript"/>
        </w:rPr>
        <w:t>th</w:t>
      </w:r>
      <w:r>
        <w:t xml:space="preserve"> sampling day).  This residual target increase is likely due to the relatively high effluent bacteria concentrations observed during the prior days. The residual target was reduced to 0.45 mg/L on July 13</w:t>
      </w:r>
      <w:r w:rsidRPr="007B6F2E">
        <w:rPr>
          <w:vertAlign w:val="superscript"/>
        </w:rPr>
        <w:t>th</w:t>
      </w:r>
      <w:r>
        <w:t xml:space="preserve"> (8</w:t>
      </w:r>
      <w:r w:rsidRPr="007B6F2E">
        <w:rPr>
          <w:vertAlign w:val="superscript"/>
        </w:rPr>
        <w:t>th</w:t>
      </w:r>
      <w:r>
        <w:t xml:space="preserve"> sampling day) where it remained for the duration of the sampling program.</w:t>
      </w:r>
    </w:p>
    <w:p w14:paraId="49DAC9E6" w14:textId="7BE1C398" w:rsidR="006C6863" w:rsidRDefault="007B6F2E" w:rsidP="007B6F2E">
      <w:pPr>
        <w:pStyle w:val="LFTBody"/>
      </w:pPr>
      <w:r>
        <w:t xml:space="preserve">Another chlorine application point at Port Richmond is within the return activated sludge (RAS).  RAS is chlorinated to mitigate bulking sludge and filamentous organism growth that may be caused by poor aeration control.  DEP has provided information on RAS chlorination and during the first four sampling days, the </w:t>
      </w:r>
      <w:ins w:id="250" w:author="Smith, Kenneth J (Woodbury)" w:date="2021-01-12T11:54:00Z">
        <w:r w:rsidR="008C2FE9">
          <w:t xml:space="preserve">RAS </w:t>
        </w:r>
      </w:ins>
      <w:r>
        <w:t>chlorine dose was relatively high at 8.8 mg/L.  This may explain why the TRC target was set lower than usual at 0.25 mg/L.  The RAS chlorination dosage was reduced to 6.3 mg/L on the 4</w:t>
      </w:r>
      <w:r w:rsidRPr="007B6F2E">
        <w:rPr>
          <w:vertAlign w:val="superscript"/>
        </w:rPr>
        <w:t>th</w:t>
      </w:r>
      <w:r>
        <w:t xml:space="preserve"> day of sampling (and the chlorine </w:t>
      </w:r>
      <w:r>
        <w:lastRenderedPageBreak/>
        <w:t>residual target was increased to 0.35 mg/L) and then set to 0 mg/L on the 8</w:t>
      </w:r>
      <w:r w:rsidRPr="007B6F2E">
        <w:rPr>
          <w:vertAlign w:val="superscript"/>
        </w:rPr>
        <w:t>th</w:t>
      </w:r>
      <w:r>
        <w:t xml:space="preserve"> sampling day for the duration of the program.</w:t>
      </w:r>
    </w:p>
    <w:p w14:paraId="424B3ACE" w14:textId="4D238D82" w:rsidR="006D6774" w:rsidRPr="006C6863" w:rsidRDefault="006D6774" w:rsidP="006D6774">
      <w:pPr>
        <w:pStyle w:val="LFTHeading2"/>
      </w:pPr>
      <w:r w:rsidRPr="002209D9">
        <w:t>3.8 Sodium Hypochlorite Use</w:t>
      </w:r>
      <w:r>
        <w:t xml:space="preserve"> </w:t>
      </w:r>
    </w:p>
    <w:p w14:paraId="7F25A0BD" w14:textId="5854582B" w:rsidR="002209D9" w:rsidRDefault="00B972A7" w:rsidP="00F16D83">
      <w:pPr>
        <w:pStyle w:val="LFTBody"/>
      </w:pPr>
      <w:r>
        <w:t xml:space="preserve">The potential that variation in the strength of the sodium hypochlorite delivered to the CCTs </w:t>
      </w:r>
      <w:ins w:id="251" w:author="Smith, Kenneth J (Woodbury)" w:date="2021-01-12T11:55:00Z">
        <w:r w:rsidR="00290606">
          <w:t xml:space="preserve">could be contributing to effluent TRC variation </w:t>
        </w:r>
      </w:ins>
      <w:r>
        <w:t xml:space="preserve">was also considered by reviewing sodium hypochlorite use at the plant and comparison of deliveries to dates of elevated TRC.  </w:t>
      </w:r>
      <w:r w:rsidR="002209D9">
        <w:t xml:space="preserve"> Port Richmond did receive sodium hypochlorite deliveries during eight of the 20 exceedance events, and switching hypo tanks was noted during 11 of the 20 events. </w:t>
      </w:r>
      <w:r w:rsidR="003907BB">
        <w:t xml:space="preserve">Port Richmond </w:t>
      </w:r>
      <w:r w:rsidR="004668AF">
        <w:t xml:space="preserve">has three 10,000 gallon bulk storage tanks and one 1,200 gallon emergency drip tank that will flow by gravity if there is a disruption to the chlorination system such as a power outage. On average, </w:t>
      </w:r>
      <w:r>
        <w:t xml:space="preserve">5,000 gallon </w:t>
      </w:r>
      <w:r w:rsidR="004668AF">
        <w:t>sodium hypochlorite (</w:t>
      </w:r>
      <w:proofErr w:type="spellStart"/>
      <w:r w:rsidR="004668AF">
        <w:t>NaOCl</w:t>
      </w:r>
      <w:proofErr w:type="spellEnd"/>
      <w:r w:rsidR="004668AF">
        <w:t>) deliveries are made to the facility 3</w:t>
      </w:r>
      <w:r>
        <w:t xml:space="preserve"> to</w:t>
      </w:r>
      <w:r w:rsidR="004668AF">
        <w:t xml:space="preserve">4 times per month. </w:t>
      </w:r>
      <w:r w:rsidR="002209D9">
        <w:t xml:space="preserve"> Deliveries occurred every 8 days on average, but there have been up to 49 days between deliveries</w:t>
      </w:r>
      <w:r w:rsidR="00070EEB">
        <w:t>.</w:t>
      </w:r>
      <w:r w:rsidR="002209D9">
        <w:t xml:space="preserve"> </w:t>
      </w:r>
    </w:p>
    <w:p w14:paraId="33B331BC" w14:textId="43D28ADA" w:rsidR="005D6589" w:rsidRDefault="004668AF" w:rsidP="00F16D83">
      <w:pPr>
        <w:pStyle w:val="LFTBody"/>
      </w:pPr>
      <w:r>
        <w:t xml:space="preserve">The breakdown of hypochlorite deliveries from 2015 to 2019 are provided in </w:t>
      </w:r>
      <w:r>
        <w:rPr>
          <w:b/>
          <w:bCs/>
        </w:rPr>
        <w:t xml:space="preserve">Table </w:t>
      </w:r>
      <w:r w:rsidR="008557D5">
        <w:rPr>
          <w:b/>
          <w:bCs/>
        </w:rPr>
        <w:t>3-2</w:t>
      </w:r>
      <w:r>
        <w:t xml:space="preserve">. </w:t>
      </w:r>
    </w:p>
    <w:p w14:paraId="70E5D56B" w14:textId="606D0531" w:rsidR="008557D5" w:rsidRPr="004668AF" w:rsidRDefault="008557D5" w:rsidP="008557D5">
      <w:pPr>
        <w:pStyle w:val="LFTTableTitle"/>
      </w:pPr>
      <w:bookmarkStart w:id="252" w:name="_Toc53483998"/>
      <w:r>
        <w:t>Table 3-2 Port Richmond Chlorine Deliveries</w:t>
      </w:r>
      <w:bookmarkEnd w:id="252"/>
    </w:p>
    <w:tbl>
      <w:tblPr>
        <w:tblW w:w="4937" w:type="dxa"/>
        <w:tblLook w:val="04A0" w:firstRow="1" w:lastRow="0" w:firstColumn="1" w:lastColumn="0" w:noHBand="0" w:noVBand="1"/>
      </w:tblPr>
      <w:tblGrid>
        <w:gridCol w:w="960"/>
        <w:gridCol w:w="2940"/>
        <w:gridCol w:w="1037"/>
      </w:tblGrid>
      <w:tr w:rsidR="003573BE" w:rsidRPr="003573BE" w14:paraId="36C67122" w14:textId="77777777" w:rsidTr="004668AF">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0082C4" w:themeFill="accent3"/>
            <w:noWrap/>
            <w:vAlign w:val="bottom"/>
            <w:hideMark/>
          </w:tcPr>
          <w:p w14:paraId="29F71213" w14:textId="77777777" w:rsidR="003573BE" w:rsidRPr="003573BE" w:rsidRDefault="003573BE" w:rsidP="003573BE">
            <w:pPr>
              <w:pStyle w:val="LFTTableHeader1"/>
              <w:rPr>
                <w:lang w:bidi="ar-SA"/>
              </w:rPr>
            </w:pPr>
            <w:r w:rsidRPr="003573BE">
              <w:rPr>
                <w:lang w:bidi="ar-SA"/>
              </w:rPr>
              <w:t>Year</w:t>
            </w:r>
          </w:p>
        </w:tc>
        <w:tc>
          <w:tcPr>
            <w:tcW w:w="2940" w:type="dxa"/>
            <w:tcBorders>
              <w:top w:val="single" w:sz="4" w:space="0" w:color="auto"/>
              <w:left w:val="nil"/>
              <w:bottom w:val="single" w:sz="4" w:space="0" w:color="auto"/>
              <w:right w:val="single" w:sz="4" w:space="0" w:color="auto"/>
            </w:tcBorders>
            <w:shd w:val="clear" w:color="auto" w:fill="0082C4" w:themeFill="accent3"/>
            <w:noWrap/>
            <w:vAlign w:val="bottom"/>
            <w:hideMark/>
          </w:tcPr>
          <w:p w14:paraId="067D2BAA" w14:textId="77777777" w:rsidR="003573BE" w:rsidRPr="003573BE" w:rsidRDefault="003573BE" w:rsidP="003573BE">
            <w:pPr>
              <w:pStyle w:val="LFTTableHeader1"/>
              <w:rPr>
                <w:lang w:bidi="ar-SA"/>
              </w:rPr>
            </w:pPr>
            <w:r w:rsidRPr="003573BE">
              <w:rPr>
                <w:lang w:bidi="ar-SA"/>
              </w:rPr>
              <w:t>Average Deliveries Per Month</w:t>
            </w:r>
          </w:p>
        </w:tc>
        <w:tc>
          <w:tcPr>
            <w:tcW w:w="1037" w:type="dxa"/>
            <w:tcBorders>
              <w:top w:val="single" w:sz="4" w:space="0" w:color="auto"/>
              <w:left w:val="nil"/>
              <w:bottom w:val="single" w:sz="4" w:space="0" w:color="auto"/>
              <w:right w:val="single" w:sz="4" w:space="0" w:color="auto"/>
            </w:tcBorders>
            <w:shd w:val="clear" w:color="auto" w:fill="0082C4" w:themeFill="accent3"/>
            <w:noWrap/>
            <w:vAlign w:val="bottom"/>
            <w:hideMark/>
          </w:tcPr>
          <w:p w14:paraId="0B00BFB0" w14:textId="77777777" w:rsidR="003573BE" w:rsidRPr="003573BE" w:rsidRDefault="003573BE" w:rsidP="003573BE">
            <w:pPr>
              <w:pStyle w:val="LFTTableHeader1"/>
              <w:rPr>
                <w:lang w:bidi="ar-SA"/>
              </w:rPr>
            </w:pPr>
            <w:r w:rsidRPr="003573BE">
              <w:rPr>
                <w:lang w:bidi="ar-SA"/>
              </w:rPr>
              <w:t>Total Deliveries</w:t>
            </w:r>
          </w:p>
        </w:tc>
      </w:tr>
      <w:tr w:rsidR="003573BE" w:rsidRPr="003573BE" w14:paraId="19D6DC85" w14:textId="77777777" w:rsidTr="004668A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EEEB4B"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2015</w:t>
            </w:r>
          </w:p>
        </w:tc>
        <w:tc>
          <w:tcPr>
            <w:tcW w:w="2940" w:type="dxa"/>
            <w:tcBorders>
              <w:top w:val="nil"/>
              <w:left w:val="nil"/>
              <w:bottom w:val="single" w:sz="4" w:space="0" w:color="auto"/>
              <w:right w:val="single" w:sz="4" w:space="0" w:color="auto"/>
            </w:tcBorders>
            <w:shd w:val="clear" w:color="auto" w:fill="auto"/>
            <w:noWrap/>
            <w:vAlign w:val="bottom"/>
            <w:hideMark/>
          </w:tcPr>
          <w:p w14:paraId="69C59EC5"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3.67</w:t>
            </w:r>
          </w:p>
        </w:tc>
        <w:tc>
          <w:tcPr>
            <w:tcW w:w="1037" w:type="dxa"/>
            <w:tcBorders>
              <w:top w:val="nil"/>
              <w:left w:val="nil"/>
              <w:bottom w:val="single" w:sz="4" w:space="0" w:color="auto"/>
              <w:right w:val="single" w:sz="4" w:space="0" w:color="auto"/>
            </w:tcBorders>
            <w:shd w:val="clear" w:color="auto" w:fill="auto"/>
            <w:noWrap/>
            <w:vAlign w:val="bottom"/>
            <w:hideMark/>
          </w:tcPr>
          <w:p w14:paraId="5D68D597"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44</w:t>
            </w:r>
          </w:p>
        </w:tc>
      </w:tr>
      <w:tr w:rsidR="003573BE" w:rsidRPr="003573BE" w14:paraId="734B8A13" w14:textId="77777777" w:rsidTr="004668A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6ABE9"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2016</w:t>
            </w:r>
          </w:p>
        </w:tc>
        <w:tc>
          <w:tcPr>
            <w:tcW w:w="2940" w:type="dxa"/>
            <w:tcBorders>
              <w:top w:val="nil"/>
              <w:left w:val="nil"/>
              <w:bottom w:val="single" w:sz="4" w:space="0" w:color="auto"/>
              <w:right w:val="single" w:sz="4" w:space="0" w:color="auto"/>
            </w:tcBorders>
            <w:shd w:val="clear" w:color="auto" w:fill="auto"/>
            <w:noWrap/>
            <w:vAlign w:val="bottom"/>
            <w:hideMark/>
          </w:tcPr>
          <w:p w14:paraId="608E026D"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3.50</w:t>
            </w:r>
          </w:p>
        </w:tc>
        <w:tc>
          <w:tcPr>
            <w:tcW w:w="1037" w:type="dxa"/>
            <w:tcBorders>
              <w:top w:val="nil"/>
              <w:left w:val="nil"/>
              <w:bottom w:val="single" w:sz="4" w:space="0" w:color="auto"/>
              <w:right w:val="single" w:sz="4" w:space="0" w:color="auto"/>
            </w:tcBorders>
            <w:shd w:val="clear" w:color="auto" w:fill="auto"/>
            <w:noWrap/>
            <w:vAlign w:val="bottom"/>
            <w:hideMark/>
          </w:tcPr>
          <w:p w14:paraId="4300084F"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42</w:t>
            </w:r>
          </w:p>
        </w:tc>
      </w:tr>
      <w:tr w:rsidR="003573BE" w:rsidRPr="003573BE" w14:paraId="60AF6909" w14:textId="77777777" w:rsidTr="004668A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FCF0C4"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2017</w:t>
            </w:r>
          </w:p>
        </w:tc>
        <w:tc>
          <w:tcPr>
            <w:tcW w:w="2940" w:type="dxa"/>
            <w:tcBorders>
              <w:top w:val="nil"/>
              <w:left w:val="nil"/>
              <w:bottom w:val="single" w:sz="4" w:space="0" w:color="auto"/>
              <w:right w:val="single" w:sz="4" w:space="0" w:color="auto"/>
            </w:tcBorders>
            <w:shd w:val="clear" w:color="auto" w:fill="auto"/>
            <w:noWrap/>
            <w:vAlign w:val="bottom"/>
            <w:hideMark/>
          </w:tcPr>
          <w:p w14:paraId="09AD5E68"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3.42</w:t>
            </w:r>
          </w:p>
        </w:tc>
        <w:tc>
          <w:tcPr>
            <w:tcW w:w="1037" w:type="dxa"/>
            <w:tcBorders>
              <w:top w:val="nil"/>
              <w:left w:val="nil"/>
              <w:bottom w:val="single" w:sz="4" w:space="0" w:color="auto"/>
              <w:right w:val="single" w:sz="4" w:space="0" w:color="auto"/>
            </w:tcBorders>
            <w:shd w:val="clear" w:color="auto" w:fill="auto"/>
            <w:noWrap/>
            <w:vAlign w:val="bottom"/>
            <w:hideMark/>
          </w:tcPr>
          <w:p w14:paraId="5B0B6F08"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41</w:t>
            </w:r>
          </w:p>
        </w:tc>
      </w:tr>
      <w:tr w:rsidR="003573BE" w:rsidRPr="003573BE" w14:paraId="144FA464" w14:textId="77777777" w:rsidTr="004668A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5D6406"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2018</w:t>
            </w:r>
          </w:p>
        </w:tc>
        <w:tc>
          <w:tcPr>
            <w:tcW w:w="2940" w:type="dxa"/>
            <w:tcBorders>
              <w:top w:val="nil"/>
              <w:left w:val="nil"/>
              <w:bottom w:val="single" w:sz="4" w:space="0" w:color="auto"/>
              <w:right w:val="single" w:sz="4" w:space="0" w:color="auto"/>
            </w:tcBorders>
            <w:shd w:val="clear" w:color="auto" w:fill="auto"/>
            <w:noWrap/>
            <w:vAlign w:val="bottom"/>
            <w:hideMark/>
          </w:tcPr>
          <w:p w14:paraId="4DD30748"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4.33</w:t>
            </w:r>
          </w:p>
        </w:tc>
        <w:tc>
          <w:tcPr>
            <w:tcW w:w="1037" w:type="dxa"/>
            <w:tcBorders>
              <w:top w:val="nil"/>
              <w:left w:val="nil"/>
              <w:bottom w:val="single" w:sz="4" w:space="0" w:color="auto"/>
              <w:right w:val="single" w:sz="4" w:space="0" w:color="auto"/>
            </w:tcBorders>
            <w:shd w:val="clear" w:color="auto" w:fill="auto"/>
            <w:noWrap/>
            <w:vAlign w:val="bottom"/>
            <w:hideMark/>
          </w:tcPr>
          <w:p w14:paraId="33CB2B7A"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52</w:t>
            </w:r>
          </w:p>
        </w:tc>
      </w:tr>
      <w:tr w:rsidR="003573BE" w:rsidRPr="003573BE" w14:paraId="6C857279" w14:textId="77777777" w:rsidTr="004668A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62453A" w14:textId="46736E8E" w:rsidR="003573BE" w:rsidRPr="003573BE" w:rsidRDefault="003573BE" w:rsidP="003573BE">
            <w:pPr>
              <w:spacing w:after="0"/>
              <w:jc w:val="right"/>
              <w:rPr>
                <w:rFonts w:ascii="Calibri" w:eastAsia="Times New Roman" w:hAnsi="Calibri" w:cs="Calibri"/>
                <w:color w:val="000000"/>
                <w:sz w:val="22"/>
                <w:vertAlign w:val="superscript"/>
                <w:lang w:bidi="ar-SA"/>
              </w:rPr>
            </w:pPr>
            <w:r w:rsidRPr="003573BE">
              <w:rPr>
                <w:rFonts w:ascii="Calibri" w:eastAsia="Times New Roman" w:hAnsi="Calibri" w:cs="Calibri"/>
                <w:color w:val="000000"/>
                <w:sz w:val="22"/>
                <w:lang w:bidi="ar-SA"/>
              </w:rPr>
              <w:t>2019</w:t>
            </w:r>
            <w:r>
              <w:rPr>
                <w:rFonts w:ascii="Calibri" w:eastAsia="Times New Roman" w:hAnsi="Calibri" w:cs="Calibri"/>
                <w:color w:val="000000"/>
                <w:sz w:val="22"/>
                <w:vertAlign w:val="superscript"/>
                <w:lang w:bidi="ar-SA"/>
              </w:rPr>
              <w:t>[1]</w:t>
            </w:r>
          </w:p>
        </w:tc>
        <w:tc>
          <w:tcPr>
            <w:tcW w:w="2940" w:type="dxa"/>
            <w:tcBorders>
              <w:top w:val="nil"/>
              <w:left w:val="nil"/>
              <w:bottom w:val="single" w:sz="4" w:space="0" w:color="auto"/>
              <w:right w:val="single" w:sz="4" w:space="0" w:color="auto"/>
            </w:tcBorders>
            <w:shd w:val="clear" w:color="auto" w:fill="auto"/>
            <w:noWrap/>
            <w:vAlign w:val="bottom"/>
            <w:hideMark/>
          </w:tcPr>
          <w:p w14:paraId="2B06A50D"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2.00</w:t>
            </w:r>
          </w:p>
        </w:tc>
        <w:tc>
          <w:tcPr>
            <w:tcW w:w="1037" w:type="dxa"/>
            <w:tcBorders>
              <w:top w:val="nil"/>
              <w:left w:val="nil"/>
              <w:bottom w:val="single" w:sz="4" w:space="0" w:color="auto"/>
              <w:right w:val="single" w:sz="4" w:space="0" w:color="auto"/>
            </w:tcBorders>
            <w:shd w:val="clear" w:color="auto" w:fill="auto"/>
            <w:noWrap/>
            <w:vAlign w:val="bottom"/>
            <w:hideMark/>
          </w:tcPr>
          <w:p w14:paraId="38F6BB8A" w14:textId="77777777" w:rsidR="003573BE" w:rsidRPr="003573BE" w:rsidRDefault="003573BE" w:rsidP="003573BE">
            <w:pPr>
              <w:spacing w:after="0"/>
              <w:jc w:val="right"/>
              <w:rPr>
                <w:rFonts w:ascii="Calibri" w:eastAsia="Times New Roman" w:hAnsi="Calibri" w:cs="Calibri"/>
                <w:color w:val="000000"/>
                <w:sz w:val="22"/>
                <w:lang w:bidi="ar-SA"/>
              </w:rPr>
            </w:pPr>
            <w:r w:rsidRPr="003573BE">
              <w:rPr>
                <w:rFonts w:ascii="Calibri" w:eastAsia="Times New Roman" w:hAnsi="Calibri" w:cs="Calibri"/>
                <w:color w:val="000000"/>
                <w:sz w:val="22"/>
                <w:lang w:bidi="ar-SA"/>
              </w:rPr>
              <w:t>24</w:t>
            </w:r>
          </w:p>
        </w:tc>
      </w:tr>
    </w:tbl>
    <w:p w14:paraId="07EE312F" w14:textId="59C5D74E" w:rsidR="003573BE" w:rsidRDefault="003573BE" w:rsidP="00F16D83">
      <w:pPr>
        <w:pStyle w:val="LFTBody"/>
        <w:rPr>
          <w:sz w:val="20"/>
          <w:szCs w:val="20"/>
        </w:rPr>
      </w:pPr>
      <w:r w:rsidRPr="003573BE">
        <w:rPr>
          <w:sz w:val="20"/>
          <w:szCs w:val="20"/>
        </w:rPr>
        <w:t>[1] – 2019 data from January 1</w:t>
      </w:r>
      <w:r w:rsidRPr="003573BE">
        <w:rPr>
          <w:sz w:val="20"/>
          <w:szCs w:val="20"/>
          <w:vertAlign w:val="superscript"/>
        </w:rPr>
        <w:t>st</w:t>
      </w:r>
      <w:r w:rsidRPr="003573BE">
        <w:rPr>
          <w:sz w:val="20"/>
          <w:szCs w:val="20"/>
        </w:rPr>
        <w:t xml:space="preserve"> to April 30</w:t>
      </w:r>
      <w:r w:rsidRPr="003573BE">
        <w:rPr>
          <w:sz w:val="20"/>
          <w:szCs w:val="20"/>
          <w:vertAlign w:val="superscript"/>
        </w:rPr>
        <w:t>th</w:t>
      </w:r>
    </w:p>
    <w:p w14:paraId="15E1A81A" w14:textId="3A1817B2" w:rsidR="004668AF" w:rsidRDefault="000C43B4" w:rsidP="00F16D83">
      <w:pPr>
        <w:pStyle w:val="LFTBody"/>
      </w:pPr>
      <w:r>
        <w:t>The hypo solution received at the facility is a 15</w:t>
      </w:r>
      <w:r w:rsidR="00B972A7">
        <w:t xml:space="preserve"> percent</w:t>
      </w:r>
      <w:r>
        <w:t xml:space="preserve"> hypochlorite solution. Although this is the trade percentage, true available chlorine by % weight of this solution is approximately 12.4</w:t>
      </w:r>
      <w:r w:rsidR="00B972A7">
        <w:t xml:space="preserve"> percent</w:t>
      </w:r>
      <w:r>
        <w:t xml:space="preserve"> and this is the most common strength used for disinfection applications with </w:t>
      </w:r>
      <w:proofErr w:type="spellStart"/>
      <w:r>
        <w:t>NaOCl</w:t>
      </w:r>
      <w:proofErr w:type="spellEnd"/>
      <w:r>
        <w:t xml:space="preserve">. </w:t>
      </w:r>
      <w:r w:rsidR="008A1E60">
        <w:t xml:space="preserve">Chlorine half-life is estimated in </w:t>
      </w:r>
      <w:r w:rsidR="008A1E60">
        <w:rPr>
          <w:b/>
          <w:bCs/>
        </w:rPr>
        <w:t xml:space="preserve">Figure </w:t>
      </w:r>
      <w:r w:rsidR="008557D5">
        <w:rPr>
          <w:b/>
          <w:bCs/>
        </w:rPr>
        <w:t>3-8</w:t>
      </w:r>
      <w:r w:rsidR="008A1E60">
        <w:rPr>
          <w:b/>
          <w:bCs/>
        </w:rPr>
        <w:t xml:space="preserve"> </w:t>
      </w:r>
      <w:r w:rsidR="008A1E60">
        <w:t xml:space="preserve">for three different trade percentages at different temperatures. Interpolating between 10% and 20% at a room temperature of 70 </w:t>
      </w:r>
      <w:r w:rsidR="002209D9">
        <w:t>F</w:t>
      </w:r>
      <w:r w:rsidR="008A1E60">
        <w:t xml:space="preserve">, the half-life of the chlorine at Port Richmond is expected to be </w:t>
      </w:r>
      <w:r w:rsidR="002F598C">
        <w:t>between 100 – 200 days. This can potentially result in increased use chlorine to meet the same dosing requirements</w:t>
      </w:r>
      <w:r w:rsidR="0059651B">
        <w:t>. The DMRs indicate that tank 1 is the fill tank of choice and the three tanks are hydraulically connected with an equalization line.</w:t>
      </w:r>
    </w:p>
    <w:p w14:paraId="4FBF7EFE" w14:textId="656B71C7" w:rsidR="00E47181" w:rsidDel="006B649C" w:rsidRDefault="00070EEB" w:rsidP="00F16D83">
      <w:pPr>
        <w:pStyle w:val="LFTBody"/>
        <w:rPr>
          <w:del w:id="253" w:author="Registe, Joshua H." w:date="2021-01-13T16:29:00Z"/>
        </w:rPr>
      </w:pPr>
      <w:commentRangeStart w:id="254"/>
      <w:del w:id="255" w:author="Registe, Joshua H." w:date="2021-01-13T16:29:00Z">
        <w:r w:rsidRPr="00290606" w:rsidDel="006B649C">
          <w:rPr>
            <w:highlight w:val="yellow"/>
            <w:rPrChange w:id="256" w:author="Smith, Kenneth J (Woodbury)" w:date="2021-01-12T11:57:00Z">
              <w:rPr/>
            </w:rPrChange>
          </w:rPr>
          <w:delText xml:space="preserve">If you discussed how they </w:delText>
        </w:r>
        <w:r w:rsidR="00E47181" w:rsidRPr="00290606" w:rsidDel="006B649C">
          <w:rPr>
            <w:highlight w:val="yellow"/>
            <w:rPrChange w:id="257" w:author="Smith, Kenneth J (Woodbury)" w:date="2021-01-12T11:57:00Z">
              <w:rPr/>
            </w:rPrChange>
          </w:rPr>
          <w:delText>cycle the hypo during your site visits, that would be good to add</w:delText>
        </w:r>
        <w:r w:rsidR="00C05D5C" w:rsidRPr="00290606" w:rsidDel="006B649C">
          <w:rPr>
            <w:highlight w:val="yellow"/>
            <w:rPrChange w:id="258" w:author="Smith, Kenneth J (Woodbury)" w:date="2021-01-12T11:57:00Z">
              <w:rPr/>
            </w:rPrChange>
          </w:rPr>
          <w:delText>.</w:delText>
        </w:r>
        <w:commentRangeEnd w:id="254"/>
        <w:r w:rsidR="00290606" w:rsidDel="006B649C">
          <w:rPr>
            <w:rStyle w:val="CommentReference"/>
          </w:rPr>
          <w:commentReference w:id="254"/>
        </w:r>
      </w:del>
    </w:p>
    <w:p w14:paraId="123B818C" w14:textId="346B59EC" w:rsidR="00C05D5C" w:rsidRDefault="00C05D5C" w:rsidP="00F16D83">
      <w:pPr>
        <w:pStyle w:val="LFTBody"/>
      </w:pPr>
      <w:r>
        <w:t>The June and July 2020 AT sheets show that an average of 12,000 to 15,000 gallons of sodium hypochlorite was stored on-site</w:t>
      </w:r>
      <w:r w:rsidR="00F24069">
        <w:t xml:space="preserve"> during those months</w:t>
      </w:r>
      <w:r>
        <w:t>.   During June 2020, 20,154 gallons were delivered to the Plant, 23,781 gallons were consumed (only 8,781 of this use was for disinfection) resulting in a reduction of 3,627 stored gallons over the month.   During July 2020, 24,280 gallons of hypochlorite were delivered, 21,172 gallons were consumed (</w:t>
      </w:r>
      <w:r w:rsidR="00F24069">
        <w:t>14,047 for disinfection), resulting in an increase of 3,648 gallons in hypochlorite storage.</w:t>
      </w:r>
    </w:p>
    <w:p w14:paraId="513ECFC4" w14:textId="77777777" w:rsidR="00E47181" w:rsidRDefault="00E47181" w:rsidP="00F16D83">
      <w:pPr>
        <w:pStyle w:val="LFTBody"/>
      </w:pPr>
    </w:p>
    <w:p w14:paraId="2E4A71BD" w14:textId="78FA24E4" w:rsidR="00E47181" w:rsidRDefault="00E47181" w:rsidP="00F16D83">
      <w:pPr>
        <w:pStyle w:val="LFTBody"/>
      </w:pPr>
    </w:p>
    <w:p w14:paraId="2F6638BD" w14:textId="77777777" w:rsidR="00E47181" w:rsidRDefault="00E47181" w:rsidP="00F16D83">
      <w:pPr>
        <w:pStyle w:val="LFTBody"/>
      </w:pPr>
    </w:p>
    <w:p w14:paraId="6066D0CA" w14:textId="4D354452" w:rsidR="000C43B4" w:rsidRDefault="008A1E60" w:rsidP="00F16D83">
      <w:pPr>
        <w:pStyle w:val="LFTBody"/>
        <w:rPr>
          <w:sz w:val="20"/>
          <w:szCs w:val="20"/>
        </w:rPr>
      </w:pPr>
      <w:r>
        <w:rPr>
          <w:noProof/>
        </w:rPr>
        <w:drawing>
          <wp:inline distT="0" distB="0" distL="0" distR="0" wp14:anchorId="108A3D2C" wp14:editId="2BCFC0CD">
            <wp:extent cx="5710646" cy="3686175"/>
            <wp:effectExtent l="0" t="0" r="4445" b="0"/>
            <wp:docPr id="3073" name="Picture 2">
              <a:extLst xmlns:a="http://schemas.openxmlformats.org/drawingml/2006/main">
                <a:ext uri="{FF2B5EF4-FFF2-40B4-BE49-F238E27FC236}">
                  <a16:creationId xmlns:a16="http://schemas.microsoft.com/office/drawing/2014/main" id="{00000000-0008-0000-0300-0000010C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2">
                      <a:extLst>
                        <a:ext uri="{FF2B5EF4-FFF2-40B4-BE49-F238E27FC236}">
                          <a16:creationId xmlns:a16="http://schemas.microsoft.com/office/drawing/2014/main" id="{00000000-0008-0000-0300-0000010C0000}"/>
                        </a:ext>
                      </a:extLst>
                    </pic:cNvPr>
                    <pic:cNvPicPr>
                      <a:picLocks noChangeAspect="1"/>
                    </pic:cNvPicPr>
                  </pic:nvPicPr>
                  <pic:blipFill rotWithShape="1">
                    <a:blip r:embed="rId92">
                      <a:extLst>
                        <a:ext uri="{28A0092B-C50C-407E-A947-70E740481C1C}">
                          <a14:useLocalDpi xmlns:a14="http://schemas.microsoft.com/office/drawing/2010/main" val="0"/>
                        </a:ext>
                      </a:extLst>
                    </a:blip>
                    <a:srcRect l="7818" t="14313" r="9378" b="14117"/>
                    <a:stretch/>
                  </pic:blipFill>
                  <pic:spPr bwMode="auto">
                    <a:xfrm>
                      <a:off x="0" y="0"/>
                      <a:ext cx="5719529" cy="3691909"/>
                    </a:xfrm>
                    <a:prstGeom prst="rect">
                      <a:avLst/>
                    </a:prstGeom>
                    <a:noFill/>
                    <a:ln>
                      <a:noFill/>
                    </a:ln>
                    <a:extLst>
                      <a:ext uri="{53640926-AAD7-44D8-BBD7-CCE9431645EC}">
                        <a14:shadowObscured xmlns:a14="http://schemas.microsoft.com/office/drawing/2010/main"/>
                      </a:ext>
                    </a:extLst>
                  </pic:spPr>
                </pic:pic>
              </a:graphicData>
            </a:graphic>
          </wp:inline>
        </w:drawing>
      </w:r>
    </w:p>
    <w:p w14:paraId="5B140E1B" w14:textId="1931066B" w:rsidR="008557D5" w:rsidRPr="006401CE" w:rsidRDefault="008557D5" w:rsidP="00222A9D">
      <w:pPr>
        <w:pStyle w:val="LFTCaption"/>
        <w:rPr>
          <w:sz w:val="20"/>
          <w:szCs w:val="20"/>
        </w:rPr>
      </w:pPr>
      <w:bookmarkStart w:id="259" w:name="_Toc53483973"/>
      <w:r w:rsidRPr="006401CE">
        <w:rPr>
          <w:sz w:val="20"/>
          <w:szCs w:val="20"/>
        </w:rPr>
        <w:t>Figure 3-8 Chlorine Half-life</w:t>
      </w:r>
      <w:bookmarkEnd w:id="259"/>
    </w:p>
    <w:p w14:paraId="053E97F2" w14:textId="77777777" w:rsidR="004668AF" w:rsidRPr="003573BE" w:rsidRDefault="004668AF" w:rsidP="00F16D83">
      <w:pPr>
        <w:pStyle w:val="LFTBody"/>
        <w:rPr>
          <w:sz w:val="20"/>
          <w:szCs w:val="20"/>
        </w:rPr>
      </w:pPr>
    </w:p>
    <w:p w14:paraId="283CA184" w14:textId="4951D870" w:rsidR="00166080" w:rsidRDefault="00166080" w:rsidP="003F78C1">
      <w:pPr>
        <w:pStyle w:val="LFTHeading2"/>
      </w:pPr>
      <w:bookmarkStart w:id="260" w:name="_Toc39601253"/>
      <w:bookmarkStart w:id="261" w:name="_Toc53366698"/>
      <w:r>
        <w:t>3</w:t>
      </w:r>
      <w:r w:rsidR="001B67D0">
        <w:t>.</w:t>
      </w:r>
      <w:r w:rsidR="006D6774">
        <w:t>9</w:t>
      </w:r>
      <w:r w:rsidR="001B67D0">
        <w:t xml:space="preserve"> Data</w:t>
      </w:r>
      <w:r w:rsidRPr="001D2346">
        <w:t xml:space="preserve"> </w:t>
      </w:r>
      <w:r>
        <w:t>Evaluation Approach</w:t>
      </w:r>
      <w:bookmarkEnd w:id="260"/>
      <w:bookmarkEnd w:id="261"/>
    </w:p>
    <w:p w14:paraId="390CFD60" w14:textId="17348296" w:rsidR="00166080" w:rsidRDefault="001B67D0" w:rsidP="00166080">
      <w:pPr>
        <w:pStyle w:val="LFTBody"/>
      </w:pPr>
      <w:r>
        <w:t xml:space="preserve">In an effort to identify any measured </w:t>
      </w:r>
      <w:r w:rsidR="00396DFD">
        <w:t xml:space="preserve">wastewater quality or process parameters </w:t>
      </w:r>
      <w:r>
        <w:t>that may be impacting disinfection at Port Richmond, p</w:t>
      </w:r>
      <w:r w:rsidR="00166080">
        <w:t xml:space="preserve">redictive statistical models were used to assess the relative </w:t>
      </w:r>
      <w:r w:rsidR="00E701C0">
        <w:t>importance</w:t>
      </w:r>
      <w:r w:rsidR="00166080">
        <w:t xml:space="preserve"> of </w:t>
      </w:r>
      <w:r w:rsidR="00396DFD">
        <w:t xml:space="preserve">the </w:t>
      </w:r>
      <w:r w:rsidR="00166080">
        <w:t xml:space="preserve">different factors affecting chlorine exceedance amongst all </w:t>
      </w:r>
      <w:r w:rsidR="00E701C0">
        <w:t xml:space="preserve">of </w:t>
      </w:r>
      <w:r w:rsidR="00166080">
        <w:t xml:space="preserve">the </w:t>
      </w:r>
      <w:r w:rsidR="00E701C0">
        <w:t xml:space="preserve">potential factors identified. </w:t>
      </w:r>
      <w:r w:rsidR="00166080">
        <w:t xml:space="preserve">This </w:t>
      </w:r>
      <w:r w:rsidR="003F366F">
        <w:t>involved</w:t>
      </w:r>
    </w:p>
    <w:p w14:paraId="42611D19" w14:textId="77777777" w:rsidR="00166080" w:rsidRDefault="00166080" w:rsidP="006401CE">
      <w:pPr>
        <w:pStyle w:val="LFTBullet1"/>
      </w:pPr>
      <w:r>
        <w:t>Spearman correlations</w:t>
      </w:r>
    </w:p>
    <w:p w14:paraId="22A61E07" w14:textId="77777777" w:rsidR="00166080" w:rsidRDefault="00166080" w:rsidP="006401CE">
      <w:pPr>
        <w:pStyle w:val="LFTBullet1"/>
      </w:pPr>
      <w:r>
        <w:t>Support Vector Machine – Decision tree</w:t>
      </w:r>
    </w:p>
    <w:p w14:paraId="59DAB321" w14:textId="77777777" w:rsidR="00166080" w:rsidRDefault="00166080" w:rsidP="006401CE">
      <w:pPr>
        <w:pStyle w:val="LFTBullet1"/>
      </w:pPr>
      <w:r>
        <w:t>Logistic Regression</w:t>
      </w:r>
    </w:p>
    <w:p w14:paraId="3616E8DB" w14:textId="77777777" w:rsidR="00166080" w:rsidRDefault="00166080" w:rsidP="006401CE">
      <w:pPr>
        <w:pStyle w:val="LFTBullet1"/>
      </w:pPr>
      <w:r>
        <w:t>Random Forest</w:t>
      </w:r>
    </w:p>
    <w:p w14:paraId="3C70352F" w14:textId="14A21080" w:rsidR="00166080" w:rsidRDefault="00166080" w:rsidP="00166080">
      <w:pPr>
        <w:pStyle w:val="LFTBody"/>
        <w:rPr>
          <w:b/>
          <w:bCs/>
        </w:rPr>
      </w:pPr>
      <w:r>
        <w:t xml:space="preserve">Only data </w:t>
      </w:r>
      <w:r w:rsidR="00B972A7">
        <w:t xml:space="preserve">collected </w:t>
      </w:r>
      <w:r>
        <w:t>after the chlorination upgrade</w:t>
      </w:r>
      <w:r w:rsidR="0059651B">
        <w:t xml:space="preserve"> (3/1/2016) </w:t>
      </w:r>
      <w:r w:rsidR="00E701C0">
        <w:t>was</w:t>
      </w:r>
      <w:r>
        <w:t xml:space="preserve"> used for </w:t>
      </w:r>
      <w:r w:rsidR="001B67D0">
        <w:t xml:space="preserve">the statistical </w:t>
      </w:r>
      <w:r>
        <w:t xml:space="preserve">analyses. Of the </w:t>
      </w:r>
      <w:r w:rsidR="00354762">
        <w:t>four methods</w:t>
      </w:r>
      <w:r w:rsidR="004F0E45">
        <w:t>,</w:t>
      </w:r>
      <w:r>
        <w:t xml:space="preserve"> </w:t>
      </w:r>
      <w:r w:rsidR="00354762">
        <w:t>three</w:t>
      </w:r>
      <w:r>
        <w:t xml:space="preserve"> were used as classification models to predict </w:t>
      </w:r>
      <w:r w:rsidR="00354762">
        <w:t xml:space="preserve">if </w:t>
      </w:r>
      <w:r>
        <w:t>Port Richmond w</w:t>
      </w:r>
      <w:r w:rsidR="00B972A7">
        <w:t>ould</w:t>
      </w:r>
      <w:r>
        <w:t xml:space="preserve"> experience chlorine exceedances</w:t>
      </w:r>
      <w:r w:rsidR="00354762">
        <w:t xml:space="preserve"> based on the data collected</w:t>
      </w:r>
      <w:r>
        <w:t xml:space="preserve">. The </w:t>
      </w:r>
      <w:r w:rsidR="009C65F4">
        <w:t>classifications</w:t>
      </w:r>
      <w:r>
        <w:t xml:space="preserve"> shown in </w:t>
      </w:r>
      <w:r>
        <w:rPr>
          <w:b/>
          <w:bCs/>
        </w:rPr>
        <w:t xml:space="preserve">Table </w:t>
      </w:r>
      <w:r w:rsidR="008557D5">
        <w:rPr>
          <w:b/>
          <w:bCs/>
        </w:rPr>
        <w:t>3-3</w:t>
      </w:r>
      <w:r>
        <w:rPr>
          <w:b/>
          <w:bCs/>
        </w:rPr>
        <w:t>.</w:t>
      </w:r>
    </w:p>
    <w:p w14:paraId="3F884978" w14:textId="3F3458B3" w:rsidR="004F0E45" w:rsidRDefault="004F0E45" w:rsidP="006401CE">
      <w:pPr>
        <w:pStyle w:val="LFTTableTitle"/>
      </w:pPr>
    </w:p>
    <w:p w14:paraId="563BA311" w14:textId="285FA863" w:rsidR="004F0E45" w:rsidRDefault="004F0E45" w:rsidP="00222A9D">
      <w:pPr>
        <w:pStyle w:val="LFTTableTitle"/>
      </w:pPr>
      <w:r>
        <w:tab/>
      </w:r>
      <w:r>
        <w:tab/>
      </w:r>
      <w:bookmarkStart w:id="262" w:name="_Toc53483999"/>
      <w:r>
        <w:t>Table 3-</w:t>
      </w:r>
      <w:r w:rsidR="008557D5">
        <w:t>3</w:t>
      </w:r>
      <w:r>
        <w:t xml:space="preserve"> </w:t>
      </w:r>
      <w:r w:rsidR="008557D5">
        <w:t xml:space="preserve"> Exceedance Event Proportions</w:t>
      </w:r>
      <w:bookmarkEnd w:id="262"/>
    </w:p>
    <w:tbl>
      <w:tblPr>
        <w:tblW w:w="5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1639"/>
        <w:gridCol w:w="1525"/>
        <w:gridCol w:w="1000"/>
      </w:tblGrid>
      <w:tr w:rsidR="00166080" w:rsidRPr="00C54C59" w14:paraId="51528C5C" w14:textId="77777777" w:rsidTr="000F1DD2">
        <w:trPr>
          <w:trHeight w:val="300"/>
          <w:jc w:val="center"/>
        </w:trPr>
        <w:tc>
          <w:tcPr>
            <w:tcW w:w="1340" w:type="dxa"/>
            <w:vMerge w:val="restart"/>
            <w:shd w:val="clear" w:color="auto" w:fill="0082C4" w:themeFill="accent3"/>
            <w:noWrap/>
            <w:vAlign w:val="center"/>
            <w:hideMark/>
          </w:tcPr>
          <w:p w14:paraId="37B5155B" w14:textId="77777777" w:rsidR="00166080" w:rsidRPr="00C54C59" w:rsidRDefault="00166080" w:rsidP="000F1DD2">
            <w:pPr>
              <w:pStyle w:val="LFTTableHeader1"/>
              <w:rPr>
                <w:lang w:bidi="ar-SA"/>
              </w:rPr>
            </w:pPr>
            <w:r w:rsidRPr="00C54C59">
              <w:rPr>
                <w:lang w:bidi="ar-SA"/>
              </w:rPr>
              <w:t>Metric</w:t>
            </w:r>
          </w:p>
        </w:tc>
        <w:tc>
          <w:tcPr>
            <w:tcW w:w="3164" w:type="dxa"/>
            <w:gridSpan w:val="2"/>
            <w:shd w:val="clear" w:color="auto" w:fill="0082C4" w:themeFill="accent3"/>
            <w:noWrap/>
            <w:vAlign w:val="center"/>
            <w:hideMark/>
          </w:tcPr>
          <w:p w14:paraId="39011043" w14:textId="77777777" w:rsidR="00166080" w:rsidRPr="00C54C59" w:rsidRDefault="00166080" w:rsidP="000F1DD2">
            <w:pPr>
              <w:pStyle w:val="LFTTableHeader1"/>
              <w:rPr>
                <w:lang w:bidi="ar-SA"/>
              </w:rPr>
            </w:pPr>
            <w:r w:rsidRPr="00C54C59">
              <w:rPr>
                <w:lang w:bidi="ar-SA"/>
              </w:rPr>
              <w:t>Classification</w:t>
            </w:r>
          </w:p>
        </w:tc>
        <w:tc>
          <w:tcPr>
            <w:tcW w:w="1000" w:type="dxa"/>
            <w:vMerge w:val="restart"/>
            <w:shd w:val="clear" w:color="auto" w:fill="0082C4" w:themeFill="accent3"/>
            <w:noWrap/>
            <w:vAlign w:val="center"/>
            <w:hideMark/>
          </w:tcPr>
          <w:p w14:paraId="78D9A9C3" w14:textId="77777777" w:rsidR="00166080" w:rsidRPr="00C54C59" w:rsidRDefault="00166080" w:rsidP="000F1DD2">
            <w:pPr>
              <w:pStyle w:val="LFTTableHeader1"/>
              <w:rPr>
                <w:lang w:bidi="ar-SA"/>
              </w:rPr>
            </w:pPr>
            <w:r w:rsidRPr="00C54C59">
              <w:rPr>
                <w:lang w:bidi="ar-SA"/>
              </w:rPr>
              <w:t>Total</w:t>
            </w:r>
          </w:p>
        </w:tc>
      </w:tr>
      <w:tr w:rsidR="00166080" w:rsidRPr="00C54C59" w14:paraId="51BD82A3" w14:textId="77777777" w:rsidTr="000F1DD2">
        <w:trPr>
          <w:trHeight w:val="300"/>
          <w:jc w:val="center"/>
        </w:trPr>
        <w:tc>
          <w:tcPr>
            <w:tcW w:w="1340" w:type="dxa"/>
            <w:vMerge/>
            <w:shd w:val="clear" w:color="auto" w:fill="0082C4" w:themeFill="accent3"/>
            <w:vAlign w:val="center"/>
            <w:hideMark/>
          </w:tcPr>
          <w:p w14:paraId="66DF7C43" w14:textId="77777777" w:rsidR="00166080" w:rsidRPr="00C54C59" w:rsidRDefault="00166080" w:rsidP="000F1DD2">
            <w:pPr>
              <w:pStyle w:val="LFTTableHeader1"/>
              <w:rPr>
                <w:lang w:bidi="ar-SA"/>
              </w:rPr>
            </w:pPr>
          </w:p>
        </w:tc>
        <w:tc>
          <w:tcPr>
            <w:tcW w:w="1639" w:type="dxa"/>
            <w:shd w:val="clear" w:color="auto" w:fill="0082C4" w:themeFill="accent3"/>
            <w:noWrap/>
            <w:vAlign w:val="center"/>
            <w:hideMark/>
          </w:tcPr>
          <w:p w14:paraId="26AF0430" w14:textId="77777777" w:rsidR="00166080" w:rsidRPr="00C54C59" w:rsidRDefault="00166080" w:rsidP="000F1DD2">
            <w:pPr>
              <w:pStyle w:val="LFTTableHeader1"/>
              <w:rPr>
                <w:lang w:bidi="ar-SA"/>
              </w:rPr>
            </w:pPr>
            <w:r w:rsidRPr="00C54C59">
              <w:rPr>
                <w:lang w:bidi="ar-SA"/>
              </w:rPr>
              <w:t>Exceedance Event</w:t>
            </w:r>
          </w:p>
        </w:tc>
        <w:tc>
          <w:tcPr>
            <w:tcW w:w="1525" w:type="dxa"/>
            <w:shd w:val="clear" w:color="auto" w:fill="0082C4" w:themeFill="accent3"/>
            <w:noWrap/>
            <w:vAlign w:val="center"/>
            <w:hideMark/>
          </w:tcPr>
          <w:p w14:paraId="234063DB" w14:textId="77777777" w:rsidR="00166080" w:rsidRPr="00C54C59" w:rsidRDefault="00166080" w:rsidP="000F1DD2">
            <w:pPr>
              <w:pStyle w:val="LFTTableHeader1"/>
              <w:rPr>
                <w:lang w:bidi="ar-SA"/>
              </w:rPr>
            </w:pPr>
            <w:r w:rsidRPr="00C54C59">
              <w:rPr>
                <w:lang w:bidi="ar-SA"/>
              </w:rPr>
              <w:t>Non-Exceedance</w:t>
            </w:r>
          </w:p>
        </w:tc>
        <w:tc>
          <w:tcPr>
            <w:tcW w:w="1000" w:type="dxa"/>
            <w:vMerge/>
            <w:shd w:val="clear" w:color="auto" w:fill="0082C4" w:themeFill="accent3"/>
            <w:vAlign w:val="center"/>
            <w:hideMark/>
          </w:tcPr>
          <w:p w14:paraId="784387CC" w14:textId="77777777" w:rsidR="00166080" w:rsidRPr="00C54C59" w:rsidRDefault="00166080" w:rsidP="000F1DD2">
            <w:pPr>
              <w:pStyle w:val="LFTTableHeader1"/>
              <w:rPr>
                <w:lang w:bidi="ar-SA"/>
              </w:rPr>
            </w:pPr>
          </w:p>
        </w:tc>
      </w:tr>
      <w:tr w:rsidR="00166080" w:rsidRPr="00C54C59" w14:paraId="3AC5F886" w14:textId="77777777" w:rsidTr="000F1DD2">
        <w:trPr>
          <w:trHeight w:val="300"/>
          <w:jc w:val="center"/>
        </w:trPr>
        <w:tc>
          <w:tcPr>
            <w:tcW w:w="1340" w:type="dxa"/>
            <w:shd w:val="clear" w:color="auto" w:fill="auto"/>
            <w:noWrap/>
            <w:vAlign w:val="center"/>
            <w:hideMark/>
          </w:tcPr>
          <w:p w14:paraId="6E4985D9"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Count</w:t>
            </w:r>
          </w:p>
        </w:tc>
        <w:tc>
          <w:tcPr>
            <w:tcW w:w="1639" w:type="dxa"/>
            <w:shd w:val="clear" w:color="auto" w:fill="auto"/>
            <w:noWrap/>
            <w:vAlign w:val="center"/>
            <w:hideMark/>
          </w:tcPr>
          <w:p w14:paraId="15A0BF7C"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66</w:t>
            </w:r>
          </w:p>
        </w:tc>
        <w:tc>
          <w:tcPr>
            <w:tcW w:w="1525" w:type="dxa"/>
            <w:shd w:val="clear" w:color="auto" w:fill="auto"/>
            <w:noWrap/>
            <w:vAlign w:val="center"/>
            <w:hideMark/>
          </w:tcPr>
          <w:p w14:paraId="52DEB004"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1090</w:t>
            </w:r>
          </w:p>
        </w:tc>
        <w:tc>
          <w:tcPr>
            <w:tcW w:w="1000" w:type="dxa"/>
            <w:shd w:val="clear" w:color="auto" w:fill="auto"/>
            <w:noWrap/>
            <w:vAlign w:val="center"/>
            <w:hideMark/>
          </w:tcPr>
          <w:p w14:paraId="44137D98"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1,156</w:t>
            </w:r>
          </w:p>
        </w:tc>
      </w:tr>
      <w:tr w:rsidR="00166080" w:rsidRPr="00C54C59" w14:paraId="2DCF20C9" w14:textId="77777777" w:rsidTr="000F1DD2">
        <w:trPr>
          <w:trHeight w:val="300"/>
          <w:jc w:val="center"/>
        </w:trPr>
        <w:tc>
          <w:tcPr>
            <w:tcW w:w="1340" w:type="dxa"/>
            <w:shd w:val="clear" w:color="auto" w:fill="auto"/>
            <w:noWrap/>
            <w:vAlign w:val="center"/>
            <w:hideMark/>
          </w:tcPr>
          <w:p w14:paraId="57DC1162"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Proportion</w:t>
            </w:r>
          </w:p>
        </w:tc>
        <w:tc>
          <w:tcPr>
            <w:tcW w:w="1639" w:type="dxa"/>
            <w:shd w:val="clear" w:color="auto" w:fill="auto"/>
            <w:noWrap/>
            <w:vAlign w:val="center"/>
            <w:hideMark/>
          </w:tcPr>
          <w:p w14:paraId="3093BB3D"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6%</w:t>
            </w:r>
          </w:p>
        </w:tc>
        <w:tc>
          <w:tcPr>
            <w:tcW w:w="1525" w:type="dxa"/>
            <w:shd w:val="clear" w:color="auto" w:fill="auto"/>
            <w:noWrap/>
            <w:vAlign w:val="center"/>
            <w:hideMark/>
          </w:tcPr>
          <w:p w14:paraId="2E82D672"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94%</w:t>
            </w:r>
          </w:p>
        </w:tc>
        <w:tc>
          <w:tcPr>
            <w:tcW w:w="1000" w:type="dxa"/>
            <w:shd w:val="clear" w:color="auto" w:fill="auto"/>
            <w:noWrap/>
            <w:vAlign w:val="center"/>
            <w:hideMark/>
          </w:tcPr>
          <w:p w14:paraId="6C69B199" w14:textId="77777777" w:rsidR="00166080" w:rsidRPr="00C54C59" w:rsidRDefault="00166080" w:rsidP="000F1DD2">
            <w:pPr>
              <w:spacing w:after="0"/>
              <w:jc w:val="center"/>
              <w:rPr>
                <w:rFonts w:ascii="Calibri" w:eastAsia="Times New Roman" w:hAnsi="Calibri" w:cs="Calibri"/>
                <w:color w:val="000000"/>
                <w:sz w:val="22"/>
                <w:lang w:bidi="ar-SA"/>
              </w:rPr>
            </w:pPr>
            <w:r w:rsidRPr="00C54C59">
              <w:rPr>
                <w:rFonts w:ascii="Calibri" w:eastAsia="Times New Roman" w:hAnsi="Calibri" w:cs="Calibri"/>
                <w:color w:val="000000"/>
                <w:sz w:val="22"/>
                <w:lang w:bidi="ar-SA"/>
              </w:rPr>
              <w:t>100%</w:t>
            </w:r>
          </w:p>
        </w:tc>
      </w:tr>
    </w:tbl>
    <w:p w14:paraId="7E298F90" w14:textId="77777777" w:rsidR="00166080" w:rsidRDefault="00166080" w:rsidP="00166080">
      <w:pPr>
        <w:pStyle w:val="LFTBody"/>
      </w:pPr>
    </w:p>
    <w:p w14:paraId="1B7591A2" w14:textId="25FCEB9B" w:rsidR="00166080" w:rsidRDefault="00166080" w:rsidP="00166080">
      <w:pPr>
        <w:pStyle w:val="LFTBody"/>
        <w:rPr>
          <w:b/>
          <w:bCs/>
        </w:rPr>
      </w:pPr>
      <w:r>
        <w:t>When modeling data with a class imbalance of this nature (6%</w:t>
      </w:r>
      <w:r w:rsidR="00220F87">
        <w:t xml:space="preserve"> chlorine target exceeded</w:t>
      </w:r>
      <w:r>
        <w:t>:94%</w:t>
      </w:r>
      <w:r w:rsidR="00BF0A57">
        <w:t xml:space="preserve"> chlorine target compliance</w:t>
      </w:r>
      <w:r>
        <w:t xml:space="preserve">), models will typically provide results that accurately predict the majority class (non-exceedance events) but will fail to correctly classify exceedance events. In preparation for applying the classification models to </w:t>
      </w:r>
      <w:r w:rsidR="00354762">
        <w:t>the</w:t>
      </w:r>
      <w:r>
        <w:t xml:space="preserve"> dataset</w:t>
      </w:r>
      <w:r w:rsidR="00354762">
        <w:t>s</w:t>
      </w:r>
      <w:r>
        <w:t xml:space="preserve">, </w:t>
      </w:r>
      <w:r w:rsidR="00C259AC">
        <w:t>under sampling</w:t>
      </w:r>
      <w:r>
        <w:t xml:space="preserve"> of the majority class was performed so that the models </w:t>
      </w:r>
      <w:r w:rsidR="00BF0A57">
        <w:t xml:space="preserve">would </w:t>
      </w:r>
      <w:del w:id="263" w:author="Smith, Kenneth J (Woodbury)" w:date="2021-01-12T13:03:00Z">
        <w:r w:rsidDel="00BB5965">
          <w:delText xml:space="preserve"> </w:delText>
        </w:r>
      </w:del>
      <w:r>
        <w:t xml:space="preserve">not </w:t>
      </w:r>
      <w:r w:rsidR="00BF0A57">
        <w:t xml:space="preserve">be </w:t>
      </w:r>
      <w:r>
        <w:t>skewed towards predicting non-</w:t>
      </w:r>
      <w:r w:rsidR="008B4A01">
        <w:t>exceedances</w:t>
      </w:r>
      <w:r w:rsidR="0059651B">
        <w:t>, which resulted in sample sets with equivalent number of exceedances and non-exceedances</w:t>
      </w:r>
      <w:r>
        <w:t>. Cross-validation was performed on each model’s dataset</w:t>
      </w:r>
      <w:r w:rsidR="0059651B">
        <w:t>s</w:t>
      </w:r>
      <w:r>
        <w:t xml:space="preserve"> with bootstrap resampling to provide a measure of confidence on model accuracy. Of the </w:t>
      </w:r>
      <w:r w:rsidR="00BF0A57">
        <w:t>three</w:t>
      </w:r>
      <w:r>
        <w:t xml:space="preserve"> classification models, the random forest performed the best as shown in </w:t>
      </w:r>
      <w:r>
        <w:rPr>
          <w:b/>
          <w:bCs/>
        </w:rPr>
        <w:t xml:space="preserve">Table </w:t>
      </w:r>
      <w:r w:rsidR="008557D5">
        <w:rPr>
          <w:b/>
          <w:bCs/>
        </w:rPr>
        <w:t>3-4</w:t>
      </w:r>
      <w:r>
        <w:rPr>
          <w:b/>
          <w:bCs/>
        </w:rPr>
        <w:t>.</w:t>
      </w:r>
    </w:p>
    <w:p w14:paraId="38092C15" w14:textId="72E76270" w:rsidR="008557D5" w:rsidRPr="008557D5" w:rsidRDefault="008557D5" w:rsidP="008557D5">
      <w:pPr>
        <w:pStyle w:val="LFTTableTitle"/>
      </w:pPr>
      <w:r>
        <w:tab/>
      </w:r>
      <w:r>
        <w:tab/>
      </w:r>
      <w:bookmarkStart w:id="264" w:name="_Toc53484000"/>
      <w:r>
        <w:t>Table 3-4  Data Model Accuracies</w:t>
      </w:r>
      <w:bookmarkEnd w:id="264"/>
    </w:p>
    <w:tbl>
      <w:tblPr>
        <w:tblW w:w="7015" w:type="dxa"/>
        <w:jc w:val="center"/>
        <w:tblLook w:val="04A0" w:firstRow="1" w:lastRow="0" w:firstColumn="1" w:lastColumn="0" w:noHBand="0" w:noVBand="1"/>
      </w:tblPr>
      <w:tblGrid>
        <w:gridCol w:w="2785"/>
        <w:gridCol w:w="1800"/>
        <w:gridCol w:w="2430"/>
      </w:tblGrid>
      <w:tr w:rsidR="00166080" w:rsidRPr="00CB07D9" w14:paraId="6CB840AF" w14:textId="77777777" w:rsidTr="000F1DD2">
        <w:trPr>
          <w:trHeight w:val="355"/>
          <w:jc w:val="center"/>
        </w:trPr>
        <w:tc>
          <w:tcPr>
            <w:tcW w:w="2785" w:type="dxa"/>
            <w:tcBorders>
              <w:top w:val="single" w:sz="4" w:space="0" w:color="auto"/>
              <w:left w:val="single" w:sz="4" w:space="0" w:color="auto"/>
              <w:bottom w:val="single" w:sz="4" w:space="0" w:color="auto"/>
              <w:right w:val="single" w:sz="4" w:space="0" w:color="auto"/>
            </w:tcBorders>
            <w:shd w:val="clear" w:color="auto" w:fill="0082C4" w:themeFill="accent3"/>
            <w:noWrap/>
            <w:vAlign w:val="center"/>
            <w:hideMark/>
          </w:tcPr>
          <w:p w14:paraId="0860B352" w14:textId="77777777" w:rsidR="00166080" w:rsidRPr="00CB07D9" w:rsidRDefault="00166080" w:rsidP="000F1DD2">
            <w:pPr>
              <w:spacing w:after="0"/>
              <w:jc w:val="center"/>
              <w:rPr>
                <w:rFonts w:ascii="Calibri" w:eastAsia="Times New Roman" w:hAnsi="Calibri" w:cs="Calibri"/>
                <w:color w:val="FFFFFF" w:themeColor="background1"/>
                <w:sz w:val="22"/>
                <w:lang w:bidi="ar-SA"/>
              </w:rPr>
            </w:pPr>
            <w:r w:rsidRPr="00CB07D9">
              <w:rPr>
                <w:rFonts w:ascii="Calibri" w:eastAsia="Times New Roman" w:hAnsi="Calibri" w:cs="Calibri"/>
                <w:color w:val="FFFFFF" w:themeColor="background1"/>
                <w:sz w:val="22"/>
                <w:lang w:bidi="ar-SA"/>
              </w:rPr>
              <w:t>Model</w:t>
            </w:r>
          </w:p>
        </w:tc>
        <w:tc>
          <w:tcPr>
            <w:tcW w:w="180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00CBFE80" w14:textId="77777777" w:rsidR="00166080" w:rsidRPr="00CB07D9" w:rsidRDefault="00166080" w:rsidP="000F1DD2">
            <w:pPr>
              <w:spacing w:after="0"/>
              <w:jc w:val="center"/>
              <w:rPr>
                <w:rFonts w:ascii="Calibri" w:eastAsia="Times New Roman" w:hAnsi="Calibri" w:cs="Calibri"/>
                <w:color w:val="FFFFFF" w:themeColor="background1"/>
                <w:sz w:val="22"/>
                <w:lang w:bidi="ar-SA"/>
              </w:rPr>
            </w:pPr>
            <w:r w:rsidRPr="00CB07D9">
              <w:rPr>
                <w:rFonts w:ascii="Calibri" w:eastAsia="Times New Roman" w:hAnsi="Calibri" w:cs="Calibri"/>
                <w:color w:val="FFFFFF" w:themeColor="background1"/>
                <w:sz w:val="22"/>
                <w:lang w:bidi="ar-SA"/>
              </w:rPr>
              <w:t>Accuracy</w:t>
            </w:r>
          </w:p>
        </w:tc>
        <w:tc>
          <w:tcPr>
            <w:tcW w:w="2430" w:type="dxa"/>
            <w:tcBorders>
              <w:top w:val="single" w:sz="4" w:space="0" w:color="auto"/>
              <w:left w:val="nil"/>
              <w:bottom w:val="single" w:sz="4" w:space="0" w:color="auto"/>
              <w:right w:val="single" w:sz="4" w:space="0" w:color="auto"/>
            </w:tcBorders>
            <w:shd w:val="clear" w:color="auto" w:fill="0082C4" w:themeFill="accent3"/>
            <w:noWrap/>
            <w:vAlign w:val="center"/>
            <w:hideMark/>
          </w:tcPr>
          <w:p w14:paraId="2CEF2056" w14:textId="77777777" w:rsidR="00166080" w:rsidRPr="00CB07D9" w:rsidRDefault="00166080" w:rsidP="000F1DD2">
            <w:pPr>
              <w:spacing w:after="0"/>
              <w:jc w:val="center"/>
              <w:rPr>
                <w:rFonts w:ascii="Calibri" w:eastAsia="Times New Roman" w:hAnsi="Calibri" w:cs="Calibri"/>
                <w:color w:val="FFFFFF" w:themeColor="background1"/>
                <w:sz w:val="22"/>
                <w:lang w:bidi="ar-SA"/>
              </w:rPr>
            </w:pPr>
            <w:r w:rsidRPr="00CB07D9">
              <w:rPr>
                <w:rFonts w:ascii="Calibri" w:eastAsia="Times New Roman" w:hAnsi="Calibri" w:cs="Calibri"/>
                <w:color w:val="FFFFFF" w:themeColor="background1"/>
                <w:sz w:val="22"/>
                <w:lang w:bidi="ar-SA"/>
              </w:rPr>
              <w:t>95% Confidence Interval</w:t>
            </w:r>
          </w:p>
        </w:tc>
      </w:tr>
      <w:tr w:rsidR="00166080" w:rsidRPr="00CB07D9" w14:paraId="44FB7CD3" w14:textId="77777777" w:rsidTr="000F1DD2">
        <w:trPr>
          <w:trHeight w:val="355"/>
          <w:jc w:val="center"/>
        </w:trPr>
        <w:tc>
          <w:tcPr>
            <w:tcW w:w="2785" w:type="dxa"/>
            <w:tcBorders>
              <w:top w:val="nil"/>
              <w:left w:val="single" w:sz="4" w:space="0" w:color="auto"/>
              <w:bottom w:val="single" w:sz="4" w:space="0" w:color="auto"/>
              <w:right w:val="single" w:sz="4" w:space="0" w:color="auto"/>
            </w:tcBorders>
            <w:shd w:val="clear" w:color="auto" w:fill="auto"/>
            <w:noWrap/>
            <w:vAlign w:val="center"/>
            <w:hideMark/>
          </w:tcPr>
          <w:p w14:paraId="73965CD0"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Baseline (No Model)</w:t>
            </w:r>
          </w:p>
        </w:tc>
        <w:tc>
          <w:tcPr>
            <w:tcW w:w="1800" w:type="dxa"/>
            <w:tcBorders>
              <w:top w:val="nil"/>
              <w:left w:val="nil"/>
              <w:bottom w:val="single" w:sz="4" w:space="0" w:color="auto"/>
              <w:right w:val="single" w:sz="4" w:space="0" w:color="auto"/>
            </w:tcBorders>
            <w:shd w:val="clear" w:color="auto" w:fill="auto"/>
            <w:noWrap/>
            <w:vAlign w:val="center"/>
            <w:hideMark/>
          </w:tcPr>
          <w:p w14:paraId="6A739B0F"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50%</w:t>
            </w:r>
          </w:p>
        </w:tc>
        <w:tc>
          <w:tcPr>
            <w:tcW w:w="2430" w:type="dxa"/>
            <w:tcBorders>
              <w:top w:val="nil"/>
              <w:left w:val="nil"/>
              <w:bottom w:val="single" w:sz="4" w:space="0" w:color="auto"/>
              <w:right w:val="single" w:sz="4" w:space="0" w:color="auto"/>
            </w:tcBorders>
            <w:shd w:val="clear" w:color="auto" w:fill="auto"/>
            <w:noWrap/>
            <w:vAlign w:val="center"/>
            <w:hideMark/>
          </w:tcPr>
          <w:p w14:paraId="70108642" w14:textId="3D33A9CE" w:rsidR="00166080" w:rsidRPr="00CB07D9" w:rsidRDefault="00BB2FFF" w:rsidP="000F1DD2">
            <w:pPr>
              <w:spacing w:after="0"/>
              <w:jc w:val="center"/>
              <w:rPr>
                <w:rFonts w:ascii="Calibri" w:eastAsia="Times New Roman" w:hAnsi="Calibri" w:cs="Calibri"/>
                <w:color w:val="000000"/>
                <w:sz w:val="22"/>
                <w:lang w:bidi="ar-SA"/>
              </w:rPr>
            </w:pPr>
            <w:r>
              <w:rPr>
                <w:rFonts w:ascii="Calibri" w:eastAsia="Times New Roman" w:hAnsi="Calibri" w:cs="Calibri"/>
                <w:color w:val="000000"/>
                <w:sz w:val="22"/>
                <w:lang w:bidi="ar-SA"/>
              </w:rPr>
              <w:t>44-56%</w:t>
            </w:r>
          </w:p>
        </w:tc>
      </w:tr>
      <w:tr w:rsidR="00166080" w:rsidRPr="00CB07D9" w14:paraId="7BD5C44F" w14:textId="77777777" w:rsidTr="000F1DD2">
        <w:trPr>
          <w:trHeight w:val="355"/>
          <w:jc w:val="center"/>
        </w:trPr>
        <w:tc>
          <w:tcPr>
            <w:tcW w:w="2785" w:type="dxa"/>
            <w:tcBorders>
              <w:top w:val="nil"/>
              <w:left w:val="single" w:sz="4" w:space="0" w:color="auto"/>
              <w:bottom w:val="single" w:sz="4" w:space="0" w:color="auto"/>
              <w:right w:val="single" w:sz="4" w:space="0" w:color="auto"/>
            </w:tcBorders>
            <w:shd w:val="clear" w:color="auto" w:fill="auto"/>
            <w:noWrap/>
            <w:vAlign w:val="center"/>
            <w:hideMark/>
          </w:tcPr>
          <w:p w14:paraId="7EF08563"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SVM Decision Tree</w:t>
            </w:r>
          </w:p>
        </w:tc>
        <w:tc>
          <w:tcPr>
            <w:tcW w:w="1800" w:type="dxa"/>
            <w:tcBorders>
              <w:top w:val="nil"/>
              <w:left w:val="nil"/>
              <w:bottom w:val="single" w:sz="4" w:space="0" w:color="auto"/>
              <w:right w:val="single" w:sz="4" w:space="0" w:color="auto"/>
            </w:tcBorders>
            <w:shd w:val="clear" w:color="auto" w:fill="auto"/>
            <w:noWrap/>
            <w:vAlign w:val="center"/>
            <w:hideMark/>
          </w:tcPr>
          <w:p w14:paraId="6C3A25E4"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62%</w:t>
            </w:r>
          </w:p>
        </w:tc>
        <w:tc>
          <w:tcPr>
            <w:tcW w:w="2430" w:type="dxa"/>
            <w:tcBorders>
              <w:top w:val="nil"/>
              <w:left w:val="nil"/>
              <w:bottom w:val="single" w:sz="4" w:space="0" w:color="auto"/>
              <w:right w:val="single" w:sz="4" w:space="0" w:color="auto"/>
            </w:tcBorders>
            <w:shd w:val="clear" w:color="auto" w:fill="auto"/>
            <w:noWrap/>
            <w:vAlign w:val="center"/>
            <w:hideMark/>
          </w:tcPr>
          <w:p w14:paraId="0DCC90A5"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53-70%</w:t>
            </w:r>
          </w:p>
        </w:tc>
      </w:tr>
      <w:tr w:rsidR="00166080" w:rsidRPr="00CB07D9" w14:paraId="624439C8" w14:textId="77777777" w:rsidTr="000F1DD2">
        <w:trPr>
          <w:trHeight w:val="355"/>
          <w:jc w:val="center"/>
        </w:trPr>
        <w:tc>
          <w:tcPr>
            <w:tcW w:w="2785" w:type="dxa"/>
            <w:tcBorders>
              <w:top w:val="nil"/>
              <w:left w:val="single" w:sz="4" w:space="0" w:color="auto"/>
              <w:bottom w:val="single" w:sz="4" w:space="0" w:color="auto"/>
              <w:right w:val="single" w:sz="4" w:space="0" w:color="auto"/>
            </w:tcBorders>
            <w:shd w:val="clear" w:color="auto" w:fill="auto"/>
            <w:noWrap/>
            <w:vAlign w:val="center"/>
            <w:hideMark/>
          </w:tcPr>
          <w:p w14:paraId="52D8F7A5"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Random Forest</w:t>
            </w:r>
          </w:p>
        </w:tc>
        <w:tc>
          <w:tcPr>
            <w:tcW w:w="1800" w:type="dxa"/>
            <w:tcBorders>
              <w:top w:val="nil"/>
              <w:left w:val="nil"/>
              <w:bottom w:val="single" w:sz="4" w:space="0" w:color="auto"/>
              <w:right w:val="single" w:sz="4" w:space="0" w:color="auto"/>
            </w:tcBorders>
            <w:shd w:val="clear" w:color="auto" w:fill="auto"/>
            <w:noWrap/>
            <w:vAlign w:val="center"/>
            <w:hideMark/>
          </w:tcPr>
          <w:p w14:paraId="68A152F9"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67%</w:t>
            </w:r>
          </w:p>
        </w:tc>
        <w:tc>
          <w:tcPr>
            <w:tcW w:w="2430" w:type="dxa"/>
            <w:tcBorders>
              <w:top w:val="nil"/>
              <w:left w:val="nil"/>
              <w:bottom w:val="single" w:sz="4" w:space="0" w:color="auto"/>
              <w:right w:val="single" w:sz="4" w:space="0" w:color="auto"/>
            </w:tcBorders>
            <w:shd w:val="clear" w:color="auto" w:fill="auto"/>
            <w:noWrap/>
            <w:vAlign w:val="center"/>
            <w:hideMark/>
          </w:tcPr>
          <w:p w14:paraId="0FF91917"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60-73%</w:t>
            </w:r>
          </w:p>
        </w:tc>
      </w:tr>
      <w:tr w:rsidR="00166080" w:rsidRPr="00CB07D9" w14:paraId="2E0B224C" w14:textId="77777777" w:rsidTr="000F1DD2">
        <w:trPr>
          <w:trHeight w:val="355"/>
          <w:jc w:val="center"/>
        </w:trPr>
        <w:tc>
          <w:tcPr>
            <w:tcW w:w="2785" w:type="dxa"/>
            <w:tcBorders>
              <w:top w:val="nil"/>
              <w:left w:val="single" w:sz="4" w:space="0" w:color="auto"/>
              <w:bottom w:val="single" w:sz="4" w:space="0" w:color="auto"/>
              <w:right w:val="single" w:sz="4" w:space="0" w:color="auto"/>
            </w:tcBorders>
            <w:shd w:val="clear" w:color="auto" w:fill="auto"/>
            <w:noWrap/>
            <w:vAlign w:val="center"/>
            <w:hideMark/>
          </w:tcPr>
          <w:p w14:paraId="6E6990DC"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Logistic Regression</w:t>
            </w:r>
          </w:p>
        </w:tc>
        <w:tc>
          <w:tcPr>
            <w:tcW w:w="1800" w:type="dxa"/>
            <w:tcBorders>
              <w:top w:val="nil"/>
              <w:left w:val="nil"/>
              <w:bottom w:val="single" w:sz="4" w:space="0" w:color="auto"/>
              <w:right w:val="single" w:sz="4" w:space="0" w:color="auto"/>
            </w:tcBorders>
            <w:shd w:val="clear" w:color="auto" w:fill="auto"/>
            <w:noWrap/>
            <w:vAlign w:val="center"/>
            <w:hideMark/>
          </w:tcPr>
          <w:p w14:paraId="62E734A4"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66%</w:t>
            </w:r>
          </w:p>
        </w:tc>
        <w:tc>
          <w:tcPr>
            <w:tcW w:w="2430" w:type="dxa"/>
            <w:tcBorders>
              <w:top w:val="nil"/>
              <w:left w:val="nil"/>
              <w:bottom w:val="single" w:sz="4" w:space="0" w:color="auto"/>
              <w:right w:val="single" w:sz="4" w:space="0" w:color="auto"/>
            </w:tcBorders>
            <w:shd w:val="clear" w:color="auto" w:fill="auto"/>
            <w:noWrap/>
            <w:vAlign w:val="center"/>
            <w:hideMark/>
          </w:tcPr>
          <w:p w14:paraId="5ADB66FF" w14:textId="77777777" w:rsidR="00166080" w:rsidRPr="00CB07D9" w:rsidRDefault="00166080" w:rsidP="000F1DD2">
            <w:pPr>
              <w:spacing w:after="0"/>
              <w:jc w:val="center"/>
              <w:rPr>
                <w:rFonts w:ascii="Calibri" w:eastAsia="Times New Roman" w:hAnsi="Calibri" w:cs="Calibri"/>
                <w:color w:val="000000"/>
                <w:sz w:val="22"/>
                <w:lang w:bidi="ar-SA"/>
              </w:rPr>
            </w:pPr>
            <w:r w:rsidRPr="00CB07D9">
              <w:rPr>
                <w:rFonts w:ascii="Calibri" w:eastAsia="Times New Roman" w:hAnsi="Calibri" w:cs="Calibri"/>
                <w:color w:val="000000"/>
                <w:sz w:val="22"/>
                <w:lang w:bidi="ar-SA"/>
              </w:rPr>
              <w:t>59-72%</w:t>
            </w:r>
          </w:p>
        </w:tc>
      </w:tr>
    </w:tbl>
    <w:p w14:paraId="7C2F9965" w14:textId="77777777" w:rsidR="00166080" w:rsidRDefault="00166080" w:rsidP="00166080">
      <w:pPr>
        <w:pStyle w:val="LFTBody"/>
      </w:pPr>
    </w:p>
    <w:p w14:paraId="491CA516" w14:textId="3E886954" w:rsidR="00166080" w:rsidRPr="006E679D" w:rsidRDefault="00166080" w:rsidP="00166080">
      <w:pPr>
        <w:pStyle w:val="LFTBody"/>
      </w:pPr>
      <w:r>
        <w:t xml:space="preserve">The Receiver Operating Characteristics (ROC) curve shown in </w:t>
      </w:r>
      <w:r>
        <w:rPr>
          <w:b/>
          <w:bCs/>
        </w:rPr>
        <w:t xml:space="preserve">Figure </w:t>
      </w:r>
      <w:r w:rsidR="00BF0A57">
        <w:rPr>
          <w:b/>
          <w:bCs/>
        </w:rPr>
        <w:t>3-9</w:t>
      </w:r>
      <w:r>
        <w:t xml:space="preserve"> depict</w:t>
      </w:r>
      <w:r w:rsidR="00BF0A57">
        <w:t>s</w:t>
      </w:r>
      <w:r>
        <w:t xml:space="preserve"> the accuracy of each </w:t>
      </w:r>
      <w:r w:rsidR="00BF0A57">
        <w:t xml:space="preserve">statistical </w:t>
      </w:r>
      <w:r>
        <w:t>model in comparison to the baseline of simply guessing if there will be a</w:t>
      </w:r>
      <w:r w:rsidR="00BF0A57">
        <w:t xml:space="preserve"> TRC</w:t>
      </w:r>
      <w:r>
        <w:t xml:space="preserve"> exceedance</w:t>
      </w:r>
      <w:r w:rsidR="000F1DD2">
        <w:t xml:space="preserve"> event</w:t>
      </w:r>
      <w:r>
        <w:t xml:space="preserve">. </w:t>
      </w:r>
      <w:r w:rsidR="00BF0A57">
        <w:t xml:space="preserve">All three statistical models performed better than guessing indicating that the underlying causes may be explained by the parameters considered at least part of the time.  </w:t>
      </w:r>
      <w:r>
        <w:t>Sensitivity is a measure of the model’s accuracy towards predicting true positives, and specificity measures model accuracy of predicting true negatives.</w:t>
      </w:r>
      <w:r w:rsidR="000F1DD2">
        <w:t xml:space="preserve"> The models were split into </w:t>
      </w:r>
      <w:r w:rsidR="001A45B0">
        <w:t>75</w:t>
      </w:r>
      <w:r w:rsidR="000F1DD2">
        <w:t>/2</w:t>
      </w:r>
      <w:r w:rsidR="001A45B0">
        <w:t>5</w:t>
      </w:r>
      <w:r w:rsidR="000F1DD2">
        <w:t xml:space="preserve"> </w:t>
      </w:r>
      <w:r w:rsidR="00B63212">
        <w:t>(</w:t>
      </w:r>
      <w:r w:rsidR="001A45B0">
        <w:t>training/</w:t>
      </w:r>
      <w:r w:rsidR="000F1DD2">
        <w:t>t</w:t>
      </w:r>
      <w:r w:rsidR="001A45B0">
        <w:t>esting</w:t>
      </w:r>
      <w:r w:rsidR="00B63212">
        <w:t>)</w:t>
      </w:r>
      <w:r w:rsidR="000F1DD2">
        <w:t xml:space="preserve"> </w:t>
      </w:r>
      <w:commentRangeStart w:id="265"/>
      <w:commentRangeStart w:id="266"/>
      <w:r w:rsidR="000F1DD2">
        <w:t>datasets</w:t>
      </w:r>
      <w:commentRangeEnd w:id="265"/>
      <w:r w:rsidR="005D3B49">
        <w:rPr>
          <w:rStyle w:val="CommentReference"/>
        </w:rPr>
        <w:commentReference w:id="265"/>
      </w:r>
      <w:commentRangeEnd w:id="266"/>
      <w:r w:rsidR="006B649C">
        <w:rPr>
          <w:rStyle w:val="CommentReference"/>
        </w:rPr>
        <w:commentReference w:id="266"/>
      </w:r>
      <w:r w:rsidR="001A45B0">
        <w:t>.</w:t>
      </w:r>
    </w:p>
    <w:p w14:paraId="6AF61E52" w14:textId="77777777" w:rsidR="00166080" w:rsidRDefault="00166080" w:rsidP="00166080">
      <w:pPr>
        <w:pStyle w:val="LFTBody"/>
      </w:pPr>
      <w:r>
        <w:rPr>
          <w:noProof/>
        </w:rPr>
        <w:lastRenderedPageBreak/>
        <w:drawing>
          <wp:inline distT="0" distB="0" distL="0" distR="0" wp14:anchorId="6FF6985F" wp14:editId="5C24480C">
            <wp:extent cx="4542857" cy="364761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2857" cy="3647619"/>
                    </a:xfrm>
                    <a:prstGeom prst="rect">
                      <a:avLst/>
                    </a:prstGeom>
                  </pic:spPr>
                </pic:pic>
              </a:graphicData>
            </a:graphic>
          </wp:inline>
        </w:drawing>
      </w:r>
    </w:p>
    <w:p w14:paraId="45541854" w14:textId="093AAD24" w:rsidR="00166080" w:rsidRDefault="008557D5" w:rsidP="00166080">
      <w:pPr>
        <w:pStyle w:val="LFTHeading3"/>
      </w:pPr>
      <w:bookmarkStart w:id="267" w:name="_Toc53483974"/>
      <w:bookmarkStart w:id="268" w:name="_Toc39601254"/>
      <w:r w:rsidRPr="006401CE">
        <w:rPr>
          <w:sz w:val="20"/>
          <w:szCs w:val="20"/>
        </w:rPr>
        <w:t>Figure 3-9  Model Receiver Operator Characteristic Curve Comparison</w:t>
      </w:r>
      <w:bookmarkStart w:id="269" w:name="_Toc53366699"/>
      <w:bookmarkEnd w:id="267"/>
      <w:r w:rsidR="00166080">
        <w:t>3</w:t>
      </w:r>
      <w:r w:rsidR="00166080" w:rsidRPr="001D2346">
        <w:t>.</w:t>
      </w:r>
      <w:r w:rsidR="00BF0A57">
        <w:t>9</w:t>
      </w:r>
      <w:r w:rsidR="00166080" w:rsidRPr="001D2346">
        <w:t>.</w:t>
      </w:r>
      <w:r w:rsidR="00BF0A57">
        <w:t>1</w:t>
      </w:r>
      <w:r w:rsidR="00166080" w:rsidRPr="001D2346">
        <w:t xml:space="preserve"> </w:t>
      </w:r>
      <w:r w:rsidR="00166080">
        <w:t>Statistical Evaluations</w:t>
      </w:r>
      <w:bookmarkEnd w:id="268"/>
      <w:bookmarkEnd w:id="269"/>
    </w:p>
    <w:p w14:paraId="463629DA" w14:textId="1C33D0D5" w:rsidR="00166080" w:rsidRDefault="00BF0A57" w:rsidP="00166080">
      <w:pPr>
        <w:pStyle w:val="LFTHeading4"/>
      </w:pPr>
      <w:bookmarkStart w:id="270" w:name="_Toc39601257"/>
      <w:bookmarkStart w:id="271" w:name="_Toc53366700"/>
      <w:bookmarkStart w:id="272" w:name="_Toc39601258"/>
      <w:r>
        <w:t xml:space="preserve">3.9.1.1 </w:t>
      </w:r>
      <w:r w:rsidR="00166080">
        <w:t>SVM Decision Tree</w:t>
      </w:r>
      <w:bookmarkEnd w:id="270"/>
      <w:bookmarkEnd w:id="271"/>
    </w:p>
    <w:p w14:paraId="26F07A25" w14:textId="37AFCC05" w:rsidR="00166080" w:rsidRDefault="001A45B0" w:rsidP="00166080">
      <w:pPr>
        <w:pStyle w:val="LFTBody"/>
      </w:pPr>
      <w:r>
        <w:rPr>
          <w:noProof/>
        </w:rPr>
        <w:drawing>
          <wp:anchor distT="0" distB="0" distL="114300" distR="114300" simplePos="0" relativeHeight="251666432" behindDoc="0" locked="0" layoutInCell="1" allowOverlap="1" wp14:anchorId="59DC4F7D" wp14:editId="76ECCA73">
            <wp:simplePos x="0" y="0"/>
            <wp:positionH relativeFrom="margin">
              <wp:posOffset>32301</wp:posOffset>
            </wp:positionH>
            <wp:positionV relativeFrom="paragraph">
              <wp:posOffset>1573626</wp:posOffset>
            </wp:positionV>
            <wp:extent cx="5798820" cy="233108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94">
                      <a:extLst>
                        <a:ext uri="{28A0092B-C50C-407E-A947-70E740481C1C}">
                          <a14:useLocalDpi xmlns:a14="http://schemas.microsoft.com/office/drawing/2010/main" val="0"/>
                        </a:ext>
                      </a:extLst>
                    </a:blip>
                    <a:srcRect l="1865" t="12896" r="1075" b="9050"/>
                    <a:stretch/>
                  </pic:blipFill>
                  <pic:spPr bwMode="auto">
                    <a:xfrm>
                      <a:off x="0" y="0"/>
                      <a:ext cx="5798820" cy="2331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080">
        <w:t>Decision trees are a supervised machine learning method used for classification and regression problems. This method operates by segmentation an</w:t>
      </w:r>
      <w:r w:rsidR="00B63212">
        <w:t>d</w:t>
      </w:r>
      <w:r w:rsidR="00166080">
        <w:t xml:space="preserve"> </w:t>
      </w:r>
      <w:r w:rsidR="000F1DD2">
        <w:t>aim</w:t>
      </w:r>
      <w:r w:rsidR="004F0E45">
        <w:t>s</w:t>
      </w:r>
      <w:r w:rsidR="00166080">
        <w:t xml:space="preserve"> to reduce the entropy of a dataset by continually splitting the data in a tree like structure by the most informative variables. An </w:t>
      </w:r>
      <w:commentRangeStart w:id="273"/>
      <w:r w:rsidR="00166080" w:rsidRPr="001A45B0">
        <w:rPr>
          <w:i/>
          <w:iCs/>
        </w:rPr>
        <w:t>example</w:t>
      </w:r>
      <w:r w:rsidR="00166080">
        <w:t xml:space="preserve"> </w:t>
      </w:r>
      <w:commentRangeEnd w:id="273"/>
      <w:r w:rsidR="00BF0A57">
        <w:rPr>
          <w:rStyle w:val="CommentReference"/>
        </w:rPr>
        <w:commentReference w:id="273"/>
      </w:r>
      <w:r w:rsidR="00166080">
        <w:t>decision tree</w:t>
      </w:r>
      <w:r w:rsidR="007956A5">
        <w:t xml:space="preserve"> from a subset of Port Richmond data</w:t>
      </w:r>
      <w:r w:rsidR="00166080">
        <w:t xml:space="preserve"> is shown below where the root node (top most node) represents the best delimiter of the data and splitting continues </w:t>
      </w:r>
      <w:r>
        <w:t xml:space="preserve">down the tree </w:t>
      </w:r>
      <w:r w:rsidR="00166080">
        <w:t xml:space="preserve">until getting to the leaf nodes where the </w:t>
      </w:r>
      <w:r>
        <w:t xml:space="preserve">final </w:t>
      </w:r>
      <w:r w:rsidR="00166080">
        <w:t xml:space="preserve">classification is shown (exceedance, non-exceedance) the probability of that classification, and the percentage of the sampled data that remains in that leaf node. </w:t>
      </w:r>
    </w:p>
    <w:p w14:paraId="4D5DA4AE" w14:textId="2B10F4DA" w:rsidR="008557D5" w:rsidRDefault="008557D5" w:rsidP="00222A9D">
      <w:pPr>
        <w:pStyle w:val="LFTCaption"/>
        <w:rPr>
          <w:sz w:val="20"/>
          <w:szCs w:val="20"/>
        </w:rPr>
      </w:pPr>
      <w:bookmarkStart w:id="274" w:name="_Toc53483975"/>
      <w:r w:rsidRPr="006401CE">
        <w:rPr>
          <w:sz w:val="20"/>
          <w:szCs w:val="20"/>
        </w:rPr>
        <w:lastRenderedPageBreak/>
        <w:t>Figure 3-</w:t>
      </w:r>
      <w:r w:rsidR="00BF0A57" w:rsidRPr="006401CE">
        <w:rPr>
          <w:sz w:val="20"/>
          <w:szCs w:val="20"/>
        </w:rPr>
        <w:t xml:space="preserve"> 10</w:t>
      </w:r>
      <w:r w:rsidRPr="006401CE">
        <w:rPr>
          <w:sz w:val="20"/>
          <w:szCs w:val="20"/>
        </w:rPr>
        <w:t xml:space="preserve"> Example Decision Tree on Subset of Port Richmond Data</w:t>
      </w:r>
      <w:bookmarkEnd w:id="274"/>
    </w:p>
    <w:p w14:paraId="634776A4" w14:textId="714F093E" w:rsidR="007956A5" w:rsidRPr="006401CE" w:rsidRDefault="007956A5" w:rsidP="00222A9D">
      <w:pPr>
        <w:pStyle w:val="LFTCaption"/>
        <w:rPr>
          <w:sz w:val="20"/>
          <w:szCs w:val="20"/>
        </w:rPr>
      </w:pPr>
      <w:r>
        <w:rPr>
          <w:sz w:val="20"/>
          <w:szCs w:val="20"/>
        </w:rPr>
        <w:t>[1] – Leaf node (bottom of tree) display predicted classification (exceedance/non-exceedance), probability that predicted classification is correct, and percentage of data from dataset used in in classification</w:t>
      </w:r>
    </w:p>
    <w:p w14:paraId="18BA0BBF" w14:textId="77777777" w:rsidR="008557D5" w:rsidRDefault="008557D5" w:rsidP="008557D5">
      <w:pPr>
        <w:pStyle w:val="LFTTableTitle"/>
      </w:pPr>
    </w:p>
    <w:p w14:paraId="36F2510F" w14:textId="448E2091" w:rsidR="00396DFD" w:rsidRDefault="00166080" w:rsidP="00166080">
      <w:pPr>
        <w:pStyle w:val="LFTBody"/>
        <w:rPr>
          <w:noProof/>
        </w:rPr>
      </w:pPr>
      <w:r>
        <w:rPr>
          <w:noProof/>
        </w:rPr>
        <w:t xml:space="preserve">The specifications for the decision tree can be found in </w:t>
      </w:r>
      <w:r>
        <w:rPr>
          <w:b/>
          <w:bCs/>
          <w:noProof/>
        </w:rPr>
        <w:t xml:space="preserve">Table </w:t>
      </w:r>
      <w:r w:rsidR="008557D5">
        <w:rPr>
          <w:b/>
          <w:bCs/>
          <w:noProof/>
        </w:rPr>
        <w:t>3-5</w:t>
      </w:r>
      <w:r>
        <w:rPr>
          <w:noProof/>
        </w:rPr>
        <w:t xml:space="preserve">. After running the model on cross-validation data under several random samples, the variable importance for the decision tree model was extracted and only the top 20 parameters are shown in </w:t>
      </w:r>
      <w:r>
        <w:rPr>
          <w:b/>
          <w:bCs/>
          <w:noProof/>
        </w:rPr>
        <w:t xml:space="preserve">Figure </w:t>
      </w:r>
      <w:r w:rsidR="008557D5">
        <w:rPr>
          <w:b/>
          <w:bCs/>
          <w:noProof/>
        </w:rPr>
        <w:t>3-</w:t>
      </w:r>
      <w:r w:rsidR="00BF0A57">
        <w:rPr>
          <w:b/>
          <w:bCs/>
          <w:noProof/>
        </w:rPr>
        <w:t>10</w:t>
      </w:r>
      <w:r>
        <w:rPr>
          <w:b/>
          <w:bCs/>
          <w:noProof/>
        </w:rPr>
        <w:t xml:space="preserve">. </w:t>
      </w:r>
      <w:commentRangeStart w:id="275"/>
      <w:commentRangeStart w:id="276"/>
      <w:commentRangeStart w:id="277"/>
      <w:r>
        <w:rPr>
          <w:noProof/>
        </w:rPr>
        <w:t xml:space="preserve">The metric used to measure </w:t>
      </w:r>
      <w:r w:rsidR="007956A5">
        <w:rPr>
          <w:noProof/>
        </w:rPr>
        <w:t>variable</w:t>
      </w:r>
      <w:r>
        <w:rPr>
          <w:noProof/>
        </w:rPr>
        <w:t xml:space="preserve"> importance is a gini impurity reduction index where gini impurity is a measurement of how likely a </w:t>
      </w:r>
      <w:r w:rsidR="007956A5">
        <w:rPr>
          <w:noProof/>
        </w:rPr>
        <w:t>variable</w:t>
      </w:r>
      <w:r>
        <w:rPr>
          <w:noProof/>
        </w:rPr>
        <w:t xml:space="preserve"> will incorrectly classify a random sample. </w:t>
      </w:r>
      <w:commentRangeEnd w:id="275"/>
      <w:r w:rsidR="00BF0A57">
        <w:rPr>
          <w:rStyle w:val="CommentReference"/>
        </w:rPr>
        <w:commentReference w:id="275"/>
      </w:r>
      <w:commentRangeEnd w:id="276"/>
      <w:r w:rsidR="00A055D6">
        <w:rPr>
          <w:rStyle w:val="CommentReference"/>
        </w:rPr>
        <w:commentReference w:id="276"/>
      </w:r>
      <w:commentRangeEnd w:id="277"/>
      <w:r w:rsidR="00A055D6">
        <w:rPr>
          <w:rStyle w:val="CommentReference"/>
        </w:rPr>
        <w:commentReference w:id="277"/>
      </w:r>
      <w:r>
        <w:rPr>
          <w:noProof/>
        </w:rPr>
        <w:t xml:space="preserve">Disinfection dose, plant BOD loading, effluent TSS and flow were major predictors of chlorine exceedances and overall model accuracy </w:t>
      </w:r>
      <w:r w:rsidR="00396DFD">
        <w:rPr>
          <w:noProof/>
        </w:rPr>
        <w:t xml:space="preserve">in terms of correctly identifying whether a TRC sample would exceed the target of </w:t>
      </w:r>
      <w:commentRangeStart w:id="278"/>
      <w:commentRangeStart w:id="279"/>
      <w:r w:rsidR="00396DFD">
        <w:rPr>
          <w:noProof/>
        </w:rPr>
        <w:t>0.52 mg/L</w:t>
      </w:r>
      <w:commentRangeEnd w:id="278"/>
      <w:r w:rsidR="00396DFD">
        <w:rPr>
          <w:rStyle w:val="CommentReference"/>
        </w:rPr>
        <w:commentReference w:id="278"/>
      </w:r>
      <w:commentRangeEnd w:id="279"/>
      <w:r w:rsidR="00E551FF">
        <w:rPr>
          <w:rStyle w:val="CommentReference"/>
        </w:rPr>
        <w:commentReference w:id="279"/>
      </w:r>
      <w:r w:rsidR="00396DFD">
        <w:rPr>
          <w:noProof/>
        </w:rPr>
        <w:t xml:space="preserve"> </w:t>
      </w:r>
      <w:r>
        <w:rPr>
          <w:noProof/>
        </w:rPr>
        <w:t>measured 62% ± 8%.</w:t>
      </w:r>
    </w:p>
    <w:p w14:paraId="0A2593E3" w14:textId="1B843E8F" w:rsidR="008557D5" w:rsidRPr="00522EF9" w:rsidRDefault="008557D5" w:rsidP="008557D5">
      <w:pPr>
        <w:pStyle w:val="LFTTableTitle"/>
      </w:pPr>
      <w:bookmarkStart w:id="280" w:name="_Toc53484001"/>
      <w:r>
        <w:t>Table 3-</w:t>
      </w:r>
      <w:r w:rsidR="00BF0A57">
        <w:t>5</w:t>
      </w:r>
      <w:r>
        <w:t xml:space="preserve"> Decision Tree Model Configuration</w:t>
      </w:r>
      <w:bookmarkEnd w:id="280"/>
    </w:p>
    <w:tbl>
      <w:tblPr>
        <w:tblW w:w="6940" w:type="dxa"/>
        <w:tblLook w:val="04A0" w:firstRow="1" w:lastRow="0" w:firstColumn="1" w:lastColumn="0" w:noHBand="0" w:noVBand="1"/>
      </w:tblPr>
      <w:tblGrid>
        <w:gridCol w:w="4544"/>
        <w:gridCol w:w="2396"/>
      </w:tblGrid>
      <w:tr w:rsidR="00166080" w:rsidRPr="00851C5D" w14:paraId="20CCEC3A" w14:textId="77777777" w:rsidTr="000F1DD2">
        <w:trPr>
          <w:trHeight w:val="300"/>
        </w:trPr>
        <w:tc>
          <w:tcPr>
            <w:tcW w:w="6940" w:type="dxa"/>
            <w:gridSpan w:val="2"/>
            <w:tcBorders>
              <w:top w:val="single" w:sz="4" w:space="0" w:color="auto"/>
              <w:left w:val="single" w:sz="4" w:space="0" w:color="auto"/>
              <w:bottom w:val="single" w:sz="4" w:space="0" w:color="auto"/>
              <w:right w:val="single" w:sz="4" w:space="0" w:color="000000"/>
            </w:tcBorders>
            <w:shd w:val="clear" w:color="000000" w:fill="DDEBF7"/>
            <w:noWrap/>
            <w:vAlign w:val="center"/>
            <w:hideMark/>
          </w:tcPr>
          <w:p w14:paraId="53F95F61" w14:textId="77777777" w:rsidR="00166080" w:rsidRPr="00851C5D" w:rsidRDefault="00166080" w:rsidP="000F1DD2">
            <w:pPr>
              <w:spacing w:after="0"/>
              <w:jc w:val="center"/>
              <w:rPr>
                <w:rFonts w:ascii="Calibri" w:eastAsia="Times New Roman" w:hAnsi="Calibri" w:cs="Calibri"/>
                <w:b/>
                <w:bCs/>
                <w:color w:val="000000"/>
                <w:sz w:val="22"/>
                <w:lang w:bidi="ar-SA"/>
              </w:rPr>
            </w:pPr>
            <w:r w:rsidRPr="00851C5D">
              <w:rPr>
                <w:rFonts w:ascii="Calibri" w:eastAsia="Times New Roman" w:hAnsi="Calibri" w:cs="Calibri"/>
                <w:b/>
                <w:bCs/>
                <w:color w:val="000000"/>
                <w:sz w:val="22"/>
                <w:lang w:bidi="ar-SA"/>
              </w:rPr>
              <w:t>SVM Decision Tree Specifications</w:t>
            </w:r>
          </w:p>
        </w:tc>
      </w:tr>
      <w:tr w:rsidR="00166080" w:rsidRPr="00851C5D" w14:paraId="6D4C0733" w14:textId="77777777" w:rsidTr="000F1DD2">
        <w:trPr>
          <w:trHeight w:val="300"/>
        </w:trPr>
        <w:tc>
          <w:tcPr>
            <w:tcW w:w="4544" w:type="dxa"/>
            <w:tcBorders>
              <w:top w:val="nil"/>
              <w:left w:val="single" w:sz="4" w:space="0" w:color="auto"/>
              <w:bottom w:val="nil"/>
              <w:right w:val="single" w:sz="4" w:space="0" w:color="auto"/>
            </w:tcBorders>
            <w:shd w:val="clear" w:color="auto" w:fill="auto"/>
            <w:noWrap/>
            <w:vAlign w:val="center"/>
            <w:hideMark/>
          </w:tcPr>
          <w:p w14:paraId="708F2B55"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Type</w:t>
            </w:r>
          </w:p>
        </w:tc>
        <w:tc>
          <w:tcPr>
            <w:tcW w:w="2396" w:type="dxa"/>
            <w:tcBorders>
              <w:top w:val="nil"/>
              <w:left w:val="nil"/>
              <w:bottom w:val="nil"/>
              <w:right w:val="single" w:sz="4" w:space="0" w:color="auto"/>
            </w:tcBorders>
            <w:shd w:val="clear" w:color="auto" w:fill="auto"/>
            <w:noWrap/>
            <w:vAlign w:val="center"/>
            <w:hideMark/>
          </w:tcPr>
          <w:p w14:paraId="3F7E59E9"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Classification</w:t>
            </w:r>
          </w:p>
        </w:tc>
      </w:tr>
      <w:tr w:rsidR="00166080" w:rsidRPr="00851C5D" w14:paraId="190FE94B" w14:textId="77777777" w:rsidTr="000F1DD2">
        <w:trPr>
          <w:trHeight w:val="300"/>
        </w:trPr>
        <w:tc>
          <w:tcPr>
            <w:tcW w:w="4544" w:type="dxa"/>
            <w:tcBorders>
              <w:top w:val="nil"/>
              <w:left w:val="single" w:sz="4" w:space="0" w:color="auto"/>
              <w:bottom w:val="nil"/>
              <w:right w:val="single" w:sz="4" w:space="0" w:color="auto"/>
            </w:tcBorders>
            <w:shd w:val="clear" w:color="auto" w:fill="auto"/>
            <w:noWrap/>
            <w:vAlign w:val="center"/>
            <w:hideMark/>
          </w:tcPr>
          <w:p w14:paraId="18BD1B47"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Prediction</w:t>
            </w:r>
          </w:p>
        </w:tc>
        <w:tc>
          <w:tcPr>
            <w:tcW w:w="2396" w:type="dxa"/>
            <w:tcBorders>
              <w:top w:val="nil"/>
              <w:left w:val="nil"/>
              <w:bottom w:val="nil"/>
              <w:right w:val="single" w:sz="4" w:space="0" w:color="auto"/>
            </w:tcBorders>
            <w:shd w:val="clear" w:color="auto" w:fill="auto"/>
            <w:noWrap/>
            <w:vAlign w:val="center"/>
            <w:hideMark/>
          </w:tcPr>
          <w:p w14:paraId="29CC2E10"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Chlorine Exceedance</w:t>
            </w:r>
          </w:p>
        </w:tc>
      </w:tr>
      <w:tr w:rsidR="00166080" w:rsidRPr="00851C5D" w14:paraId="77DCCE67" w14:textId="77777777" w:rsidTr="000F1DD2">
        <w:trPr>
          <w:trHeight w:val="300"/>
        </w:trPr>
        <w:tc>
          <w:tcPr>
            <w:tcW w:w="4544" w:type="dxa"/>
            <w:tcBorders>
              <w:top w:val="nil"/>
              <w:left w:val="single" w:sz="4" w:space="0" w:color="auto"/>
              <w:bottom w:val="nil"/>
              <w:right w:val="single" w:sz="4" w:space="0" w:color="auto"/>
            </w:tcBorders>
            <w:shd w:val="clear" w:color="auto" w:fill="auto"/>
            <w:noWrap/>
            <w:vAlign w:val="center"/>
            <w:hideMark/>
          </w:tcPr>
          <w:p w14:paraId="12758EAF"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Min observations required to split node</w:t>
            </w:r>
          </w:p>
        </w:tc>
        <w:tc>
          <w:tcPr>
            <w:tcW w:w="2396" w:type="dxa"/>
            <w:tcBorders>
              <w:top w:val="nil"/>
              <w:left w:val="nil"/>
              <w:bottom w:val="nil"/>
              <w:right w:val="single" w:sz="4" w:space="0" w:color="auto"/>
            </w:tcBorders>
            <w:shd w:val="clear" w:color="auto" w:fill="auto"/>
            <w:noWrap/>
            <w:vAlign w:val="center"/>
            <w:hideMark/>
          </w:tcPr>
          <w:p w14:paraId="42EF7809"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20</w:t>
            </w:r>
          </w:p>
        </w:tc>
      </w:tr>
      <w:tr w:rsidR="00166080" w:rsidRPr="00851C5D" w14:paraId="75629BE2" w14:textId="77777777" w:rsidTr="000F1DD2">
        <w:trPr>
          <w:trHeight w:val="300"/>
        </w:trPr>
        <w:tc>
          <w:tcPr>
            <w:tcW w:w="4544" w:type="dxa"/>
            <w:tcBorders>
              <w:top w:val="nil"/>
              <w:left w:val="single" w:sz="4" w:space="0" w:color="auto"/>
              <w:bottom w:val="nil"/>
              <w:right w:val="single" w:sz="4" w:space="0" w:color="auto"/>
            </w:tcBorders>
            <w:shd w:val="clear" w:color="auto" w:fill="auto"/>
            <w:noWrap/>
            <w:vAlign w:val="center"/>
            <w:hideMark/>
          </w:tcPr>
          <w:p w14:paraId="6CE73D27"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Min observations in terminal node</w:t>
            </w:r>
          </w:p>
        </w:tc>
        <w:tc>
          <w:tcPr>
            <w:tcW w:w="2396" w:type="dxa"/>
            <w:tcBorders>
              <w:top w:val="nil"/>
              <w:left w:val="nil"/>
              <w:bottom w:val="nil"/>
              <w:right w:val="single" w:sz="4" w:space="0" w:color="auto"/>
            </w:tcBorders>
            <w:shd w:val="clear" w:color="auto" w:fill="auto"/>
            <w:noWrap/>
            <w:vAlign w:val="center"/>
            <w:hideMark/>
          </w:tcPr>
          <w:p w14:paraId="7E21E532"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7</w:t>
            </w:r>
          </w:p>
        </w:tc>
      </w:tr>
      <w:tr w:rsidR="00166080" w:rsidRPr="00851C5D" w14:paraId="415DED7A" w14:textId="77777777" w:rsidTr="000F1DD2">
        <w:trPr>
          <w:trHeight w:val="300"/>
        </w:trPr>
        <w:tc>
          <w:tcPr>
            <w:tcW w:w="4544" w:type="dxa"/>
            <w:tcBorders>
              <w:top w:val="nil"/>
              <w:left w:val="single" w:sz="4" w:space="0" w:color="auto"/>
              <w:bottom w:val="nil"/>
              <w:right w:val="single" w:sz="4" w:space="0" w:color="auto"/>
            </w:tcBorders>
            <w:shd w:val="clear" w:color="auto" w:fill="auto"/>
            <w:noWrap/>
            <w:vAlign w:val="center"/>
            <w:hideMark/>
          </w:tcPr>
          <w:p w14:paraId="63031C85"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Cross-validation type</w:t>
            </w:r>
          </w:p>
        </w:tc>
        <w:tc>
          <w:tcPr>
            <w:tcW w:w="2396" w:type="dxa"/>
            <w:tcBorders>
              <w:top w:val="nil"/>
              <w:left w:val="nil"/>
              <w:bottom w:val="nil"/>
              <w:right w:val="single" w:sz="4" w:space="0" w:color="auto"/>
            </w:tcBorders>
            <w:shd w:val="clear" w:color="auto" w:fill="auto"/>
            <w:noWrap/>
            <w:vAlign w:val="center"/>
            <w:hideMark/>
          </w:tcPr>
          <w:p w14:paraId="0969F80E"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Monte-Carlo</w:t>
            </w:r>
          </w:p>
        </w:tc>
      </w:tr>
      <w:tr w:rsidR="00166080" w:rsidRPr="00851C5D" w14:paraId="22BC7A8B" w14:textId="77777777" w:rsidTr="000F1DD2">
        <w:trPr>
          <w:trHeight w:val="300"/>
        </w:trPr>
        <w:tc>
          <w:tcPr>
            <w:tcW w:w="4544" w:type="dxa"/>
            <w:tcBorders>
              <w:top w:val="nil"/>
              <w:left w:val="single" w:sz="4" w:space="0" w:color="auto"/>
              <w:bottom w:val="nil"/>
              <w:right w:val="single" w:sz="4" w:space="0" w:color="auto"/>
            </w:tcBorders>
            <w:shd w:val="clear" w:color="auto" w:fill="auto"/>
            <w:noWrap/>
            <w:vAlign w:val="center"/>
            <w:hideMark/>
          </w:tcPr>
          <w:p w14:paraId="4B6C4A98"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Cross-validation computes</w:t>
            </w:r>
          </w:p>
        </w:tc>
        <w:tc>
          <w:tcPr>
            <w:tcW w:w="2396" w:type="dxa"/>
            <w:tcBorders>
              <w:top w:val="nil"/>
              <w:left w:val="nil"/>
              <w:bottom w:val="nil"/>
              <w:right w:val="single" w:sz="4" w:space="0" w:color="auto"/>
            </w:tcBorders>
            <w:shd w:val="clear" w:color="auto" w:fill="auto"/>
            <w:noWrap/>
            <w:vAlign w:val="center"/>
            <w:hideMark/>
          </w:tcPr>
          <w:p w14:paraId="14768AEE"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25</w:t>
            </w:r>
          </w:p>
        </w:tc>
      </w:tr>
      <w:tr w:rsidR="00166080" w:rsidRPr="00851C5D" w14:paraId="0D28ACB1" w14:textId="77777777" w:rsidTr="000F1DD2">
        <w:trPr>
          <w:trHeight w:val="300"/>
        </w:trPr>
        <w:tc>
          <w:tcPr>
            <w:tcW w:w="4544" w:type="dxa"/>
            <w:tcBorders>
              <w:top w:val="nil"/>
              <w:left w:val="single" w:sz="4" w:space="0" w:color="auto"/>
              <w:bottom w:val="single" w:sz="4" w:space="0" w:color="auto"/>
              <w:right w:val="single" w:sz="4" w:space="0" w:color="auto"/>
            </w:tcBorders>
            <w:shd w:val="clear" w:color="auto" w:fill="auto"/>
            <w:noWrap/>
            <w:vAlign w:val="center"/>
            <w:hideMark/>
          </w:tcPr>
          <w:p w14:paraId="33B5F52C"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Max tree depth</w:t>
            </w:r>
          </w:p>
        </w:tc>
        <w:tc>
          <w:tcPr>
            <w:tcW w:w="2396" w:type="dxa"/>
            <w:tcBorders>
              <w:top w:val="nil"/>
              <w:left w:val="nil"/>
              <w:bottom w:val="single" w:sz="4" w:space="0" w:color="auto"/>
              <w:right w:val="single" w:sz="4" w:space="0" w:color="auto"/>
            </w:tcBorders>
            <w:shd w:val="clear" w:color="auto" w:fill="auto"/>
            <w:noWrap/>
            <w:vAlign w:val="center"/>
            <w:hideMark/>
          </w:tcPr>
          <w:p w14:paraId="668B682E" w14:textId="77777777" w:rsidR="00166080" w:rsidRPr="00851C5D" w:rsidRDefault="00166080" w:rsidP="000F1DD2">
            <w:pPr>
              <w:spacing w:after="0"/>
              <w:jc w:val="center"/>
              <w:rPr>
                <w:rFonts w:ascii="Calibri" w:eastAsia="Times New Roman" w:hAnsi="Calibri" w:cs="Calibri"/>
                <w:color w:val="000000"/>
                <w:sz w:val="22"/>
                <w:lang w:bidi="ar-SA"/>
              </w:rPr>
            </w:pPr>
            <w:r w:rsidRPr="00851C5D">
              <w:rPr>
                <w:rFonts w:ascii="Calibri" w:eastAsia="Times New Roman" w:hAnsi="Calibri" w:cs="Calibri"/>
                <w:color w:val="000000"/>
                <w:sz w:val="22"/>
                <w:lang w:bidi="ar-SA"/>
              </w:rPr>
              <w:t>30</w:t>
            </w:r>
          </w:p>
        </w:tc>
      </w:tr>
    </w:tbl>
    <w:p w14:paraId="6C75BF11" w14:textId="77777777" w:rsidR="00166080" w:rsidRPr="00851C5D" w:rsidRDefault="00166080" w:rsidP="00166080">
      <w:pPr>
        <w:pStyle w:val="LFTBody"/>
      </w:pPr>
    </w:p>
    <w:p w14:paraId="527CD4EE" w14:textId="70206EAA" w:rsidR="00166080" w:rsidRDefault="005D3B49" w:rsidP="00166080">
      <w:pPr>
        <w:pStyle w:val="LFTHeading4"/>
      </w:pPr>
      <w:bookmarkStart w:id="281" w:name="_Toc53366701"/>
      <w:r>
        <w:t xml:space="preserve">3.9.1.2 </w:t>
      </w:r>
      <w:r w:rsidR="00166080">
        <w:t>Logistic Regression</w:t>
      </w:r>
      <w:bookmarkEnd w:id="272"/>
      <w:bookmarkEnd w:id="281"/>
    </w:p>
    <w:p w14:paraId="04082E6F" w14:textId="52DC1500" w:rsidR="00DF3046" w:rsidRDefault="00DF3046" w:rsidP="00166080">
      <w:pPr>
        <w:pStyle w:val="LFTBody"/>
      </w:pPr>
    </w:p>
    <w:p w14:paraId="41E1B84F" w14:textId="523A7885" w:rsidR="008F03DC" w:rsidRDefault="00354762" w:rsidP="00166080">
      <w:pPr>
        <w:pStyle w:val="LFTBody"/>
      </w:pPr>
      <w:r>
        <w:t>L</w:t>
      </w:r>
      <w:r w:rsidR="00DF3046">
        <w:t xml:space="preserve">ogistic regression in lieu of linear regression was used since our metric is </w:t>
      </w:r>
      <w:r>
        <w:t xml:space="preserve">a </w:t>
      </w:r>
      <w:r w:rsidR="00DF3046">
        <w:t>categorical</w:t>
      </w:r>
      <w:r>
        <w:t xml:space="preserve"> </w:t>
      </w:r>
      <w:commentRangeStart w:id="282"/>
      <w:commentRangeStart w:id="283"/>
      <w:r>
        <w:t>classification</w:t>
      </w:r>
      <w:commentRangeEnd w:id="282"/>
      <w:r w:rsidR="005D3B49">
        <w:rPr>
          <w:rStyle w:val="CommentReference"/>
        </w:rPr>
        <w:commentReference w:id="282"/>
      </w:r>
      <w:commentRangeEnd w:id="283"/>
      <w:r w:rsidR="00E551FF">
        <w:rPr>
          <w:rStyle w:val="CommentReference"/>
        </w:rPr>
        <w:commentReference w:id="283"/>
      </w:r>
      <w:r w:rsidR="007956A5">
        <w:t xml:space="preserve"> (exceedance/non-exceedance event)</w:t>
      </w:r>
      <w:r w:rsidR="00DF3046">
        <w:t xml:space="preserve">. This model measures the relationship between the </w:t>
      </w:r>
      <w:commentRangeStart w:id="284"/>
      <w:commentRangeStart w:id="285"/>
      <w:r w:rsidR="00DF3046">
        <w:t>dichotomized</w:t>
      </w:r>
      <w:commentRangeEnd w:id="284"/>
      <w:r w:rsidR="005D3B49">
        <w:rPr>
          <w:rStyle w:val="CommentReference"/>
        </w:rPr>
        <w:commentReference w:id="284"/>
      </w:r>
      <w:commentRangeEnd w:id="285"/>
      <w:r w:rsidR="005A28AC">
        <w:rPr>
          <w:rStyle w:val="CommentReference"/>
        </w:rPr>
        <w:commentReference w:id="285"/>
      </w:r>
      <w:r w:rsidR="005A28AC">
        <w:t xml:space="preserve"> (binary classification)</w:t>
      </w:r>
      <w:r w:rsidR="00DF3046">
        <w:t xml:space="preserve"> dependent variable (chlorine exceedance) by one or more predictor independent variables </w:t>
      </w:r>
      <w:r w:rsidR="000400FA">
        <w:t xml:space="preserve">(e.g., wastewater quality or process measures) </w:t>
      </w:r>
      <w:r w:rsidR="00DF3046">
        <w:t xml:space="preserve">through a logistic function. </w:t>
      </w:r>
      <w:r w:rsidR="008F03DC">
        <w:t>An S-shaped sigmoid curve is fit to our observations determined by the equation:</w:t>
      </w:r>
    </w:p>
    <w:p w14:paraId="6FBB4B6C" w14:textId="2CFFFE1D" w:rsidR="008F03DC" w:rsidRPr="008F03DC" w:rsidRDefault="00354762" w:rsidP="00166080">
      <w:pPr>
        <w:pStyle w:val="LFTBody"/>
        <w:rPr>
          <w:rFonts w:eastAsiaTheme="minorEastAsia"/>
        </w:rPr>
      </w:pPr>
      <m:oMathPara>
        <m:oMath>
          <m:r>
            <w:rPr>
              <w:rFonts w:ascii="Cambria Math" w:hAnsi="Cambria Math"/>
            </w:rPr>
            <m:t>Probab</m:t>
          </m:r>
          <w:commentRangeStart w:id="286"/>
          <w:commentRangeStart w:id="287"/>
          <w:commentRangeEnd w:id="286"/>
          <m:r>
            <m:rPr>
              <m:sty m:val="p"/>
            </m:rPr>
            <w:rPr>
              <w:rStyle w:val="CommentReference"/>
            </w:rPr>
            <w:commentReference w:id="286"/>
          </m:r>
          <w:commentRangeEnd w:id="287"/>
          <m:r>
            <m:rPr>
              <m:sty m:val="p"/>
            </m:rPr>
            <w:rPr>
              <w:rStyle w:val="CommentReference"/>
            </w:rPr>
            <w:commentReference w:id="287"/>
          </m:r>
          <m:r>
            <w:rPr>
              <w:rFonts w:ascii="Cambria Math" w:hAnsi="Cambria Math"/>
            </w:rPr>
            <m:t>lilty=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-x1</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-xn</m:t>
                  </m:r>
                </m:sup>
              </m:sSup>
            </m:den>
          </m:f>
        </m:oMath>
      </m:oMathPara>
    </w:p>
    <w:p w14:paraId="2980DBDC" w14:textId="089088AD" w:rsidR="008F03DC" w:rsidRPr="00D16EB1" w:rsidRDefault="008F03DC" w:rsidP="00166080">
      <w:pPr>
        <w:pStyle w:val="LFTBody"/>
        <w:rPr>
          <w:rFonts w:eastAsiaTheme="minorEastAsia"/>
        </w:rPr>
      </w:pPr>
      <w:r>
        <w:rPr>
          <w:rFonts w:eastAsiaTheme="minorEastAsia"/>
        </w:rPr>
        <w:t xml:space="preserve">Where the probability determines the classification of the dependent variable </w:t>
      </w:r>
      <w:r w:rsidR="005D3B49">
        <w:rPr>
          <w:rFonts w:eastAsiaTheme="minorEastAsia"/>
        </w:rPr>
        <w:t xml:space="preserve">(e.g., TRC &gt; 0.52 mg/L) </w:t>
      </w:r>
      <w:r>
        <w:rPr>
          <w:rFonts w:eastAsiaTheme="minorEastAsia"/>
        </w:rPr>
        <w:t xml:space="preserve">and </w:t>
      </w:r>
      <w:r w:rsidR="00D16EB1">
        <w:rPr>
          <w:rFonts w:eastAsiaTheme="minorEastAsia"/>
        </w:rPr>
        <w:t xml:space="preserve">where </w:t>
      </w:r>
      <w:r w:rsidRPr="00D16EB1">
        <w:rPr>
          <w:rFonts w:eastAsiaTheme="minorEastAsia"/>
          <w:i/>
          <w:iCs/>
        </w:rPr>
        <w:t xml:space="preserve">x </w:t>
      </w:r>
      <w:r>
        <w:rPr>
          <w:rFonts w:eastAsiaTheme="minorEastAsia"/>
        </w:rPr>
        <w:t>represents the weighted sum of independent variable</w:t>
      </w:r>
      <w:r w:rsidR="00D16EB1">
        <w:rPr>
          <w:rFonts w:eastAsiaTheme="minorEastAsia"/>
        </w:rPr>
        <w:t>(s)</w:t>
      </w:r>
      <w:r>
        <w:rPr>
          <w:rFonts w:eastAsiaTheme="minorEastAsia"/>
        </w:rPr>
        <w:t xml:space="preserve"> used to make a prediction. </w:t>
      </w:r>
      <w:r w:rsidR="00D16EB1">
        <w:rPr>
          <w:rFonts w:eastAsiaTheme="minorEastAsia"/>
        </w:rPr>
        <w:t xml:space="preserve">An </w:t>
      </w:r>
      <w:r w:rsidR="00D16EB1">
        <w:rPr>
          <w:rFonts w:eastAsiaTheme="minorEastAsia"/>
          <w:i/>
          <w:iCs/>
        </w:rPr>
        <w:t>example</w:t>
      </w:r>
      <w:r w:rsidR="00D16EB1">
        <w:rPr>
          <w:rFonts w:eastAsiaTheme="minorEastAsia"/>
        </w:rPr>
        <w:t xml:space="preserve"> logistic regression function is shown in </w:t>
      </w:r>
      <w:r w:rsidR="00D16EB1">
        <w:rPr>
          <w:rFonts w:eastAsiaTheme="minorEastAsia"/>
          <w:b/>
          <w:bCs/>
        </w:rPr>
        <w:t xml:space="preserve">Figure </w:t>
      </w:r>
      <w:r w:rsidR="008557D5">
        <w:rPr>
          <w:rFonts w:eastAsiaTheme="minorEastAsia"/>
          <w:b/>
          <w:bCs/>
        </w:rPr>
        <w:t>3-11</w:t>
      </w:r>
      <w:r w:rsidR="00D16EB1">
        <w:rPr>
          <w:rFonts w:eastAsiaTheme="minorEastAsia"/>
        </w:rPr>
        <w:t xml:space="preserve"> using just </w:t>
      </w:r>
      <w:r w:rsidR="005D3B49">
        <w:rPr>
          <w:rFonts w:eastAsiaTheme="minorEastAsia"/>
        </w:rPr>
        <w:t>one</w:t>
      </w:r>
      <w:r w:rsidR="00D16EB1">
        <w:rPr>
          <w:rFonts w:eastAsiaTheme="minorEastAsia"/>
        </w:rPr>
        <w:t xml:space="preserve"> predictor variable, disinfection dose where probabilities &gt; 50% will predict </w:t>
      </w:r>
      <w:r w:rsidR="005D3B49">
        <w:rPr>
          <w:rFonts w:eastAsiaTheme="minorEastAsia"/>
        </w:rPr>
        <w:t xml:space="preserve">TRC </w:t>
      </w:r>
      <w:r w:rsidR="00D16EB1">
        <w:rPr>
          <w:rFonts w:eastAsiaTheme="minorEastAsia"/>
        </w:rPr>
        <w:t>exceedances. The final model use</w:t>
      </w:r>
      <w:r w:rsidR="000400FA">
        <w:rPr>
          <w:rFonts w:eastAsiaTheme="minorEastAsia"/>
        </w:rPr>
        <w:t>d</w:t>
      </w:r>
      <w:r w:rsidR="00D16EB1">
        <w:rPr>
          <w:rFonts w:eastAsiaTheme="minorEastAsia"/>
        </w:rPr>
        <w:t xml:space="preserve"> all variables described in </w:t>
      </w:r>
      <w:r w:rsidR="00D16EB1" w:rsidRPr="006401CE">
        <w:rPr>
          <w:rFonts w:eastAsiaTheme="minorEastAsia"/>
          <w:b/>
          <w:bCs/>
          <w:highlight w:val="yellow"/>
        </w:rPr>
        <w:t xml:space="preserve">Section </w:t>
      </w:r>
      <w:r w:rsidR="005A28AC">
        <w:rPr>
          <w:rFonts w:eastAsiaTheme="minorEastAsia"/>
          <w:b/>
          <w:bCs/>
          <w:highlight w:val="yellow"/>
        </w:rPr>
        <w:t>2</w:t>
      </w:r>
      <w:r w:rsidR="00D16EB1" w:rsidRPr="006401CE">
        <w:rPr>
          <w:rFonts w:eastAsiaTheme="minorEastAsia"/>
          <w:b/>
          <w:bCs/>
          <w:highlight w:val="yellow"/>
        </w:rPr>
        <w:t>.1</w:t>
      </w:r>
      <w:r w:rsidR="00D16EB1">
        <w:rPr>
          <w:rFonts w:eastAsiaTheme="minorEastAsia"/>
        </w:rPr>
        <w:t xml:space="preserve"> and creates a classification function where variable importance is shown side by side with the SVM decision tree and random forest in </w:t>
      </w:r>
      <w:r w:rsidR="00D16EB1">
        <w:rPr>
          <w:rFonts w:eastAsiaTheme="minorEastAsia"/>
          <w:b/>
          <w:bCs/>
        </w:rPr>
        <w:t xml:space="preserve">Figure </w:t>
      </w:r>
      <w:r w:rsidR="005A28AC">
        <w:rPr>
          <w:rFonts w:eastAsiaTheme="minorEastAsia"/>
          <w:b/>
          <w:bCs/>
        </w:rPr>
        <w:t>3-</w:t>
      </w:r>
      <w:r w:rsidR="005D3B49">
        <w:rPr>
          <w:rFonts w:eastAsiaTheme="minorEastAsia"/>
          <w:b/>
          <w:bCs/>
        </w:rPr>
        <w:t>12</w:t>
      </w:r>
      <w:r w:rsidR="00D16EB1">
        <w:rPr>
          <w:rFonts w:eastAsiaTheme="minorEastAsia"/>
        </w:rPr>
        <w:t xml:space="preserve">.  </w:t>
      </w:r>
      <w:r w:rsidR="005A28AC">
        <w:t>Variables/factors that affected whether or not TRC exceeded 0.52 mg/L</w:t>
      </w:r>
      <w:r w:rsidR="005A28AC">
        <w:rPr>
          <w:rFonts w:eastAsiaTheme="minorEastAsia"/>
        </w:rPr>
        <w:t xml:space="preserve"> </w:t>
      </w:r>
      <w:r w:rsidR="007230BB">
        <w:rPr>
          <w:rFonts w:eastAsiaTheme="minorEastAsia"/>
        </w:rPr>
        <w:t xml:space="preserve">include BOD, solids, and bacterial measures. </w:t>
      </w:r>
      <w:r w:rsidR="00D16EB1">
        <w:rPr>
          <w:rFonts w:eastAsiaTheme="minorEastAsia"/>
        </w:rPr>
        <w:t xml:space="preserve">This model </w:t>
      </w:r>
      <w:r w:rsidR="00354762">
        <w:rPr>
          <w:rFonts w:eastAsiaTheme="minorEastAsia"/>
        </w:rPr>
        <w:t xml:space="preserve">maintained an </w:t>
      </w:r>
      <w:r w:rsidR="00D16EB1">
        <w:rPr>
          <w:rFonts w:eastAsiaTheme="minorEastAsia"/>
        </w:rPr>
        <w:t>accuracy measure of 66% ± 7%.</w:t>
      </w:r>
    </w:p>
    <w:p w14:paraId="782C000D" w14:textId="2BD7FDD6" w:rsidR="008F03DC" w:rsidRDefault="00222A9D" w:rsidP="008557D5">
      <w:pPr>
        <w:pStyle w:val="LFTTableTitle"/>
      </w:pPr>
      <w:bookmarkStart w:id="288" w:name="_Toc53484002"/>
      <w:r>
        <w:t>Table</w:t>
      </w:r>
      <w:r w:rsidR="008557D5">
        <w:t xml:space="preserve"> 3-</w:t>
      </w:r>
      <w:r w:rsidR="00310E98">
        <w:t>6</w:t>
      </w:r>
      <w:r w:rsidR="008557D5">
        <w:t xml:space="preserve"> Logistic Regression Model Configuration</w:t>
      </w:r>
      <w:bookmarkEnd w:id="288"/>
    </w:p>
    <w:tbl>
      <w:tblPr>
        <w:tblW w:w="6940" w:type="dxa"/>
        <w:jc w:val="center"/>
        <w:tblLook w:val="04A0" w:firstRow="1" w:lastRow="0" w:firstColumn="1" w:lastColumn="0" w:noHBand="0" w:noVBand="1"/>
      </w:tblPr>
      <w:tblGrid>
        <w:gridCol w:w="3867"/>
        <w:gridCol w:w="3073"/>
      </w:tblGrid>
      <w:tr w:rsidR="00166080" w:rsidRPr="0046221B" w14:paraId="4C3010B9" w14:textId="77777777" w:rsidTr="00D16EB1">
        <w:trPr>
          <w:trHeight w:val="300"/>
          <w:jc w:val="center"/>
        </w:trPr>
        <w:tc>
          <w:tcPr>
            <w:tcW w:w="6940" w:type="dxa"/>
            <w:gridSpan w:val="2"/>
            <w:tcBorders>
              <w:top w:val="single" w:sz="4" w:space="0" w:color="auto"/>
              <w:left w:val="single" w:sz="4" w:space="0" w:color="auto"/>
              <w:bottom w:val="single" w:sz="4" w:space="0" w:color="auto"/>
              <w:right w:val="single" w:sz="4" w:space="0" w:color="000000"/>
            </w:tcBorders>
            <w:shd w:val="clear" w:color="000000" w:fill="DDEBF7"/>
            <w:noWrap/>
            <w:vAlign w:val="center"/>
            <w:hideMark/>
          </w:tcPr>
          <w:p w14:paraId="48359F60" w14:textId="5FDFEB7C" w:rsidR="00166080" w:rsidRPr="0046221B" w:rsidRDefault="00166080" w:rsidP="000F1DD2">
            <w:pPr>
              <w:spacing w:after="0"/>
              <w:jc w:val="center"/>
              <w:rPr>
                <w:rFonts w:ascii="Calibri" w:eastAsia="Times New Roman" w:hAnsi="Calibri" w:cs="Calibri"/>
                <w:b/>
                <w:bCs/>
                <w:color w:val="000000"/>
                <w:sz w:val="22"/>
                <w:lang w:bidi="ar-SA"/>
              </w:rPr>
            </w:pPr>
            <w:r w:rsidRPr="0046221B">
              <w:rPr>
                <w:rFonts w:ascii="Calibri" w:eastAsia="Times New Roman" w:hAnsi="Calibri" w:cs="Calibri"/>
                <w:b/>
                <w:bCs/>
                <w:color w:val="000000"/>
                <w:sz w:val="22"/>
                <w:lang w:bidi="ar-SA"/>
              </w:rPr>
              <w:t>logistic Regression</w:t>
            </w:r>
          </w:p>
        </w:tc>
      </w:tr>
      <w:tr w:rsidR="00166080" w:rsidRPr="0046221B" w14:paraId="17645035" w14:textId="77777777" w:rsidTr="00D16EB1">
        <w:trPr>
          <w:trHeight w:val="300"/>
          <w:jc w:val="center"/>
        </w:trPr>
        <w:tc>
          <w:tcPr>
            <w:tcW w:w="3867" w:type="dxa"/>
            <w:tcBorders>
              <w:top w:val="nil"/>
              <w:left w:val="single" w:sz="4" w:space="0" w:color="auto"/>
              <w:bottom w:val="nil"/>
              <w:right w:val="single" w:sz="4" w:space="0" w:color="auto"/>
            </w:tcBorders>
            <w:shd w:val="clear" w:color="auto" w:fill="auto"/>
            <w:noWrap/>
            <w:vAlign w:val="center"/>
            <w:hideMark/>
          </w:tcPr>
          <w:p w14:paraId="6AFE63CB" w14:textId="38105A82"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lastRenderedPageBreak/>
              <w:t>Type</w:t>
            </w:r>
          </w:p>
        </w:tc>
        <w:tc>
          <w:tcPr>
            <w:tcW w:w="3073" w:type="dxa"/>
            <w:tcBorders>
              <w:top w:val="nil"/>
              <w:left w:val="nil"/>
              <w:bottom w:val="nil"/>
              <w:right w:val="single" w:sz="4" w:space="0" w:color="auto"/>
            </w:tcBorders>
            <w:shd w:val="clear" w:color="auto" w:fill="auto"/>
            <w:noWrap/>
            <w:vAlign w:val="center"/>
            <w:hideMark/>
          </w:tcPr>
          <w:p w14:paraId="3C4753BD" w14:textId="77777777"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Classification</w:t>
            </w:r>
          </w:p>
        </w:tc>
      </w:tr>
      <w:tr w:rsidR="00166080" w:rsidRPr="0046221B" w14:paraId="6DC11440" w14:textId="77777777" w:rsidTr="00D16EB1">
        <w:trPr>
          <w:trHeight w:val="300"/>
          <w:jc w:val="center"/>
        </w:trPr>
        <w:tc>
          <w:tcPr>
            <w:tcW w:w="3867" w:type="dxa"/>
            <w:tcBorders>
              <w:top w:val="nil"/>
              <w:left w:val="single" w:sz="4" w:space="0" w:color="auto"/>
              <w:bottom w:val="nil"/>
              <w:right w:val="single" w:sz="4" w:space="0" w:color="auto"/>
            </w:tcBorders>
            <w:shd w:val="clear" w:color="auto" w:fill="auto"/>
            <w:noWrap/>
            <w:vAlign w:val="center"/>
            <w:hideMark/>
          </w:tcPr>
          <w:p w14:paraId="7E65ACDC" w14:textId="05F3F5D9"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Prediction</w:t>
            </w:r>
          </w:p>
        </w:tc>
        <w:tc>
          <w:tcPr>
            <w:tcW w:w="3073" w:type="dxa"/>
            <w:tcBorders>
              <w:top w:val="nil"/>
              <w:left w:val="nil"/>
              <w:bottom w:val="nil"/>
              <w:right w:val="single" w:sz="4" w:space="0" w:color="auto"/>
            </w:tcBorders>
            <w:shd w:val="clear" w:color="auto" w:fill="auto"/>
            <w:noWrap/>
            <w:vAlign w:val="center"/>
            <w:hideMark/>
          </w:tcPr>
          <w:p w14:paraId="1DA56930" w14:textId="77777777"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Chlorine Exceedance</w:t>
            </w:r>
          </w:p>
        </w:tc>
      </w:tr>
      <w:tr w:rsidR="00166080" w:rsidRPr="0046221B" w14:paraId="35B27927" w14:textId="77777777" w:rsidTr="00D16EB1">
        <w:trPr>
          <w:trHeight w:val="300"/>
          <w:jc w:val="center"/>
        </w:trPr>
        <w:tc>
          <w:tcPr>
            <w:tcW w:w="3867" w:type="dxa"/>
            <w:tcBorders>
              <w:top w:val="nil"/>
              <w:left w:val="single" w:sz="4" w:space="0" w:color="auto"/>
              <w:bottom w:val="nil"/>
              <w:right w:val="single" w:sz="4" w:space="0" w:color="auto"/>
            </w:tcBorders>
            <w:shd w:val="clear" w:color="auto" w:fill="auto"/>
            <w:noWrap/>
            <w:vAlign w:val="center"/>
            <w:hideMark/>
          </w:tcPr>
          <w:p w14:paraId="2332D5D6" w14:textId="3E747312"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Cross Validation Type</w:t>
            </w:r>
          </w:p>
        </w:tc>
        <w:tc>
          <w:tcPr>
            <w:tcW w:w="3073" w:type="dxa"/>
            <w:tcBorders>
              <w:top w:val="nil"/>
              <w:left w:val="nil"/>
              <w:bottom w:val="nil"/>
              <w:right w:val="single" w:sz="4" w:space="0" w:color="auto"/>
            </w:tcBorders>
            <w:shd w:val="clear" w:color="auto" w:fill="auto"/>
            <w:noWrap/>
            <w:vAlign w:val="center"/>
            <w:hideMark/>
          </w:tcPr>
          <w:p w14:paraId="70422C82" w14:textId="77777777"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Monte-Carlo</w:t>
            </w:r>
          </w:p>
        </w:tc>
      </w:tr>
      <w:tr w:rsidR="00166080" w:rsidRPr="0046221B" w14:paraId="10098932" w14:textId="77777777" w:rsidTr="00D16EB1">
        <w:trPr>
          <w:trHeight w:val="300"/>
          <w:jc w:val="center"/>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14:paraId="1ADEA5D0" w14:textId="6727A11A"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cross-validation computes</w:t>
            </w:r>
          </w:p>
        </w:tc>
        <w:tc>
          <w:tcPr>
            <w:tcW w:w="3073" w:type="dxa"/>
            <w:tcBorders>
              <w:top w:val="nil"/>
              <w:left w:val="nil"/>
              <w:bottom w:val="single" w:sz="4" w:space="0" w:color="auto"/>
              <w:right w:val="single" w:sz="4" w:space="0" w:color="auto"/>
            </w:tcBorders>
            <w:shd w:val="clear" w:color="auto" w:fill="auto"/>
            <w:noWrap/>
            <w:vAlign w:val="center"/>
            <w:hideMark/>
          </w:tcPr>
          <w:p w14:paraId="6A8BCB77" w14:textId="77777777" w:rsidR="00166080" w:rsidRPr="0046221B" w:rsidRDefault="00166080" w:rsidP="000F1DD2">
            <w:pPr>
              <w:spacing w:after="0"/>
              <w:jc w:val="center"/>
              <w:rPr>
                <w:rFonts w:ascii="Calibri" w:eastAsia="Times New Roman" w:hAnsi="Calibri" w:cs="Calibri"/>
                <w:color w:val="000000"/>
                <w:sz w:val="22"/>
                <w:lang w:bidi="ar-SA"/>
              </w:rPr>
            </w:pPr>
            <w:r w:rsidRPr="0046221B">
              <w:rPr>
                <w:rFonts w:ascii="Calibri" w:eastAsia="Times New Roman" w:hAnsi="Calibri" w:cs="Calibri"/>
                <w:color w:val="000000"/>
                <w:sz w:val="22"/>
                <w:lang w:bidi="ar-SA"/>
              </w:rPr>
              <w:t>25</w:t>
            </w:r>
          </w:p>
        </w:tc>
      </w:tr>
    </w:tbl>
    <w:p w14:paraId="4C7EFF6D" w14:textId="328AC708" w:rsidR="00166080" w:rsidRDefault="00166080" w:rsidP="009F334C">
      <w:pPr>
        <w:pStyle w:val="LFTBody"/>
        <w:rPr>
          <w:noProof/>
        </w:rPr>
      </w:pPr>
    </w:p>
    <w:p w14:paraId="3F19DB5B" w14:textId="0B9C7F8D" w:rsidR="00166080" w:rsidRPr="00D81CF8" w:rsidRDefault="009F334C" w:rsidP="00166080">
      <w:pPr>
        <w:pStyle w:val="LFTBody"/>
      </w:pPr>
      <w:r>
        <w:rPr>
          <w:noProof/>
        </w:rPr>
        <w:drawing>
          <wp:inline distT="0" distB="0" distL="0" distR="0" wp14:anchorId="68DF710C" wp14:editId="751F92AA">
            <wp:extent cx="5486400" cy="2743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64FBD3F" w14:textId="02D06C70" w:rsidR="008557D5" w:rsidRPr="006401CE" w:rsidRDefault="008557D5" w:rsidP="00222A9D">
      <w:pPr>
        <w:pStyle w:val="LFTCaption"/>
        <w:rPr>
          <w:sz w:val="20"/>
          <w:szCs w:val="20"/>
        </w:rPr>
      </w:pPr>
      <w:bookmarkStart w:id="289" w:name="_Toc53483976"/>
      <w:bookmarkStart w:id="290" w:name="_Toc39601259"/>
      <w:r w:rsidRPr="006401CE">
        <w:rPr>
          <w:sz w:val="20"/>
          <w:szCs w:val="20"/>
        </w:rPr>
        <w:t>Figure 3-11 Sample Logistic Regression with Disinfection Dose as only Predictor Variable</w:t>
      </w:r>
      <w:bookmarkEnd w:id="289"/>
    </w:p>
    <w:p w14:paraId="63685261" w14:textId="77777777" w:rsidR="008557D5" w:rsidRDefault="008557D5" w:rsidP="00222A9D">
      <w:pPr>
        <w:pStyle w:val="LFTBody"/>
      </w:pPr>
    </w:p>
    <w:p w14:paraId="5E00F4F8" w14:textId="60937B0D" w:rsidR="00166080" w:rsidRDefault="000400FA" w:rsidP="00166080">
      <w:pPr>
        <w:pStyle w:val="LFTHeading4"/>
      </w:pPr>
      <w:bookmarkStart w:id="291" w:name="_Toc53366702"/>
      <w:r>
        <w:t xml:space="preserve">3.9.1.3 </w:t>
      </w:r>
      <w:r w:rsidR="00166080">
        <w:t>Random Forest</w:t>
      </w:r>
      <w:bookmarkEnd w:id="290"/>
      <w:bookmarkEnd w:id="291"/>
    </w:p>
    <w:p w14:paraId="65C2AFCC" w14:textId="1F933BDA" w:rsidR="00166080" w:rsidRDefault="00166080" w:rsidP="00166080">
      <w:pPr>
        <w:pStyle w:val="LFTBody"/>
      </w:pPr>
    </w:p>
    <w:p w14:paraId="420B05E1" w14:textId="47037459" w:rsidR="008557D5" w:rsidRDefault="008C4EDC" w:rsidP="008C4EDC">
      <w:pPr>
        <w:pStyle w:val="LFTBody"/>
      </w:pPr>
      <w:r>
        <w:t>A random forest is another supervised learning algorithm that combines the predictions of many smaller models to produce an aggregated prediction</w:t>
      </w:r>
      <w:r w:rsidR="000400FA">
        <w:t xml:space="preserve"> of whether or not TRC will exceed 0.52 mg/L</w:t>
      </w:r>
      <w:r>
        <w:t>. Specifically, a random forest is a collection of decision trees that each provide their own predictions, which are combined to produce a final prediction. Random forest</w:t>
      </w:r>
      <w:r w:rsidR="009D5B8F">
        <w:t xml:space="preserve"> models</w:t>
      </w:r>
      <w:r>
        <w:t xml:space="preserve"> typically </w:t>
      </w:r>
      <w:r w:rsidR="009D5B8F">
        <w:t>provide</w:t>
      </w:r>
      <w:r>
        <w:t xml:space="preserve"> more accurate results than decision trees due to its ensemble structure</w:t>
      </w:r>
      <w:r w:rsidR="009D5B8F">
        <w:t xml:space="preserve"> </w:t>
      </w:r>
      <w:r w:rsidR="00E5291D">
        <w:t xml:space="preserve">and </w:t>
      </w:r>
      <w:r w:rsidR="000400FA">
        <w:t xml:space="preserve">they </w:t>
      </w:r>
      <w:r w:rsidR="00E5291D">
        <w:t>are less</w:t>
      </w:r>
      <w:r w:rsidR="009D5B8F">
        <w:t xml:space="preserve"> susceptible to overfitting (predicting well on training </w:t>
      </w:r>
      <w:commentRangeStart w:id="292"/>
      <w:r w:rsidR="009D5B8F">
        <w:t>data</w:t>
      </w:r>
      <w:commentRangeEnd w:id="292"/>
      <w:r w:rsidR="000400FA">
        <w:rPr>
          <w:rStyle w:val="CommentReference"/>
        </w:rPr>
        <w:commentReference w:id="292"/>
      </w:r>
      <w:r w:rsidR="009D5B8F">
        <w:t xml:space="preserve"> </w:t>
      </w:r>
      <w:r w:rsidR="00E5291D">
        <w:t xml:space="preserve">while predicting </w:t>
      </w:r>
      <w:r w:rsidR="009D5B8F">
        <w:t>poorly on new data)</w:t>
      </w:r>
      <w:r w:rsidR="0008009E">
        <w:t xml:space="preserve"> Training data is defined as the subset of data used to develop the model and this is cross-validated with the remaining data that was used to train the models</w:t>
      </w:r>
      <w:r>
        <w:t xml:space="preserve">. </w:t>
      </w:r>
      <w:r w:rsidR="009D5B8F">
        <w:t xml:space="preserve">At </w:t>
      </w:r>
      <w:r>
        <w:t xml:space="preserve">every node </w:t>
      </w:r>
      <w:r w:rsidR="009D5B8F">
        <w:t>in</w:t>
      </w:r>
      <w:r>
        <w:t xml:space="preserve"> every tree</w:t>
      </w:r>
      <w:r w:rsidR="00E5291D">
        <w:t xml:space="preserve"> of a random forest</w:t>
      </w:r>
      <w:r>
        <w:t xml:space="preserve">, a limited number of parameters are selected </w:t>
      </w:r>
      <w:r w:rsidR="00E5291D">
        <w:t xml:space="preserve">at random </w:t>
      </w:r>
      <w:r>
        <w:t xml:space="preserve">and used to partition the data. Doing this over many trees allows these models to not be as heavily influenced by minor changes to the training datasets. Statistical conditions applied to the random forest </w:t>
      </w:r>
      <w:r w:rsidR="00B63212">
        <w:t xml:space="preserve">for classifying </w:t>
      </w:r>
      <w:r>
        <w:t xml:space="preserve">chlorine exceedances are </w:t>
      </w:r>
      <w:r w:rsidR="00B63212">
        <w:t>presented in</w:t>
      </w:r>
      <w:r>
        <w:t xml:space="preserve"> </w:t>
      </w:r>
      <w:r>
        <w:rPr>
          <w:b/>
          <w:bCs/>
        </w:rPr>
        <w:t xml:space="preserve">Table </w:t>
      </w:r>
      <w:r w:rsidR="008557D5">
        <w:rPr>
          <w:b/>
          <w:bCs/>
        </w:rPr>
        <w:t>3-</w:t>
      </w:r>
      <w:r w:rsidR="00310E98">
        <w:rPr>
          <w:b/>
          <w:bCs/>
        </w:rPr>
        <w:t>7</w:t>
      </w:r>
      <w:r>
        <w:t>.</w:t>
      </w:r>
    </w:p>
    <w:p w14:paraId="41F92E67" w14:textId="32F6B7CD" w:rsidR="008C4EDC" w:rsidRDefault="008557D5" w:rsidP="008557D5">
      <w:pPr>
        <w:pStyle w:val="LFTTableTitle"/>
      </w:pPr>
      <w:bookmarkStart w:id="293" w:name="_Toc53484003"/>
      <w:r>
        <w:t>Table 3- Random Forest Model Configuration</w:t>
      </w:r>
      <w:bookmarkEnd w:id="293"/>
    </w:p>
    <w:tbl>
      <w:tblPr>
        <w:tblpPr w:leftFromText="180" w:rightFromText="180" w:vertAnchor="text" w:horzAnchor="page" w:tblpX="2367" w:tblpY="208"/>
        <w:tblW w:w="7195" w:type="dxa"/>
        <w:tblLook w:val="04A0" w:firstRow="1" w:lastRow="0" w:firstColumn="1" w:lastColumn="0" w:noHBand="0" w:noVBand="1"/>
      </w:tblPr>
      <w:tblGrid>
        <w:gridCol w:w="4894"/>
        <w:gridCol w:w="2301"/>
      </w:tblGrid>
      <w:tr w:rsidR="00E5291D" w:rsidRPr="000F6B94" w14:paraId="3D868B53" w14:textId="77777777" w:rsidTr="006401CE">
        <w:trPr>
          <w:trHeight w:val="300"/>
        </w:trPr>
        <w:tc>
          <w:tcPr>
            <w:tcW w:w="7195" w:type="dxa"/>
            <w:gridSpan w:val="2"/>
            <w:tcBorders>
              <w:top w:val="single" w:sz="4" w:space="0" w:color="auto"/>
              <w:left w:val="single" w:sz="4" w:space="0" w:color="auto"/>
              <w:bottom w:val="nil"/>
              <w:right w:val="single" w:sz="4" w:space="0" w:color="000000"/>
            </w:tcBorders>
            <w:shd w:val="clear" w:color="auto" w:fill="0082C4" w:themeFill="accent3"/>
            <w:noWrap/>
            <w:vAlign w:val="center"/>
            <w:hideMark/>
          </w:tcPr>
          <w:p w14:paraId="2ADEB9B1" w14:textId="77777777" w:rsidR="00E5291D" w:rsidRPr="000F6B94" w:rsidRDefault="00E5291D" w:rsidP="006401CE">
            <w:pPr>
              <w:pStyle w:val="LFTTableHeader1"/>
              <w:rPr>
                <w:lang w:bidi="ar-SA"/>
              </w:rPr>
            </w:pPr>
            <w:r>
              <w:tab/>
            </w:r>
            <w:r w:rsidRPr="000F6B94">
              <w:rPr>
                <w:lang w:bidi="ar-SA"/>
              </w:rPr>
              <w:t>Random Forest</w:t>
            </w:r>
          </w:p>
        </w:tc>
      </w:tr>
      <w:tr w:rsidR="00E5291D" w:rsidRPr="000F6B94" w14:paraId="1AF13AE5" w14:textId="77777777" w:rsidTr="00E5291D">
        <w:trPr>
          <w:trHeight w:val="300"/>
        </w:trPr>
        <w:tc>
          <w:tcPr>
            <w:tcW w:w="4894" w:type="dxa"/>
            <w:tcBorders>
              <w:top w:val="single" w:sz="4" w:space="0" w:color="auto"/>
              <w:left w:val="single" w:sz="4" w:space="0" w:color="auto"/>
              <w:bottom w:val="nil"/>
              <w:right w:val="single" w:sz="4" w:space="0" w:color="auto"/>
            </w:tcBorders>
            <w:shd w:val="clear" w:color="auto" w:fill="auto"/>
            <w:noWrap/>
            <w:vAlign w:val="center"/>
            <w:hideMark/>
          </w:tcPr>
          <w:p w14:paraId="6D9BC8B0"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Type</w:t>
            </w:r>
          </w:p>
        </w:tc>
        <w:tc>
          <w:tcPr>
            <w:tcW w:w="2301" w:type="dxa"/>
            <w:tcBorders>
              <w:top w:val="single" w:sz="4" w:space="0" w:color="auto"/>
              <w:left w:val="nil"/>
              <w:bottom w:val="nil"/>
              <w:right w:val="single" w:sz="4" w:space="0" w:color="auto"/>
            </w:tcBorders>
            <w:shd w:val="clear" w:color="auto" w:fill="auto"/>
            <w:noWrap/>
            <w:vAlign w:val="center"/>
            <w:hideMark/>
          </w:tcPr>
          <w:p w14:paraId="0C6F0A77"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Classification</w:t>
            </w:r>
          </w:p>
        </w:tc>
      </w:tr>
      <w:tr w:rsidR="00E5291D" w:rsidRPr="000F6B94" w14:paraId="3DD324EF"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336D177E"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Prediction</w:t>
            </w:r>
          </w:p>
        </w:tc>
        <w:tc>
          <w:tcPr>
            <w:tcW w:w="2301" w:type="dxa"/>
            <w:tcBorders>
              <w:top w:val="nil"/>
              <w:left w:val="nil"/>
              <w:bottom w:val="nil"/>
              <w:right w:val="single" w:sz="4" w:space="0" w:color="auto"/>
            </w:tcBorders>
            <w:shd w:val="clear" w:color="auto" w:fill="auto"/>
            <w:noWrap/>
            <w:vAlign w:val="center"/>
            <w:hideMark/>
          </w:tcPr>
          <w:p w14:paraId="7B2B0E5E"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Chlorine Exceedance</w:t>
            </w:r>
          </w:p>
        </w:tc>
      </w:tr>
      <w:tr w:rsidR="00E5291D" w:rsidRPr="000F6B94" w14:paraId="059E654A"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683CB72B"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Number of decision trees</w:t>
            </w:r>
          </w:p>
        </w:tc>
        <w:tc>
          <w:tcPr>
            <w:tcW w:w="2301" w:type="dxa"/>
            <w:tcBorders>
              <w:top w:val="nil"/>
              <w:left w:val="nil"/>
              <w:bottom w:val="nil"/>
              <w:right w:val="single" w:sz="4" w:space="0" w:color="auto"/>
            </w:tcBorders>
            <w:shd w:val="clear" w:color="auto" w:fill="auto"/>
            <w:noWrap/>
            <w:vAlign w:val="center"/>
            <w:hideMark/>
          </w:tcPr>
          <w:p w14:paraId="7C4BDE5C"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500</w:t>
            </w:r>
          </w:p>
        </w:tc>
      </w:tr>
      <w:tr w:rsidR="00E5291D" w:rsidRPr="000F6B94" w14:paraId="617D97A2"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28A070B8" w14:textId="77777777" w:rsidR="00E5291D" w:rsidRPr="000F6B94" w:rsidRDefault="00E5291D" w:rsidP="00E5291D">
            <w:pPr>
              <w:spacing w:after="0"/>
              <w:jc w:val="center"/>
              <w:rPr>
                <w:rFonts w:ascii="Calibri" w:eastAsia="Times New Roman" w:hAnsi="Calibri" w:cs="Calibri"/>
                <w:color w:val="000000"/>
                <w:sz w:val="22"/>
                <w:lang w:bidi="ar-SA"/>
              </w:rPr>
            </w:pPr>
            <w:r>
              <w:rPr>
                <w:rFonts w:ascii="Calibri" w:eastAsia="Times New Roman" w:hAnsi="Calibri" w:cs="Calibri"/>
                <w:color w:val="000000"/>
                <w:sz w:val="22"/>
                <w:lang w:bidi="ar-SA"/>
              </w:rPr>
              <w:lastRenderedPageBreak/>
              <w:t>N</w:t>
            </w:r>
            <w:r w:rsidRPr="000F6B94">
              <w:rPr>
                <w:rFonts w:ascii="Calibri" w:eastAsia="Times New Roman" w:hAnsi="Calibri" w:cs="Calibri"/>
                <w:color w:val="000000"/>
                <w:sz w:val="22"/>
                <w:lang w:bidi="ar-SA"/>
              </w:rPr>
              <w:t xml:space="preserve">umber of randomly </w:t>
            </w:r>
            <w:r>
              <w:rPr>
                <w:rFonts w:ascii="Calibri" w:eastAsia="Times New Roman" w:hAnsi="Calibri" w:cs="Calibri"/>
                <w:color w:val="000000"/>
                <w:sz w:val="22"/>
                <w:lang w:bidi="ar-SA"/>
              </w:rPr>
              <w:t>selected</w:t>
            </w:r>
            <w:r w:rsidRPr="000F6B94">
              <w:rPr>
                <w:rFonts w:ascii="Calibri" w:eastAsia="Times New Roman" w:hAnsi="Calibri" w:cs="Calibri"/>
                <w:color w:val="000000"/>
                <w:sz w:val="22"/>
                <w:lang w:bidi="ar-SA"/>
              </w:rPr>
              <w:t xml:space="preserve"> parameters per node</w:t>
            </w:r>
          </w:p>
        </w:tc>
        <w:tc>
          <w:tcPr>
            <w:tcW w:w="2301" w:type="dxa"/>
            <w:tcBorders>
              <w:top w:val="nil"/>
              <w:left w:val="nil"/>
              <w:bottom w:val="nil"/>
              <w:right w:val="single" w:sz="4" w:space="0" w:color="auto"/>
            </w:tcBorders>
            <w:shd w:val="clear" w:color="auto" w:fill="auto"/>
            <w:noWrap/>
            <w:vAlign w:val="center"/>
            <w:hideMark/>
          </w:tcPr>
          <w:p w14:paraId="2E111C76"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14</w:t>
            </w:r>
          </w:p>
        </w:tc>
      </w:tr>
      <w:tr w:rsidR="00E5291D" w:rsidRPr="000F6B94" w14:paraId="60549C76"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2A2F079B"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 xml:space="preserve">Bootstrap sampling </w:t>
            </w:r>
            <w:r>
              <w:rPr>
                <w:rFonts w:ascii="Calibri" w:eastAsia="Times New Roman" w:hAnsi="Calibri" w:cs="Calibri"/>
                <w:color w:val="000000"/>
                <w:sz w:val="22"/>
                <w:lang w:bidi="ar-SA"/>
              </w:rPr>
              <w:t>m</w:t>
            </w:r>
            <w:r w:rsidRPr="000F6B94">
              <w:rPr>
                <w:rFonts w:ascii="Calibri" w:eastAsia="Times New Roman" w:hAnsi="Calibri" w:cs="Calibri"/>
                <w:color w:val="000000"/>
                <w:sz w:val="22"/>
                <w:lang w:bidi="ar-SA"/>
              </w:rPr>
              <w:t>ethod</w:t>
            </w:r>
          </w:p>
        </w:tc>
        <w:tc>
          <w:tcPr>
            <w:tcW w:w="2301" w:type="dxa"/>
            <w:tcBorders>
              <w:top w:val="nil"/>
              <w:left w:val="nil"/>
              <w:bottom w:val="nil"/>
              <w:right w:val="single" w:sz="4" w:space="0" w:color="auto"/>
            </w:tcBorders>
            <w:shd w:val="clear" w:color="auto" w:fill="auto"/>
            <w:noWrap/>
            <w:vAlign w:val="center"/>
            <w:hideMark/>
          </w:tcPr>
          <w:p w14:paraId="69439268"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With replacement</w:t>
            </w:r>
          </w:p>
        </w:tc>
      </w:tr>
      <w:tr w:rsidR="00E5291D" w:rsidRPr="000F6B94" w14:paraId="668281FD"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29033E4C" w14:textId="77777777" w:rsidR="00E5291D" w:rsidRPr="000F6B94" w:rsidRDefault="00E5291D" w:rsidP="00E5291D">
            <w:pPr>
              <w:spacing w:after="0"/>
              <w:jc w:val="center"/>
              <w:rPr>
                <w:rFonts w:ascii="Calibri" w:eastAsia="Times New Roman" w:hAnsi="Calibri" w:cs="Calibri"/>
                <w:color w:val="000000"/>
                <w:sz w:val="22"/>
                <w:lang w:bidi="ar-SA"/>
              </w:rPr>
            </w:pPr>
            <w:r>
              <w:rPr>
                <w:rFonts w:ascii="Calibri" w:eastAsia="Times New Roman" w:hAnsi="Calibri" w:cs="Calibri"/>
                <w:color w:val="000000"/>
                <w:sz w:val="22"/>
                <w:lang w:bidi="ar-SA"/>
              </w:rPr>
              <w:t>M</w:t>
            </w:r>
            <w:r w:rsidRPr="000F6B94">
              <w:rPr>
                <w:rFonts w:ascii="Calibri" w:eastAsia="Times New Roman" w:hAnsi="Calibri" w:cs="Calibri"/>
                <w:color w:val="000000"/>
                <w:sz w:val="22"/>
                <w:lang w:bidi="ar-SA"/>
              </w:rPr>
              <w:t>in</w:t>
            </w:r>
            <w:r>
              <w:rPr>
                <w:rFonts w:ascii="Calibri" w:eastAsia="Times New Roman" w:hAnsi="Calibri" w:cs="Calibri"/>
                <w:color w:val="000000"/>
                <w:sz w:val="22"/>
                <w:lang w:bidi="ar-SA"/>
              </w:rPr>
              <w:t>imum</w:t>
            </w:r>
            <w:r w:rsidRPr="000F6B94">
              <w:rPr>
                <w:rFonts w:ascii="Calibri" w:eastAsia="Times New Roman" w:hAnsi="Calibri" w:cs="Calibri"/>
                <w:color w:val="000000"/>
                <w:sz w:val="22"/>
                <w:lang w:bidi="ar-SA"/>
              </w:rPr>
              <w:t xml:space="preserve"> observations in</w:t>
            </w:r>
            <w:r>
              <w:rPr>
                <w:rFonts w:ascii="Calibri" w:eastAsia="Times New Roman" w:hAnsi="Calibri" w:cs="Calibri"/>
                <w:color w:val="000000"/>
                <w:sz w:val="22"/>
                <w:lang w:bidi="ar-SA"/>
              </w:rPr>
              <w:t xml:space="preserve"> required</w:t>
            </w:r>
            <w:r w:rsidRPr="000F6B94">
              <w:rPr>
                <w:rFonts w:ascii="Calibri" w:eastAsia="Times New Roman" w:hAnsi="Calibri" w:cs="Calibri"/>
                <w:color w:val="000000"/>
                <w:sz w:val="22"/>
                <w:lang w:bidi="ar-SA"/>
              </w:rPr>
              <w:t xml:space="preserve"> terminal node</w:t>
            </w:r>
            <w:r>
              <w:rPr>
                <w:rFonts w:ascii="Calibri" w:eastAsia="Times New Roman" w:hAnsi="Calibri" w:cs="Calibri"/>
                <w:color w:val="000000"/>
                <w:sz w:val="22"/>
                <w:lang w:bidi="ar-SA"/>
              </w:rPr>
              <w:t>s</w:t>
            </w:r>
          </w:p>
        </w:tc>
        <w:tc>
          <w:tcPr>
            <w:tcW w:w="2301" w:type="dxa"/>
            <w:tcBorders>
              <w:top w:val="nil"/>
              <w:left w:val="nil"/>
              <w:bottom w:val="nil"/>
              <w:right w:val="single" w:sz="4" w:space="0" w:color="auto"/>
            </w:tcBorders>
            <w:shd w:val="clear" w:color="auto" w:fill="auto"/>
            <w:noWrap/>
            <w:vAlign w:val="center"/>
            <w:hideMark/>
          </w:tcPr>
          <w:p w14:paraId="7C79C4DE"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7</w:t>
            </w:r>
          </w:p>
        </w:tc>
      </w:tr>
      <w:tr w:rsidR="00E5291D" w:rsidRPr="000F6B94" w14:paraId="19768A7D" w14:textId="77777777" w:rsidTr="00E5291D">
        <w:trPr>
          <w:trHeight w:val="300"/>
        </w:trPr>
        <w:tc>
          <w:tcPr>
            <w:tcW w:w="4894" w:type="dxa"/>
            <w:tcBorders>
              <w:top w:val="nil"/>
              <w:left w:val="single" w:sz="4" w:space="0" w:color="auto"/>
              <w:bottom w:val="nil"/>
              <w:right w:val="single" w:sz="4" w:space="0" w:color="auto"/>
            </w:tcBorders>
            <w:shd w:val="clear" w:color="auto" w:fill="auto"/>
            <w:noWrap/>
            <w:vAlign w:val="center"/>
            <w:hideMark/>
          </w:tcPr>
          <w:p w14:paraId="37C1C52A"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Cross-validation type</w:t>
            </w:r>
          </w:p>
        </w:tc>
        <w:tc>
          <w:tcPr>
            <w:tcW w:w="2301" w:type="dxa"/>
            <w:tcBorders>
              <w:top w:val="nil"/>
              <w:left w:val="nil"/>
              <w:bottom w:val="nil"/>
              <w:right w:val="single" w:sz="4" w:space="0" w:color="auto"/>
            </w:tcBorders>
            <w:shd w:val="clear" w:color="auto" w:fill="auto"/>
            <w:noWrap/>
            <w:vAlign w:val="center"/>
            <w:hideMark/>
          </w:tcPr>
          <w:p w14:paraId="1FB5B892"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Monte-Carlo</w:t>
            </w:r>
          </w:p>
        </w:tc>
      </w:tr>
      <w:tr w:rsidR="00E5291D" w:rsidRPr="000F6B94" w14:paraId="224DCB5D" w14:textId="77777777" w:rsidTr="00E5291D">
        <w:trPr>
          <w:trHeight w:val="300"/>
        </w:trPr>
        <w:tc>
          <w:tcPr>
            <w:tcW w:w="4894" w:type="dxa"/>
            <w:tcBorders>
              <w:top w:val="nil"/>
              <w:left w:val="single" w:sz="4" w:space="0" w:color="auto"/>
              <w:bottom w:val="single" w:sz="4" w:space="0" w:color="auto"/>
              <w:right w:val="single" w:sz="4" w:space="0" w:color="auto"/>
            </w:tcBorders>
            <w:shd w:val="clear" w:color="auto" w:fill="auto"/>
            <w:noWrap/>
            <w:vAlign w:val="center"/>
            <w:hideMark/>
          </w:tcPr>
          <w:p w14:paraId="73ABA1E4"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Cross-validation computes</w:t>
            </w:r>
          </w:p>
        </w:tc>
        <w:tc>
          <w:tcPr>
            <w:tcW w:w="2301" w:type="dxa"/>
            <w:tcBorders>
              <w:top w:val="nil"/>
              <w:left w:val="nil"/>
              <w:bottom w:val="single" w:sz="4" w:space="0" w:color="auto"/>
              <w:right w:val="single" w:sz="4" w:space="0" w:color="auto"/>
            </w:tcBorders>
            <w:shd w:val="clear" w:color="auto" w:fill="auto"/>
            <w:noWrap/>
            <w:vAlign w:val="center"/>
            <w:hideMark/>
          </w:tcPr>
          <w:p w14:paraId="1A6EA8C8" w14:textId="77777777" w:rsidR="00E5291D" w:rsidRPr="000F6B94" w:rsidRDefault="00E5291D" w:rsidP="00E5291D">
            <w:pPr>
              <w:spacing w:after="0"/>
              <w:jc w:val="center"/>
              <w:rPr>
                <w:rFonts w:ascii="Calibri" w:eastAsia="Times New Roman" w:hAnsi="Calibri" w:cs="Calibri"/>
                <w:color w:val="000000"/>
                <w:sz w:val="22"/>
                <w:lang w:bidi="ar-SA"/>
              </w:rPr>
            </w:pPr>
            <w:r w:rsidRPr="000F6B94">
              <w:rPr>
                <w:rFonts w:ascii="Calibri" w:eastAsia="Times New Roman" w:hAnsi="Calibri" w:cs="Calibri"/>
                <w:color w:val="000000"/>
                <w:sz w:val="22"/>
                <w:lang w:bidi="ar-SA"/>
              </w:rPr>
              <w:t>25</w:t>
            </w:r>
          </w:p>
        </w:tc>
      </w:tr>
    </w:tbl>
    <w:p w14:paraId="2F30B833" w14:textId="26D65F82" w:rsidR="00E5291D" w:rsidRDefault="00E5291D" w:rsidP="008C4EDC">
      <w:pPr>
        <w:pStyle w:val="LFTBody"/>
      </w:pPr>
    </w:p>
    <w:p w14:paraId="091ABC92" w14:textId="122D4D55" w:rsidR="00E5291D" w:rsidRDefault="00E5291D" w:rsidP="008C4EDC">
      <w:pPr>
        <w:pStyle w:val="LFTBody"/>
      </w:pPr>
    </w:p>
    <w:p w14:paraId="6EFC6335" w14:textId="14B30200" w:rsidR="00E5291D" w:rsidRDefault="00E5291D" w:rsidP="008C4EDC">
      <w:pPr>
        <w:pStyle w:val="LFTBody"/>
      </w:pPr>
    </w:p>
    <w:p w14:paraId="326086CD" w14:textId="1E1FC18F" w:rsidR="00E5291D" w:rsidRDefault="00E5291D" w:rsidP="008C4EDC">
      <w:pPr>
        <w:pStyle w:val="LFTBody"/>
      </w:pPr>
    </w:p>
    <w:p w14:paraId="435149F7" w14:textId="237C6ABD" w:rsidR="00E5291D" w:rsidRDefault="00E5291D" w:rsidP="008C4EDC">
      <w:pPr>
        <w:pStyle w:val="LFTBody"/>
      </w:pPr>
    </w:p>
    <w:p w14:paraId="77179EE9" w14:textId="05D8A279" w:rsidR="00E5291D" w:rsidRDefault="00E5291D" w:rsidP="008C4EDC">
      <w:pPr>
        <w:pStyle w:val="LFTBody"/>
      </w:pPr>
    </w:p>
    <w:p w14:paraId="26A21C6B" w14:textId="707EAD0C" w:rsidR="00E5291D" w:rsidRDefault="00E5291D" w:rsidP="008C4EDC">
      <w:pPr>
        <w:pStyle w:val="LFTBody"/>
      </w:pPr>
    </w:p>
    <w:p w14:paraId="46C191B5" w14:textId="4D2BC284" w:rsidR="00E5291D" w:rsidRPr="00E5291D" w:rsidRDefault="00222A9D" w:rsidP="008C4EDC">
      <w:pPr>
        <w:pStyle w:val="LFTBody"/>
      </w:pPr>
      <w:r>
        <w:rPr>
          <w:noProof/>
        </w:rPr>
        <mc:AlternateContent>
          <mc:Choice Requires="wpg">
            <w:drawing>
              <wp:anchor distT="0" distB="0" distL="114300" distR="114300" simplePos="0" relativeHeight="251668480" behindDoc="0" locked="0" layoutInCell="1" allowOverlap="1" wp14:anchorId="43DACD97" wp14:editId="574A6B62">
                <wp:simplePos x="0" y="0"/>
                <wp:positionH relativeFrom="page">
                  <wp:align>center</wp:align>
                </wp:positionH>
                <wp:positionV relativeFrom="paragraph">
                  <wp:posOffset>918210</wp:posOffset>
                </wp:positionV>
                <wp:extent cx="6774180" cy="3207385"/>
                <wp:effectExtent l="0" t="0" r="7620" b="0"/>
                <wp:wrapTopAndBottom/>
                <wp:docPr id="30" name="Group 30"/>
                <wp:cNvGraphicFramePr/>
                <a:graphic xmlns:a="http://schemas.openxmlformats.org/drawingml/2006/main">
                  <a:graphicData uri="http://schemas.microsoft.com/office/word/2010/wordprocessingGroup">
                    <wpg:wgp>
                      <wpg:cNvGrpSpPr/>
                      <wpg:grpSpPr>
                        <a:xfrm>
                          <a:off x="0" y="0"/>
                          <a:ext cx="6774180" cy="3207385"/>
                          <a:chOff x="-33962" y="-45379"/>
                          <a:chExt cx="6546927" cy="3051176"/>
                        </a:xfrm>
                      </wpg:grpSpPr>
                      <pic:pic xmlns:pic="http://schemas.openxmlformats.org/drawingml/2006/picture">
                        <pic:nvPicPr>
                          <pic:cNvPr id="31" name="Picture 31"/>
                          <pic:cNvPicPr>
                            <a:picLocks noChangeAspect="1"/>
                          </pic:cNvPicPr>
                        </pic:nvPicPr>
                        <pic:blipFill rotWithShape="1">
                          <a:blip r:embed="rId96" cstate="print">
                            <a:extLst>
                              <a:ext uri="{28A0092B-C50C-407E-A947-70E740481C1C}">
                                <a14:useLocalDpi xmlns:a14="http://schemas.microsoft.com/office/drawing/2010/main" val="0"/>
                              </a:ext>
                            </a:extLst>
                          </a:blip>
                          <a:srcRect l="5136"/>
                          <a:stretch/>
                        </pic:blipFill>
                        <pic:spPr bwMode="auto">
                          <a:xfrm>
                            <a:off x="-33962" y="-31805"/>
                            <a:ext cx="2150372" cy="30207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97" cstate="print">
                            <a:extLst>
                              <a:ext uri="{28A0092B-C50C-407E-A947-70E740481C1C}">
                                <a14:useLocalDpi xmlns:a14="http://schemas.microsoft.com/office/drawing/2010/main" val="0"/>
                              </a:ext>
                            </a:extLst>
                          </a:blip>
                          <a:srcRect l="6371"/>
                          <a:stretch/>
                        </pic:blipFill>
                        <pic:spPr bwMode="auto">
                          <a:xfrm>
                            <a:off x="2116410" y="-45379"/>
                            <a:ext cx="2142490" cy="305117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98" cstate="print">
                            <a:extLst>
                              <a:ext uri="{28A0092B-C50C-407E-A947-70E740481C1C}">
                                <a14:useLocalDpi xmlns:a14="http://schemas.microsoft.com/office/drawing/2010/main" val="0"/>
                              </a:ext>
                            </a:extLst>
                          </a:blip>
                          <a:srcRect l="5324"/>
                          <a:stretch/>
                        </pic:blipFill>
                        <pic:spPr bwMode="auto">
                          <a:xfrm>
                            <a:off x="4290465" y="-23488"/>
                            <a:ext cx="2222500" cy="30200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EE2AEA3" id="Group 30" o:spid="_x0000_s1026" style="position:absolute;margin-left:0;margin-top:72.3pt;width:533.4pt;height:252.55pt;z-index:251668480;mso-position-horizontal:center;mso-position-horizontal-relative:page;mso-width-relative:margin;mso-height-relative:margin" coordorigin="-339,-453" coordsize="65469,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">
                <v:shape id="Picture 31" o:spid="_x0000_s1027" type="#_x0000_t75" style="position:absolute;left:-339;top:-318;width:21503;height:30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">
                  <v:imagedata r:id="rId99" o:title="" cropleft="3366f"/>
                </v:shape>
                <v:shape id="Picture 41" o:spid="_x0000_s1028" type="#_x0000_t75" style="position:absolute;left:21164;top:-453;width:21425;height:3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">
                  <v:imagedata r:id="rId100" o:title="" cropleft="4175f"/>
                </v:shape>
                <v:shape id="Picture 48" o:spid="_x0000_s1029" type="#_x0000_t75" style="position:absolute;left:42904;top:-234;width:22225;height:3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">
                  <v:imagedata r:id="rId101" o:title="" cropleft="3489f"/>
                </v:shape>
                <w10:wrap type="topAndBottom" anchorx="page"/>
              </v:group>
            </w:pict>
          </mc:Fallback>
        </mc:AlternateContent>
      </w:r>
      <w:r w:rsidR="00E5291D">
        <w:t xml:space="preserve">The random forest was the most accurate of the models with a measure of 67% ±7%. </w:t>
      </w:r>
      <w:r w:rsidR="00E5291D">
        <w:rPr>
          <w:b/>
          <w:bCs/>
        </w:rPr>
        <w:t xml:space="preserve">Figure </w:t>
      </w:r>
      <w:r w:rsidR="008557D5">
        <w:rPr>
          <w:b/>
          <w:bCs/>
        </w:rPr>
        <w:t>3-12</w:t>
      </w:r>
      <w:r w:rsidR="00E5291D">
        <w:t xml:space="preserve"> shows the top 20 variables deemed most important to exceedance events</w:t>
      </w:r>
      <w:r w:rsidR="00A12C6E">
        <w:t xml:space="preserve"> by each </w:t>
      </w:r>
      <w:r w:rsidR="000400FA">
        <w:t xml:space="preserve">statistical </w:t>
      </w:r>
      <w:r w:rsidR="00A12C6E">
        <w:t>model</w:t>
      </w:r>
      <w:r w:rsidR="00E5291D">
        <w:t xml:space="preserve">. Similar to the decision tree and logistic model, disinfection dose and plant </w:t>
      </w:r>
      <w:r w:rsidR="00A12C6E">
        <w:t>BOD</w:t>
      </w:r>
      <w:r w:rsidR="00E5291D">
        <w:t xml:space="preserve"> loading were strong drivers. Other notable factors include effluent TSS, Visy Paper</w:t>
      </w:r>
      <w:r w:rsidR="005560B7">
        <w:t xml:space="preserve"> loading</w:t>
      </w:r>
      <w:r w:rsidR="00E5291D">
        <w:t xml:space="preserve">, and RAS loading rates. </w:t>
      </w:r>
      <w:r w:rsidR="005560B7">
        <w:t xml:space="preserve"> Surprisingly, precipitation was not identified as a significant factor.</w:t>
      </w:r>
    </w:p>
    <w:p w14:paraId="0B8D8316" w14:textId="227532BB" w:rsidR="008557D5" w:rsidRPr="006401CE" w:rsidRDefault="008557D5" w:rsidP="00222A9D">
      <w:pPr>
        <w:pStyle w:val="LFTCaption"/>
        <w:rPr>
          <w:sz w:val="20"/>
          <w:szCs w:val="20"/>
        </w:rPr>
      </w:pPr>
      <w:bookmarkStart w:id="294" w:name="_Toc53483977"/>
      <w:r w:rsidRPr="006401CE">
        <w:rPr>
          <w:sz w:val="20"/>
          <w:szCs w:val="20"/>
        </w:rPr>
        <w:t xml:space="preserve">Figure 3-12 </w:t>
      </w:r>
      <w:r w:rsidR="000400FA">
        <w:rPr>
          <w:sz w:val="20"/>
          <w:szCs w:val="20"/>
        </w:rPr>
        <w:t xml:space="preserve">Factors Most Often Occurring When Effluent TRC Exceeded 0.52 mg/L </w:t>
      </w:r>
      <w:bookmarkEnd w:id="294"/>
    </w:p>
    <w:p w14:paraId="40706A53" w14:textId="380CA372" w:rsidR="00166080" w:rsidRPr="00717BDE" w:rsidRDefault="00166080" w:rsidP="00166080">
      <w:pPr>
        <w:pStyle w:val="LFTBody"/>
      </w:pPr>
    </w:p>
    <w:p w14:paraId="33ABD5CF" w14:textId="42E29BF7" w:rsidR="00166080" w:rsidRDefault="00166080" w:rsidP="00166080">
      <w:pPr>
        <w:pStyle w:val="LFTBody"/>
      </w:pPr>
      <w:bookmarkStart w:id="295" w:name="_Toc39601260"/>
    </w:p>
    <w:p w14:paraId="62363000" w14:textId="417C4232" w:rsidR="00166080" w:rsidRDefault="005560B7" w:rsidP="00166080">
      <w:pPr>
        <w:pStyle w:val="LFTHeading4"/>
      </w:pPr>
      <w:bookmarkStart w:id="296" w:name="_Toc39601256"/>
      <w:bookmarkStart w:id="297" w:name="_Toc53366703"/>
      <w:r>
        <w:t xml:space="preserve">3.9.1.4 </w:t>
      </w:r>
      <w:r w:rsidR="00166080">
        <w:t>Regression</w:t>
      </w:r>
      <w:bookmarkEnd w:id="296"/>
      <w:bookmarkEnd w:id="297"/>
    </w:p>
    <w:p w14:paraId="53DC6CFB" w14:textId="66FB5CED" w:rsidR="00166080" w:rsidRDefault="007230BB" w:rsidP="00166080">
      <w:pPr>
        <w:pStyle w:val="LFTBody"/>
      </w:pPr>
      <w:r>
        <w:t>D</w:t>
      </w:r>
      <w:r w:rsidR="009D5B8F">
        <w:t>ue to the class imbalance</w:t>
      </w:r>
      <w:r w:rsidR="000F7599">
        <w:t>s</w:t>
      </w:r>
      <w:r w:rsidR="009D5B8F">
        <w:t xml:space="preserve">, </w:t>
      </w:r>
      <w:r w:rsidR="000F7599">
        <w:t xml:space="preserve">standard regression </w:t>
      </w:r>
      <w:r w:rsidR="005560B7">
        <w:t xml:space="preserve">analyses </w:t>
      </w:r>
      <w:r w:rsidR="000F7599">
        <w:t>w</w:t>
      </w:r>
      <w:r w:rsidR="005560B7">
        <w:t>ere</w:t>
      </w:r>
      <w:r w:rsidR="000F7599">
        <w:t xml:space="preserve"> not used as there </w:t>
      </w:r>
      <w:r w:rsidR="004F0E45">
        <w:t>are</w:t>
      </w:r>
      <w:r w:rsidR="000F7599">
        <w:t xml:space="preserve"> insufficient observations of high chlorine concentrations in the effluent. Even so, spearman regression coefficients were </w:t>
      </w:r>
      <w:commentRangeStart w:id="298"/>
      <w:r w:rsidR="000F7599">
        <w:t>computed throughout the entire dataset as a measure of monotonicity</w:t>
      </w:r>
      <w:r w:rsidR="00055449">
        <w:t xml:space="preserve"> and</w:t>
      </w:r>
      <w:r w:rsidR="000F7599">
        <w:t xml:space="preserve"> </w:t>
      </w:r>
      <w:r w:rsidR="00055449">
        <w:t>most</w:t>
      </w:r>
      <w:r w:rsidR="000F7599">
        <w:t xml:space="preserve"> parameters returned R</w:t>
      </w:r>
      <w:r w:rsidR="000F7599">
        <w:rPr>
          <w:vertAlign w:val="superscript"/>
        </w:rPr>
        <w:t xml:space="preserve">2 </w:t>
      </w:r>
      <w:r w:rsidR="000F7599">
        <w:t>values less than 0.1</w:t>
      </w:r>
      <w:r w:rsidR="0008009E">
        <w:t>.</w:t>
      </w:r>
      <w:commentRangeEnd w:id="298"/>
      <w:r w:rsidR="005560B7">
        <w:rPr>
          <w:rStyle w:val="CommentReference"/>
        </w:rPr>
        <w:commentReference w:id="298"/>
      </w:r>
      <w:r w:rsidR="00055449">
        <w:t xml:space="preserve"> Values that returned higher than 0.1 were either directly related to chlorine such hypo pump flow, or had a p-value </w:t>
      </w:r>
      <w:r w:rsidR="00055449">
        <w:lastRenderedPageBreak/>
        <w:t xml:space="preserve">&gt;0.05 indicating </w:t>
      </w:r>
      <w:r>
        <w:t>the</w:t>
      </w:r>
      <w:r w:rsidR="004F0E45">
        <w:t xml:space="preserve"> </w:t>
      </w:r>
      <w:r w:rsidR="00055449">
        <w:t>regression coefficient is statistically insignificant likely due to lack of coincident samples between TRC concentration and the predictor variable.</w:t>
      </w:r>
      <w:r w:rsidR="00527F46">
        <w:t xml:space="preserve"> </w:t>
      </w:r>
    </w:p>
    <w:p w14:paraId="54AA07F0" w14:textId="3AFC56FF" w:rsidR="00D9229D" w:rsidRDefault="00527F46" w:rsidP="00166080">
      <w:pPr>
        <w:pStyle w:val="LFTBody"/>
      </w:pPr>
      <w:r>
        <w:rPr>
          <w:b/>
          <w:bCs/>
        </w:rPr>
        <w:t>Figure</w:t>
      </w:r>
      <w:r w:rsidR="00D9229D">
        <w:rPr>
          <w:b/>
          <w:bCs/>
        </w:rPr>
        <w:t xml:space="preserve"> </w:t>
      </w:r>
      <w:r w:rsidR="00650382">
        <w:rPr>
          <w:b/>
          <w:bCs/>
        </w:rPr>
        <w:t>3</w:t>
      </w:r>
      <w:r w:rsidR="00D9229D">
        <w:rPr>
          <w:b/>
          <w:bCs/>
        </w:rPr>
        <w:t>-</w:t>
      </w:r>
      <w:r w:rsidR="00650382">
        <w:rPr>
          <w:b/>
          <w:bCs/>
        </w:rPr>
        <w:t>13</w:t>
      </w:r>
      <w:r>
        <w:t xml:space="preserve"> displays box plot</w:t>
      </w:r>
      <w:r w:rsidR="00D9229D">
        <w:t>s</w:t>
      </w:r>
      <w:r>
        <w:t xml:space="preserve"> showing </w:t>
      </w:r>
      <w:r w:rsidR="005560B7">
        <w:t>the</w:t>
      </w:r>
      <w:r>
        <w:t xml:space="preserve"> predict</w:t>
      </w:r>
      <w:r w:rsidR="007230BB">
        <w:t>ed</w:t>
      </w:r>
      <w:r>
        <w:t xml:space="preserve"> variable</w:t>
      </w:r>
      <w:r w:rsidR="007230BB">
        <w:t xml:space="preserve"> (</w:t>
      </w:r>
      <w:r w:rsidR="005560B7">
        <w:t xml:space="preserve">effluent </w:t>
      </w:r>
      <w:r w:rsidR="007230BB">
        <w:t>TRC concentration)</w:t>
      </w:r>
      <w:r>
        <w:t xml:space="preserve"> as a function of </w:t>
      </w:r>
      <w:r w:rsidR="00D9229D">
        <w:t xml:space="preserve">some of the variables deemed significant </w:t>
      </w:r>
      <w:r w:rsidR="005560B7">
        <w:t>by</w:t>
      </w:r>
      <w:r w:rsidR="00D9229D">
        <w:t xml:space="preserve"> the </w:t>
      </w:r>
      <w:r w:rsidR="007230BB">
        <w:t xml:space="preserve">variable importance </w:t>
      </w:r>
      <w:r w:rsidR="005560B7">
        <w:t>evaluations</w:t>
      </w:r>
      <w:r>
        <w:t xml:space="preserve">. Box </w:t>
      </w:r>
      <w:r w:rsidR="007230BB">
        <w:t xml:space="preserve">and whisker </w:t>
      </w:r>
      <w:r>
        <w:t>plots are distribution plots where the box represents the interquartile range</w:t>
      </w:r>
      <w:r w:rsidR="00AC6832">
        <w:t xml:space="preserve"> (25</w:t>
      </w:r>
      <w:r w:rsidR="00AC6832" w:rsidRPr="00AC6832">
        <w:rPr>
          <w:vertAlign w:val="superscript"/>
        </w:rPr>
        <w:t>th</w:t>
      </w:r>
      <w:r w:rsidR="00AC6832">
        <w:t xml:space="preserve"> to 75</w:t>
      </w:r>
      <w:r w:rsidR="00AC6832" w:rsidRPr="00AC6832">
        <w:rPr>
          <w:vertAlign w:val="superscript"/>
        </w:rPr>
        <w:t>th</w:t>
      </w:r>
      <w:r w:rsidR="00AC6832">
        <w:t xml:space="preserve"> percentile)</w:t>
      </w:r>
      <w:r w:rsidR="005560B7">
        <w:t xml:space="preserve"> of the observations</w:t>
      </w:r>
      <w:r>
        <w:t>, the whiskers represent 1.5x the interquartile range, and points outside of the whisker range are considered outliers.</w:t>
      </w:r>
    </w:p>
    <w:p w14:paraId="33F7EC12" w14:textId="026339AE" w:rsidR="00D9229D" w:rsidRPr="00AC6832" w:rsidRDefault="00D9229D" w:rsidP="00166080">
      <w:pPr>
        <w:pStyle w:val="LFTBody"/>
      </w:pPr>
      <w:commentRangeStart w:id="299"/>
      <w:r>
        <w:rPr>
          <w:b/>
          <w:bCs/>
        </w:rPr>
        <w:t xml:space="preserve">Figure </w:t>
      </w:r>
      <w:r w:rsidR="00650382">
        <w:rPr>
          <w:b/>
          <w:bCs/>
        </w:rPr>
        <w:t>3-14</w:t>
      </w:r>
      <w:commentRangeEnd w:id="299"/>
      <w:r w:rsidR="00E369E8">
        <w:rPr>
          <w:rStyle w:val="CommentReference"/>
        </w:rPr>
        <w:commentReference w:id="299"/>
      </w:r>
      <w:r>
        <w:t xml:space="preserve"> </w:t>
      </w:r>
      <w:r w:rsidR="00AC6832">
        <w:t>s</w:t>
      </w:r>
      <w:r>
        <w:t xml:space="preserve">hows </w:t>
      </w:r>
      <w:r w:rsidR="005560B7">
        <w:t>TRC</w:t>
      </w:r>
      <w:r w:rsidR="00C259AC">
        <w:t xml:space="preserve"> </w:t>
      </w:r>
      <w:r>
        <w:t xml:space="preserve">concentrations as a function of </w:t>
      </w:r>
      <w:r w:rsidR="00AC6832">
        <w:t>binned chlorine d</w:t>
      </w:r>
      <w:r>
        <w:t>ose</w:t>
      </w:r>
      <w:r w:rsidR="0008009E">
        <w:t>. The data were binned (grouped) to better identify trends associated with chlorine residual concentrations that are not easily recognizable in standard regression and a</w:t>
      </w:r>
      <w:r>
        <w:t>s expected, the spread of residual concentrations increase</w:t>
      </w:r>
      <w:r w:rsidR="00AC6832">
        <w:t>s</w:t>
      </w:r>
      <w:r>
        <w:t xml:space="preserve"> as </w:t>
      </w:r>
      <w:r w:rsidR="005560B7">
        <w:t xml:space="preserve">chlorine </w:t>
      </w:r>
      <w:r>
        <w:t>doses increase.</w:t>
      </w:r>
      <w:r w:rsidR="00AC6832">
        <w:t xml:space="preserve"> Similarly, when observing BOD loading rate to the facility, the likel</w:t>
      </w:r>
      <w:r w:rsidR="005560B7">
        <w:t>i</w:t>
      </w:r>
      <w:r w:rsidR="00AC6832">
        <w:t>hood of exceedance events increase as greater concentrations of chlorine residual in the effluent are observed in BOD loading rate bins of higher concentrations. Because Visy Paper comprises a significant portion of the facilit</w:t>
      </w:r>
      <w:r w:rsidR="005560B7">
        <w:t>y’s</w:t>
      </w:r>
      <w:r w:rsidR="00AC6832">
        <w:t xml:space="preserve"> BOD</w:t>
      </w:r>
      <w:r w:rsidR="005560B7">
        <w:t xml:space="preserve"> load</w:t>
      </w:r>
      <w:r w:rsidR="00AC6832">
        <w:t xml:space="preserve">, </w:t>
      </w:r>
      <w:r w:rsidR="00AC6832">
        <w:rPr>
          <w:b/>
          <w:bCs/>
        </w:rPr>
        <w:t xml:space="preserve">Figure </w:t>
      </w:r>
      <w:r w:rsidR="00650382">
        <w:rPr>
          <w:b/>
          <w:bCs/>
        </w:rPr>
        <w:t>3-15</w:t>
      </w:r>
      <w:r w:rsidR="00AC6832">
        <w:rPr>
          <w:b/>
          <w:bCs/>
        </w:rPr>
        <w:t xml:space="preserve"> </w:t>
      </w:r>
      <w:r w:rsidR="00952B3F">
        <w:t xml:space="preserve">is showing </w:t>
      </w:r>
      <w:r w:rsidR="005560B7">
        <w:t xml:space="preserve">that </w:t>
      </w:r>
      <w:r w:rsidR="00952B3F">
        <w:t xml:space="preserve">as the Visy </w:t>
      </w:r>
      <w:r w:rsidR="005560B7">
        <w:t>Paper f</w:t>
      </w:r>
      <w:r w:rsidR="00952B3F">
        <w:t xml:space="preserve">low increases, the median </w:t>
      </w:r>
      <w:r w:rsidR="005560B7">
        <w:t xml:space="preserve">effluent </w:t>
      </w:r>
      <w:r w:rsidR="00952B3F">
        <w:t>TRC as well as the</w:t>
      </w:r>
      <w:commentRangeStart w:id="300"/>
      <w:commentRangeStart w:id="301"/>
      <w:r w:rsidR="00952B3F">
        <w:t xml:space="preserve"> IQR</w:t>
      </w:r>
      <w:commentRangeEnd w:id="300"/>
      <w:r w:rsidR="005560B7">
        <w:rPr>
          <w:rStyle w:val="CommentReference"/>
        </w:rPr>
        <w:commentReference w:id="300"/>
      </w:r>
      <w:commentRangeEnd w:id="301"/>
      <w:r w:rsidR="0008009E">
        <w:rPr>
          <w:rStyle w:val="CommentReference"/>
        </w:rPr>
        <w:commentReference w:id="301"/>
      </w:r>
      <w:r w:rsidR="00952B3F">
        <w:t xml:space="preserve"> of chlorine concentrations also increase. This may imply a potential contributing factor to activated sludge instability and resultant higher TRC concentrations.</w:t>
      </w:r>
    </w:p>
    <w:p w14:paraId="75EFD7E9" w14:textId="77777777" w:rsidR="00D9229D" w:rsidRDefault="00527F46" w:rsidP="00D9229D">
      <w:pPr>
        <w:pStyle w:val="LFTBody"/>
        <w:keepNext/>
      </w:pPr>
      <w:r>
        <w:t xml:space="preserve"> </w:t>
      </w:r>
      <w:commentRangeStart w:id="302"/>
      <w:commentRangeStart w:id="303"/>
      <w:r w:rsidR="00D9229D">
        <w:rPr>
          <w:noProof/>
        </w:rPr>
        <w:drawing>
          <wp:inline distT="0" distB="0" distL="0" distR="0" wp14:anchorId="3FC54EF8" wp14:editId="5D067088">
            <wp:extent cx="5613400" cy="2091690"/>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3400" cy="2091690"/>
                    </a:xfrm>
                    <a:prstGeom prst="rect">
                      <a:avLst/>
                    </a:prstGeom>
                    <a:noFill/>
                    <a:ln>
                      <a:noFill/>
                    </a:ln>
                  </pic:spPr>
                </pic:pic>
              </a:graphicData>
            </a:graphic>
          </wp:inline>
        </w:drawing>
      </w:r>
      <w:commentRangeEnd w:id="302"/>
      <w:r w:rsidR="005560B7">
        <w:rPr>
          <w:rStyle w:val="CommentReference"/>
        </w:rPr>
        <w:commentReference w:id="302"/>
      </w:r>
      <w:commentRangeEnd w:id="303"/>
      <w:r w:rsidR="0008009E">
        <w:rPr>
          <w:rStyle w:val="CommentReference"/>
        </w:rPr>
        <w:commentReference w:id="303"/>
      </w:r>
    </w:p>
    <w:p w14:paraId="6926E149" w14:textId="33A88700" w:rsidR="00527F46" w:rsidRPr="006401CE" w:rsidRDefault="00D9229D" w:rsidP="00D9229D">
      <w:pPr>
        <w:pStyle w:val="LFTCaption"/>
        <w:rPr>
          <w:sz w:val="20"/>
          <w:szCs w:val="20"/>
        </w:rPr>
      </w:pPr>
      <w:bookmarkStart w:id="304" w:name="_Toc53483978"/>
      <w:r w:rsidRPr="006401CE">
        <w:rPr>
          <w:sz w:val="20"/>
          <w:szCs w:val="20"/>
        </w:rPr>
        <w:t xml:space="preserve">Figure </w:t>
      </w:r>
      <w:r w:rsidR="008557D5" w:rsidRPr="006401CE">
        <w:rPr>
          <w:sz w:val="20"/>
          <w:szCs w:val="20"/>
        </w:rPr>
        <w:t>3-13</w:t>
      </w:r>
      <w:r w:rsidRPr="006401CE">
        <w:rPr>
          <w:sz w:val="20"/>
          <w:szCs w:val="20"/>
        </w:rPr>
        <w:t xml:space="preserve">  </w:t>
      </w:r>
      <w:r w:rsidR="0008009E">
        <w:rPr>
          <w:sz w:val="20"/>
          <w:szCs w:val="20"/>
        </w:rPr>
        <w:t xml:space="preserve">Effluent </w:t>
      </w:r>
      <w:r w:rsidRPr="006401CE">
        <w:rPr>
          <w:sz w:val="20"/>
          <w:szCs w:val="20"/>
        </w:rPr>
        <w:t xml:space="preserve">TRC concentrations by Binned Disinfection Dose (Bin intervals defined such that they contain an equivalent number of </w:t>
      </w:r>
      <w:r w:rsidR="0008009E">
        <w:rPr>
          <w:sz w:val="20"/>
          <w:szCs w:val="20"/>
        </w:rPr>
        <w:t xml:space="preserve">TRC </w:t>
      </w:r>
      <w:r w:rsidRPr="006401CE">
        <w:rPr>
          <w:sz w:val="20"/>
          <w:szCs w:val="20"/>
        </w:rPr>
        <w:t>observations)</w:t>
      </w:r>
      <w:bookmarkEnd w:id="304"/>
    </w:p>
    <w:p w14:paraId="062282F5" w14:textId="7ED37EBE" w:rsidR="00D9229D" w:rsidRDefault="00D9229D" w:rsidP="00D9229D">
      <w:pPr>
        <w:pStyle w:val="LFTCaption"/>
      </w:pPr>
    </w:p>
    <w:p w14:paraId="12B24466" w14:textId="77777777" w:rsidR="00D9229D" w:rsidRPr="00527F46" w:rsidRDefault="00D9229D" w:rsidP="00D9229D">
      <w:pPr>
        <w:pStyle w:val="LFTCaption"/>
      </w:pPr>
    </w:p>
    <w:p w14:paraId="5341A0AB" w14:textId="77777777" w:rsidR="00AC6832" w:rsidRDefault="00527F46" w:rsidP="00AC6832">
      <w:pPr>
        <w:pStyle w:val="LFTBody"/>
        <w:keepNext/>
      </w:pPr>
      <w:r>
        <w:rPr>
          <w:noProof/>
        </w:rPr>
        <w:lastRenderedPageBreak/>
        <w:drawing>
          <wp:inline distT="0" distB="0" distL="0" distR="0" wp14:anchorId="5373BC74" wp14:editId="5B17FAC1">
            <wp:extent cx="5613400" cy="2091690"/>
            <wp:effectExtent l="0" t="0" r="635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3400" cy="2091690"/>
                    </a:xfrm>
                    <a:prstGeom prst="rect">
                      <a:avLst/>
                    </a:prstGeom>
                    <a:noFill/>
                    <a:ln>
                      <a:noFill/>
                    </a:ln>
                  </pic:spPr>
                </pic:pic>
              </a:graphicData>
            </a:graphic>
          </wp:inline>
        </w:drawing>
      </w:r>
    </w:p>
    <w:p w14:paraId="289554D4" w14:textId="634FED15" w:rsidR="00527F46" w:rsidRPr="006401CE" w:rsidRDefault="00AC6832" w:rsidP="00AC6832">
      <w:pPr>
        <w:pStyle w:val="LFTCaption"/>
        <w:rPr>
          <w:sz w:val="20"/>
          <w:szCs w:val="20"/>
        </w:rPr>
      </w:pPr>
      <w:bookmarkStart w:id="305" w:name="_Toc53483979"/>
      <w:r w:rsidRPr="006401CE">
        <w:rPr>
          <w:sz w:val="20"/>
          <w:szCs w:val="20"/>
        </w:rPr>
        <w:t xml:space="preserve">Figure </w:t>
      </w:r>
      <w:r w:rsidR="008557D5" w:rsidRPr="006401CE">
        <w:rPr>
          <w:sz w:val="20"/>
          <w:szCs w:val="20"/>
        </w:rPr>
        <w:t>3-14</w:t>
      </w:r>
      <w:r w:rsidRPr="006401CE">
        <w:rPr>
          <w:sz w:val="20"/>
          <w:szCs w:val="20"/>
        </w:rPr>
        <w:t xml:space="preserve">  </w:t>
      </w:r>
      <w:r w:rsidR="0008009E">
        <w:rPr>
          <w:sz w:val="20"/>
          <w:szCs w:val="20"/>
        </w:rPr>
        <w:t xml:space="preserve">Effluent </w:t>
      </w:r>
      <w:r w:rsidRPr="006401CE">
        <w:rPr>
          <w:sz w:val="20"/>
          <w:szCs w:val="20"/>
        </w:rPr>
        <w:t xml:space="preserve">TRC concentrations by Binned </w:t>
      </w:r>
      <w:r w:rsidR="00952B3F" w:rsidRPr="006401CE">
        <w:rPr>
          <w:sz w:val="20"/>
          <w:szCs w:val="20"/>
        </w:rPr>
        <w:t xml:space="preserve">influent </w:t>
      </w:r>
      <w:r w:rsidRPr="006401CE">
        <w:rPr>
          <w:sz w:val="20"/>
          <w:szCs w:val="20"/>
        </w:rPr>
        <w:t>BOD Loading Rate (Bin intervals defined such that they contain an equivalent number of</w:t>
      </w:r>
      <w:r w:rsidR="0008009E">
        <w:rPr>
          <w:sz w:val="20"/>
          <w:szCs w:val="20"/>
        </w:rPr>
        <w:t xml:space="preserve"> TRC</w:t>
      </w:r>
      <w:r w:rsidRPr="006401CE">
        <w:rPr>
          <w:sz w:val="20"/>
          <w:szCs w:val="20"/>
        </w:rPr>
        <w:t xml:space="preserve"> observations)</w:t>
      </w:r>
      <w:bookmarkEnd w:id="305"/>
    </w:p>
    <w:p w14:paraId="3A0060C9" w14:textId="2FFAB414" w:rsidR="00AC6832" w:rsidRDefault="00952B3F" w:rsidP="00166080">
      <w:pPr>
        <w:pStyle w:val="LFTBody"/>
      </w:pPr>
      <w:r>
        <w:rPr>
          <w:noProof/>
        </w:rPr>
        <w:drawing>
          <wp:anchor distT="0" distB="0" distL="114300" distR="114300" simplePos="0" relativeHeight="251670528" behindDoc="0" locked="0" layoutInCell="1" allowOverlap="1" wp14:anchorId="091F8AE1" wp14:editId="41FBA6CA">
            <wp:simplePos x="0" y="0"/>
            <wp:positionH relativeFrom="margin">
              <wp:posOffset>-6350</wp:posOffset>
            </wp:positionH>
            <wp:positionV relativeFrom="paragraph">
              <wp:posOffset>342276</wp:posOffset>
            </wp:positionV>
            <wp:extent cx="5613400" cy="2090420"/>
            <wp:effectExtent l="0" t="0" r="6350" b="508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3400" cy="2090420"/>
                    </a:xfrm>
                    <a:prstGeom prst="rect">
                      <a:avLst/>
                    </a:prstGeom>
                    <a:noFill/>
                    <a:ln>
                      <a:noFill/>
                    </a:ln>
                  </pic:spPr>
                </pic:pic>
              </a:graphicData>
            </a:graphic>
          </wp:anchor>
        </w:drawing>
      </w:r>
    </w:p>
    <w:p w14:paraId="04FBAEC3" w14:textId="77777777" w:rsidR="009401B8" w:rsidRDefault="009401B8" w:rsidP="009401B8">
      <w:pPr>
        <w:pStyle w:val="LFTCaption"/>
      </w:pPr>
    </w:p>
    <w:p w14:paraId="6269AE52" w14:textId="44D4F430" w:rsidR="009401B8" w:rsidRPr="006401CE" w:rsidRDefault="009401B8" w:rsidP="009401B8">
      <w:pPr>
        <w:pStyle w:val="LFTCaption"/>
        <w:rPr>
          <w:sz w:val="20"/>
          <w:szCs w:val="20"/>
        </w:rPr>
      </w:pPr>
      <w:bookmarkStart w:id="306" w:name="_Toc53483980"/>
      <w:r w:rsidRPr="006401CE">
        <w:rPr>
          <w:sz w:val="20"/>
          <w:szCs w:val="20"/>
        </w:rPr>
        <w:t xml:space="preserve">Figure </w:t>
      </w:r>
      <w:r w:rsidR="008557D5" w:rsidRPr="006401CE">
        <w:rPr>
          <w:sz w:val="20"/>
          <w:szCs w:val="20"/>
        </w:rPr>
        <w:t>3-15</w:t>
      </w:r>
      <w:r w:rsidRPr="006401CE">
        <w:rPr>
          <w:sz w:val="20"/>
          <w:szCs w:val="20"/>
        </w:rPr>
        <w:t xml:space="preserve"> </w:t>
      </w:r>
      <w:r w:rsidR="0008009E">
        <w:rPr>
          <w:sz w:val="20"/>
          <w:szCs w:val="20"/>
        </w:rPr>
        <w:t>–</w:t>
      </w:r>
      <w:r w:rsidRPr="006401CE">
        <w:rPr>
          <w:sz w:val="20"/>
          <w:szCs w:val="20"/>
        </w:rPr>
        <w:t xml:space="preserve"> </w:t>
      </w:r>
      <w:r w:rsidR="0008009E">
        <w:rPr>
          <w:sz w:val="20"/>
          <w:szCs w:val="20"/>
        </w:rPr>
        <w:t xml:space="preserve">Effluent </w:t>
      </w:r>
      <w:r w:rsidRPr="006401CE">
        <w:rPr>
          <w:sz w:val="20"/>
          <w:szCs w:val="20"/>
        </w:rPr>
        <w:t xml:space="preserve">TRC concentrations by Binned Visy </w:t>
      </w:r>
      <w:r w:rsidR="00F7462D">
        <w:rPr>
          <w:sz w:val="20"/>
          <w:szCs w:val="20"/>
        </w:rPr>
        <w:t xml:space="preserve">Paper </w:t>
      </w:r>
      <w:r w:rsidRPr="006401CE">
        <w:rPr>
          <w:sz w:val="20"/>
          <w:szCs w:val="20"/>
        </w:rPr>
        <w:t xml:space="preserve">Flow Rate (Bin intervals defined such that they contain an equivalent number of </w:t>
      </w:r>
      <w:r w:rsidR="0008009E">
        <w:rPr>
          <w:sz w:val="20"/>
          <w:szCs w:val="20"/>
        </w:rPr>
        <w:t xml:space="preserve">TRC </w:t>
      </w:r>
      <w:r w:rsidRPr="006401CE">
        <w:rPr>
          <w:sz w:val="20"/>
          <w:szCs w:val="20"/>
        </w:rPr>
        <w:t xml:space="preserve">observations) </w:t>
      </w:r>
      <w:r w:rsidRPr="006401CE">
        <w:rPr>
          <w:sz w:val="20"/>
          <w:szCs w:val="20"/>
          <w:vertAlign w:val="superscript"/>
        </w:rPr>
        <w:t>[*]</w:t>
      </w:r>
      <w:r w:rsidRPr="006401CE">
        <w:rPr>
          <w:sz w:val="20"/>
          <w:szCs w:val="20"/>
        </w:rPr>
        <w:t>Plot is zoomed in and does not show all TRC observations</w:t>
      </w:r>
      <w:bookmarkEnd w:id="306"/>
    </w:p>
    <w:p w14:paraId="4A4DB220" w14:textId="0B516805" w:rsidR="00166080" w:rsidRDefault="00166080" w:rsidP="00166080">
      <w:pPr>
        <w:pStyle w:val="LFTBody"/>
      </w:pPr>
    </w:p>
    <w:p w14:paraId="5653D33F" w14:textId="55A15C10" w:rsidR="008C76AE" w:rsidRDefault="009401B8" w:rsidP="009401B8">
      <w:pPr>
        <w:pStyle w:val="LFTBody"/>
      </w:pPr>
      <w:r>
        <w:rPr>
          <w:b/>
          <w:bCs/>
        </w:rPr>
        <w:t xml:space="preserve">Figure </w:t>
      </w:r>
      <w:r w:rsidR="008557D5">
        <w:rPr>
          <w:b/>
          <w:bCs/>
        </w:rPr>
        <w:t>3-16</w:t>
      </w:r>
      <w:r>
        <w:t xml:space="preserve"> shows chlorine concentrations as a function of binned </w:t>
      </w:r>
      <w:r w:rsidR="008C76AE">
        <w:t xml:space="preserve">effluent </w:t>
      </w:r>
      <w:r>
        <w:t>fecal coliform concentrations. This plot provides insight into when</w:t>
      </w:r>
      <w:r w:rsidR="00742C3F">
        <w:t xml:space="preserve"> bacterial </w:t>
      </w:r>
      <w:r w:rsidR="00B66797">
        <w:t>concentrations</w:t>
      </w:r>
      <w:r w:rsidR="008C76AE">
        <w:t xml:space="preserve"> </w:t>
      </w:r>
      <w:r w:rsidR="00B66797">
        <w:t xml:space="preserve">start </w:t>
      </w:r>
      <w:r w:rsidR="008C76AE">
        <w:t xml:space="preserve">to </w:t>
      </w:r>
      <w:r w:rsidR="00B66797">
        <w:t>increas</w:t>
      </w:r>
      <w:r w:rsidR="008C76AE">
        <w:t>e</w:t>
      </w:r>
      <w:r w:rsidR="00B66797">
        <w:t xml:space="preserve"> the probability of an exceedance event </w:t>
      </w:r>
      <w:r w:rsidR="008C76AE">
        <w:t>which</w:t>
      </w:r>
      <w:r w:rsidR="00B66797">
        <w:t xml:space="preserve"> becomes increasingly apparent when 7-day geomeans approach 200 cfu/100mL (notably, the permit limit is a 30-day geomean of 200 cfu/100mL) indicating operators likely prioritize meeting bacterial permit limits above achieving the proposed TRC limit. </w:t>
      </w:r>
    </w:p>
    <w:p w14:paraId="57272966" w14:textId="2A55BA0A" w:rsidR="009401B8" w:rsidRDefault="00020B85" w:rsidP="009401B8">
      <w:pPr>
        <w:pStyle w:val="LFTBody"/>
      </w:pPr>
      <w:r>
        <w:t xml:space="preserve">Effluent TSS bins are shown in </w:t>
      </w:r>
      <w:r>
        <w:rPr>
          <w:b/>
          <w:bCs/>
        </w:rPr>
        <w:t xml:space="preserve">Figure </w:t>
      </w:r>
      <w:r w:rsidR="00650382">
        <w:rPr>
          <w:b/>
          <w:bCs/>
        </w:rPr>
        <w:t>3-17</w:t>
      </w:r>
      <w:r>
        <w:t xml:space="preserve"> to illustrate the increasing probability of higher chlorine concentrations associated with high</w:t>
      </w:r>
      <w:r w:rsidR="009F334C">
        <w:t xml:space="preserve"> </w:t>
      </w:r>
      <w:r w:rsidR="008C76AE">
        <w:t xml:space="preserve">effluent </w:t>
      </w:r>
      <w:r w:rsidR="009F334C">
        <w:t>TSS</w:t>
      </w:r>
      <w:r>
        <w:t>. TSS is another factor associated with the activated sludge process and can be affected by BOD and process performance</w:t>
      </w:r>
      <w:r w:rsidR="009F334C">
        <w:t xml:space="preserve">. </w:t>
      </w:r>
      <w:r w:rsidR="009F334C" w:rsidRPr="00271EC5">
        <w:t>Although higher TSS may exert more chlorine demand and result in less residual, several log sheets indicated that operators tend to increase</w:t>
      </w:r>
      <w:r w:rsidR="00271EC5" w:rsidRPr="00271EC5">
        <w:t xml:space="preserve"> chlorine</w:t>
      </w:r>
      <w:r w:rsidR="009F334C" w:rsidRPr="00271EC5">
        <w:t xml:space="preserve"> dose when solids are notably higher in the influent to the chlorine contact tanks to ensure an adequate bacterial kill.</w:t>
      </w:r>
    </w:p>
    <w:p w14:paraId="0A9C9976" w14:textId="33384CF4" w:rsidR="00650382" w:rsidRPr="00020B85" w:rsidRDefault="00650382" w:rsidP="009401B8">
      <w:pPr>
        <w:pStyle w:val="LFTBody"/>
      </w:pPr>
      <w:r>
        <w:rPr>
          <w:noProof/>
        </w:rPr>
        <w:lastRenderedPageBreak/>
        <w:drawing>
          <wp:anchor distT="0" distB="0" distL="114300" distR="114300" simplePos="0" relativeHeight="251714560" behindDoc="0" locked="0" layoutInCell="1" allowOverlap="1" wp14:anchorId="11ECE870" wp14:editId="6E3A63B4">
            <wp:simplePos x="0" y="0"/>
            <wp:positionH relativeFrom="page">
              <wp:posOffset>914400</wp:posOffset>
            </wp:positionH>
            <wp:positionV relativeFrom="paragraph">
              <wp:posOffset>304800</wp:posOffset>
            </wp:positionV>
            <wp:extent cx="5607050" cy="2087880"/>
            <wp:effectExtent l="0" t="0" r="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7050" cy="2087880"/>
                    </a:xfrm>
                    <a:prstGeom prst="rect">
                      <a:avLst/>
                    </a:prstGeom>
                    <a:noFill/>
                    <a:ln>
                      <a:noFill/>
                    </a:ln>
                  </pic:spPr>
                </pic:pic>
              </a:graphicData>
            </a:graphic>
          </wp:anchor>
        </w:drawing>
      </w:r>
    </w:p>
    <w:p w14:paraId="7D869568" w14:textId="35CEDE83" w:rsidR="009401B8" w:rsidRPr="006401CE" w:rsidRDefault="009401B8" w:rsidP="009401B8">
      <w:pPr>
        <w:pStyle w:val="LFTCaption"/>
        <w:rPr>
          <w:sz w:val="20"/>
          <w:szCs w:val="20"/>
        </w:rPr>
      </w:pPr>
      <w:bookmarkStart w:id="307" w:name="_Toc53483981"/>
      <w:r w:rsidRPr="006401CE">
        <w:rPr>
          <w:sz w:val="20"/>
          <w:szCs w:val="20"/>
        </w:rPr>
        <w:t xml:space="preserve">Figure </w:t>
      </w:r>
      <w:r w:rsidR="008557D5" w:rsidRPr="006401CE">
        <w:rPr>
          <w:sz w:val="20"/>
          <w:szCs w:val="20"/>
        </w:rPr>
        <w:t xml:space="preserve">3-16 </w:t>
      </w:r>
      <w:r w:rsidRPr="006401CE">
        <w:rPr>
          <w:sz w:val="20"/>
          <w:szCs w:val="20"/>
        </w:rPr>
        <w:t xml:space="preserve"> TRC concentrations by Binned Fecal Coliform 7-day Geomean (Bin intervals defined such they are the same length independent of number of observations)</w:t>
      </w:r>
      <w:r w:rsidRPr="006401CE">
        <w:rPr>
          <w:sz w:val="20"/>
          <w:szCs w:val="20"/>
          <w:vertAlign w:val="superscript"/>
        </w:rPr>
        <w:t xml:space="preserve"> [*]</w:t>
      </w:r>
      <w:r w:rsidRPr="006401CE">
        <w:rPr>
          <w:sz w:val="20"/>
          <w:szCs w:val="20"/>
        </w:rPr>
        <w:t>Plot is zoomed in and does not show all TRC observations</w:t>
      </w:r>
      <w:bookmarkEnd w:id="307"/>
    </w:p>
    <w:p w14:paraId="2BECA849" w14:textId="275E9397" w:rsidR="00166080" w:rsidRPr="002D0F3E" w:rsidRDefault="009401B8" w:rsidP="00166080">
      <w:pPr>
        <w:pStyle w:val="LFTBody"/>
      </w:pPr>
      <w:r>
        <w:rPr>
          <w:noProof/>
        </w:rPr>
        <w:drawing>
          <wp:anchor distT="0" distB="0" distL="114300" distR="114300" simplePos="0" relativeHeight="251672576" behindDoc="0" locked="0" layoutInCell="1" allowOverlap="1" wp14:anchorId="075F070F" wp14:editId="510FE5CD">
            <wp:simplePos x="0" y="0"/>
            <wp:positionH relativeFrom="page">
              <wp:posOffset>970915</wp:posOffset>
            </wp:positionH>
            <wp:positionV relativeFrom="paragraph">
              <wp:posOffset>297312</wp:posOffset>
            </wp:positionV>
            <wp:extent cx="5613400" cy="2091690"/>
            <wp:effectExtent l="0" t="0" r="6350" b="381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3400" cy="2091690"/>
                    </a:xfrm>
                    <a:prstGeom prst="rect">
                      <a:avLst/>
                    </a:prstGeom>
                    <a:noFill/>
                    <a:ln>
                      <a:noFill/>
                    </a:ln>
                  </pic:spPr>
                </pic:pic>
              </a:graphicData>
            </a:graphic>
          </wp:anchor>
        </w:drawing>
      </w:r>
    </w:p>
    <w:p w14:paraId="020B7D6C" w14:textId="5C3B0900" w:rsidR="009401B8" w:rsidRPr="006401CE" w:rsidRDefault="009401B8" w:rsidP="009401B8">
      <w:pPr>
        <w:pStyle w:val="LFTCaption"/>
        <w:rPr>
          <w:sz w:val="20"/>
          <w:szCs w:val="20"/>
        </w:rPr>
      </w:pPr>
      <w:bookmarkStart w:id="308" w:name="_Toc53483982"/>
      <w:r w:rsidRPr="006401CE">
        <w:rPr>
          <w:sz w:val="20"/>
          <w:szCs w:val="20"/>
        </w:rPr>
        <w:t xml:space="preserve">Figure </w:t>
      </w:r>
      <w:r w:rsidR="00650382" w:rsidRPr="006401CE">
        <w:rPr>
          <w:sz w:val="20"/>
          <w:szCs w:val="20"/>
        </w:rPr>
        <w:t>3-17</w:t>
      </w:r>
      <w:r w:rsidRPr="006401CE">
        <w:rPr>
          <w:sz w:val="20"/>
          <w:szCs w:val="20"/>
        </w:rPr>
        <w:t xml:space="preserve">  TRC concentrations by Binned Effluent Suspended Sol</w:t>
      </w:r>
      <w:r w:rsidR="00650382" w:rsidRPr="006401CE">
        <w:rPr>
          <w:sz w:val="20"/>
          <w:szCs w:val="20"/>
        </w:rPr>
        <w:t>i</w:t>
      </w:r>
      <w:r w:rsidRPr="006401CE">
        <w:rPr>
          <w:sz w:val="20"/>
          <w:szCs w:val="20"/>
        </w:rPr>
        <w:t>ds (Bin intervals defined such they are the same length independent of number of observations)</w:t>
      </w:r>
      <w:r w:rsidRPr="006401CE">
        <w:rPr>
          <w:sz w:val="20"/>
          <w:szCs w:val="20"/>
          <w:vertAlign w:val="superscript"/>
        </w:rPr>
        <w:t xml:space="preserve"> [*]</w:t>
      </w:r>
      <w:r w:rsidRPr="006401CE">
        <w:rPr>
          <w:sz w:val="20"/>
          <w:szCs w:val="20"/>
        </w:rPr>
        <w:t>Plot is zoomed in and does not show all TRC observations</w:t>
      </w:r>
      <w:bookmarkEnd w:id="308"/>
    </w:p>
    <w:p w14:paraId="237EF733" w14:textId="5BB6579A" w:rsidR="009401B8" w:rsidRDefault="009401B8" w:rsidP="009401B8">
      <w:pPr>
        <w:pStyle w:val="LFTNormal"/>
      </w:pPr>
    </w:p>
    <w:p w14:paraId="148A035A" w14:textId="640D1431" w:rsidR="00B66797" w:rsidRDefault="008C76AE" w:rsidP="006401CE">
      <w:pPr>
        <w:pStyle w:val="LFTHeading4"/>
      </w:pPr>
      <w:commentRangeStart w:id="309"/>
      <w:r>
        <w:t>3.9.1.5 Results of Statistical Evaluations</w:t>
      </w:r>
    </w:p>
    <w:bookmarkEnd w:id="295"/>
    <w:commentRangeEnd w:id="309"/>
    <w:p w14:paraId="12D8604A" w14:textId="037D27A8" w:rsidR="00F32AD3" w:rsidRDefault="008C76AE">
      <w:pPr>
        <w:pStyle w:val="LFTHeading4"/>
        <w:rPr>
          <w:b w:val="0"/>
        </w:rPr>
      </w:pPr>
      <w:r>
        <w:rPr>
          <w:rStyle w:val="CommentReference"/>
          <w:rFonts w:asciiTheme="minorHAnsi" w:eastAsiaTheme="minorHAnsi" w:hAnsiTheme="minorHAnsi" w:cstheme="minorBidi"/>
          <w:b w:val="0"/>
          <w:bCs w:val="0"/>
        </w:rPr>
        <w:commentReference w:id="309"/>
      </w:r>
    </w:p>
    <w:p w14:paraId="73670DC1" w14:textId="039CEF21" w:rsidR="00E551FF" w:rsidRPr="00E551FF" w:rsidRDefault="00E551FF" w:rsidP="00E551FF">
      <w:pPr>
        <w:pStyle w:val="LFTBody"/>
      </w:pPr>
      <w:r>
        <w:t>Results of the statistical evaluation provide</w:t>
      </w:r>
      <w:r w:rsidR="00854C40">
        <w:t>d</w:t>
      </w:r>
      <w:r>
        <w:t xml:space="preserve"> insight into factors that </w:t>
      </w:r>
      <w:r w:rsidR="00854C40">
        <w:t xml:space="preserve">were </w:t>
      </w:r>
      <w:r>
        <w:t xml:space="preserve">weighted </w:t>
      </w:r>
      <w:r w:rsidR="00854C40">
        <w:t>heavily</w:t>
      </w:r>
      <w:r>
        <w:t xml:space="preserve"> when </w:t>
      </w:r>
      <w:r w:rsidR="00854C40">
        <w:t>predicting</w:t>
      </w:r>
      <w:r>
        <w:t xml:space="preserve"> </w:t>
      </w:r>
      <w:r w:rsidR="00854C40">
        <w:t>if</w:t>
      </w:r>
      <w:r>
        <w:t xml:space="preserve"> the facility will have experience a chlorine exceedance event. The entropy-reduction based approach</w:t>
      </w:r>
      <w:r w:rsidR="00854C40">
        <w:t>es</w:t>
      </w:r>
      <w:r>
        <w:t xml:space="preserve"> (Decision Tree and Random Forest) as well as the binary regression approach (Logistic Regression) all shared the </w:t>
      </w:r>
      <w:r w:rsidR="00854C40">
        <w:t xml:space="preserve">similar feature importance metrics where disinfection dose, BOD loading, RAS loading, effluent TSS, and Visy paper flows were indicative of exceedance risks. Metrics pertaining to secondary treatment such as solids settleability, F/M, and sludge age we’re also common. Because feature importance is spread out without </w:t>
      </w:r>
      <w:r w:rsidR="00557548">
        <w:t xml:space="preserve">heavily weighted </w:t>
      </w:r>
      <w:r w:rsidR="00854C40">
        <w:t>major predictors, th</w:t>
      </w:r>
      <w:r w:rsidR="00557548">
        <w:t>e</w:t>
      </w:r>
      <w:r w:rsidR="00854C40">
        <w:t xml:space="preserve"> </w:t>
      </w:r>
      <w:r w:rsidR="00557548">
        <w:t xml:space="preserve">implication is that variability amongst </w:t>
      </w:r>
      <w:r w:rsidR="00B832B4">
        <w:t xml:space="preserve">the features listed </w:t>
      </w:r>
      <w:r w:rsidR="00525BFB">
        <w:t>have relatively comparable probabilistic impacts on disinfection efficacy.</w:t>
      </w:r>
      <w:r w:rsidR="00557548">
        <w:t xml:space="preserve"> </w:t>
      </w:r>
    </w:p>
    <w:p w14:paraId="5B44A5F0" w14:textId="77777777" w:rsidR="007B76C3" w:rsidRDefault="007B76C3" w:rsidP="007B76C3">
      <w:pPr>
        <w:pStyle w:val="LFTBody"/>
      </w:pPr>
    </w:p>
    <w:p w14:paraId="56983E39" w14:textId="58763525" w:rsidR="00126522" w:rsidRPr="00C45E61" w:rsidRDefault="00126522" w:rsidP="00126522">
      <w:pPr>
        <w:pStyle w:val="LFTHeading1"/>
      </w:pPr>
      <w:bookmarkStart w:id="310" w:name="_Toc53366704"/>
      <w:r w:rsidRPr="007C1D3F">
        <w:lastRenderedPageBreak/>
        <w:t xml:space="preserve">Section </w:t>
      </w:r>
      <w:fldSimple w:instr=" SEQ chapter \* Arabic\r 4 \* MERGEFORMAT ">
        <w:r w:rsidR="008B5FE1">
          <w:rPr>
            <w:noProof/>
          </w:rPr>
          <w:t>4</w:t>
        </w:r>
      </w:fldSimple>
      <w:r w:rsidRPr="007C1D3F">
        <w:br/>
      </w:r>
      <w:bookmarkEnd w:id="133"/>
      <w:bookmarkEnd w:id="134"/>
      <w:r w:rsidR="001C592A">
        <w:t>Conclusions and Recommendations</w:t>
      </w:r>
      <w:bookmarkEnd w:id="310"/>
    </w:p>
    <w:p w14:paraId="2997F56A" w14:textId="57A6C557" w:rsidR="005423EA" w:rsidDel="00432BFB" w:rsidRDefault="005423EA" w:rsidP="005423EA">
      <w:pPr>
        <w:pStyle w:val="LFTBody"/>
        <w:rPr>
          <w:del w:id="311" w:author="Smith, Kenneth J (Woodbury)" w:date="2021-01-12T13:18:00Z"/>
        </w:rPr>
      </w:pPr>
      <w:del w:id="312" w:author="Smith, Kenneth J (Woodbury)" w:date="2021-01-12T13:18:00Z">
        <w:r w:rsidRPr="00D326B8" w:rsidDel="00432BFB">
          <w:delText>Thi</w:delText>
        </w:r>
        <w:r w:rsidDel="00432BFB">
          <w:delText>s</w:delText>
        </w:r>
        <w:r w:rsidRPr="00D326B8" w:rsidDel="00432BFB">
          <w:delText xml:space="preserve"> paragraph is formatted in the “</w:delText>
        </w:r>
        <w:r w:rsidDel="00432BFB">
          <w:delText>LFT Body</w:delText>
        </w:r>
        <w:r w:rsidRPr="00D326B8" w:rsidDel="00432BFB">
          <w:delText xml:space="preserve">” style, which serves as the basic formatting for standard narrative text. </w:delText>
        </w:r>
      </w:del>
    </w:p>
    <w:p w14:paraId="45AE9BC7" w14:textId="77777777" w:rsidR="005423EA" w:rsidRPr="00C45E61" w:rsidRDefault="008E0BAA" w:rsidP="005423EA">
      <w:pPr>
        <w:pStyle w:val="LFTHeading2"/>
      </w:pPr>
      <w:bookmarkStart w:id="313" w:name="_Toc53366705"/>
      <w:r>
        <w:t>4</w:t>
      </w:r>
      <w:r w:rsidR="005423EA" w:rsidRPr="00C45E61">
        <w:t xml:space="preserve">.1 </w:t>
      </w:r>
      <w:r w:rsidR="001C592A">
        <w:t>Conclusions</w:t>
      </w:r>
      <w:bookmarkEnd w:id="313"/>
    </w:p>
    <w:p w14:paraId="569B0AF1" w14:textId="35A87A82" w:rsidR="005423EA" w:rsidRDefault="005423EA" w:rsidP="005423EA">
      <w:pPr>
        <w:pStyle w:val="LFTBody"/>
        <w:rPr>
          <w:ins w:id="314" w:author="Smith, Kenneth J (Woodbury)" w:date="2021-01-12T13:50:00Z"/>
        </w:rPr>
      </w:pPr>
      <w:del w:id="315" w:author="Smith, Kenneth J (Woodbury)" w:date="2021-01-12T13:20:00Z">
        <w:r w:rsidRPr="00A3722B" w:rsidDel="003A12C7">
          <w:delText xml:space="preserve">This paragraph is formatted in the </w:delText>
        </w:r>
        <w:r w:rsidDel="003A12C7">
          <w:delText>“LFT Body</w:delText>
        </w:r>
        <w:r w:rsidRPr="00A3722B" w:rsidDel="003A12C7">
          <w:delText xml:space="preserve">” style, which serves as the basic formatting for standard narrative text. Here are some very important tips for using the LFT Word templates, formatted in the </w:delText>
        </w:r>
        <w:r w:rsidDel="003A12C7">
          <w:delText xml:space="preserve">“LFT </w:delText>
        </w:r>
        <w:r w:rsidRPr="00A3722B" w:rsidDel="003A12C7">
          <w:delText>Bullet 1” style:</w:delText>
        </w:r>
      </w:del>
      <w:ins w:id="316" w:author="Smith, Kenneth J (Woodbury)" w:date="2021-01-12T13:20:00Z">
        <w:r w:rsidR="003A12C7">
          <w:t xml:space="preserve">It is clear from recent plant operating data, that the Port Richmond WWTP can </w:t>
        </w:r>
      </w:ins>
      <w:ins w:id="317" w:author="Smith, Kenneth J (Woodbury)" w:date="2021-01-12T13:21:00Z">
        <w:r w:rsidR="003A12C7">
          <w:t xml:space="preserve">routinely </w:t>
        </w:r>
      </w:ins>
      <w:ins w:id="318" w:author="Smith, Kenneth J (Woodbury)" w:date="2021-01-12T13:22:00Z">
        <w:r w:rsidR="003A12C7">
          <w:t>achieve its required fecal coliform inactivatio</w:t>
        </w:r>
      </w:ins>
      <w:ins w:id="319" w:author="Smith, Kenneth J (Woodbury)" w:date="2021-01-12T13:23:00Z">
        <w:r w:rsidR="003A12C7">
          <w:t>n</w:t>
        </w:r>
      </w:ins>
      <w:ins w:id="320" w:author="Smith, Kenneth J (Woodbury)" w:date="2021-01-12T13:30:00Z">
        <w:r w:rsidR="003E3E8E">
          <w:t xml:space="preserve"> while also operating with a low</w:t>
        </w:r>
      </w:ins>
      <w:ins w:id="321" w:author="Smith, Kenneth J (Woodbury)" w:date="2021-01-12T13:31:00Z">
        <w:r w:rsidR="003E3E8E">
          <w:t xml:space="preserve"> effluent TRC, well below the target of </w:t>
        </w:r>
        <w:commentRangeStart w:id="322"/>
        <w:r w:rsidR="003E3E8E">
          <w:t xml:space="preserve">0.52 </w:t>
        </w:r>
      </w:ins>
      <w:commentRangeEnd w:id="322"/>
      <w:ins w:id="323" w:author="Smith, Kenneth J (Woodbury)" w:date="2021-01-12T13:32:00Z">
        <w:r w:rsidR="003E3E8E">
          <w:rPr>
            <w:rStyle w:val="CommentReference"/>
          </w:rPr>
          <w:commentReference w:id="322"/>
        </w:r>
      </w:ins>
      <w:ins w:id="324" w:author="Smith, Kenneth J (Woodbury)" w:date="2021-01-12T13:31:00Z">
        <w:r w:rsidR="003E3E8E">
          <w:t>mg/L.</w:t>
        </w:r>
      </w:ins>
      <w:ins w:id="325" w:author="Smith, Kenneth J (Woodbury)" w:date="2021-01-12T13:32:00Z">
        <w:r w:rsidR="003E3E8E">
          <w:t xml:space="preserve">  </w:t>
        </w:r>
      </w:ins>
      <w:ins w:id="326" w:author="Smith, Kenneth J (Woodbury)" w:date="2021-01-12T13:33:00Z">
        <w:r w:rsidR="003E3E8E">
          <w:t xml:space="preserve">Data from the last TRC and </w:t>
        </w:r>
      </w:ins>
      <w:ins w:id="327" w:author="Smith, Kenneth J (Woodbury)" w:date="2021-01-12T13:36:00Z">
        <w:r w:rsidR="003E3E8E">
          <w:t>F</w:t>
        </w:r>
      </w:ins>
      <w:ins w:id="328" w:author="Smith, Kenneth J (Woodbury)" w:date="2021-01-12T13:33:00Z">
        <w:r w:rsidR="003E3E8E">
          <w:t xml:space="preserve">ecal </w:t>
        </w:r>
      </w:ins>
      <w:ins w:id="329" w:author="Smith, Kenneth J (Woodbury)" w:date="2021-01-12T13:36:00Z">
        <w:r w:rsidR="003E3E8E">
          <w:t>P</w:t>
        </w:r>
      </w:ins>
      <w:ins w:id="330" w:author="Smith, Kenneth J (Woodbury)" w:date="2021-01-12T13:33:00Z">
        <w:r w:rsidR="003E3E8E">
          <w:t xml:space="preserve">erformance </w:t>
        </w:r>
      </w:ins>
      <w:ins w:id="331" w:author="Smith, Kenneth J (Woodbury)" w:date="2021-01-12T13:36:00Z">
        <w:r w:rsidR="003E3E8E">
          <w:t>U</w:t>
        </w:r>
      </w:ins>
      <w:ins w:id="332" w:author="Smith, Kenneth J (Woodbury)" w:date="2021-01-12T13:33:00Z">
        <w:r w:rsidR="003E3E8E">
          <w:t>pdate</w:t>
        </w:r>
      </w:ins>
      <w:ins w:id="333" w:author="Smith, Kenneth J (Woodbury)" w:date="2021-01-12T13:34:00Z">
        <w:r w:rsidR="003E3E8E">
          <w:t xml:space="preserve"> showed that from November 2019 through October 2020, the monthly average effluent TRC ranged from </w:t>
        </w:r>
      </w:ins>
      <w:ins w:id="334" w:author="Smith, Kenneth J (Woodbury)" w:date="2021-01-12T13:35:00Z">
        <w:r w:rsidR="003E3E8E">
          <w:t>0.23 to 0.32 mg/L</w:t>
        </w:r>
      </w:ins>
      <w:ins w:id="335" w:author="Smith, Kenneth J (Woodbury)" w:date="2021-01-12T13:43:00Z">
        <w:r w:rsidR="00B17D29">
          <w:t>.</w:t>
        </w:r>
      </w:ins>
      <w:ins w:id="336" w:author="Smith, Kenneth J (Woodbury)" w:date="2021-01-12T13:36:00Z">
        <w:r w:rsidR="003E3E8E">
          <w:t xml:space="preserve">  However</w:t>
        </w:r>
      </w:ins>
      <w:ins w:id="337" w:author="Smith, Kenneth J (Woodbury)" w:date="2021-01-12T13:44:00Z">
        <w:r w:rsidR="00B17D29">
          <w:t>,</w:t>
        </w:r>
      </w:ins>
      <w:ins w:id="338" w:author="Smith, Kenneth J (Woodbury)" w:date="2021-01-12T13:36:00Z">
        <w:r w:rsidR="003E3E8E">
          <w:t xml:space="preserve"> the daily maximum TRC for th</w:t>
        </w:r>
      </w:ins>
      <w:ins w:id="339" w:author="Smith, Kenneth J (Woodbury)" w:date="2021-01-12T13:37:00Z">
        <w:r w:rsidR="003E3E8E">
          <w:t xml:space="preserve">is same period ranged from 0.30 to 0.96 mg/L, exceeding the target of 0.52 mg/L for </w:t>
        </w:r>
      </w:ins>
      <w:ins w:id="340" w:author="Smith, Kenneth J (Woodbury)" w:date="2021-01-12T13:38:00Z">
        <w:r w:rsidR="003E3E8E">
          <w:t>2 out of 12 months.</w:t>
        </w:r>
      </w:ins>
      <w:ins w:id="341" w:author="Smith, Kenneth J (Woodbury)" w:date="2021-01-12T13:39:00Z">
        <w:r w:rsidR="00B17D29">
          <w:t xml:space="preserve">  The issue becomes one of consistency, and whether the plant</w:t>
        </w:r>
      </w:ins>
      <w:ins w:id="342" w:author="Smith, Kenneth J (Woodbury)" w:date="2021-01-12T13:40:00Z">
        <w:r w:rsidR="00B17D29">
          <w:t xml:space="preserve"> can consistently operate with a daily maximum effluent TRC below the 0.52 mg/L target while also meeting fecal </w:t>
        </w:r>
      </w:ins>
      <w:ins w:id="343" w:author="Smith, Kenneth J (Woodbury)" w:date="2021-01-12T13:41:00Z">
        <w:r w:rsidR="00B17D29">
          <w:t>inactivation.  This appears to be further challenging if NYSDEC</w:t>
        </w:r>
      </w:ins>
      <w:ins w:id="344" w:author="Smith, Kenneth J (Woodbury)" w:date="2021-01-12T13:42:00Z">
        <w:r w:rsidR="00B17D29">
          <w:t xml:space="preserve"> were to adopt the enterococcus STV of 30 cfu/100 mL as an effluent limit.</w:t>
        </w:r>
      </w:ins>
      <w:ins w:id="345" w:author="Smith, Kenneth J (Woodbury)" w:date="2021-01-12T13:44:00Z">
        <w:r w:rsidR="00B17D29">
          <w:t xml:space="preserve">  During the summer 2020 sampling event, the mean effluent </w:t>
        </w:r>
      </w:ins>
      <w:ins w:id="346" w:author="Smith, Kenneth J (Woodbury)" w:date="2021-01-12T13:45:00Z">
        <w:r w:rsidR="00B17D29">
          <w:t>TRC was 0.43 mg/L, while the geometric mean for enterococcus and fecal coliform were 36 and 114 cfu/100 mL.  Showing that</w:t>
        </w:r>
      </w:ins>
      <w:ins w:id="347" w:author="Smith, Kenneth J (Woodbury)" w:date="2021-01-12T13:46:00Z">
        <w:r w:rsidR="00B17D29">
          <w:t xml:space="preserve"> the results were well within the 30-day fecal limit, but exceeding the enterococcus STV.</w:t>
        </w:r>
      </w:ins>
    </w:p>
    <w:p w14:paraId="1B70AFFC" w14:textId="594E800B" w:rsidR="00B17D29" w:rsidRDefault="00C452AE" w:rsidP="005423EA">
      <w:pPr>
        <w:pStyle w:val="LFTBody"/>
        <w:rPr>
          <w:ins w:id="348" w:author="Smith, Kenneth J (Woodbury)" w:date="2021-01-12T13:59:00Z"/>
        </w:rPr>
      </w:pPr>
      <w:ins w:id="349" w:author="Smith, Kenneth J (Woodbury)" w:date="2021-01-12T13:51:00Z">
        <w:r>
          <w:t>No single causat</w:t>
        </w:r>
      </w:ins>
      <w:ins w:id="350" w:author="Smith, Kenneth J (Woodbury)" w:date="2021-01-12T13:52:00Z">
        <w:r>
          <w:t>ive factor could be identified as resulting in the exceedances of the TRC target.  Rather there appear to be multiple</w:t>
        </w:r>
      </w:ins>
      <w:ins w:id="351" w:author="Smith, Kenneth J (Woodbury)" w:date="2021-01-12T13:57:00Z">
        <w:r>
          <w:t>, complex</w:t>
        </w:r>
      </w:ins>
      <w:ins w:id="352" w:author="Smith, Kenneth J (Woodbury)" w:date="2021-01-12T13:52:00Z">
        <w:r>
          <w:t xml:space="preserve"> factors that are contributing to the variab</w:t>
        </w:r>
      </w:ins>
      <w:ins w:id="353" w:author="Smith, Kenneth J (Woodbury)" w:date="2021-01-12T13:53:00Z">
        <w:r>
          <w:t xml:space="preserve">ility in the control of the effluent TRC.  </w:t>
        </w:r>
      </w:ins>
      <w:ins w:id="354" w:author="Smith, Kenneth J (Woodbury)" w:date="2021-01-12T13:58:00Z">
        <w:r>
          <w:t>The major factors affecting disinfection performance and the result</w:t>
        </w:r>
      </w:ins>
      <w:ins w:id="355" w:author="Smith, Kenneth J (Woodbury)" w:date="2021-01-12T13:59:00Z">
        <w:r>
          <w:t>ing chlorine dose and residual include:</w:t>
        </w:r>
      </w:ins>
    </w:p>
    <w:p w14:paraId="339305C1" w14:textId="5276E021" w:rsidR="00C452AE" w:rsidRDefault="00C452AE" w:rsidP="00C452AE">
      <w:pPr>
        <w:pStyle w:val="LFTBullet1"/>
        <w:rPr>
          <w:ins w:id="356" w:author="Smith, Kenneth J (Woodbury)" w:date="2021-01-12T13:59:00Z"/>
        </w:rPr>
      </w:pPr>
      <w:ins w:id="357" w:author="Smith, Kenneth J (Woodbury)" w:date="2021-01-12T13:59:00Z">
        <w:r>
          <w:t>Effluent quality variability</w:t>
        </w:r>
      </w:ins>
      <w:ins w:id="358" w:author="Smith, Kenneth J (Woodbury)" w:date="2021-01-12T14:04:00Z">
        <w:r w:rsidR="00673744">
          <w:t xml:space="preserve"> (chemical composition and bacterial counts)</w:t>
        </w:r>
      </w:ins>
      <w:ins w:id="359" w:author="Smith, Kenneth J (Woodbury)" w:date="2021-01-12T13:59:00Z">
        <w:r>
          <w:t>,</w:t>
        </w:r>
      </w:ins>
    </w:p>
    <w:p w14:paraId="5AC3F215" w14:textId="61C05883" w:rsidR="00C452AE" w:rsidRDefault="00C452AE" w:rsidP="00C452AE">
      <w:pPr>
        <w:pStyle w:val="LFTBullet1"/>
        <w:rPr>
          <w:ins w:id="360" w:author="Smith, Kenneth J (Woodbury)" w:date="2021-01-12T14:00:00Z"/>
        </w:rPr>
      </w:pPr>
      <w:ins w:id="361" w:author="Smith, Kenneth J (Woodbury)" w:date="2021-01-12T13:59:00Z">
        <w:r>
          <w:t xml:space="preserve">Impact of </w:t>
        </w:r>
      </w:ins>
      <w:ins w:id="362" w:author="Taylor, Maryanne" w:date="2021-01-14T07:20:00Z">
        <w:r w:rsidR="00514904">
          <w:t>Pratt/</w:t>
        </w:r>
      </w:ins>
      <w:commentRangeStart w:id="363"/>
      <w:ins w:id="364" w:author="Smith, Kenneth J (Woodbury)" w:date="2021-01-12T14:00:00Z">
        <w:r>
          <w:t xml:space="preserve">Visy </w:t>
        </w:r>
        <w:commentRangeEnd w:id="363"/>
        <w:r>
          <w:rPr>
            <w:rStyle w:val="CommentReference"/>
          </w:rPr>
          <w:commentReference w:id="363"/>
        </w:r>
        <w:r>
          <w:t>Paper discharge on the plant secondary treatment performance,</w:t>
        </w:r>
      </w:ins>
    </w:p>
    <w:p w14:paraId="7C114218" w14:textId="0DBC2D99" w:rsidR="00673744" w:rsidRDefault="00673744" w:rsidP="00C452AE">
      <w:pPr>
        <w:pStyle w:val="LFTBullet1"/>
        <w:rPr>
          <w:ins w:id="365" w:author="Smith, Kenneth J (Woodbury)" w:date="2021-01-12T14:02:00Z"/>
        </w:rPr>
      </w:pPr>
      <w:ins w:id="366" w:author="Smith, Kenneth J (Woodbury)" w:date="2021-01-12T14:01:00Z">
        <w:r>
          <w:t>Variable chlorine demand and the use of manual chlorine dose adjustment strategy rather than automated</w:t>
        </w:r>
      </w:ins>
      <w:ins w:id="367" w:author="Smith, Kenneth J (Woodbury)" w:date="2021-01-12T14:02:00Z">
        <w:r>
          <w:t xml:space="preserve"> control with residual feedback,</w:t>
        </w:r>
      </w:ins>
    </w:p>
    <w:p w14:paraId="68092584" w14:textId="01331BF8" w:rsidR="00673744" w:rsidRDefault="00673744">
      <w:pPr>
        <w:pStyle w:val="LFTBullet1"/>
        <w:rPr>
          <w:ins w:id="368" w:author="Smith, Kenneth J (Woodbury)" w:date="2021-01-12T13:46:00Z"/>
        </w:rPr>
        <w:pPrChange w:id="369" w:author="Smith, Kenneth J (Woodbury)" w:date="2021-01-12T13:59:00Z">
          <w:pPr>
            <w:pStyle w:val="LFTBody"/>
          </w:pPr>
        </w:pPrChange>
      </w:pPr>
      <w:ins w:id="370" w:author="Smith, Kenneth J (Woodbury)" w:date="2021-01-12T14:02:00Z">
        <w:r>
          <w:t>Impact of bulking sludge and filamentous growth events on the process operations</w:t>
        </w:r>
      </w:ins>
      <w:ins w:id="371" w:author="Smith, Kenneth J (Woodbury)" w:date="2021-01-12T14:03:00Z">
        <w:r>
          <w:t xml:space="preserve"> including effluent quality and chlorine dose,</w:t>
        </w:r>
      </w:ins>
    </w:p>
    <w:p w14:paraId="64662A66" w14:textId="77777777" w:rsidR="00673744" w:rsidRDefault="00673744" w:rsidP="005423EA">
      <w:pPr>
        <w:pStyle w:val="LFTBody"/>
        <w:rPr>
          <w:ins w:id="372" w:author="Smith, Kenneth J (Woodbury)" w:date="2021-01-12T14:09:00Z"/>
        </w:rPr>
      </w:pPr>
      <w:ins w:id="373" w:author="Smith, Kenneth J (Woodbury)" w:date="2021-01-12T14:07:00Z">
        <w:r>
          <w:t>A somewhat brute-force</w:t>
        </w:r>
      </w:ins>
      <w:ins w:id="374" w:author="Smith, Kenneth J (Woodbury)" w:date="2021-01-12T14:08:00Z">
        <w:r>
          <w:t xml:space="preserve"> s</w:t>
        </w:r>
      </w:ins>
      <w:ins w:id="375" w:author="Smith, Kenneth J (Woodbury)" w:date="2021-01-12T14:07:00Z">
        <w:r>
          <w:t>tatistical analysis</w:t>
        </w:r>
      </w:ins>
      <w:ins w:id="376" w:author="Smith, Kenneth J (Woodbury)" w:date="2021-01-12T14:08:00Z">
        <w:r>
          <w:t xml:space="preserve"> of this historical data since the completion of the chlorinati</w:t>
        </w:r>
      </w:ins>
      <w:ins w:id="377" w:author="Smith, Kenneth J (Woodbury)" w:date="2021-01-12T14:09:00Z">
        <w:r>
          <w:t>on upgrade in 2016 identified common factors most associated with TRC exceedances:</w:t>
        </w:r>
      </w:ins>
    </w:p>
    <w:p w14:paraId="00D736DE" w14:textId="7D011B9C" w:rsidR="00673744" w:rsidRDefault="00673744" w:rsidP="00673744">
      <w:pPr>
        <w:pStyle w:val="LFTBullet1"/>
        <w:rPr>
          <w:ins w:id="378" w:author="Smith, Kenneth J (Woodbury)" w:date="2021-01-12T14:09:00Z"/>
        </w:rPr>
      </w:pPr>
      <w:ins w:id="379" w:author="Smith, Kenneth J (Woodbury)" w:date="2021-01-12T14:09:00Z">
        <w:r>
          <w:t>Disinfection dose</w:t>
        </w:r>
      </w:ins>
    </w:p>
    <w:p w14:paraId="248CCAC1" w14:textId="4489AD9A" w:rsidR="00B17D29" w:rsidRDefault="00673744" w:rsidP="00673744">
      <w:pPr>
        <w:pStyle w:val="LFTBullet1"/>
        <w:rPr>
          <w:ins w:id="380" w:author="Smith, Kenneth J (Woodbury)" w:date="2021-01-12T14:10:00Z"/>
        </w:rPr>
      </w:pPr>
      <w:ins w:id="381" w:author="Smith, Kenneth J (Woodbury)" w:date="2021-01-12T14:07:00Z">
        <w:r>
          <w:t xml:space="preserve"> </w:t>
        </w:r>
      </w:ins>
      <w:ins w:id="382" w:author="Smith, Kenneth J (Woodbury)" w:date="2021-01-12T14:10:00Z">
        <w:r>
          <w:t>Plant BOD loading</w:t>
        </w:r>
      </w:ins>
    </w:p>
    <w:p w14:paraId="70D5C103" w14:textId="4DDC8270" w:rsidR="00673744" w:rsidRDefault="00673744" w:rsidP="00673744">
      <w:pPr>
        <w:pStyle w:val="LFTBullet1"/>
        <w:rPr>
          <w:ins w:id="383" w:author="Smith, Kenneth J (Woodbury)" w:date="2021-01-12T14:10:00Z"/>
        </w:rPr>
      </w:pPr>
      <w:ins w:id="384" w:author="Smith, Kenneth J (Woodbury)" w:date="2021-01-12T14:10:00Z">
        <w:r>
          <w:t>Effluent TSS</w:t>
        </w:r>
      </w:ins>
    </w:p>
    <w:p w14:paraId="1F84E6B8" w14:textId="79469675" w:rsidR="00673744" w:rsidRDefault="00673744" w:rsidP="00673744">
      <w:pPr>
        <w:pStyle w:val="LFTBullet1"/>
        <w:rPr>
          <w:ins w:id="385" w:author="Smith, Kenneth J (Woodbury)" w:date="2021-01-12T14:10:00Z"/>
        </w:rPr>
      </w:pPr>
      <w:ins w:id="386" w:author="Smith, Kenneth J (Woodbury)" w:date="2021-01-12T14:10:00Z">
        <w:r>
          <w:lastRenderedPageBreak/>
          <w:t>RAS loading</w:t>
        </w:r>
      </w:ins>
    </w:p>
    <w:p w14:paraId="24070A3B" w14:textId="328A2289" w:rsidR="00673744" w:rsidRDefault="00673744" w:rsidP="00673744">
      <w:pPr>
        <w:pStyle w:val="LFTBullet1"/>
        <w:rPr>
          <w:ins w:id="387" w:author="Smith, Kenneth J (Woodbury)" w:date="2021-01-12T14:10:00Z"/>
        </w:rPr>
      </w:pPr>
      <w:ins w:id="388" w:author="Smith, Kenneth J (Woodbury)" w:date="2021-01-12T14:10:00Z">
        <w:r>
          <w:t>Daily flow</w:t>
        </w:r>
      </w:ins>
    </w:p>
    <w:p w14:paraId="785BBEFA" w14:textId="73DE4E6C" w:rsidR="00673744" w:rsidRDefault="00673744" w:rsidP="00673744">
      <w:pPr>
        <w:pStyle w:val="LFTBullet1"/>
        <w:rPr>
          <w:ins w:id="389" w:author="Smith, Kenneth J (Woodbury)" w:date="2021-01-12T14:10:00Z"/>
        </w:rPr>
      </w:pPr>
      <w:ins w:id="390" w:author="Smith, Kenneth J (Woodbury)" w:date="2021-01-12T14:10:00Z">
        <w:r>
          <w:t>Plant TSS loading</w:t>
        </w:r>
      </w:ins>
    </w:p>
    <w:p w14:paraId="3273843D" w14:textId="42ED66E0" w:rsidR="00673744" w:rsidRDefault="00673744" w:rsidP="00673744">
      <w:pPr>
        <w:pStyle w:val="LFTBullet1"/>
        <w:rPr>
          <w:ins w:id="391" w:author="Smith, Kenneth J (Woodbury)" w:date="2021-01-12T14:11:00Z"/>
        </w:rPr>
      </w:pPr>
      <w:ins w:id="392" w:author="Smith, Kenneth J (Woodbury)" w:date="2021-01-12T14:10:00Z">
        <w:r>
          <w:t>Effluent temperature</w:t>
        </w:r>
      </w:ins>
    </w:p>
    <w:p w14:paraId="2890788B" w14:textId="0D75D708" w:rsidR="007D1FF2" w:rsidRDefault="007D1FF2" w:rsidP="007D1FF2">
      <w:pPr>
        <w:pStyle w:val="LFTBody"/>
        <w:rPr>
          <w:ins w:id="393" w:author="Smith, Kenneth J (Woodbury)" w:date="2021-01-12T16:39:00Z"/>
        </w:rPr>
      </w:pPr>
      <w:ins w:id="394" w:author="Smith, Kenneth J (Woodbury)" w:date="2021-01-12T14:11:00Z">
        <w:r>
          <w:t>Effluent variability is v</w:t>
        </w:r>
      </w:ins>
      <w:ins w:id="395" w:author="Smith, Kenneth J (Woodbury)" w:date="2021-01-12T14:12:00Z">
        <w:r>
          <w:t>iewed as a major factor impacting the overall disinfection performance and the ability to tightly control the TRC residual below the 0.52 mg/L target while</w:t>
        </w:r>
      </w:ins>
      <w:ins w:id="396" w:author="Smith, Kenneth J (Woodbury)" w:date="2021-01-12T14:13:00Z">
        <w:r>
          <w:t xml:space="preserve"> </w:t>
        </w:r>
      </w:ins>
      <w:ins w:id="397" w:author="Smith, Kenneth J (Woodbury)" w:date="2021-01-12T14:25:00Z">
        <w:r w:rsidR="00A80AC0">
          <w:t xml:space="preserve">also </w:t>
        </w:r>
      </w:ins>
      <w:ins w:id="398" w:author="Smith, Kenneth J (Woodbury)" w:date="2021-01-12T14:13:00Z">
        <w:r>
          <w:t>maintaining bacterial inactivation.  It is notable that during the summer 2020 sampling event,</w:t>
        </w:r>
      </w:ins>
      <w:ins w:id="399" w:author="Smith, Kenneth J (Woodbury)" w:date="2021-01-12T14:14:00Z">
        <w:r>
          <w:t xml:space="preserve"> the concentration of both fecal coliform and enterococcus in the CCT influent</w:t>
        </w:r>
      </w:ins>
      <w:ins w:id="400" w:author="Smith, Kenneth J (Woodbury)" w:date="2021-01-12T14:15:00Z">
        <w:r>
          <w:t xml:space="preserve"> varied by over 2-logs.</w:t>
        </w:r>
      </w:ins>
      <w:ins w:id="401" w:author="Smith, Kenneth J (Woodbury)" w:date="2021-01-12T14:18:00Z">
        <w:r w:rsidR="001761E8">
          <w:t xml:space="preserve">  Because the effluent bacteria concentration</w:t>
        </w:r>
      </w:ins>
      <w:ins w:id="402" w:author="Smith, Kenneth J (Woodbury)" w:date="2021-01-12T14:19:00Z">
        <w:r w:rsidR="001761E8">
          <w:t xml:space="preserve"> </w:t>
        </w:r>
      </w:ins>
      <w:ins w:id="403" w:author="Smith, Kenneth J (Woodbury)" w:date="2021-01-12T14:20:00Z">
        <w:r w:rsidR="001761E8">
          <w:t>is</w:t>
        </w:r>
      </w:ins>
      <w:ins w:id="404" w:author="Smith, Kenneth J (Woodbury)" w:date="2021-01-12T14:19:00Z">
        <w:r w:rsidR="001761E8">
          <w:t xml:space="preserve"> a function of the influent concentration</w:t>
        </w:r>
      </w:ins>
      <w:ins w:id="405" w:author="Smith, Kenneth J (Woodbury)" w:date="2021-01-12T14:20:00Z">
        <w:r w:rsidR="001761E8">
          <w:t xml:space="preserve"> and the CCT log reduction for a given chlorine dose and contact time, </w:t>
        </w:r>
      </w:ins>
      <w:ins w:id="406" w:author="Smith, Kenneth J (Woodbury)" w:date="2021-01-12T14:21:00Z">
        <w:r w:rsidR="00A80AC0">
          <w:t>a 2-log increase in the influent concentration will result in a proportional increase in the effluent concentration.  Most often</w:t>
        </w:r>
      </w:ins>
      <w:ins w:id="407" w:author="Smith, Kenneth J (Woodbury)" w:date="2021-01-12T14:22:00Z">
        <w:r w:rsidR="00A80AC0">
          <w:t>, this will appear as noise in the effluent bacteria monitoring, forc</w:t>
        </w:r>
      </w:ins>
      <w:ins w:id="408" w:author="Smith, Kenneth J (Woodbury)" w:date="2021-01-12T14:23:00Z">
        <w:r w:rsidR="00A80AC0">
          <w:t xml:space="preserve">ing the operator to increase the chlorine dose in order to decrease the daily </w:t>
        </w:r>
      </w:ins>
      <w:ins w:id="409" w:author="Smith, Kenneth J (Woodbury)" w:date="2021-01-12T14:24:00Z">
        <w:r w:rsidR="00A80AC0">
          <w:t>bacteria results</w:t>
        </w:r>
      </w:ins>
      <w:ins w:id="410" w:author="Smith, Kenneth J (Woodbury)" w:date="2021-01-12T14:26:00Z">
        <w:r w:rsidR="00A80AC0">
          <w:t>,</w:t>
        </w:r>
      </w:ins>
      <w:ins w:id="411" w:author="Smith, Kenneth J (Woodbury)" w:date="2021-01-12T14:24:00Z">
        <w:r w:rsidR="00A80AC0">
          <w:t xml:space="preserve"> or when there is a trend that might exceed 7-day or 30-day reporting limits.</w:t>
        </w:r>
      </w:ins>
      <w:ins w:id="412" w:author="Smith, Kenneth J (Woodbury)" w:date="2021-01-12T16:36:00Z">
        <w:r w:rsidR="002C530E">
          <w:t xml:space="preserve">  </w:t>
        </w:r>
        <w:r w:rsidR="0033246B">
          <w:t xml:space="preserve">Effluent variability can also result in significant </w:t>
        </w:r>
      </w:ins>
      <w:ins w:id="413" w:author="Smith, Kenneth J (Woodbury)" w:date="2021-01-12T16:37:00Z">
        <w:r w:rsidR="0033246B">
          <w:t xml:space="preserve">variability in chlorine demand, which can be difficult to compensate for without using automatic </w:t>
        </w:r>
      </w:ins>
      <w:ins w:id="414" w:author="Smith, Kenneth J (Woodbury)" w:date="2021-01-12T16:38:00Z">
        <w:r w:rsidR="0033246B">
          <w:t>control and residual feedback.  With the current strategy of manual dose adjustment based on hourly grab sample analysis</w:t>
        </w:r>
      </w:ins>
      <w:ins w:id="415" w:author="Smith, Kenneth J (Woodbury)" w:date="2021-01-12T16:39:00Z">
        <w:r w:rsidR="0033246B">
          <w:t>, the dose adjustment will always be lagging the process.</w:t>
        </w:r>
      </w:ins>
    </w:p>
    <w:p w14:paraId="7CC710BD" w14:textId="7E3F51E9" w:rsidR="0033246B" w:rsidRDefault="0033246B" w:rsidP="007D1FF2">
      <w:pPr>
        <w:pStyle w:val="LFTBody"/>
        <w:rPr>
          <w:ins w:id="416" w:author="Smith, Kenneth J (Woodbury)" w:date="2021-01-12T17:03:00Z"/>
        </w:rPr>
      </w:pPr>
      <w:ins w:id="417" w:author="Smith, Kenneth J (Woodbury)" w:date="2021-01-12T16:41:00Z">
        <w:r>
          <w:t>The presence of b</w:t>
        </w:r>
      </w:ins>
      <w:ins w:id="418" w:author="Smith, Kenneth J (Woodbury)" w:date="2021-01-12T16:39:00Z">
        <w:r>
          <w:t>ulking sludge a</w:t>
        </w:r>
      </w:ins>
      <w:ins w:id="419" w:author="Smith, Kenneth J (Woodbury)" w:date="2021-01-12T16:40:00Z">
        <w:r>
          <w:t>nd</w:t>
        </w:r>
      </w:ins>
      <w:ins w:id="420" w:author="Smith, Kenneth J (Woodbury)" w:date="2021-01-12T16:39:00Z">
        <w:r>
          <w:t xml:space="preserve"> filamento</w:t>
        </w:r>
      </w:ins>
      <w:ins w:id="421" w:author="Smith, Kenneth J (Woodbury)" w:date="2021-01-12T16:40:00Z">
        <w:r>
          <w:t xml:space="preserve">us growth </w:t>
        </w:r>
      </w:ins>
      <w:ins w:id="422" w:author="Smith, Kenneth J (Woodbury)" w:date="2021-01-12T16:41:00Z">
        <w:r>
          <w:t>is</w:t>
        </w:r>
      </w:ins>
      <w:ins w:id="423" w:author="Smith, Kenneth J (Woodbury)" w:date="2021-01-12T16:40:00Z">
        <w:r>
          <w:t xml:space="preserve"> a recurring problem at the Port Richmond WWTP.  This appears to be af</w:t>
        </w:r>
      </w:ins>
      <w:ins w:id="424" w:author="Smith, Kenneth J (Woodbury)" w:date="2021-01-12T16:41:00Z">
        <w:r>
          <w:t>fecting the disinfection system performance both based on operation and</w:t>
        </w:r>
      </w:ins>
      <w:ins w:id="425" w:author="Smith, Kenneth J (Woodbury)" w:date="2021-01-12T16:42:00Z">
        <w:r>
          <w:t xml:space="preserve"> on disinfection log-reduction.  </w:t>
        </w:r>
      </w:ins>
      <w:ins w:id="426" w:author="Smith, Kenneth J (Woodbury)" w:date="2021-01-12T16:43:00Z">
        <w:r>
          <w:t xml:space="preserve">The plant operators </w:t>
        </w:r>
      </w:ins>
      <w:ins w:id="427" w:author="Smith, Kenneth J (Woodbury)" w:date="2021-01-12T16:44:00Z">
        <w:r>
          <w:t>over the summer sampling event adjusted the disinfection dose when they were chlorinating RAS</w:t>
        </w:r>
      </w:ins>
      <w:ins w:id="428" w:author="Smith, Kenneth J (Woodbury)" w:date="2021-01-12T16:45:00Z">
        <w:r>
          <w:t>, making more difficult to consistently meet a low residual limit.</w:t>
        </w:r>
      </w:ins>
      <w:ins w:id="429" w:author="Smith, Kenneth J (Woodbury)" w:date="2021-01-12T16:46:00Z">
        <w:r>
          <w:t xml:space="preserve">  </w:t>
        </w:r>
        <w:r w:rsidR="00F3460B">
          <w:t xml:space="preserve">Additionally, it is possible that at times </w:t>
        </w:r>
      </w:ins>
      <w:ins w:id="430" w:author="Smith, Kenneth J (Woodbury)" w:date="2021-01-12T16:47:00Z">
        <w:r w:rsidR="00F3460B">
          <w:t xml:space="preserve">during these events that </w:t>
        </w:r>
      </w:ins>
      <w:ins w:id="431" w:author="Smith, Kenneth J (Woodbury)" w:date="2021-01-12T16:46:00Z">
        <w:r w:rsidR="00F3460B">
          <w:t>the solids compositi</w:t>
        </w:r>
      </w:ins>
      <w:ins w:id="432" w:author="Smith, Kenneth J (Woodbury)" w:date="2021-01-12T16:47:00Z">
        <w:r w:rsidR="00F3460B">
          <w:t>on of the effluent TSS is different</w:t>
        </w:r>
      </w:ins>
      <w:ins w:id="433" w:author="Smith, Kenneth J (Woodbury)" w:date="2021-01-12T16:48:00Z">
        <w:r w:rsidR="00F3460B">
          <w:t xml:space="preserve"> resulting in a larger particle size distribution.  </w:t>
        </w:r>
      </w:ins>
      <w:ins w:id="434" w:author="Smith, Kenneth J (Woodbury)" w:date="2021-01-12T16:52:00Z">
        <w:r w:rsidR="00F3460B">
          <w:t xml:space="preserve">Larger particles in the effluent can </w:t>
        </w:r>
      </w:ins>
      <w:ins w:id="435" w:author="Smith, Kenneth J (Woodbury)" w:date="2021-01-12T16:53:00Z">
        <w:r w:rsidR="00F3460B">
          <w:t xml:space="preserve">reduce disinfection effectiveness by </w:t>
        </w:r>
      </w:ins>
      <w:ins w:id="436" w:author="Smith, Kenneth J (Woodbury)" w:date="2021-01-12T16:54:00Z">
        <w:r w:rsidR="00F3460B">
          <w:t xml:space="preserve">partially </w:t>
        </w:r>
      </w:ins>
      <w:ins w:id="437" w:author="Smith, Kenneth J (Woodbury)" w:date="2021-01-12T16:53:00Z">
        <w:r w:rsidR="00F3460B">
          <w:t>shielding bacteria within the solids particle</w:t>
        </w:r>
      </w:ins>
      <w:ins w:id="438" w:author="Smith, Kenneth J (Woodbury)" w:date="2021-01-12T16:54:00Z">
        <w:r w:rsidR="00F3460B">
          <w:t xml:space="preserve"> and requiring </w:t>
        </w:r>
      </w:ins>
      <w:ins w:id="439" w:author="Smith, Kenneth J (Woodbury)" w:date="2021-01-12T16:55:00Z">
        <w:r w:rsidR="00F3460B">
          <w:t>a higher chlorine</w:t>
        </w:r>
      </w:ins>
      <w:ins w:id="440" w:author="Smith, Kenneth J (Woodbury)" w:date="2021-01-12T16:56:00Z">
        <w:r w:rsidR="00F3460B">
          <w:t xml:space="preserve"> dosage to achieve the same log reduction.</w:t>
        </w:r>
        <w:r w:rsidR="00107A02">
          <w:t xml:space="preserve">  </w:t>
        </w:r>
      </w:ins>
      <w:ins w:id="441" w:author="Smith, Kenneth J (Woodbury)" w:date="2021-01-12T16:57:00Z">
        <w:r w:rsidR="00107A02">
          <w:t>On average, TSS removal is quite good with mean effluent TSS of 8.3 mg/L since 2016.  However, poor settlin</w:t>
        </w:r>
      </w:ins>
      <w:ins w:id="442" w:author="Smith, Kenneth J (Woodbury)" w:date="2021-01-12T16:58:00Z">
        <w:r w:rsidR="00107A02">
          <w:t>g sludge has often been observed, includin</w:t>
        </w:r>
      </w:ins>
      <w:ins w:id="443" w:author="Smith, Kenneth J (Woodbury)" w:date="2021-01-12T16:59:00Z">
        <w:r w:rsidR="00107A02">
          <w:t xml:space="preserve">g recently when visible paper particles were reported in SVI column tests.  It is also notable that PSD analysis performed </w:t>
        </w:r>
      </w:ins>
      <w:ins w:id="444" w:author="Smith, Kenneth J (Woodbury)" w:date="2021-01-12T17:00:00Z">
        <w:r w:rsidR="00107A02">
          <w:t xml:space="preserve">during the summer 2020 sampling event showed a significant shift to larger particles as compared to PSD analysis performed in </w:t>
        </w:r>
      </w:ins>
      <w:ins w:id="445" w:author="Smith, Kenneth J (Woodbury)" w:date="2021-01-12T17:01:00Z">
        <w:r w:rsidR="00107A02">
          <w:t>2005 as part of the initial TRC Program study.</w:t>
        </w:r>
      </w:ins>
    </w:p>
    <w:p w14:paraId="5E365599" w14:textId="3B5CD98C" w:rsidR="00107A02" w:rsidRDefault="00107A02" w:rsidP="007D1FF2">
      <w:pPr>
        <w:pStyle w:val="LFTBody"/>
        <w:rPr>
          <w:ins w:id="446" w:author="Smith, Kenneth J (Woodbury)" w:date="2021-01-12T17:13:00Z"/>
        </w:rPr>
      </w:pPr>
      <w:ins w:id="447" w:author="Smith, Kenneth J (Woodbury)" w:date="2021-01-12T17:03:00Z">
        <w:r>
          <w:t xml:space="preserve">The discharge from Visy </w:t>
        </w:r>
      </w:ins>
      <w:ins w:id="448" w:author="Smith, Kenneth J (Woodbury)" w:date="2021-01-12T17:08:00Z">
        <w:r w:rsidR="00F82641">
          <w:t>P</w:t>
        </w:r>
      </w:ins>
      <w:ins w:id="449" w:author="Smith, Kenneth J (Woodbury)" w:date="2021-01-12T17:03:00Z">
        <w:r>
          <w:t>aper is likely contributing to and exacerb</w:t>
        </w:r>
      </w:ins>
      <w:ins w:id="450" w:author="Smith, Kenneth J (Woodbury)" w:date="2021-01-12T17:04:00Z">
        <w:r>
          <w:t>ating the bulking sludge and filamentous growth occurrences at the plant.</w:t>
        </w:r>
      </w:ins>
      <w:ins w:id="451" w:author="Smith, Kenneth J (Woodbury)" w:date="2021-01-12T17:05:00Z">
        <w:r>
          <w:t xml:space="preserve">  This is also compounded by the condition of the aeration system (i.e., dead spots, broken </w:t>
        </w:r>
      </w:ins>
      <w:ins w:id="452" w:author="Smith, Kenneth J (Woodbury)" w:date="2021-01-12T17:06:00Z">
        <w:r>
          <w:t>air headers/diffusers, lack of oxygen/DO control</w:t>
        </w:r>
        <w:r w:rsidR="00F82641">
          <w:t xml:space="preserve">) and with control of flow splitting.  </w:t>
        </w:r>
      </w:ins>
      <w:ins w:id="453" w:author="Smith, Kenneth J (Woodbury)" w:date="2021-01-12T17:08:00Z">
        <w:r w:rsidR="00F82641">
          <w:t xml:space="preserve">The BOD loading from Visy Paper represents upwards of 50% or more of the total plant BOD loading.  </w:t>
        </w:r>
      </w:ins>
      <w:ins w:id="454" w:author="Smith, Kenneth J (Woodbury)" w:date="2021-01-12T17:09:00Z">
        <w:r w:rsidR="00F82641">
          <w:t>It is unclear whether this discharge is</w:t>
        </w:r>
      </w:ins>
      <w:ins w:id="455" w:author="Smith, Kenneth J (Woodbury)" w:date="2021-01-12T17:10:00Z">
        <w:r w:rsidR="00F82641">
          <w:t xml:space="preserve"> relatively constant or more of a batch discharge and whether the BOD is mostly in the </w:t>
        </w:r>
      </w:ins>
      <w:ins w:id="456" w:author="Smith, Kenneth J (Woodbury)" w:date="2021-01-12T17:11:00Z">
        <w:r w:rsidR="00F82641">
          <w:t xml:space="preserve">soluble form or particulate.  If it is mostly soluble as would be expected from this type of discharge and on a shift </w:t>
        </w:r>
      </w:ins>
      <w:ins w:id="457" w:author="Smith, Kenneth J (Woodbury)" w:date="2021-01-12T17:12:00Z">
        <w:r w:rsidR="00F82641">
          <w:t>or batch basis, this further impacts the secondary process</w:t>
        </w:r>
      </w:ins>
      <w:ins w:id="458" w:author="Smith, Kenneth J (Woodbury)" w:date="2021-01-12T17:13:00Z">
        <w:r w:rsidR="00F82641">
          <w:t xml:space="preserve"> by promoting the conditions for bulking sludge and filamentous growth.</w:t>
        </w:r>
      </w:ins>
    </w:p>
    <w:p w14:paraId="7412953D" w14:textId="19DB5C75" w:rsidR="00F82641" w:rsidRDefault="00F82641" w:rsidP="007D1FF2">
      <w:pPr>
        <w:pStyle w:val="LFTBody"/>
      </w:pPr>
      <w:ins w:id="459" w:author="Smith, Kenneth J (Woodbury)" w:date="2021-01-12T17:14:00Z">
        <w:r>
          <w:lastRenderedPageBreak/>
          <w:t xml:space="preserve">Precipitation and </w:t>
        </w:r>
      </w:ins>
      <w:ins w:id="460" w:author="Smith, Kenneth J (Woodbury)" w:date="2021-01-12T17:15:00Z">
        <w:r>
          <w:t xml:space="preserve">settling flux capacity did not correlate well with TRC exceedances.  </w:t>
        </w:r>
      </w:ins>
      <w:ins w:id="461" w:author="Smith, Kenneth J (Woodbury)" w:date="2021-01-12T17:16:00Z">
        <w:r>
          <w:t>Certain large precipitation events</w:t>
        </w:r>
        <w:r w:rsidR="008B5FE1">
          <w:t>, primarily those resulting in some solids washout, did result in process upsets</w:t>
        </w:r>
      </w:ins>
      <w:ins w:id="462" w:author="Smith, Kenneth J (Woodbury)" w:date="2021-01-12T17:17:00Z">
        <w:r w:rsidR="008B5FE1">
          <w:t xml:space="preserve"> which led to TRC exceedances.  But most precipitation events did not seem to impact TRC compliance.  </w:t>
        </w:r>
      </w:ins>
      <w:ins w:id="463" w:author="Smith, Kenneth J (Woodbury)" w:date="2021-01-12T17:22:00Z">
        <w:r w:rsidR="008B5FE1">
          <w:t>Regarding settling flux, the final settling tanks are typically operated well below their theoretical</w:t>
        </w:r>
      </w:ins>
      <w:ins w:id="464" w:author="Smith, Kenneth J (Woodbury)" w:date="2021-01-12T17:23:00Z">
        <w:r w:rsidR="008B5FE1">
          <w:t xml:space="preserve"> settling flux.  </w:t>
        </w:r>
      </w:ins>
      <w:ins w:id="465" w:author="Smith, Kenneth J (Woodbury)" w:date="2021-01-12T17:26:00Z">
        <w:r w:rsidR="00A4154C">
          <w:t>Over the period evaluated, the state point only approached the theore</w:t>
        </w:r>
      </w:ins>
      <w:ins w:id="466" w:author="Smith, Kenneth J (Woodbury)" w:date="2021-01-12T17:27:00Z">
        <w:r w:rsidR="00A4154C">
          <w:t>tical settling flux on 3 days, 2 of which corresponded with TRC exceedances.  Many other times</w:t>
        </w:r>
      </w:ins>
      <w:ins w:id="467" w:author="Smith, Kenneth J (Woodbury)" w:date="2021-01-12T17:28:00Z">
        <w:r w:rsidR="00A4154C">
          <w:t xml:space="preserve"> the state point was elevated without observed TRC exceedances, and conversely many other times the state point was low while there were TRC exceedances.</w:t>
        </w:r>
      </w:ins>
      <w:ins w:id="468" w:author="Smith, Kenneth J (Woodbury)" w:date="2021-01-12T17:29:00Z">
        <w:r w:rsidR="00A4154C">
          <w:t xml:space="preserve">  Which indicated that the two were poorly correlated.</w:t>
        </w:r>
      </w:ins>
    </w:p>
    <w:p w14:paraId="14FF9DBD" w14:textId="1C3D54CC" w:rsidR="00A11B7D" w:rsidDel="00A4154C" w:rsidRDefault="005423EA" w:rsidP="005423EA">
      <w:pPr>
        <w:pStyle w:val="LFTBullet1"/>
        <w:rPr>
          <w:del w:id="469" w:author="Smith, Kenneth J (Woodbury)" w:date="2021-01-12T17:30:00Z"/>
        </w:rPr>
      </w:pPr>
      <w:del w:id="470" w:author="Smith, Kenneth J (Woodbury)" w:date="2021-01-12T17:30:00Z">
        <w:r w:rsidDel="00A4154C">
          <w:delText xml:space="preserve">LFT Bullet 1 - </w:delText>
        </w:r>
        <w:r w:rsidR="00A11B7D" w:rsidDel="00A4154C">
          <w:delText>O</w:delText>
        </w:r>
        <w:r w:rsidR="00A11B7D" w:rsidRPr="007519F5" w:rsidDel="00A4154C">
          <w:delText>verwri</w:delText>
        </w:r>
        <w:r w:rsidR="00A11B7D" w:rsidDel="00A4154C">
          <w:delText>te this text</w:delText>
        </w:r>
        <w:r w:rsidR="00A11B7D" w:rsidRPr="007519F5" w:rsidDel="00A4154C">
          <w:delText xml:space="preserve">. </w:delText>
        </w:r>
        <w:r w:rsidR="00A11B7D" w:rsidDel="00A4154C">
          <w:delText>If you are pasting content from another document, we recommend that you use the “Merge Formatting” option. You can set “Merge Formatting” as your default paste option under File: Options: Advanced. Alternatively, use the Paste Options menu (appears as a clipboard icon at the end of pasted content) to select “Merge Formatting.”</w:delText>
        </w:r>
        <w:r w:rsidR="00A11B7D" w:rsidRPr="00E77AFB" w:rsidDel="00A4154C">
          <w:rPr>
            <w:rFonts w:ascii="Calibri" w:hAnsi="Calibri" w:cs="Calibri"/>
            <w:sz w:val="32"/>
            <w:szCs w:val="32"/>
            <w:lang w:bidi="ar-SA"/>
          </w:rPr>
          <w:delText xml:space="preserve"> </w:delText>
        </w:r>
        <w:r w:rsidR="00A11B7D" w:rsidRPr="00641B48" w:rsidDel="00A4154C">
          <w:delText>Do not include the ending paragraph symbol from the copied text.</w:delText>
        </w:r>
      </w:del>
    </w:p>
    <w:p w14:paraId="2D531B80" w14:textId="5A62CC6A" w:rsidR="005423EA" w:rsidRPr="00F03FDB" w:rsidDel="00A4154C" w:rsidRDefault="005423EA" w:rsidP="00A11B7D">
      <w:pPr>
        <w:pStyle w:val="LFTBullet2"/>
        <w:rPr>
          <w:del w:id="471" w:author="Smith, Kenneth J (Woodbury)" w:date="2021-01-12T17:30:00Z"/>
        </w:rPr>
      </w:pPr>
      <w:del w:id="472" w:author="Smith, Kenneth J (Woodbury)" w:date="2021-01-12T17:30:00Z">
        <w:r w:rsidRPr="00F03FDB" w:rsidDel="00A4154C">
          <w:delText>LFT Bullet 2 Insert text here. Insert text here.</w:delText>
        </w:r>
      </w:del>
    </w:p>
    <w:p w14:paraId="6852CE0C" w14:textId="61C07E37" w:rsidR="005423EA" w:rsidDel="00A4154C" w:rsidRDefault="005423EA" w:rsidP="005423EA">
      <w:pPr>
        <w:pStyle w:val="LFTBullet3"/>
        <w:rPr>
          <w:del w:id="473" w:author="Smith, Kenneth J (Woodbury)" w:date="2021-01-12T17:30:00Z"/>
        </w:rPr>
      </w:pPr>
      <w:del w:id="474" w:author="Smith, Kenneth J (Woodbury)" w:date="2021-01-12T17:30:00Z">
        <w:r w:rsidDel="00A4154C">
          <w:delText xml:space="preserve">LFT Bullet 3 Insert text here. Insert text here. </w:delText>
        </w:r>
      </w:del>
    </w:p>
    <w:p w14:paraId="4BB78650" w14:textId="77425B17" w:rsidR="005423EA" w:rsidRPr="006E2BDA" w:rsidDel="00A4154C" w:rsidRDefault="005423EA" w:rsidP="005423EA">
      <w:pPr>
        <w:pStyle w:val="LFTBullet4"/>
        <w:rPr>
          <w:del w:id="475" w:author="Smith, Kenneth J (Woodbury)" w:date="2021-01-12T17:30:00Z"/>
        </w:rPr>
      </w:pPr>
      <w:del w:id="476" w:author="Smith, Kenneth J (Woodbury)" w:date="2021-01-12T17:30:00Z">
        <w:r w:rsidRPr="006E2BDA" w:rsidDel="00A4154C">
          <w:delText xml:space="preserve">LFT Bullet 4 Insert text here. </w:delText>
        </w:r>
      </w:del>
    </w:p>
    <w:p w14:paraId="5AA890BD" w14:textId="3BAACAD3" w:rsidR="005423EA" w:rsidRPr="001D2346" w:rsidDel="00A4154C" w:rsidRDefault="008E0BAA" w:rsidP="005423EA">
      <w:pPr>
        <w:pStyle w:val="LFTHeading3"/>
        <w:rPr>
          <w:del w:id="477" w:author="Smith, Kenneth J (Woodbury)" w:date="2021-01-12T17:30:00Z"/>
        </w:rPr>
      </w:pPr>
      <w:bookmarkStart w:id="478" w:name="_Toc53366706"/>
      <w:del w:id="479" w:author="Smith, Kenneth J (Woodbury)" w:date="2021-01-12T17:30:00Z">
        <w:r w:rsidDel="00A4154C">
          <w:delText>4</w:delText>
        </w:r>
        <w:r w:rsidR="005423EA" w:rsidRPr="001D2346" w:rsidDel="00A4154C">
          <w:delText>.1.1 LFT Heading 3</w:delText>
        </w:r>
        <w:bookmarkEnd w:id="478"/>
      </w:del>
    </w:p>
    <w:p w14:paraId="0FC58F29" w14:textId="52055AE5" w:rsidR="005423EA" w:rsidRPr="00C45E61" w:rsidDel="00A4154C" w:rsidRDefault="005423EA" w:rsidP="005423EA">
      <w:pPr>
        <w:pStyle w:val="LFTBody"/>
        <w:rPr>
          <w:del w:id="480" w:author="Smith, Kenneth J (Woodbury)" w:date="2021-01-12T17:30:00Z"/>
        </w:rPr>
      </w:pPr>
      <w:del w:id="481" w:author="Smith, Kenneth J (Woodbury)" w:date="2021-01-12T17:30:00Z">
        <w:r w:rsidDel="00A4154C">
          <w:delText xml:space="preserve">“LFT Body” style. </w:delText>
        </w:r>
        <w:r w:rsidR="00A11B7D" w:rsidDel="00A4154C">
          <w:delText>O</w:delText>
        </w:r>
        <w:r w:rsidR="00A11B7D" w:rsidRPr="007519F5" w:rsidDel="00A4154C">
          <w:delText>verwri</w:delText>
        </w:r>
        <w:r w:rsidR="00A11B7D" w:rsidDel="00A4154C">
          <w:delText>te this text</w:delText>
        </w:r>
        <w:r w:rsidR="00A11B7D" w:rsidRPr="007519F5" w:rsidDel="00A4154C">
          <w:delText xml:space="preserve">. </w:delText>
        </w:r>
        <w:r w:rsidR="00A11B7D" w:rsidDel="00A4154C">
          <w:delText>If you are pasting content from another document, we recommend that you use the “Merge Formatting” option. You can set “Merge Formatting” as your default paste option under File: Options: Advanced. Alternatively, use the Paste Options menu (appears as a clipboard icon at the end of pasted content) to select “Merge Formatting.”</w:delText>
        </w:r>
        <w:r w:rsidR="00A11B7D" w:rsidRPr="00E77AFB" w:rsidDel="00A4154C">
          <w:rPr>
            <w:rFonts w:ascii="Calibri" w:hAnsi="Calibri" w:cs="Calibri"/>
            <w:sz w:val="32"/>
            <w:szCs w:val="32"/>
            <w:lang w:bidi="ar-SA"/>
          </w:rPr>
          <w:delText xml:space="preserve"> </w:delText>
        </w:r>
        <w:r w:rsidR="00A11B7D" w:rsidRPr="00641B48" w:rsidDel="00A4154C">
          <w:delText>Do not include the ending paragraph symbol from the copied text.</w:delText>
        </w:r>
        <w:r w:rsidDel="00A4154C">
          <w:rPr>
            <w:rStyle w:val="FootnoteReference"/>
          </w:rPr>
          <w:footnoteReference w:id="1"/>
        </w:r>
        <w:r w:rsidRPr="00C45E61" w:rsidDel="00A4154C">
          <w:delText xml:space="preserve"> </w:delText>
        </w:r>
      </w:del>
    </w:p>
    <w:p w14:paraId="2911CBF9" w14:textId="06C8DBCD" w:rsidR="005423EA" w:rsidRPr="003C2553" w:rsidDel="00A4154C" w:rsidRDefault="008E0BAA" w:rsidP="005423EA">
      <w:pPr>
        <w:pStyle w:val="LFTHeading4"/>
        <w:rPr>
          <w:del w:id="484" w:author="Smith, Kenneth J (Woodbury)" w:date="2021-01-12T17:30:00Z"/>
        </w:rPr>
      </w:pPr>
      <w:bookmarkStart w:id="485" w:name="_Toc53366707"/>
      <w:del w:id="486" w:author="Smith, Kenneth J (Woodbury)" w:date="2021-01-12T17:30:00Z">
        <w:r w:rsidDel="00A4154C">
          <w:delText>4</w:delText>
        </w:r>
        <w:r w:rsidR="005423EA" w:rsidRPr="003C2553" w:rsidDel="00A4154C">
          <w:delText>.1.1.1 LFT Heading 4</w:delText>
        </w:r>
        <w:bookmarkEnd w:id="485"/>
      </w:del>
    </w:p>
    <w:p w14:paraId="2ACACC27" w14:textId="401BC4A7" w:rsidR="005423EA" w:rsidRPr="00C45E61" w:rsidDel="00A4154C" w:rsidRDefault="005423EA" w:rsidP="005423EA">
      <w:pPr>
        <w:pStyle w:val="LFTBody"/>
        <w:rPr>
          <w:del w:id="487" w:author="Smith, Kenneth J (Woodbury)" w:date="2021-01-12T17:30:00Z"/>
        </w:rPr>
      </w:pPr>
      <w:del w:id="488" w:author="Smith, Kenneth J (Woodbury)" w:date="2021-01-12T17:30:00Z">
        <w:r w:rsidDel="00A4154C">
          <w:delText>“LFT Body” style</w:delText>
        </w:r>
        <w:r w:rsidRPr="00C45E61" w:rsidDel="00A4154C">
          <w:delText xml:space="preserve">. Insert text here. Insert text here. Insert text here. Insert text here. Insert text here. Insert text here. Insert text here. Insert text here. Insert text here. Insert text here. </w:delText>
        </w:r>
      </w:del>
    </w:p>
    <w:p w14:paraId="4106AC97" w14:textId="1EA6F276" w:rsidR="00CD46DD" w:rsidRPr="00D326B8" w:rsidDel="00A4154C" w:rsidRDefault="00CD46DD" w:rsidP="00CD46DD">
      <w:pPr>
        <w:pStyle w:val="LFTTableTitle"/>
        <w:rPr>
          <w:del w:id="489" w:author="Smith, Kenneth J (Woodbury)" w:date="2021-01-12T17:30:00Z"/>
        </w:rPr>
      </w:pPr>
      <w:bookmarkStart w:id="490" w:name="_Toc53484004"/>
      <w:del w:id="491" w:author="Smith, Kenneth J (Woodbury)" w:date="2021-01-12T17:30:00Z">
        <w:r w:rsidDel="00A4154C">
          <w:delText xml:space="preserve">Table 4-1 </w:delText>
        </w:r>
        <w:r w:rsidRPr="009B5EA8" w:rsidDel="00A4154C">
          <w:delText>LFT Table Title</w:delText>
        </w:r>
        <w:bookmarkEnd w:id="490"/>
      </w:del>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6"/>
        <w:gridCol w:w="1647"/>
        <w:gridCol w:w="1756"/>
        <w:gridCol w:w="1756"/>
        <w:gridCol w:w="1757"/>
      </w:tblGrid>
      <w:tr w:rsidR="00CD46DD" w:rsidRPr="003B5E13" w:rsidDel="00A4154C" w14:paraId="3DC2018E" w14:textId="0B75F057" w:rsidTr="00604CC5">
        <w:trPr>
          <w:trHeight w:val="332"/>
          <w:tblHeader/>
          <w:del w:id="492" w:author="Smith, Kenneth J (Woodbury)" w:date="2021-01-12T17:30:00Z"/>
        </w:trPr>
        <w:tc>
          <w:tcPr>
            <w:tcW w:w="1806" w:type="dxa"/>
            <w:shd w:val="clear" w:color="auto" w:fill="0082C4" w:themeFill="accent3"/>
            <w:vAlign w:val="center"/>
          </w:tcPr>
          <w:p w14:paraId="3817EE14" w14:textId="240C5CCB" w:rsidR="00CD46DD" w:rsidRPr="00EF4678" w:rsidDel="00A4154C" w:rsidRDefault="00CD46DD" w:rsidP="00641B48">
            <w:pPr>
              <w:pStyle w:val="LFTTableHeader1"/>
              <w:rPr>
                <w:del w:id="493" w:author="Smith, Kenneth J (Woodbury)" w:date="2021-01-12T17:30:00Z"/>
              </w:rPr>
            </w:pPr>
            <w:del w:id="494" w:author="Smith, Kenneth J (Woodbury)" w:date="2021-01-12T17:30:00Z">
              <w:r w:rsidDel="00A4154C">
                <w:delText xml:space="preserve">LFT </w:delText>
              </w:r>
              <w:r w:rsidRPr="00EF4678" w:rsidDel="00A4154C">
                <w:delText xml:space="preserve">Table Header </w:delText>
              </w:r>
              <w:r w:rsidDel="00A4154C">
                <w:delText>1</w:delText>
              </w:r>
            </w:del>
          </w:p>
        </w:tc>
        <w:tc>
          <w:tcPr>
            <w:tcW w:w="1647" w:type="dxa"/>
            <w:shd w:val="clear" w:color="auto" w:fill="0082C4" w:themeFill="accent3"/>
            <w:vAlign w:val="center"/>
          </w:tcPr>
          <w:p w14:paraId="09154B36" w14:textId="42F1C181" w:rsidR="00CD46DD" w:rsidRPr="00EF4678" w:rsidDel="00A4154C" w:rsidRDefault="00CD46DD" w:rsidP="00641B48">
            <w:pPr>
              <w:pStyle w:val="LFTTableHeader1"/>
              <w:rPr>
                <w:del w:id="495" w:author="Smith, Kenneth J (Woodbury)" w:date="2021-01-12T17:30:00Z"/>
              </w:rPr>
            </w:pPr>
            <w:del w:id="496" w:author="Smith, Kenneth J (Woodbury)" w:date="2021-01-12T17:30:00Z">
              <w:r w:rsidRPr="00EF4678" w:rsidDel="00A4154C">
                <w:delText xml:space="preserve">Table Header </w:delText>
              </w:r>
              <w:r w:rsidDel="00A4154C">
                <w:delText>1</w:delText>
              </w:r>
            </w:del>
          </w:p>
        </w:tc>
        <w:tc>
          <w:tcPr>
            <w:tcW w:w="1756" w:type="dxa"/>
            <w:shd w:val="clear" w:color="auto" w:fill="0082C4" w:themeFill="accent3"/>
            <w:vAlign w:val="center"/>
          </w:tcPr>
          <w:p w14:paraId="10F31735" w14:textId="36CBDDBF" w:rsidR="00CD46DD" w:rsidRPr="00EF4678" w:rsidDel="00A4154C" w:rsidRDefault="00CD46DD" w:rsidP="00641B48">
            <w:pPr>
              <w:pStyle w:val="LFTTableHeader1"/>
              <w:rPr>
                <w:del w:id="497" w:author="Smith, Kenneth J (Woodbury)" w:date="2021-01-12T17:30:00Z"/>
              </w:rPr>
            </w:pPr>
            <w:del w:id="498" w:author="Smith, Kenneth J (Woodbury)" w:date="2021-01-12T17:30:00Z">
              <w:r w:rsidRPr="00EF4678" w:rsidDel="00A4154C">
                <w:delText xml:space="preserve">Table Header </w:delText>
              </w:r>
              <w:r w:rsidDel="00A4154C">
                <w:delText>1</w:delText>
              </w:r>
            </w:del>
          </w:p>
        </w:tc>
        <w:tc>
          <w:tcPr>
            <w:tcW w:w="1756" w:type="dxa"/>
            <w:shd w:val="clear" w:color="auto" w:fill="0082C4" w:themeFill="accent3"/>
            <w:vAlign w:val="center"/>
          </w:tcPr>
          <w:p w14:paraId="58CE15C2" w14:textId="2D167817" w:rsidR="00CD46DD" w:rsidRPr="00EF4678" w:rsidDel="00A4154C" w:rsidRDefault="00CD46DD" w:rsidP="00641B48">
            <w:pPr>
              <w:pStyle w:val="LFTTableHeader1"/>
              <w:rPr>
                <w:del w:id="499" w:author="Smith, Kenneth J (Woodbury)" w:date="2021-01-12T17:30:00Z"/>
              </w:rPr>
            </w:pPr>
            <w:del w:id="500" w:author="Smith, Kenneth J (Woodbury)" w:date="2021-01-12T17:30:00Z">
              <w:r w:rsidRPr="00EF4678" w:rsidDel="00A4154C">
                <w:delText xml:space="preserve">Table Header </w:delText>
              </w:r>
              <w:r w:rsidDel="00A4154C">
                <w:delText>1</w:delText>
              </w:r>
            </w:del>
          </w:p>
        </w:tc>
        <w:tc>
          <w:tcPr>
            <w:tcW w:w="1757" w:type="dxa"/>
            <w:shd w:val="clear" w:color="auto" w:fill="0082C4" w:themeFill="accent3"/>
            <w:vAlign w:val="center"/>
          </w:tcPr>
          <w:p w14:paraId="75259495" w14:textId="4AA3DD84" w:rsidR="00CD46DD" w:rsidRPr="00EF4678" w:rsidDel="00A4154C" w:rsidRDefault="00CD46DD" w:rsidP="00641B48">
            <w:pPr>
              <w:pStyle w:val="LFTTableHeader1"/>
              <w:rPr>
                <w:del w:id="501" w:author="Smith, Kenneth J (Woodbury)" w:date="2021-01-12T17:30:00Z"/>
              </w:rPr>
            </w:pPr>
            <w:del w:id="502" w:author="Smith, Kenneth J (Woodbury)" w:date="2021-01-12T17:30:00Z">
              <w:r w:rsidRPr="00EF4678" w:rsidDel="00A4154C">
                <w:delText xml:space="preserve">Table Header </w:delText>
              </w:r>
              <w:r w:rsidDel="00A4154C">
                <w:delText>1</w:delText>
              </w:r>
            </w:del>
          </w:p>
        </w:tc>
      </w:tr>
      <w:tr w:rsidR="00CD46DD" w:rsidRPr="003B5E13" w:rsidDel="00A4154C" w14:paraId="55BDF663" w14:textId="30508B5F" w:rsidTr="00604CC5">
        <w:trPr>
          <w:del w:id="503" w:author="Smith, Kenneth J (Woodbury)" w:date="2021-01-12T17:30:00Z"/>
        </w:trPr>
        <w:tc>
          <w:tcPr>
            <w:tcW w:w="1806" w:type="dxa"/>
          </w:tcPr>
          <w:p w14:paraId="56C26DF1" w14:textId="6891612B" w:rsidR="00CD46DD" w:rsidRPr="003B5E13" w:rsidDel="00A4154C" w:rsidRDefault="00CD46DD" w:rsidP="00641B48">
            <w:pPr>
              <w:pStyle w:val="LFTTableBullet"/>
              <w:rPr>
                <w:del w:id="504" w:author="Smith, Kenneth J (Woodbury)" w:date="2021-01-12T17:30:00Z"/>
              </w:rPr>
            </w:pPr>
            <w:del w:id="505" w:author="Smith, Kenneth J (Woodbury)" w:date="2021-01-12T17:30:00Z">
              <w:r w:rsidDel="00A4154C">
                <w:delText>LFT Table Bullet</w:delText>
              </w:r>
            </w:del>
          </w:p>
        </w:tc>
        <w:tc>
          <w:tcPr>
            <w:tcW w:w="1647" w:type="dxa"/>
          </w:tcPr>
          <w:p w14:paraId="7C0089B8" w14:textId="6C92717F" w:rsidR="00CD46DD" w:rsidRPr="003B5E13" w:rsidDel="00A4154C" w:rsidRDefault="00CD46DD" w:rsidP="00641B48">
            <w:pPr>
              <w:pStyle w:val="LFTTableText"/>
              <w:rPr>
                <w:del w:id="506" w:author="Smith, Kenneth J (Woodbury)" w:date="2021-01-12T17:30:00Z"/>
              </w:rPr>
            </w:pPr>
            <w:del w:id="507" w:author="Smith, Kenneth J (Woodbury)" w:date="2021-01-12T17:30:00Z">
              <w:r w:rsidDel="00A4154C">
                <w:delText>LFT Table Text</w:delText>
              </w:r>
            </w:del>
          </w:p>
        </w:tc>
        <w:tc>
          <w:tcPr>
            <w:tcW w:w="1756" w:type="dxa"/>
          </w:tcPr>
          <w:p w14:paraId="3BB04983" w14:textId="61BC2348" w:rsidR="00CD46DD" w:rsidRPr="00F3053D" w:rsidDel="00A4154C" w:rsidRDefault="00CD46DD" w:rsidP="00641B48">
            <w:pPr>
              <w:pStyle w:val="LFTTableText"/>
              <w:rPr>
                <w:del w:id="508" w:author="Smith, Kenneth J (Woodbury)" w:date="2021-01-12T17:30:00Z"/>
              </w:rPr>
            </w:pPr>
            <w:del w:id="509" w:author="Smith, Kenneth J (Woodbury)" w:date="2021-01-12T17:30:00Z">
              <w:r w:rsidRPr="00924EAC" w:rsidDel="00A4154C">
                <w:delText>Insert Text</w:delText>
              </w:r>
            </w:del>
          </w:p>
        </w:tc>
        <w:tc>
          <w:tcPr>
            <w:tcW w:w="1756" w:type="dxa"/>
          </w:tcPr>
          <w:p w14:paraId="7500EF31" w14:textId="34CBD756" w:rsidR="00CD46DD" w:rsidRPr="00F3053D" w:rsidDel="00A4154C" w:rsidRDefault="00CD46DD" w:rsidP="00641B48">
            <w:pPr>
              <w:pStyle w:val="LFTTableText"/>
              <w:rPr>
                <w:del w:id="510" w:author="Smith, Kenneth J (Woodbury)" w:date="2021-01-12T17:30:00Z"/>
              </w:rPr>
            </w:pPr>
            <w:del w:id="511" w:author="Smith, Kenneth J (Woodbury)" w:date="2021-01-12T17:30:00Z">
              <w:r w:rsidRPr="00924EAC" w:rsidDel="00A4154C">
                <w:delText>Insert Text</w:delText>
              </w:r>
            </w:del>
          </w:p>
        </w:tc>
        <w:tc>
          <w:tcPr>
            <w:tcW w:w="1757" w:type="dxa"/>
          </w:tcPr>
          <w:p w14:paraId="3FE52B61" w14:textId="1D786F3F" w:rsidR="00CD46DD" w:rsidRPr="003B5E13" w:rsidDel="00A4154C" w:rsidRDefault="00CD46DD" w:rsidP="00641B48">
            <w:pPr>
              <w:pStyle w:val="LFTTableText"/>
              <w:rPr>
                <w:del w:id="512" w:author="Smith, Kenneth J (Woodbury)" w:date="2021-01-12T17:30:00Z"/>
              </w:rPr>
            </w:pPr>
            <w:del w:id="513" w:author="Smith, Kenneth J (Woodbury)" w:date="2021-01-12T17:30:00Z">
              <w:r w:rsidRPr="00F3053D" w:rsidDel="00A4154C">
                <w:delText>Insert Text</w:delText>
              </w:r>
            </w:del>
          </w:p>
        </w:tc>
      </w:tr>
      <w:tr w:rsidR="00CD46DD" w:rsidRPr="003B5E13" w:rsidDel="00A4154C" w14:paraId="0C3DFC6A" w14:textId="604ABB36" w:rsidTr="00604CC5">
        <w:trPr>
          <w:del w:id="514" w:author="Smith, Kenneth J (Woodbury)" w:date="2021-01-12T17:30:00Z"/>
        </w:trPr>
        <w:tc>
          <w:tcPr>
            <w:tcW w:w="1806" w:type="dxa"/>
          </w:tcPr>
          <w:p w14:paraId="73A21F1C" w14:textId="0FF55EB4" w:rsidR="00CD46DD" w:rsidDel="00A4154C" w:rsidRDefault="00CD46DD" w:rsidP="00641B48">
            <w:pPr>
              <w:pStyle w:val="LFTTableBullet"/>
              <w:rPr>
                <w:del w:id="515" w:author="Smith, Kenneth J (Woodbury)" w:date="2021-01-12T17:30:00Z"/>
              </w:rPr>
            </w:pPr>
            <w:del w:id="516" w:author="Smith, Kenneth J (Woodbury)" w:date="2021-01-12T17:30:00Z">
              <w:r w:rsidDel="00A4154C">
                <w:delText>Insert Text</w:delText>
              </w:r>
            </w:del>
          </w:p>
          <w:p w14:paraId="2D906BA3" w14:textId="2DECCC26" w:rsidR="00CD46DD" w:rsidRPr="003B5E13" w:rsidDel="00A4154C" w:rsidRDefault="00CD46DD" w:rsidP="00641B48">
            <w:pPr>
              <w:pStyle w:val="LFTTableBullet"/>
              <w:rPr>
                <w:del w:id="517" w:author="Smith, Kenneth J (Woodbury)" w:date="2021-01-12T17:30:00Z"/>
              </w:rPr>
            </w:pPr>
            <w:del w:id="518" w:author="Smith, Kenneth J (Woodbury)" w:date="2021-01-12T17:30:00Z">
              <w:r w:rsidDel="00A4154C">
                <w:delText>Insert Text</w:delText>
              </w:r>
            </w:del>
          </w:p>
        </w:tc>
        <w:tc>
          <w:tcPr>
            <w:tcW w:w="1647" w:type="dxa"/>
          </w:tcPr>
          <w:p w14:paraId="187E0670" w14:textId="429FA991" w:rsidR="00CD46DD" w:rsidRPr="003B5E13" w:rsidDel="00A4154C" w:rsidRDefault="00CD46DD" w:rsidP="00641B48">
            <w:pPr>
              <w:pStyle w:val="LFTTableText"/>
              <w:rPr>
                <w:del w:id="519" w:author="Smith, Kenneth J (Woodbury)" w:date="2021-01-12T17:30:00Z"/>
              </w:rPr>
            </w:pPr>
            <w:del w:id="520" w:author="Smith, Kenneth J (Woodbury)" w:date="2021-01-12T17:30:00Z">
              <w:r w:rsidDel="00A4154C">
                <w:delText>Insert Text</w:delText>
              </w:r>
            </w:del>
          </w:p>
        </w:tc>
        <w:tc>
          <w:tcPr>
            <w:tcW w:w="1756" w:type="dxa"/>
          </w:tcPr>
          <w:p w14:paraId="35C9AF56" w14:textId="4E451806" w:rsidR="00CD46DD" w:rsidDel="00A4154C" w:rsidRDefault="00CD46DD" w:rsidP="00641B48">
            <w:pPr>
              <w:pStyle w:val="LFTTableText"/>
              <w:rPr>
                <w:del w:id="521" w:author="Smith, Kenneth J (Woodbury)" w:date="2021-01-12T17:30:00Z"/>
              </w:rPr>
            </w:pPr>
            <w:del w:id="522" w:author="Smith, Kenneth J (Woodbury)" w:date="2021-01-12T17:30:00Z">
              <w:r w:rsidRPr="00924EAC" w:rsidDel="00A4154C">
                <w:delText>Insert Text</w:delText>
              </w:r>
            </w:del>
          </w:p>
        </w:tc>
        <w:tc>
          <w:tcPr>
            <w:tcW w:w="1756" w:type="dxa"/>
          </w:tcPr>
          <w:p w14:paraId="15583602" w14:textId="57B532CC" w:rsidR="00CD46DD" w:rsidDel="00A4154C" w:rsidRDefault="00CD46DD" w:rsidP="00641B48">
            <w:pPr>
              <w:pStyle w:val="LFTTableText"/>
              <w:rPr>
                <w:del w:id="523" w:author="Smith, Kenneth J (Woodbury)" w:date="2021-01-12T17:30:00Z"/>
              </w:rPr>
            </w:pPr>
            <w:del w:id="524" w:author="Smith, Kenneth J (Woodbury)" w:date="2021-01-12T17:30:00Z">
              <w:r w:rsidRPr="00924EAC" w:rsidDel="00A4154C">
                <w:delText>Insert Text</w:delText>
              </w:r>
            </w:del>
          </w:p>
        </w:tc>
        <w:tc>
          <w:tcPr>
            <w:tcW w:w="1757" w:type="dxa"/>
          </w:tcPr>
          <w:p w14:paraId="741CB44E" w14:textId="612EED19" w:rsidR="00CD46DD" w:rsidRPr="003B5E13" w:rsidDel="00A4154C" w:rsidRDefault="00CD46DD" w:rsidP="00641B48">
            <w:pPr>
              <w:pStyle w:val="LFTTableText"/>
              <w:rPr>
                <w:del w:id="525" w:author="Smith, Kenneth J (Woodbury)" w:date="2021-01-12T17:30:00Z"/>
              </w:rPr>
            </w:pPr>
            <w:del w:id="526" w:author="Smith, Kenneth J (Woodbury)" w:date="2021-01-12T17:30:00Z">
              <w:r w:rsidDel="00A4154C">
                <w:delText>Insert Text</w:delText>
              </w:r>
            </w:del>
          </w:p>
        </w:tc>
      </w:tr>
    </w:tbl>
    <w:p w14:paraId="41092D86" w14:textId="491C64E3" w:rsidR="00CD46DD" w:rsidRPr="00C93668" w:rsidDel="00A4154C" w:rsidRDefault="00CD46DD" w:rsidP="00CD46DD">
      <w:pPr>
        <w:pStyle w:val="LFTTableNotation"/>
        <w:ind w:left="90"/>
        <w:rPr>
          <w:del w:id="527" w:author="Smith, Kenneth J (Woodbury)" w:date="2021-01-12T17:30:00Z"/>
        </w:rPr>
      </w:pPr>
      <w:del w:id="528" w:author="Smith, Kenneth J (Woodbury)" w:date="2021-01-12T17:30:00Z">
        <w:r w:rsidRPr="00C93668" w:rsidDel="00A4154C">
          <w:delText xml:space="preserve">Note: </w:delText>
        </w:r>
        <w:r w:rsidDel="00A4154C">
          <w:delText>LFT Table Note</w:delText>
        </w:r>
      </w:del>
    </w:p>
    <w:p w14:paraId="18243E4E" w14:textId="2915C86D" w:rsidR="00604CC5" w:rsidRPr="00C45E61" w:rsidDel="00A4154C" w:rsidRDefault="00604CC5" w:rsidP="00604CC5">
      <w:pPr>
        <w:pStyle w:val="LFTBody"/>
        <w:rPr>
          <w:del w:id="529" w:author="Smith, Kenneth J (Woodbury)" w:date="2021-01-12T17:30:00Z"/>
        </w:rPr>
      </w:pPr>
      <w:del w:id="530" w:author="Smith, Kenneth J (Woodbury)" w:date="2021-01-12T17:30:00Z">
        <w:r w:rsidDel="00A4154C">
          <w:delText>“LFT Body” style</w:delText>
        </w:r>
        <w:r w:rsidRPr="00C45E61" w:rsidDel="00A4154C">
          <w:delText xml:space="preserve">. Insert text here. Insert text here. Insert text here. Insert text here. Insert text here. Insert text here. Insert text here. Insert text here. Insert text here. Insert text here. </w:delText>
        </w:r>
      </w:del>
    </w:p>
    <w:p w14:paraId="4176FAE5" w14:textId="397C355C" w:rsidR="005423EA" w:rsidDel="00A4154C" w:rsidRDefault="005423EA" w:rsidP="005423EA">
      <w:pPr>
        <w:pStyle w:val="LFTHeading5"/>
        <w:rPr>
          <w:del w:id="531" w:author="Smith, Kenneth J (Woodbury)" w:date="2021-01-12T17:30:00Z"/>
        </w:rPr>
      </w:pPr>
      <w:del w:id="532" w:author="Smith, Kenneth J (Woodbury)" w:date="2021-01-12T17:30:00Z">
        <w:r w:rsidDel="00A4154C">
          <w:lastRenderedPageBreak/>
          <w:delText>LFT Heading 5</w:delText>
        </w:r>
      </w:del>
    </w:p>
    <w:p w14:paraId="0C8404C0" w14:textId="1925F6E4" w:rsidR="0088597D" w:rsidDel="00A4154C" w:rsidRDefault="005423EA" w:rsidP="005423EA">
      <w:pPr>
        <w:pStyle w:val="LFTBody"/>
        <w:rPr>
          <w:del w:id="533" w:author="Smith, Kenneth J (Woodbury)" w:date="2021-01-12T17:30:00Z"/>
        </w:rPr>
      </w:pPr>
      <w:del w:id="534" w:author="Smith, Kenneth J (Woodbury)" w:date="2021-01-12T17:30:00Z">
        <w:r w:rsidDel="00A4154C">
          <w:delText>“LFT Body” style</w:delText>
        </w:r>
        <w:r w:rsidRPr="00BD23FC" w:rsidDel="00A4154C">
          <w:delText xml:space="preserve">. Insert text here. Insert text here. </w:delText>
        </w:r>
      </w:del>
    </w:p>
    <w:p w14:paraId="3FB70042" w14:textId="5E7EA6FC" w:rsidR="005423EA" w:rsidRPr="0088597D" w:rsidDel="00A4154C" w:rsidRDefault="005423EA" w:rsidP="0088597D">
      <w:pPr>
        <w:rPr>
          <w:del w:id="535" w:author="Smith, Kenneth J (Woodbury)" w:date="2021-01-12T17:30:00Z"/>
          <w:sz w:val="22"/>
        </w:rPr>
      </w:pPr>
      <w:del w:id="536" w:author="Smith, Kenneth J (Woodbury)" w:date="2021-01-12T17:30:00Z">
        <w:r w:rsidRPr="00BD23FC" w:rsidDel="00A4154C">
          <w:delText>nsert text here. Insert text here. Insert text here.</w:delText>
        </w:r>
      </w:del>
    </w:p>
    <w:p w14:paraId="6A91BAE4" w14:textId="0F88A2CF" w:rsidR="00432776" w:rsidDel="00A4154C" w:rsidRDefault="005423EA" w:rsidP="005423EA">
      <w:pPr>
        <w:pStyle w:val="LFTCaption"/>
        <w:rPr>
          <w:del w:id="537" w:author="Smith, Kenneth J (Woodbury)" w:date="2021-01-12T17:30:00Z"/>
        </w:rPr>
      </w:pPr>
      <w:bookmarkStart w:id="538" w:name="_Toc53483983"/>
      <w:del w:id="539" w:author="Smith, Kenneth J (Woodbury)" w:date="2021-01-12T17:30:00Z">
        <w:r w:rsidDel="00A4154C">
          <w:rPr>
            <w:b w:val="0"/>
            <w:noProof/>
            <w:lang w:bidi="ar-SA"/>
          </w:rPr>
          <w:drawing>
            <wp:anchor distT="0" distB="0" distL="114300" distR="114300" simplePos="0" relativeHeight="251660288" behindDoc="0" locked="0" layoutInCell="1" allowOverlap="1" wp14:anchorId="7AB39847" wp14:editId="69EFDB96">
              <wp:simplePos x="0" y="0"/>
              <wp:positionH relativeFrom="column">
                <wp:posOffset>32385</wp:posOffset>
              </wp:positionH>
              <wp:positionV relativeFrom="paragraph">
                <wp:posOffset>48260</wp:posOffset>
              </wp:positionV>
              <wp:extent cx="1914525" cy="1775460"/>
              <wp:effectExtent l="19050" t="19050" r="28575" b="1524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for Report.jpg"/>
                      <pic:cNvPicPr/>
                    </pic:nvPicPr>
                    <pic:blipFill rotWithShape="1">
                      <a:blip r:embed="rId107">
                        <a:extLst>
                          <a:ext uri="{28A0092B-C50C-407E-A947-70E740481C1C}">
                            <a14:useLocalDpi xmlns:a14="http://schemas.microsoft.com/office/drawing/2010/main" val="0"/>
                          </a:ext>
                        </a:extLst>
                      </a:blip>
                      <a:srcRect/>
                      <a:stretch/>
                    </pic:blipFill>
                    <pic:spPr bwMode="auto">
                      <a:xfrm>
                        <a:off x="0" y="0"/>
                        <a:ext cx="1914525" cy="1775460"/>
                      </a:xfrm>
                      <a:prstGeom prst="rect">
                        <a:avLst/>
                      </a:prstGeom>
                      <a:ln>
                        <a:solidFill>
                          <a:schemeClr val="tx2">
                            <a:lumMod val="75000"/>
                          </a:schemeClr>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margin">
                <wp14:pctWidth>0</wp14:pctWidth>
              </wp14:sizeRelH>
              <wp14:sizeRelV relativeFrom="margin">
                <wp14:pctHeight>0</wp14:pctHeight>
              </wp14:sizeRelV>
            </wp:anchor>
          </w:drawing>
        </w:r>
        <w:r w:rsidRPr="00B8324C" w:rsidDel="00A4154C">
          <w:delText xml:space="preserve">Figure </w:delText>
        </w:r>
        <w:r w:rsidR="008E0BAA" w:rsidDel="00A4154C">
          <w:delText>4</w:delText>
        </w:r>
        <w:r w:rsidDel="00A4154C">
          <w:delText>-1</w:delText>
        </w:r>
        <w:r w:rsidRPr="00B8324C" w:rsidDel="00A4154C">
          <w:br/>
        </w:r>
        <w:r w:rsidDel="00A4154C">
          <w:delText>F</w:delText>
        </w:r>
        <w:r w:rsidRPr="00B8324C" w:rsidDel="00A4154C">
          <w:delText>igure and Title Placement</w:delText>
        </w:r>
        <w:bookmarkEnd w:id="538"/>
      </w:del>
    </w:p>
    <w:p w14:paraId="73BBB1A3" w14:textId="07DAA6C2" w:rsidR="00093ACF" w:rsidDel="00A4154C" w:rsidRDefault="00093ACF" w:rsidP="005423EA">
      <w:pPr>
        <w:pStyle w:val="LFTCaption"/>
        <w:rPr>
          <w:del w:id="540" w:author="Smith, Kenneth J (Woodbury)" w:date="2021-01-12T17:30:00Z"/>
        </w:rPr>
      </w:pPr>
    </w:p>
    <w:p w14:paraId="029AC13D" w14:textId="77777777" w:rsidR="005423EA" w:rsidRDefault="005423EA" w:rsidP="005E2488">
      <w:pPr>
        <w:pStyle w:val="LFTCaption"/>
      </w:pPr>
    </w:p>
    <w:p w14:paraId="05F400EE" w14:textId="77777777" w:rsidR="001C592A" w:rsidRPr="00C45E61" w:rsidRDefault="001C592A" w:rsidP="001C592A">
      <w:pPr>
        <w:pStyle w:val="LFTHeading2"/>
      </w:pPr>
      <w:bookmarkStart w:id="541" w:name="_Toc53366708"/>
      <w:r>
        <w:t>4</w:t>
      </w:r>
      <w:r w:rsidRPr="00C45E61">
        <w:t>.</w:t>
      </w:r>
      <w:r>
        <w:t>2 Recommendations</w:t>
      </w:r>
      <w:bookmarkEnd w:id="541"/>
    </w:p>
    <w:p w14:paraId="7CD44DAD" w14:textId="2603CD6C" w:rsidR="001C592A" w:rsidRDefault="001C592A" w:rsidP="001C592A">
      <w:pPr>
        <w:pStyle w:val="LFTBody"/>
        <w:rPr>
          <w:ins w:id="542" w:author="Smith, Kenneth J (Woodbury)" w:date="2021-01-12T17:36:00Z"/>
        </w:rPr>
      </w:pPr>
      <w:del w:id="543" w:author="Smith, Kenneth J (Woodbury)" w:date="2021-01-12T17:32:00Z">
        <w:r w:rsidRPr="00A3722B" w:rsidDel="00A4154C">
          <w:delText xml:space="preserve">This paragraph is formatted in the </w:delText>
        </w:r>
        <w:r w:rsidDel="00A4154C">
          <w:delText>“LFT Body</w:delText>
        </w:r>
        <w:r w:rsidRPr="00A3722B" w:rsidDel="00A4154C">
          <w:delText xml:space="preserve">” style, which serves as the basic formatting for standard narrative text. Here are some very important tips for using the LFT Word templates, formatted in the </w:delText>
        </w:r>
        <w:r w:rsidDel="00A4154C">
          <w:delText xml:space="preserve">“LFT </w:delText>
        </w:r>
        <w:r w:rsidRPr="00A3722B" w:rsidDel="00A4154C">
          <w:delText>Bullet 1” style:</w:delText>
        </w:r>
      </w:del>
      <w:ins w:id="544" w:author="Smith, Kenneth J (Woodbury)" w:date="2021-01-12T17:32:00Z">
        <w:r w:rsidR="00A4154C">
          <w:t>The Port Richmond WWTP is performing quite well in meeting a low TRC target while also achieving bacteria effluent limits, given</w:t>
        </w:r>
      </w:ins>
      <w:ins w:id="545" w:author="Smith, Kenneth J (Woodbury)" w:date="2021-01-12T17:33:00Z">
        <w:r w:rsidR="00A4154C">
          <w:t xml:space="preserve"> some of the challenges at the plant.  </w:t>
        </w:r>
      </w:ins>
      <w:ins w:id="546" w:author="Smith, Kenneth J (Woodbury)" w:date="2021-01-12T17:34:00Z">
        <w:r w:rsidR="00A4154C">
          <w:t>The following recommendations are made to improve the overall disinfection performance and provide a more consistent</w:t>
        </w:r>
      </w:ins>
      <w:ins w:id="547" w:author="Smith, Kenneth J (Woodbury)" w:date="2021-01-12T17:35:00Z">
        <w:r w:rsidR="00A4154C">
          <w:t xml:space="preserve"> effluent TRC.  Given how close the plant has maintained TRC and disinfection performance over the last year, it seems likely that with some or all of these r</w:t>
        </w:r>
      </w:ins>
      <w:ins w:id="548" w:author="Smith, Kenneth J (Woodbury)" w:date="2021-01-12T17:36:00Z">
        <w:r w:rsidR="00A4154C">
          <w:t>ecommendations that they could more reliably meet a TRC target of 0.52 mg/L.</w:t>
        </w:r>
        <w:r w:rsidR="003B40DF">
          <w:t xml:space="preserve">  </w:t>
        </w:r>
      </w:ins>
    </w:p>
    <w:p w14:paraId="7AEC5CD5" w14:textId="5FF34836" w:rsidR="003B40DF" w:rsidRDefault="003B40DF">
      <w:pPr>
        <w:pStyle w:val="LFTBullet1"/>
        <w:spacing w:after="120"/>
        <w:contextualSpacing/>
        <w:rPr>
          <w:ins w:id="549" w:author="Smith, Kenneth J (Woodbury)" w:date="2021-01-12T17:37:00Z"/>
        </w:rPr>
        <w:pPrChange w:id="550" w:author="Smith, Kenneth J (Woodbury)" w:date="2021-01-12T17:43:00Z">
          <w:pPr>
            <w:pStyle w:val="LFTBullet1"/>
          </w:pPr>
        </w:pPrChange>
      </w:pPr>
      <w:ins w:id="551" w:author="Smith, Kenneth J (Woodbury)" w:date="2021-01-12T17:37:00Z">
        <w:r>
          <w:t>Repair/upgrade the secondary treatment process, including:</w:t>
        </w:r>
      </w:ins>
    </w:p>
    <w:p w14:paraId="13261C9B" w14:textId="2CDD4A91" w:rsidR="003B40DF" w:rsidRDefault="003B40DF">
      <w:pPr>
        <w:pStyle w:val="LFTBullet2"/>
        <w:contextualSpacing/>
        <w:rPr>
          <w:ins w:id="552" w:author="Smith, Kenneth J (Woodbury)" w:date="2021-01-12T17:38:00Z"/>
        </w:rPr>
        <w:pPrChange w:id="553" w:author="Smith, Kenneth J (Woodbury)" w:date="2021-01-12T17:42:00Z">
          <w:pPr>
            <w:pStyle w:val="LFTBullet2"/>
          </w:pPr>
        </w:pPrChange>
      </w:pPr>
      <w:ins w:id="554" w:author="Smith, Kenneth J (Woodbury)" w:date="2021-01-12T17:37:00Z">
        <w:r>
          <w:t>Aeration system improvements</w:t>
        </w:r>
      </w:ins>
    </w:p>
    <w:p w14:paraId="40826582" w14:textId="01C399F1" w:rsidR="003B40DF" w:rsidRDefault="003B40DF" w:rsidP="003B40DF">
      <w:pPr>
        <w:pStyle w:val="LFTBullet2"/>
        <w:rPr>
          <w:ins w:id="555" w:author="Smith, Kenneth J (Woodbury)" w:date="2021-01-12T17:38:00Z"/>
        </w:rPr>
      </w:pPr>
      <w:ins w:id="556" w:author="Smith, Kenneth J (Woodbury)" w:date="2021-01-12T17:38:00Z">
        <w:r>
          <w:t>Flow distribution improvements including replacement of stuck gates and valves</w:t>
        </w:r>
      </w:ins>
    </w:p>
    <w:p w14:paraId="47F5643A" w14:textId="00B9E144" w:rsidR="003B40DF" w:rsidRDefault="003B40DF" w:rsidP="003B40DF">
      <w:pPr>
        <w:pStyle w:val="LFTBullet1"/>
        <w:rPr>
          <w:ins w:id="557" w:author="Smith, Kenneth J (Woodbury)" w:date="2021-01-12T17:40:00Z"/>
        </w:rPr>
      </w:pPr>
      <w:ins w:id="558" w:author="Smith, Kenneth J (Woodbury)" w:date="2021-01-12T17:38:00Z">
        <w:r>
          <w:t>Address the V</w:t>
        </w:r>
      </w:ins>
      <w:ins w:id="559" w:author="Smith, Kenneth J (Woodbury)" w:date="2021-01-12T17:39:00Z">
        <w:r>
          <w:t>isy/Pratt Paper discharge</w:t>
        </w:r>
      </w:ins>
      <w:ins w:id="560" w:author="Smith, Kenneth J (Woodbury)" w:date="2021-01-12T17:40:00Z">
        <w:r>
          <w:t xml:space="preserve"> to reduce BOD loading on the WWTP</w:t>
        </w:r>
      </w:ins>
    </w:p>
    <w:p w14:paraId="76039DF4" w14:textId="348C033B" w:rsidR="003B40DF" w:rsidRDefault="003B40DF">
      <w:pPr>
        <w:pStyle w:val="LFTBullet1"/>
        <w:spacing w:after="120"/>
        <w:contextualSpacing/>
        <w:rPr>
          <w:ins w:id="561" w:author="Smith, Kenneth J (Woodbury)" w:date="2021-01-12T17:40:00Z"/>
        </w:rPr>
        <w:pPrChange w:id="562" w:author="Smith, Kenneth J (Woodbury)" w:date="2021-01-12T17:43:00Z">
          <w:pPr>
            <w:pStyle w:val="LFTBullet1"/>
          </w:pPr>
        </w:pPrChange>
      </w:pPr>
      <w:ins w:id="563" w:author="Smith, Kenneth J (Woodbury)" w:date="2021-01-12T17:40:00Z">
        <w:r>
          <w:t>Improvements to the chlorination control system, including:</w:t>
        </w:r>
      </w:ins>
    </w:p>
    <w:p w14:paraId="7A64B636" w14:textId="0C1E8700" w:rsidR="003B40DF" w:rsidRDefault="003B40DF">
      <w:pPr>
        <w:pStyle w:val="LFTBullet2"/>
        <w:contextualSpacing/>
        <w:rPr>
          <w:ins w:id="564" w:author="Smith, Kenneth J (Woodbury)" w:date="2021-01-12T17:41:00Z"/>
        </w:rPr>
        <w:pPrChange w:id="565" w:author="Smith, Kenneth J (Woodbury)" w:date="2021-01-12T17:43:00Z">
          <w:pPr>
            <w:pStyle w:val="LFTBullet2"/>
          </w:pPr>
        </w:pPrChange>
      </w:pPr>
      <w:ins w:id="566" w:author="Smith, Kenneth J (Woodbury)" w:date="2021-01-12T17:41:00Z">
        <w:r>
          <w:t>Address the effluent flume flow monitoring and surcharge issue so that it can be used for dose pacing,</w:t>
        </w:r>
      </w:ins>
    </w:p>
    <w:p w14:paraId="0A2DC5F9" w14:textId="58CA8405" w:rsidR="003B40DF" w:rsidRDefault="003B40DF">
      <w:pPr>
        <w:pStyle w:val="LFTBullet2"/>
        <w:contextualSpacing/>
        <w:rPr>
          <w:ins w:id="567" w:author="Smith, Kenneth J (Woodbury)" w:date="2021-01-12T17:42:00Z"/>
        </w:rPr>
        <w:pPrChange w:id="568" w:author="Smith, Kenneth J (Woodbury)" w:date="2021-01-12T17:43:00Z">
          <w:pPr>
            <w:pStyle w:val="LFTBullet2"/>
          </w:pPr>
        </w:pPrChange>
      </w:pPr>
      <w:ins w:id="569" w:author="Smith, Kenneth J (Woodbury)" w:date="2021-01-12T17:41:00Z">
        <w:r>
          <w:t xml:space="preserve">Perform regular maintenance and calibration of the </w:t>
        </w:r>
      </w:ins>
      <w:ins w:id="570" w:author="Smith, Kenneth J (Woodbury)" w:date="2021-01-12T17:42:00Z">
        <w:r>
          <w:t>Prominent TRC probes,</w:t>
        </w:r>
      </w:ins>
    </w:p>
    <w:p w14:paraId="6C37AC26" w14:textId="10493EBB" w:rsidR="003B40DF" w:rsidRDefault="003B40DF">
      <w:pPr>
        <w:pStyle w:val="LFTBullet2"/>
        <w:contextualSpacing/>
        <w:pPrChange w:id="571" w:author="Smith, Kenneth J (Woodbury)" w:date="2021-01-12T17:43:00Z">
          <w:pPr>
            <w:pStyle w:val="LFTBody"/>
          </w:pPr>
        </w:pPrChange>
      </w:pPr>
      <w:ins w:id="572" w:author="Smith, Kenneth J (Woodbury)" w:date="2021-01-12T17:42:00Z">
        <w:r>
          <w:t>Operate the chlorination system in automatic mode with dose pacing and residual feedback.</w:t>
        </w:r>
      </w:ins>
    </w:p>
    <w:p w14:paraId="77B4E4EA" w14:textId="77777777" w:rsidR="00D37721" w:rsidRDefault="00D37721" w:rsidP="006F5DE5">
      <w:pPr>
        <w:pStyle w:val="LFTBody"/>
        <w:sectPr w:rsidR="00D37721" w:rsidSect="00043841">
          <w:headerReference w:type="even" r:id="rId108"/>
          <w:headerReference w:type="default" r:id="rId109"/>
          <w:footerReference w:type="even" r:id="rId110"/>
          <w:footerReference w:type="default" r:id="rId111"/>
          <w:headerReference w:type="first" r:id="rId112"/>
          <w:footerReference w:type="first" r:id="rId113"/>
          <w:pgSz w:w="11907" w:h="16839" w:code="9"/>
          <w:pgMar w:top="1440" w:right="1440" w:bottom="1440" w:left="1627" w:header="720" w:footer="720" w:gutter="0"/>
          <w:pgNumType w:start="1"/>
          <w:cols w:space="720"/>
          <w:titlePg/>
          <w:docGrid w:linePitch="360"/>
        </w:sectPr>
      </w:pPr>
    </w:p>
    <w:p w14:paraId="71BED878" w14:textId="01A0A0C0" w:rsidR="0079658A" w:rsidRPr="0079658A" w:rsidRDefault="0079658A" w:rsidP="00C2587B">
      <w:pPr>
        <w:pStyle w:val="LFTAppendixHeading1"/>
      </w:pPr>
      <w:bookmarkStart w:id="573" w:name="_Toc302727577"/>
      <w:bookmarkStart w:id="574" w:name="_Toc302727874"/>
      <w:bookmarkStart w:id="575" w:name="_Toc404760596"/>
      <w:bookmarkStart w:id="576" w:name="_Toc404762955"/>
      <w:bookmarkStart w:id="577" w:name="_Toc408436050"/>
      <w:bookmarkStart w:id="578" w:name="_Toc408437092"/>
      <w:bookmarkStart w:id="579" w:name="_Toc408437136"/>
      <w:bookmarkStart w:id="580" w:name="_Toc408437153"/>
      <w:bookmarkStart w:id="581" w:name="_Toc408437181"/>
      <w:bookmarkStart w:id="582" w:name="_Toc408579720"/>
      <w:bookmarkStart w:id="583" w:name="_Toc408579774"/>
      <w:bookmarkStart w:id="584" w:name="_Toc409165656"/>
      <w:bookmarkStart w:id="585" w:name="_Toc419367123"/>
      <w:bookmarkStart w:id="586" w:name="_Toc419367165"/>
      <w:bookmarkStart w:id="587" w:name="_Toc419367179"/>
      <w:bookmarkStart w:id="588" w:name="_Toc419367209"/>
      <w:bookmarkStart w:id="589" w:name="_Toc408579751"/>
      <w:r w:rsidRPr="004817D2">
        <w:lastRenderedPageBreak/>
        <w:t>Appendix</w:t>
      </w:r>
      <w:r w:rsidR="00DF5E1B">
        <w:t xml:space="preserve"> </w:t>
      </w:r>
      <w:fldSimple w:instr=" SEQ chapter \* Alphabetic\r 1 \* MERGEFORMAT ">
        <w:r w:rsidR="008B5FE1">
          <w:rPr>
            <w:noProof/>
          </w:rPr>
          <w:t>A</w:t>
        </w:r>
      </w:fldSimple>
      <w:r w:rsidRPr="0079658A">
        <w:br/>
      </w:r>
      <w:r>
        <w:t xml:space="preserve">Insert </w:t>
      </w:r>
      <w:r w:rsidRPr="0079658A">
        <w:t>Appendix Title</w:t>
      </w:r>
      <w:bookmarkEnd w:id="573"/>
      <w:bookmarkEnd w:id="574"/>
      <w:r>
        <w:t xml:space="preserve"> Here</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rsidR="0056189D">
        <w:t xml:space="preserve"> </w:t>
      </w:r>
      <w:bookmarkEnd w:id="589"/>
    </w:p>
    <w:p w14:paraId="41837059" w14:textId="77777777" w:rsidR="0079658A" w:rsidRDefault="0079658A" w:rsidP="006F5DE5">
      <w:pPr>
        <w:pStyle w:val="LFTBody"/>
      </w:pPr>
      <w:r>
        <w:br w:type="page"/>
      </w:r>
    </w:p>
    <w:p w14:paraId="6A79F0CE" w14:textId="77777777" w:rsidR="00AD5156" w:rsidRDefault="00AD5156" w:rsidP="006F5DE5">
      <w:pPr>
        <w:pStyle w:val="LFTBody"/>
      </w:pPr>
    </w:p>
    <w:p w14:paraId="6317ECF2" w14:textId="77777777" w:rsidR="000670B7" w:rsidRPr="00736C83" w:rsidRDefault="0079658A" w:rsidP="00736C83">
      <w:pPr>
        <w:pStyle w:val="LFTBody"/>
      </w:pPr>
      <w:r>
        <w:t>This page intentionally left blank.</w:t>
      </w:r>
    </w:p>
    <w:p w14:paraId="27E9DF26" w14:textId="77777777" w:rsidR="0098767E" w:rsidRDefault="0098767E" w:rsidP="000670B7">
      <w:pPr>
        <w:pStyle w:val="LFTBody"/>
      </w:pPr>
    </w:p>
    <w:p w14:paraId="52228979" w14:textId="77777777" w:rsidR="0098767E" w:rsidRDefault="0098767E" w:rsidP="000670B7">
      <w:pPr>
        <w:pStyle w:val="LFTBody"/>
        <w:sectPr w:rsidR="0098767E" w:rsidSect="00043841">
          <w:headerReference w:type="even" r:id="rId114"/>
          <w:headerReference w:type="default" r:id="rId115"/>
          <w:footerReference w:type="even" r:id="rId116"/>
          <w:footerReference w:type="default" r:id="rId117"/>
          <w:headerReference w:type="first" r:id="rId118"/>
          <w:footerReference w:type="first" r:id="rId119"/>
          <w:pgSz w:w="11907" w:h="16839" w:code="9"/>
          <w:pgMar w:top="1440" w:right="1440" w:bottom="1440" w:left="1627" w:header="720" w:footer="720" w:gutter="0"/>
          <w:pgNumType w:start="1"/>
          <w:cols w:space="720"/>
          <w:titlePg/>
          <w:docGrid w:linePitch="360"/>
        </w:sectPr>
      </w:pPr>
    </w:p>
    <w:p w14:paraId="1200CA8A" w14:textId="61E3AD29" w:rsidR="000670B7" w:rsidRPr="0079658A" w:rsidRDefault="000670B7" w:rsidP="000670B7">
      <w:pPr>
        <w:pStyle w:val="LFTAppendixHeading1"/>
      </w:pPr>
      <w:bookmarkStart w:id="590" w:name="_Toc419367124"/>
      <w:bookmarkStart w:id="591" w:name="_Toc419367166"/>
      <w:bookmarkStart w:id="592" w:name="_Toc419367180"/>
      <w:bookmarkStart w:id="593" w:name="_Toc419367210"/>
      <w:r w:rsidRPr="004817D2">
        <w:lastRenderedPageBreak/>
        <w:t>Appendix</w:t>
      </w:r>
      <w:r>
        <w:t xml:space="preserve"> </w:t>
      </w:r>
      <w:fldSimple w:instr=" SEQ chapter \* Alphabetic\r 2 \* MERGEFORMAT  \* MERGEFORMAT ">
        <w:r w:rsidR="008B5FE1">
          <w:rPr>
            <w:noProof/>
          </w:rPr>
          <w:t>B</w:t>
        </w:r>
      </w:fldSimple>
      <w:r w:rsidRPr="0079658A">
        <w:br/>
      </w:r>
      <w:r>
        <w:t xml:space="preserve">Insert </w:t>
      </w:r>
      <w:r w:rsidRPr="0079658A">
        <w:t>Appendix Title</w:t>
      </w:r>
      <w:r>
        <w:t xml:space="preserve"> Here</w:t>
      </w:r>
      <w:bookmarkEnd w:id="590"/>
      <w:bookmarkEnd w:id="591"/>
      <w:bookmarkEnd w:id="592"/>
      <w:bookmarkEnd w:id="593"/>
      <w:r>
        <w:t xml:space="preserve"> </w:t>
      </w:r>
    </w:p>
    <w:p w14:paraId="4366D2F8" w14:textId="77777777" w:rsidR="000670B7" w:rsidRDefault="000670B7" w:rsidP="000670B7">
      <w:pPr>
        <w:pStyle w:val="LFTBody"/>
      </w:pPr>
      <w:r>
        <w:br w:type="page"/>
      </w:r>
    </w:p>
    <w:p w14:paraId="5AB84ED5" w14:textId="77777777" w:rsidR="000670B7" w:rsidRDefault="000670B7" w:rsidP="000670B7">
      <w:pPr>
        <w:pStyle w:val="LFTBody"/>
      </w:pPr>
    </w:p>
    <w:p w14:paraId="6BB519F1" w14:textId="2AB4EF49" w:rsidR="000670B7" w:rsidRDefault="000670B7" w:rsidP="00736C83">
      <w:pPr>
        <w:pStyle w:val="LFTBody"/>
      </w:pPr>
      <w:r>
        <w:t xml:space="preserve">This page intentionally </w:t>
      </w:r>
      <w:r w:rsidR="00542FE0">
        <w:t>l</w:t>
      </w:r>
      <w:r>
        <w:t>eft blank.</w:t>
      </w:r>
    </w:p>
    <w:p w14:paraId="7A4C7F75" w14:textId="564B3BC9" w:rsidR="007A2074" w:rsidRDefault="007A2074" w:rsidP="00736C83">
      <w:pPr>
        <w:pStyle w:val="LFTBody"/>
      </w:pPr>
    </w:p>
    <w:p w14:paraId="1F415FD8" w14:textId="05F8B4B1" w:rsidR="007A2074" w:rsidRDefault="007A2074" w:rsidP="00736C83">
      <w:pPr>
        <w:pStyle w:val="LFTBody"/>
      </w:pPr>
    </w:p>
    <w:p w14:paraId="31389C34" w14:textId="00C40B0A" w:rsidR="007A2074" w:rsidRDefault="007A2074" w:rsidP="00736C83">
      <w:pPr>
        <w:pStyle w:val="LFTBody"/>
      </w:pPr>
    </w:p>
    <w:p w14:paraId="7BE8291D" w14:textId="13E9FDAB" w:rsidR="007A2074" w:rsidRDefault="007A2074" w:rsidP="00736C83">
      <w:pPr>
        <w:pStyle w:val="LFTBody"/>
      </w:pPr>
    </w:p>
    <w:p w14:paraId="12B53F99" w14:textId="209DDEFC" w:rsidR="007A2074" w:rsidRDefault="007A2074" w:rsidP="00736C83">
      <w:pPr>
        <w:pStyle w:val="LFTBody"/>
      </w:pPr>
    </w:p>
    <w:p w14:paraId="6380293C" w14:textId="5E40902A" w:rsidR="007A2074" w:rsidRDefault="007A2074" w:rsidP="00736C83">
      <w:pPr>
        <w:pStyle w:val="LFTBody"/>
      </w:pPr>
    </w:p>
    <w:p w14:paraId="6DE780DC" w14:textId="70A8D167" w:rsidR="007A2074" w:rsidRDefault="007A2074" w:rsidP="00736C83">
      <w:pPr>
        <w:pStyle w:val="LFTBody"/>
      </w:pPr>
    </w:p>
    <w:p w14:paraId="17764B17" w14:textId="6A16F80A" w:rsidR="007A2074" w:rsidRDefault="007A2074" w:rsidP="00736C83">
      <w:pPr>
        <w:pStyle w:val="LFTBody"/>
      </w:pPr>
    </w:p>
    <w:p w14:paraId="0E36961D" w14:textId="0CB96CE3" w:rsidR="007A2074" w:rsidRDefault="007A2074" w:rsidP="00736C83">
      <w:pPr>
        <w:pStyle w:val="LFTBody"/>
      </w:pPr>
    </w:p>
    <w:p w14:paraId="409308EC" w14:textId="7384A193" w:rsidR="007A2074" w:rsidRDefault="007A2074" w:rsidP="00736C83">
      <w:pPr>
        <w:pStyle w:val="LFTBody"/>
      </w:pPr>
    </w:p>
    <w:p w14:paraId="423774F2" w14:textId="42EDDEAE" w:rsidR="007A2074" w:rsidRDefault="007A2074" w:rsidP="00736C83">
      <w:pPr>
        <w:pStyle w:val="LFTBody"/>
      </w:pPr>
    </w:p>
    <w:p w14:paraId="3A84A209" w14:textId="6EC3D10A" w:rsidR="007A2074" w:rsidRDefault="007A2074" w:rsidP="00736C83">
      <w:pPr>
        <w:pStyle w:val="LFTBody"/>
      </w:pPr>
    </w:p>
    <w:p w14:paraId="69374CB0" w14:textId="5ECE74C8" w:rsidR="007A2074" w:rsidRDefault="007A2074" w:rsidP="00736C83">
      <w:pPr>
        <w:pStyle w:val="LFTBody"/>
      </w:pPr>
    </w:p>
    <w:p w14:paraId="316310DF" w14:textId="00DAA748" w:rsidR="007A2074" w:rsidRDefault="007A2074" w:rsidP="00736C83">
      <w:pPr>
        <w:pStyle w:val="LFTBody"/>
      </w:pPr>
    </w:p>
    <w:p w14:paraId="5F5021A9" w14:textId="041C7E04" w:rsidR="007A2074" w:rsidRDefault="007A2074" w:rsidP="00736C83">
      <w:pPr>
        <w:pStyle w:val="LFTBody"/>
      </w:pPr>
    </w:p>
    <w:p w14:paraId="541B109B" w14:textId="355429D4" w:rsidR="007A2074" w:rsidRDefault="007A2074" w:rsidP="00736C83">
      <w:pPr>
        <w:pStyle w:val="LFTBody"/>
      </w:pPr>
    </w:p>
    <w:p w14:paraId="78D57C6F" w14:textId="65C7447B" w:rsidR="007A2074" w:rsidRDefault="007A2074" w:rsidP="00736C83">
      <w:pPr>
        <w:pStyle w:val="LFTBody"/>
      </w:pPr>
    </w:p>
    <w:p w14:paraId="289B0BCF" w14:textId="165FAAF4" w:rsidR="007A2074" w:rsidRDefault="007A2074" w:rsidP="00736C83">
      <w:pPr>
        <w:pStyle w:val="LFTBody"/>
      </w:pPr>
    </w:p>
    <w:p w14:paraId="6F2E0C42" w14:textId="039C8278" w:rsidR="007A2074" w:rsidRDefault="007A2074" w:rsidP="00736C83">
      <w:pPr>
        <w:pStyle w:val="LFTBody"/>
      </w:pPr>
    </w:p>
    <w:p w14:paraId="2645EC38" w14:textId="010BFCB8" w:rsidR="007A2074" w:rsidRDefault="007A2074" w:rsidP="00736C83">
      <w:pPr>
        <w:pStyle w:val="LFTBody"/>
      </w:pPr>
    </w:p>
    <w:p w14:paraId="43EAD252" w14:textId="3BF7EA32" w:rsidR="007A2074" w:rsidRDefault="007A2074" w:rsidP="00736C83">
      <w:pPr>
        <w:pStyle w:val="LFTBody"/>
      </w:pPr>
    </w:p>
    <w:p w14:paraId="30E0629F" w14:textId="6D69E227" w:rsidR="007A2074" w:rsidRDefault="007A2074" w:rsidP="00736C83">
      <w:pPr>
        <w:pStyle w:val="LFTBody"/>
      </w:pPr>
    </w:p>
    <w:p w14:paraId="1215DD2B" w14:textId="247420DB" w:rsidR="007A2074" w:rsidRDefault="007A2074" w:rsidP="00736C83">
      <w:pPr>
        <w:pStyle w:val="LFTBody"/>
      </w:pPr>
    </w:p>
    <w:p w14:paraId="161D4542" w14:textId="6EE129B9" w:rsidR="007A2074" w:rsidRDefault="007A2074" w:rsidP="00736C83">
      <w:pPr>
        <w:pStyle w:val="LFTBody"/>
      </w:pPr>
    </w:p>
    <w:p w14:paraId="4F0A9617" w14:textId="2467627B" w:rsidR="007A2074" w:rsidRDefault="007A2074" w:rsidP="00736C83">
      <w:pPr>
        <w:pStyle w:val="LFTBody"/>
      </w:pPr>
    </w:p>
    <w:p w14:paraId="2D39C0A8" w14:textId="3FE9050B" w:rsidR="007A2074" w:rsidRDefault="007A2074" w:rsidP="00736C83">
      <w:pPr>
        <w:pStyle w:val="LFTBody"/>
      </w:pPr>
    </w:p>
    <w:p w14:paraId="69735BD9" w14:textId="1D819AAD" w:rsidR="007A2074" w:rsidRDefault="007A2074" w:rsidP="00736C83">
      <w:pPr>
        <w:pStyle w:val="LFTBody"/>
      </w:pPr>
    </w:p>
    <w:p w14:paraId="101791E1" w14:textId="52E93186" w:rsidR="007A2074" w:rsidRDefault="007A2074" w:rsidP="00736C83">
      <w:pPr>
        <w:pStyle w:val="LFTBody"/>
      </w:pPr>
    </w:p>
    <w:sectPr w:rsidR="007A2074" w:rsidSect="007A2074">
      <w:headerReference w:type="even" r:id="rId120"/>
      <w:headerReference w:type="default" r:id="rId121"/>
      <w:footerReference w:type="even" r:id="rId122"/>
      <w:footerReference w:type="default" r:id="rId123"/>
      <w:headerReference w:type="first" r:id="rId124"/>
      <w:footerReference w:type="first" r:id="rId125"/>
      <w:pgSz w:w="12240" w:h="15840" w:code="1"/>
      <w:pgMar w:top="2520" w:right="1440" w:bottom="1440" w:left="1440" w:header="864" w:footer="36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Smith, Kenneth J (Woodbury)" w:date="2021-01-05T10:00:00Z" w:initials="SKJ(">
    <w:p w14:paraId="4363BCE0" w14:textId="1EF97318" w:rsidR="004A4A91" w:rsidRDefault="004A4A91">
      <w:pPr>
        <w:pStyle w:val="CommentText"/>
      </w:pPr>
      <w:r>
        <w:rPr>
          <w:rStyle w:val="CommentReference"/>
        </w:rPr>
        <w:annotationRef/>
      </w:r>
      <w:r>
        <w:t>Checking the SPDES permit on NYSDEC’s website, the current permit modification (rev 7/1/2018) has a TRC limit of 0.20 mg/L.  Should we explain where the 0.52 mg/L number is from and how it relates to the current permit limit?</w:t>
      </w:r>
    </w:p>
  </w:comment>
  <w:comment w:id="27" w:author="Smith, Kenneth J (Woodbury)" w:date="2021-01-05T09:58:00Z" w:initials="SKJ(">
    <w:p w14:paraId="635F8842" w14:textId="2003BAD7" w:rsidR="004A4A91" w:rsidRDefault="004A4A91">
      <w:pPr>
        <w:pStyle w:val="CommentText"/>
      </w:pPr>
      <w:r>
        <w:rPr>
          <w:rStyle w:val="CommentReference"/>
        </w:rPr>
        <w:annotationRef/>
      </w:r>
      <w:r>
        <w:t>Is this the correct terminology for the plant?  The SPDES permit and DEP’s website refer to it as the Wastewater Treatment Plant (WWTP).</w:t>
      </w:r>
    </w:p>
  </w:comment>
  <w:comment w:id="28" w:author="Smith, Kenneth J (Woodbury)" w:date="2021-01-05T10:05:00Z" w:initials="SKJ(">
    <w:p w14:paraId="76E61DD2" w14:textId="149B01F2" w:rsidR="004A4A91" w:rsidRDefault="004A4A91">
      <w:pPr>
        <w:pStyle w:val="CommentText"/>
      </w:pPr>
      <w:r>
        <w:rPr>
          <w:rStyle w:val="CommentReference"/>
        </w:rPr>
        <w:annotationRef/>
      </w:r>
      <w:r>
        <w:t>0.53 or 0.52 mg/L?</w:t>
      </w:r>
    </w:p>
  </w:comment>
  <w:comment w:id="24" w:author="Author" w:initials="A">
    <w:p w14:paraId="4466A0CF" w14:textId="210130FE" w:rsidR="004A4A91" w:rsidRDefault="004A4A91">
      <w:pPr>
        <w:pStyle w:val="CommentText"/>
      </w:pPr>
      <w:r>
        <w:t xml:space="preserve">JHR - </w:t>
      </w:r>
      <w:r>
        <w:rPr>
          <w:rStyle w:val="CommentReference"/>
        </w:rPr>
        <w:annotationRef/>
      </w:r>
      <w:r>
        <w:t>Is the limit 0.52 or 0.53, or was it changed from 0.53 to 0.52?</w:t>
      </w:r>
    </w:p>
  </w:comment>
  <w:comment w:id="25" w:author="Author" w:initials="A">
    <w:p w14:paraId="0DBF0875" w14:textId="77777777" w:rsidR="004A4A91" w:rsidRDefault="004A4A91">
      <w:pPr>
        <w:pStyle w:val="CommentText"/>
      </w:pPr>
      <w:r>
        <w:rPr>
          <w:rStyle w:val="CommentReference"/>
        </w:rPr>
        <w:annotationRef/>
      </w:r>
      <w:r>
        <w:t>Ah, I see why this is confusing.  The proposed permit limit was 0.53 back in 2015 ... the plant complied with this effluent limit but receiving water sampling showed that this DID NOT result in compliance with receiving water quality criteria.</w:t>
      </w:r>
    </w:p>
    <w:p w14:paraId="6182F158" w14:textId="77777777" w:rsidR="004A4A91" w:rsidRDefault="004A4A91">
      <w:pPr>
        <w:pStyle w:val="CommentText"/>
      </w:pPr>
    </w:p>
    <w:p w14:paraId="6A49F03A" w14:textId="77777777" w:rsidR="004A4A91" w:rsidRDefault="004A4A91">
      <w:pPr>
        <w:pStyle w:val="CommentText"/>
      </w:pPr>
      <w:r>
        <w:t>DEC set the new limit down around 0.20 mg/L which the plant cannot achieve.</w:t>
      </w:r>
    </w:p>
    <w:p w14:paraId="068319C8" w14:textId="77777777" w:rsidR="004A4A91" w:rsidRDefault="004A4A91">
      <w:pPr>
        <w:pStyle w:val="CommentText"/>
      </w:pPr>
    </w:p>
    <w:p w14:paraId="4C2B47F0" w14:textId="77777777" w:rsidR="004A4A91" w:rsidRDefault="004A4A91">
      <w:pPr>
        <w:pStyle w:val="CommentText"/>
      </w:pPr>
      <w:r>
        <w:t>IF the plant modifies their outfall to provide additional dilution, we believe that they will comply with the receiving water quality criteria if they can meet 0.52 mg/L.  It’s a coincidence that this value is so close to the previous proposed permit limit.</w:t>
      </w:r>
    </w:p>
    <w:p w14:paraId="0667E9C1" w14:textId="77777777" w:rsidR="004A4A91" w:rsidRDefault="004A4A91">
      <w:pPr>
        <w:pStyle w:val="CommentText"/>
      </w:pPr>
    </w:p>
    <w:p w14:paraId="7CB1DA84" w14:textId="7413B655" w:rsidR="004A4A91" w:rsidRDefault="004A4A91">
      <w:pPr>
        <w:pStyle w:val="CommentText"/>
      </w:pPr>
      <w:r>
        <w:t>Have added a note to explain! Pls. see if that works?</w:t>
      </w:r>
    </w:p>
  </w:comment>
  <w:comment w:id="26" w:author="Author" w:initials="A">
    <w:p w14:paraId="689F6E8E" w14:textId="09CC61E6" w:rsidR="004A4A91" w:rsidRDefault="004A4A91">
      <w:pPr>
        <w:pStyle w:val="CommentText"/>
      </w:pPr>
      <w:r>
        <w:rPr>
          <w:rStyle w:val="CommentReference"/>
        </w:rPr>
        <w:annotationRef/>
      </w:r>
      <w:r>
        <w:t>This works!</w:t>
      </w:r>
    </w:p>
  </w:comment>
  <w:comment w:id="29" w:author="Smith, Kenneth J (Woodbury)" w:date="2020-12-15T13:08:00Z" w:initials="SKJ(">
    <w:p w14:paraId="30EAACDD" w14:textId="77777777" w:rsidR="004A4A91" w:rsidRDefault="004A4A91">
      <w:pPr>
        <w:pStyle w:val="CommentText"/>
      </w:pPr>
      <w:r>
        <w:rPr>
          <w:rStyle w:val="CommentReference"/>
        </w:rPr>
        <w:annotationRef/>
      </w:r>
      <w:r>
        <w:t xml:space="preserve">Cleanup x-axis scale. Show major tic marks @ 1 or 2 </w:t>
      </w:r>
      <w:proofErr w:type="spellStart"/>
      <w:r>
        <w:t>mo</w:t>
      </w:r>
      <w:proofErr w:type="spellEnd"/>
    </w:p>
    <w:p w14:paraId="409458E9" w14:textId="6D27F4E3" w:rsidR="004A4A91" w:rsidRDefault="004A4A91">
      <w:pPr>
        <w:pStyle w:val="CommentText"/>
      </w:pPr>
    </w:p>
  </w:comment>
  <w:comment w:id="31" w:author="Author" w:initials="A">
    <w:p w14:paraId="3033F29A" w14:textId="60E17C52" w:rsidR="004A4A91" w:rsidRDefault="004A4A91">
      <w:pPr>
        <w:pStyle w:val="CommentText"/>
      </w:pPr>
      <w:r>
        <w:rPr>
          <w:rStyle w:val="CommentReference"/>
        </w:rPr>
        <w:annotationRef/>
      </w:r>
      <w:r>
        <w:t>JHR - Maybe use scatter plot instead to not imply continuity? See plot below</w:t>
      </w:r>
    </w:p>
  </w:comment>
  <w:comment w:id="32" w:author="Author" w:initials="A">
    <w:p w14:paraId="0A360304" w14:textId="2EBD7EF2" w:rsidR="004A4A91" w:rsidRDefault="004A4A91">
      <w:pPr>
        <w:pStyle w:val="CommentText"/>
      </w:pPr>
      <w:r>
        <w:rPr>
          <w:rStyle w:val="CommentReference"/>
        </w:rPr>
        <w:annotationRef/>
      </w:r>
      <w:r>
        <w:t>Agreed and thank you for producing.</w:t>
      </w:r>
    </w:p>
  </w:comment>
  <w:comment w:id="35" w:author="Author" w:initials="A">
    <w:p w14:paraId="41CD8BF4" w14:textId="135373CD" w:rsidR="004A4A91" w:rsidRDefault="004A4A91">
      <w:pPr>
        <w:pStyle w:val="CommentText"/>
      </w:pPr>
      <w:r>
        <w:rPr>
          <w:rStyle w:val="CommentReference"/>
        </w:rPr>
        <w:annotationRef/>
      </w:r>
      <w:r>
        <w:t>JHR - Curious where this data is returned from? What’s the threshold determining what the TRC limit is here? According to text 0.52, according to DMRs, I have several days daily average values recording higher than 0.52 in 2018 and 2019? Paragraph text almost implies last column in table is based on 0.52</w:t>
      </w:r>
    </w:p>
  </w:comment>
  <w:comment w:id="36" w:author="Author" w:initials="A">
    <w:p w14:paraId="052D6B48" w14:textId="3047F3C9" w:rsidR="004A4A91" w:rsidRDefault="004A4A91">
      <w:pPr>
        <w:pStyle w:val="CommentText"/>
      </w:pPr>
      <w:r>
        <w:rPr>
          <w:rStyle w:val="CommentReference"/>
        </w:rPr>
        <w:annotationRef/>
      </w:r>
      <w:r>
        <w:t xml:space="preserve">This is DEP’s table. Their daily maximum limit is currently 1.0 mg/L, which they are complying with. </w:t>
      </w:r>
    </w:p>
  </w:comment>
  <w:comment w:id="37" w:author="Author" w:initials="A">
    <w:p w14:paraId="28BFB8B9" w14:textId="20200F3A" w:rsidR="004A4A91" w:rsidRDefault="004A4A91">
      <w:pPr>
        <w:pStyle w:val="CommentText"/>
      </w:pPr>
      <w:r>
        <w:rPr>
          <w:rStyle w:val="CommentReference"/>
        </w:rPr>
        <w:annotationRef/>
      </w:r>
      <w:r>
        <w:t>Understood</w:t>
      </w:r>
    </w:p>
  </w:comment>
  <w:comment w:id="38" w:author="Smith, Kenneth J (Woodbury)" w:date="2020-12-15T13:12:00Z" w:initials="SKJ(">
    <w:p w14:paraId="1FAF45F3" w14:textId="1B8ED557" w:rsidR="004A4A91" w:rsidRDefault="004A4A91">
      <w:pPr>
        <w:pStyle w:val="CommentText"/>
      </w:pPr>
      <w:r>
        <w:rPr>
          <w:rStyle w:val="CommentReference"/>
        </w:rPr>
        <w:annotationRef/>
      </w:r>
      <w:r>
        <w:t>Call out TRC limit in Fig 1-2, i.e. “TRC Limit (0.52 mg/l)”</w:t>
      </w:r>
    </w:p>
  </w:comment>
  <w:comment w:id="49" w:author="Author" w:initials="A">
    <w:p w14:paraId="0B8D54D0" w14:textId="2CD7F84E" w:rsidR="004A4A91" w:rsidRDefault="004A4A91">
      <w:pPr>
        <w:pStyle w:val="CommentText"/>
      </w:pPr>
      <w:r>
        <w:rPr>
          <w:rStyle w:val="CommentReference"/>
        </w:rPr>
        <w:annotationRef/>
      </w:r>
      <w:r>
        <w:t xml:space="preserve">Slightly modified from PDR – please revise based on your site visit?  Indicate whether the Prominent (should have been these!) or Hach probes are currently used for control? </w:t>
      </w:r>
    </w:p>
  </w:comment>
  <w:comment w:id="50" w:author="Smith, Kenneth J (Woodbury)" w:date="2020-12-15T13:18:00Z" w:initials="SKJ(">
    <w:p w14:paraId="13C0E743" w14:textId="269EB881" w:rsidR="004A4A91" w:rsidRDefault="004A4A91">
      <w:pPr>
        <w:pStyle w:val="CommentText"/>
      </w:pPr>
      <w:r>
        <w:rPr>
          <w:rStyle w:val="CommentReference"/>
        </w:rPr>
        <w:annotationRef/>
      </w:r>
      <w:r>
        <w:t>This isn’t correct.  It is designed for residual feedback control, but they currently operate in flow pacing mode where chem feed pump is adjusted automatically to maintain a dose setpoint.  At least that is how it was in May 2019.</w:t>
      </w:r>
    </w:p>
  </w:comment>
  <w:comment w:id="51" w:author="Smith, Kenneth J (Woodbury)" w:date="2021-01-05T10:18:00Z" w:initials="SKJ(">
    <w:p w14:paraId="4514F3A9" w14:textId="0E5D1B6E" w:rsidR="004A4A91" w:rsidRDefault="004A4A91">
      <w:pPr>
        <w:pStyle w:val="CommentText"/>
      </w:pPr>
      <w:r>
        <w:rPr>
          <w:rStyle w:val="CommentReference"/>
        </w:rPr>
        <w:annotationRef/>
      </w:r>
      <w:r>
        <w:t>WRRF or WWTP?  See prior comment.  Address throughout document.</w:t>
      </w:r>
    </w:p>
  </w:comment>
  <w:comment w:id="54" w:author="Smith, Kenneth J (Woodbury)" w:date="2020-12-15T13:23:00Z" w:initials="SKJ(">
    <w:p w14:paraId="6C3BC119" w14:textId="6BB9AD75" w:rsidR="004A4A91" w:rsidRDefault="004A4A91">
      <w:pPr>
        <w:pStyle w:val="CommentText"/>
      </w:pPr>
      <w:r>
        <w:rPr>
          <w:rStyle w:val="CommentReference"/>
        </w:rPr>
        <w:annotationRef/>
      </w:r>
      <w:r>
        <w:t>For every parameter listed, please indicate the sample location, e.g., CCT Effluent – Fecal Coliform</w:t>
      </w:r>
    </w:p>
  </w:comment>
  <w:comment w:id="55" w:author="Registe, Joshua H." w:date="2021-01-13T15:41:00Z" w:initials="RJH">
    <w:p w14:paraId="5E7E8FF3" w14:textId="130366A1" w:rsidR="004A4A91" w:rsidRDefault="004A4A91">
      <w:pPr>
        <w:pStyle w:val="CommentText"/>
      </w:pPr>
      <w:r>
        <w:rPr>
          <w:rStyle w:val="CommentReference"/>
        </w:rPr>
        <w:annotationRef/>
      </w:r>
      <w:r>
        <w:t>done</w:t>
      </w:r>
    </w:p>
  </w:comment>
  <w:comment w:id="57" w:author="Smith, Kenneth J (Woodbury)" w:date="2021-01-05T10:20:00Z" w:initials="SKJ(">
    <w:p w14:paraId="7FC1E219" w14:textId="1198E102" w:rsidR="004A4A91" w:rsidRDefault="004A4A91">
      <w:pPr>
        <w:pStyle w:val="CommentText"/>
      </w:pPr>
      <w:r>
        <w:rPr>
          <w:rStyle w:val="CommentReference"/>
        </w:rPr>
        <w:annotationRef/>
      </w:r>
      <w:r>
        <w:t>Dose?  Residual?</w:t>
      </w:r>
    </w:p>
  </w:comment>
  <w:comment w:id="58" w:author="Registe, Joshua H." w:date="2021-01-13T15:41:00Z" w:initials="RJH">
    <w:p w14:paraId="7AFFD1A2" w14:textId="4552A707" w:rsidR="004A4A91" w:rsidRDefault="004A4A91">
      <w:pPr>
        <w:pStyle w:val="CommentText"/>
      </w:pPr>
      <w:r>
        <w:rPr>
          <w:rStyle w:val="CommentReference"/>
        </w:rPr>
        <w:annotationRef/>
      </w:r>
      <w:r>
        <w:t>dose</w:t>
      </w:r>
    </w:p>
  </w:comment>
  <w:comment w:id="61" w:author="Author" w:initials="A">
    <w:p w14:paraId="5366EEAC" w14:textId="77777777" w:rsidR="004A4A91" w:rsidRDefault="004A4A91" w:rsidP="002D6810">
      <w:pPr>
        <w:pStyle w:val="CommentText"/>
      </w:pPr>
      <w:r>
        <w:rPr>
          <w:rStyle w:val="CommentReference"/>
        </w:rPr>
        <w:annotationRef/>
      </w:r>
      <w:r>
        <w:t>Not sure what the difference is in these two lines?</w:t>
      </w:r>
    </w:p>
  </w:comment>
  <w:comment w:id="60" w:author="Author" w:initials="A">
    <w:p w14:paraId="2EDF0FE2" w14:textId="77777777" w:rsidR="004A4A91" w:rsidRDefault="004A4A91" w:rsidP="002D6810">
      <w:pPr>
        <w:pStyle w:val="CommentText"/>
      </w:pPr>
      <w:r>
        <w:rPr>
          <w:rStyle w:val="CommentReference"/>
        </w:rPr>
        <w:annotationRef/>
      </w:r>
      <w:r>
        <w:t>Fixed</w:t>
      </w:r>
    </w:p>
  </w:comment>
  <w:comment w:id="63" w:author="Author" w:initials="A">
    <w:p w14:paraId="3E710AF2" w14:textId="77777777" w:rsidR="004A4A91" w:rsidRDefault="004A4A91" w:rsidP="002D6810">
      <w:pPr>
        <w:pStyle w:val="CommentText"/>
      </w:pPr>
      <w:r>
        <w:rPr>
          <w:rStyle w:val="CommentReference"/>
        </w:rPr>
        <w:annotationRef/>
      </w:r>
      <w:r>
        <w:t>Only 11 points for Period of performance, none causing significant variance</w:t>
      </w:r>
    </w:p>
  </w:comment>
  <w:comment w:id="64" w:author="Smith, Kenneth J (Woodbury)" w:date="2021-01-05T10:22:00Z" w:initials="SKJ(">
    <w:p w14:paraId="081D939E" w14:textId="44413816" w:rsidR="004A4A91" w:rsidRDefault="004A4A91">
      <w:pPr>
        <w:pStyle w:val="CommentText"/>
      </w:pPr>
      <w:r>
        <w:rPr>
          <w:rStyle w:val="CommentReference"/>
        </w:rPr>
        <w:annotationRef/>
      </w:r>
      <w:r>
        <w:t>0.53 or 0.52?  This is confusing.  See prior comment.</w:t>
      </w:r>
    </w:p>
  </w:comment>
  <w:comment w:id="66" w:author="Smith, Kenneth J (Woodbury)" w:date="2021-01-05T10:39:00Z" w:initials="SKJ(">
    <w:p w14:paraId="51882B64" w14:textId="58FD514B" w:rsidR="004A4A91" w:rsidRDefault="004A4A91">
      <w:pPr>
        <w:pStyle w:val="CommentText"/>
      </w:pPr>
      <w:r>
        <w:rPr>
          <w:rStyle w:val="CommentReference"/>
        </w:rPr>
        <w:annotationRef/>
      </w:r>
      <w:r>
        <w:t>So this period overlaps with the post-chlorination upgrade?  I don’t understand why we have presented this way.  These are over-lapping periods rather than distinct periods.</w:t>
      </w:r>
    </w:p>
  </w:comment>
  <w:comment w:id="67" w:author="Registe, Joshua H." w:date="2021-01-13T15:42:00Z" w:initials="RJH">
    <w:p w14:paraId="4DE310F3" w14:textId="0D260D49" w:rsidR="004A4A91" w:rsidRDefault="004A4A91">
      <w:pPr>
        <w:pStyle w:val="CommentText"/>
      </w:pPr>
      <w:r>
        <w:rPr>
          <w:rStyle w:val="CommentReference"/>
        </w:rPr>
        <w:annotationRef/>
      </w:r>
      <w:r>
        <w:t>noted</w:t>
      </w:r>
    </w:p>
  </w:comment>
  <w:comment w:id="71" w:author="Smith, Kenneth J (Woodbury)" w:date="2021-01-05T10:29:00Z" w:initials="SKJ(">
    <w:p w14:paraId="01225830" w14:textId="050E886B" w:rsidR="004A4A91" w:rsidRDefault="004A4A91">
      <w:pPr>
        <w:pStyle w:val="CommentText"/>
      </w:pPr>
      <w:r>
        <w:rPr>
          <w:rStyle w:val="CommentReference"/>
        </w:rPr>
        <w:annotationRef/>
      </w:r>
      <w:r>
        <w:t>Are the exceedances data points the daily average TRC reported on the DMR?  Shouldn’t there be an exceedance for each grey bar?  Why else would that period of time have been chosen?</w:t>
      </w:r>
    </w:p>
  </w:comment>
  <w:comment w:id="72" w:author="Registe, Joshua H." w:date="2021-01-13T16:03:00Z" w:initials="RJH">
    <w:p w14:paraId="40FF7E6C" w14:textId="2A18DEFF" w:rsidR="005A7B8B" w:rsidRDefault="005A7B8B">
      <w:pPr>
        <w:pStyle w:val="CommentText"/>
      </w:pPr>
      <w:r>
        <w:rPr>
          <w:rStyle w:val="CommentReference"/>
        </w:rPr>
        <w:annotationRef/>
      </w:r>
      <w:r>
        <w:t>I have confirmed that 4 of the periods don’t experience exceedances (however came close to)</w:t>
      </w:r>
    </w:p>
  </w:comment>
  <w:comment w:id="73" w:author="Author" w:initials="A">
    <w:p w14:paraId="2B4074B0" w14:textId="67187242" w:rsidR="004A4A91" w:rsidRDefault="004A4A91">
      <w:pPr>
        <w:pStyle w:val="CommentText"/>
      </w:pPr>
      <w:r>
        <w:rPr>
          <w:rStyle w:val="CommentReference"/>
        </w:rPr>
        <w:annotationRef/>
      </w:r>
      <w:r>
        <w:t>Josh, is it possible to put the axes back on?</w:t>
      </w:r>
    </w:p>
  </w:comment>
  <w:comment w:id="74" w:author="Author" w:initials="A">
    <w:p w14:paraId="589AE958" w14:textId="76E46777" w:rsidR="004A4A91" w:rsidRDefault="004A4A91">
      <w:pPr>
        <w:pStyle w:val="CommentText"/>
      </w:pPr>
      <w:r>
        <w:rPr>
          <w:rStyle w:val="CommentReference"/>
        </w:rPr>
        <w:annotationRef/>
      </w:r>
      <w:r>
        <w:t>Done</w:t>
      </w:r>
    </w:p>
  </w:comment>
  <w:comment w:id="77" w:author="Smith, Kenneth J (Woodbury)" w:date="2021-01-05T10:32:00Z" w:initials="SKJ(">
    <w:p w14:paraId="753CB70B" w14:textId="28EB6272" w:rsidR="004A4A91" w:rsidRDefault="004A4A91">
      <w:pPr>
        <w:pStyle w:val="CommentText"/>
      </w:pPr>
      <w:r>
        <w:rPr>
          <w:rStyle w:val="CommentReference"/>
        </w:rPr>
        <w:annotationRef/>
      </w:r>
      <w:r>
        <w:t>Can you add a column to show average daily TRC for each of these periods?</w:t>
      </w:r>
    </w:p>
  </w:comment>
  <w:comment w:id="79" w:author="Smith, Kenneth J (Woodbury)" w:date="2021-01-05T10:37:00Z" w:initials="SKJ(">
    <w:p w14:paraId="6440BDAC" w14:textId="31023781" w:rsidR="004A4A91" w:rsidRDefault="004A4A91">
      <w:pPr>
        <w:pStyle w:val="CommentText"/>
      </w:pPr>
      <w:r>
        <w:rPr>
          <w:rStyle w:val="CommentReference"/>
        </w:rPr>
        <w:annotationRef/>
      </w:r>
      <w:r>
        <w:t>Not relevant for the PLC data as all the data is post 3/1/16, so this is the same as All Data.</w:t>
      </w:r>
    </w:p>
  </w:comment>
  <w:comment w:id="83" w:author="Smith, Kenneth J (Woodbury)" w:date="2021-01-06T11:13:00Z" w:initials="SKJ(">
    <w:p w14:paraId="3CB83C00" w14:textId="48A03A51" w:rsidR="004A4A91" w:rsidRDefault="004A4A91">
      <w:pPr>
        <w:pStyle w:val="CommentText"/>
      </w:pPr>
      <w:r>
        <w:rPr>
          <w:rStyle w:val="CommentReference"/>
        </w:rPr>
        <w:annotationRef/>
      </w:r>
      <w:r>
        <w:t>What is this?  Please footnote.</w:t>
      </w:r>
    </w:p>
  </w:comment>
  <w:comment w:id="84" w:author="Registe, Joshua H." w:date="2021-01-13T16:15:00Z" w:initials="RJH">
    <w:p w14:paraId="779AA583" w14:textId="47BDE406" w:rsidR="00A87B9D" w:rsidRDefault="00A87B9D">
      <w:pPr>
        <w:pStyle w:val="CommentText"/>
      </w:pPr>
      <w:r>
        <w:rPr>
          <w:rStyle w:val="CommentReference"/>
        </w:rPr>
        <w:annotationRef/>
      </w:r>
      <w:r>
        <w:t>done</w:t>
      </w:r>
    </w:p>
  </w:comment>
  <w:comment w:id="90" w:author="Smith, Kenneth J (Woodbury)" w:date="2021-01-06T11:16:00Z" w:initials="SKJ(">
    <w:p w14:paraId="3417984C" w14:textId="352001EF" w:rsidR="004A4A91" w:rsidRDefault="004A4A91">
      <w:pPr>
        <w:pStyle w:val="CommentText"/>
      </w:pPr>
      <w:r>
        <w:rPr>
          <w:rStyle w:val="CommentReference"/>
        </w:rPr>
        <w:annotationRef/>
      </w:r>
      <w:r>
        <w:t>This is calculated, right?  Not in the original PLC data.  PLC residual data is in mg/L.</w:t>
      </w:r>
    </w:p>
  </w:comment>
  <w:comment w:id="91" w:author="Registe, Joshua H." w:date="2021-01-13T16:17:00Z" w:initials="RJH">
    <w:p w14:paraId="4EF29610" w14:textId="3721957C" w:rsidR="00A87B9D" w:rsidRDefault="00A87B9D">
      <w:pPr>
        <w:pStyle w:val="CommentText"/>
      </w:pPr>
      <w:r>
        <w:rPr>
          <w:rStyle w:val="CommentReference"/>
        </w:rPr>
        <w:annotationRef/>
      </w:r>
      <w:r>
        <w:t>correct</w:t>
      </w:r>
    </w:p>
  </w:comment>
  <w:comment w:id="93" w:author="Author" w:initials="A">
    <w:p w14:paraId="0002FF88" w14:textId="77777777" w:rsidR="004A4A91" w:rsidRDefault="004A4A91" w:rsidP="002D6810">
      <w:pPr>
        <w:pStyle w:val="CommentText"/>
      </w:pPr>
      <w:r>
        <w:rPr>
          <w:rStyle w:val="CommentReference"/>
        </w:rPr>
        <w:annotationRef/>
      </w:r>
      <w:r>
        <w:t>Please define these?</w:t>
      </w:r>
    </w:p>
  </w:comment>
  <w:comment w:id="94" w:author="Author" w:initials="A">
    <w:p w14:paraId="0E11B82F" w14:textId="77777777" w:rsidR="004A4A91" w:rsidRDefault="004A4A91" w:rsidP="002D6810">
      <w:pPr>
        <w:pStyle w:val="CommentText"/>
      </w:pPr>
      <w:r>
        <w:rPr>
          <w:rStyle w:val="CommentReference"/>
        </w:rPr>
        <w:annotationRef/>
      </w:r>
      <w:r>
        <w:t xml:space="preserve">Done </w:t>
      </w:r>
    </w:p>
  </w:comment>
  <w:comment w:id="95" w:author="Smith, Kenneth J (Woodbury)" w:date="2021-01-06T11:21:00Z" w:initials="SKJ(">
    <w:p w14:paraId="48EE4F65" w14:textId="080AEEDD" w:rsidR="004A4A91" w:rsidRDefault="004A4A91">
      <w:pPr>
        <w:pStyle w:val="CommentText"/>
      </w:pPr>
      <w:r>
        <w:rPr>
          <w:rStyle w:val="CommentReference"/>
        </w:rPr>
        <w:annotationRef/>
      </w:r>
      <w:r>
        <w:t>Correct</w:t>
      </w:r>
    </w:p>
  </w:comment>
  <w:comment w:id="97" w:author="Smith, Kenneth J (Woodbury)" w:date="2021-01-06T11:21:00Z" w:initials="SKJ(">
    <w:p w14:paraId="43700471" w14:textId="7B6D7CEE" w:rsidR="004A4A91" w:rsidRDefault="004A4A91">
      <w:pPr>
        <w:pStyle w:val="CommentText"/>
      </w:pPr>
      <w:r>
        <w:rPr>
          <w:rStyle w:val="CommentReference"/>
        </w:rPr>
        <w:annotationRef/>
      </w:r>
      <w:r>
        <w:t>Correct</w:t>
      </w:r>
    </w:p>
  </w:comment>
  <w:comment w:id="99" w:author="Smith, Kenneth J (Woodbury)" w:date="2021-01-06T11:21:00Z" w:initials="SKJ(">
    <w:p w14:paraId="5404FF87" w14:textId="3DE20ACA" w:rsidR="004A4A91" w:rsidRDefault="004A4A91">
      <w:pPr>
        <w:pStyle w:val="CommentText"/>
      </w:pPr>
      <w:r>
        <w:rPr>
          <w:rStyle w:val="CommentReference"/>
        </w:rPr>
        <w:annotationRef/>
      </w:r>
      <w:r>
        <w:t>Correct</w:t>
      </w:r>
    </w:p>
  </w:comment>
  <w:comment w:id="101" w:author="Smith, Kenneth J (Woodbury)" w:date="2021-01-06T11:22:00Z" w:initials="SKJ(">
    <w:p w14:paraId="7626BE6A" w14:textId="50BF8BDA" w:rsidR="004A4A91" w:rsidRDefault="004A4A91">
      <w:pPr>
        <w:pStyle w:val="CommentText"/>
      </w:pPr>
      <w:r>
        <w:rPr>
          <w:rStyle w:val="CommentReference"/>
        </w:rPr>
        <w:annotationRef/>
      </w:r>
      <w:r>
        <w:t>Calculated pump flow based on %-speed</w:t>
      </w:r>
    </w:p>
  </w:comment>
  <w:comment w:id="102" w:author="Smith, Kenneth J (Woodbury)" w:date="2021-01-06T11:24:00Z" w:initials="SKJ(">
    <w:p w14:paraId="0BB43AF7" w14:textId="701FDB4C" w:rsidR="004A4A91" w:rsidRDefault="004A4A91">
      <w:pPr>
        <w:pStyle w:val="CommentText"/>
      </w:pPr>
      <w:r>
        <w:rPr>
          <w:rStyle w:val="CommentReference"/>
        </w:rPr>
        <w:annotationRef/>
      </w:r>
      <w:r>
        <w:t>This is the same as Influent Flow (MGD)</w:t>
      </w:r>
    </w:p>
  </w:comment>
  <w:comment w:id="103" w:author="Smith, Kenneth J (Woodbury)" w:date="2021-01-06T11:25:00Z" w:initials="SKJ(">
    <w:p w14:paraId="57BFE34C" w14:textId="500195D9" w:rsidR="004A4A91" w:rsidRDefault="004A4A91">
      <w:pPr>
        <w:pStyle w:val="CommentText"/>
      </w:pPr>
      <w:r>
        <w:rPr>
          <w:rStyle w:val="CommentReference"/>
        </w:rPr>
        <w:annotationRef/>
      </w:r>
      <w:r>
        <w:t>This is the sum of PI-4210 thru 4214.</w:t>
      </w:r>
    </w:p>
  </w:comment>
  <w:comment w:id="118" w:author="Author" w:initials="A">
    <w:p w14:paraId="58D3AA42" w14:textId="77777777" w:rsidR="004A4A91" w:rsidRDefault="004A4A91" w:rsidP="002D6810">
      <w:pPr>
        <w:pStyle w:val="CommentText"/>
      </w:pPr>
      <w:r>
        <w:rPr>
          <w:rStyle w:val="CommentReference"/>
        </w:rPr>
        <w:annotationRef/>
      </w:r>
      <w:r>
        <w:t>Well ... the red dots in figure 3-1 suggest that this is higher, but does this also include the blue dots?</w:t>
      </w:r>
    </w:p>
  </w:comment>
  <w:comment w:id="117" w:author="Author" w:initials="A">
    <w:p w14:paraId="4B377CB5" w14:textId="77777777" w:rsidR="004A4A91" w:rsidRDefault="004A4A91" w:rsidP="002D6810">
      <w:pPr>
        <w:pStyle w:val="CommentText"/>
      </w:pPr>
      <w:r>
        <w:rPr>
          <w:rStyle w:val="CommentReference"/>
        </w:rPr>
        <w:annotationRef/>
      </w:r>
      <w:r>
        <w:t>Includes both. Red are TRC values &gt;0.52</w:t>
      </w:r>
    </w:p>
  </w:comment>
  <w:comment w:id="124" w:author="Smith, Kenneth J (Woodbury)" w:date="2020-12-15T13:49:00Z" w:initials="SKJ(">
    <w:p w14:paraId="1D201601" w14:textId="552F86BD" w:rsidR="004A4A91" w:rsidRDefault="004A4A91">
      <w:pPr>
        <w:pStyle w:val="CommentText"/>
      </w:pPr>
      <w:r>
        <w:rPr>
          <w:rStyle w:val="CommentReference"/>
        </w:rPr>
        <w:annotationRef/>
      </w:r>
      <w:r>
        <w:t>Show entire plant including CCT</w:t>
      </w:r>
    </w:p>
  </w:comment>
  <w:comment w:id="125" w:author="Taylor, Maryanne" w:date="2021-01-14T07:18:00Z" w:initials="TM">
    <w:p w14:paraId="47061D38" w14:textId="2DD3423F" w:rsidR="00514904" w:rsidRDefault="00514904">
      <w:pPr>
        <w:pStyle w:val="CommentText"/>
      </w:pPr>
      <w:r>
        <w:rPr>
          <w:rStyle w:val="CommentReference"/>
        </w:rPr>
        <w:annotationRef/>
      </w:r>
      <w:proofErr w:type="spellStart"/>
      <w:r>
        <w:t>Yhis</w:t>
      </w:r>
      <w:proofErr w:type="spellEnd"/>
      <w:r>
        <w:t xml:space="preserve"> is the whole plant!</w:t>
      </w:r>
    </w:p>
  </w:comment>
  <w:comment w:id="140" w:author="Smith, Kenneth J (Woodbury)" w:date="2020-12-15T14:04:00Z" w:initials="SKJ(">
    <w:p w14:paraId="01E235CE" w14:textId="77B674B9" w:rsidR="004A4A91" w:rsidRDefault="004A4A91">
      <w:pPr>
        <w:pStyle w:val="CommentText"/>
      </w:pPr>
      <w:r>
        <w:rPr>
          <w:rStyle w:val="CommentReference"/>
        </w:rPr>
        <w:annotationRef/>
      </w:r>
      <w:r>
        <w:t>CL17 is a continuous reading process analyzer.  I think you mean a handheld photometer, maybe the Hach Dr900 or the 2100Q.</w:t>
      </w:r>
    </w:p>
  </w:comment>
  <w:comment w:id="141" w:author="Registe, Joshua H." w:date="2021-01-13T16:25:00Z" w:initials="RJH">
    <w:p w14:paraId="5E0A89D1" w14:textId="2D1782E6" w:rsidR="006B649C" w:rsidRDefault="006B649C">
      <w:pPr>
        <w:pStyle w:val="CommentText"/>
      </w:pPr>
      <w:r>
        <w:rPr>
          <w:rStyle w:val="CommentReference"/>
        </w:rPr>
        <w:annotationRef/>
      </w:r>
      <w:r>
        <w:t>revised</w:t>
      </w:r>
    </w:p>
  </w:comment>
  <w:comment w:id="144" w:author="Smith, Kenneth J (Woodbury)" w:date="2020-12-15T14:07:00Z" w:initials="SKJ(">
    <w:p w14:paraId="0ADACE2E" w14:textId="0C0BF676" w:rsidR="004A4A91" w:rsidRDefault="004A4A91">
      <w:pPr>
        <w:pStyle w:val="CommentText"/>
      </w:pPr>
      <w:r>
        <w:rPr>
          <w:rStyle w:val="CommentReference"/>
        </w:rPr>
        <w:annotationRef/>
      </w:r>
      <w:r>
        <w:t>This is inherent to the DPD method in general and is not specific to the Hach DPD.</w:t>
      </w:r>
    </w:p>
  </w:comment>
  <w:comment w:id="145" w:author="Smith, Kenneth J (Woodbury)" w:date="2021-01-11T16:24:00Z" w:initials="SKJ(">
    <w:p w14:paraId="7E9F4015" w14:textId="6967CA69" w:rsidR="004A4A91" w:rsidRDefault="004A4A91">
      <w:pPr>
        <w:pStyle w:val="CommentText"/>
      </w:pPr>
      <w:r>
        <w:rPr>
          <w:rStyle w:val="CommentReference"/>
        </w:rPr>
        <w:annotationRef/>
      </w:r>
      <w:r>
        <w:t>Dr900 or 2100Q, see prior comment</w:t>
      </w:r>
    </w:p>
  </w:comment>
  <w:comment w:id="146" w:author="Registe, Joshua H." w:date="2021-01-13T16:25:00Z" w:initials="RJH">
    <w:p w14:paraId="37A0DEBE" w14:textId="4027D8DB" w:rsidR="006B649C" w:rsidRDefault="006B649C">
      <w:pPr>
        <w:pStyle w:val="CommentText"/>
      </w:pPr>
      <w:r>
        <w:rPr>
          <w:rStyle w:val="CommentReference"/>
        </w:rPr>
        <w:annotationRef/>
      </w:r>
      <w:r>
        <w:t>revised</w:t>
      </w:r>
    </w:p>
  </w:comment>
  <w:comment w:id="152" w:author="Smith, Kenneth J (Woodbury)" w:date="2021-01-11T17:28:00Z" w:initials="SKJ(">
    <w:p w14:paraId="6F526F6F" w14:textId="699B5ACF" w:rsidR="004A4A91" w:rsidRDefault="004A4A91">
      <w:pPr>
        <w:pStyle w:val="CommentText"/>
      </w:pPr>
      <w:r>
        <w:rPr>
          <w:rStyle w:val="CommentReference"/>
        </w:rPr>
        <w:annotationRef/>
      </w:r>
      <w:r>
        <w:t>Disagree with the statement that primary treatment effective at reducing CBOD and TSS.  Results for Jul 7-17 showed poor to marginal removals.  Likely data for 6/30 &amp; 7/1 represented transients and time lag in sampling or perhaps the impact of a slug load.</w:t>
      </w:r>
    </w:p>
  </w:comment>
  <w:comment w:id="153" w:author="Taylor, Maryanne" w:date="2021-01-14T07:19:00Z" w:initials="TM">
    <w:p w14:paraId="22C93656" w14:textId="2C8702C8" w:rsidR="00514904" w:rsidRDefault="00514904">
      <w:pPr>
        <w:pStyle w:val="CommentText"/>
      </w:pPr>
      <w:r>
        <w:rPr>
          <w:rStyle w:val="CommentReference"/>
        </w:rPr>
        <w:annotationRef/>
      </w:r>
      <w:r>
        <w:t>Deleted offending sentence</w:t>
      </w:r>
    </w:p>
  </w:comment>
  <w:comment w:id="180" w:author="Author" w:initials="A">
    <w:p w14:paraId="2C8398FB" w14:textId="35C824B8" w:rsidR="004A4A91" w:rsidRDefault="004A4A91">
      <w:pPr>
        <w:pStyle w:val="CommentText"/>
      </w:pPr>
      <w:r>
        <w:rPr>
          <w:rStyle w:val="CommentReference"/>
        </w:rPr>
        <w:annotationRef/>
      </w:r>
      <w:r>
        <w:t xml:space="preserve">Josh – I changed 103 and 104 to 10-3 and 10-4 as shown; hopefully that is intended? </w:t>
      </w:r>
    </w:p>
  </w:comment>
  <w:comment w:id="181" w:author="Author" w:initials="A">
    <w:p w14:paraId="1CE11FB6" w14:textId="637ECC81" w:rsidR="004A4A91" w:rsidRDefault="004A4A91">
      <w:pPr>
        <w:pStyle w:val="CommentText"/>
      </w:pPr>
      <w:r>
        <w:rPr>
          <w:rStyle w:val="CommentReference"/>
        </w:rPr>
        <w:annotationRef/>
      </w:r>
      <w:r>
        <w:t>thanks</w:t>
      </w:r>
    </w:p>
  </w:comment>
  <w:comment w:id="200" w:author="Author" w:initials="A">
    <w:p w14:paraId="046BFE4C" w14:textId="4C2F6491" w:rsidR="004A4A91" w:rsidRDefault="004A4A91">
      <w:pPr>
        <w:pStyle w:val="CommentText"/>
      </w:pPr>
      <w:r>
        <w:rPr>
          <w:rStyle w:val="CommentReference"/>
        </w:rPr>
        <w:annotationRef/>
      </w:r>
      <w:r>
        <w:t>Josh, can you pls put on the monthly geomean limit of 200?</w:t>
      </w:r>
    </w:p>
  </w:comment>
  <w:comment w:id="201" w:author="Author" w:initials="A">
    <w:p w14:paraId="2DA635FC" w14:textId="632388EF" w:rsidR="004A4A91" w:rsidRDefault="004A4A91">
      <w:pPr>
        <w:pStyle w:val="CommentText"/>
      </w:pPr>
      <w:r>
        <w:rPr>
          <w:rStyle w:val="CommentReference"/>
        </w:rPr>
        <w:annotationRef/>
      </w:r>
      <w:r>
        <w:t>done</w:t>
      </w:r>
    </w:p>
  </w:comment>
  <w:comment w:id="205" w:author="Author" w:initials="A">
    <w:p w14:paraId="21F837D9" w14:textId="60460A78" w:rsidR="004A4A91" w:rsidRDefault="004A4A91">
      <w:pPr>
        <w:pStyle w:val="CommentText"/>
      </w:pPr>
      <w:r>
        <w:rPr>
          <w:rStyle w:val="CommentReference"/>
        </w:rPr>
        <w:annotationRef/>
      </w:r>
      <w:r>
        <w:t>Need to label the axes please (e.g., Precipitation and time)</w:t>
      </w:r>
    </w:p>
  </w:comment>
  <w:comment w:id="206" w:author="Author" w:initials="A">
    <w:p w14:paraId="5C7AEDAD" w14:textId="5089AD36" w:rsidR="004A4A91" w:rsidRDefault="004A4A91">
      <w:pPr>
        <w:pStyle w:val="CommentText"/>
      </w:pPr>
      <w:r>
        <w:rPr>
          <w:rStyle w:val="CommentReference"/>
        </w:rPr>
        <w:annotationRef/>
      </w:r>
      <w:r>
        <w:t>Y axis labeled</w:t>
      </w:r>
    </w:p>
  </w:comment>
  <w:comment w:id="210" w:author="Author" w:initials="A">
    <w:p w14:paraId="6BFD51A4" w14:textId="451A3DCA" w:rsidR="004A4A91" w:rsidRDefault="004A4A91">
      <w:pPr>
        <w:pStyle w:val="CommentText"/>
      </w:pPr>
      <w:r>
        <w:rPr>
          <w:rStyle w:val="CommentReference"/>
        </w:rPr>
        <w:annotationRef/>
      </w:r>
      <w:r>
        <w:t>Ken &amp; Josh – this is what I recall you telling me; you may be able to fill in more from your recollections/notes of the field visits</w:t>
      </w:r>
    </w:p>
  </w:comment>
  <w:comment w:id="222" w:author="Author" w:initials="A">
    <w:p w14:paraId="3DB2831A" w14:textId="18A4C682" w:rsidR="004A4A91" w:rsidRDefault="004A4A91">
      <w:pPr>
        <w:pStyle w:val="CommentText"/>
      </w:pPr>
      <w:r>
        <w:rPr>
          <w:rStyle w:val="CommentReference"/>
        </w:rPr>
        <w:annotationRef/>
      </w:r>
      <w:r>
        <w:t>I don’t remember what the status of this is, if it was successful?</w:t>
      </w:r>
    </w:p>
  </w:comment>
  <w:comment w:id="228" w:author="Author" w:initials="A">
    <w:p w14:paraId="7D932BAC" w14:textId="772A29E8" w:rsidR="004A4A91" w:rsidRDefault="004A4A91">
      <w:pPr>
        <w:pStyle w:val="CommentText"/>
      </w:pPr>
      <w:r>
        <w:rPr>
          <w:rStyle w:val="CommentReference"/>
        </w:rPr>
        <w:annotationRef/>
      </w:r>
      <w:r>
        <w:t>This is my recollection; please correct if this is not true.</w:t>
      </w:r>
    </w:p>
  </w:comment>
  <w:comment w:id="231" w:author="Author" w:initials="A">
    <w:p w14:paraId="4A6A722D" w14:textId="7988EF06" w:rsidR="004A4A91" w:rsidRDefault="004A4A91">
      <w:pPr>
        <w:pStyle w:val="CommentText"/>
      </w:pPr>
      <w:r>
        <w:rPr>
          <w:rStyle w:val="CommentReference"/>
        </w:rPr>
        <w:annotationRef/>
      </w:r>
      <w:r>
        <w:t>Please add a foot note defining the z-score</w:t>
      </w:r>
    </w:p>
  </w:comment>
  <w:comment w:id="232" w:author="Author" w:initials="A">
    <w:p w14:paraId="25366BC4" w14:textId="53A49E40" w:rsidR="004A4A91" w:rsidRDefault="004A4A91">
      <w:pPr>
        <w:pStyle w:val="CommentText"/>
      </w:pPr>
      <w:r>
        <w:rPr>
          <w:rStyle w:val="CommentReference"/>
        </w:rPr>
        <w:annotationRef/>
      </w:r>
      <w:r>
        <w:t>done</w:t>
      </w:r>
    </w:p>
  </w:comment>
  <w:comment w:id="238" w:author="Author" w:initials="A">
    <w:p w14:paraId="6358C965" w14:textId="77777777" w:rsidR="004A4A91" w:rsidRDefault="004A4A91" w:rsidP="0064465E">
      <w:pPr>
        <w:pStyle w:val="CommentText"/>
      </w:pPr>
      <w:r>
        <w:rPr>
          <w:rStyle w:val="CommentReference"/>
        </w:rPr>
        <w:annotationRef/>
      </w:r>
      <w:r>
        <w:t>Based on the figure – it looks like it’s &gt; 100% on some days?  That is not possible, so please add a note of explanation? (e.g., mismatch between Visy reported BOD and plant reported BOD?)</w:t>
      </w:r>
    </w:p>
  </w:comment>
  <w:comment w:id="239" w:author="Author" w:initials="A">
    <w:p w14:paraId="6033031A" w14:textId="77777777" w:rsidR="004A4A91" w:rsidRDefault="004A4A91" w:rsidP="0064465E">
      <w:pPr>
        <w:pStyle w:val="CommentText"/>
      </w:pPr>
      <w:r>
        <w:rPr>
          <w:rStyle w:val="CommentReference"/>
        </w:rPr>
        <w:annotationRef/>
      </w:r>
      <w:r>
        <w:t xml:space="preserve">Revised figure. Plant measures </w:t>
      </w:r>
      <w:proofErr w:type="spellStart"/>
      <w:r>
        <w:t>cBOD</w:t>
      </w:r>
      <w:proofErr w:type="spellEnd"/>
      <w:r>
        <w:t xml:space="preserve"> and I was doing BOD </w:t>
      </w:r>
      <w:proofErr w:type="spellStart"/>
      <w:r>
        <w:t>visy</w:t>
      </w:r>
      <w:proofErr w:type="spellEnd"/>
      <w:r>
        <w:t>/</w:t>
      </w:r>
      <w:proofErr w:type="spellStart"/>
      <w:r>
        <w:t>cBOD</w:t>
      </w:r>
      <w:proofErr w:type="spellEnd"/>
      <w:r>
        <w:t xml:space="preserve"> plant before. Now its </w:t>
      </w:r>
      <w:proofErr w:type="spellStart"/>
      <w:r>
        <w:t>cbod</w:t>
      </w:r>
      <w:proofErr w:type="spellEnd"/>
      <w:r>
        <w:t xml:space="preserve"> </w:t>
      </w:r>
      <w:proofErr w:type="spellStart"/>
      <w:r>
        <w:t>visy</w:t>
      </w:r>
      <w:proofErr w:type="spellEnd"/>
      <w:r>
        <w:t>/</w:t>
      </w:r>
      <w:proofErr w:type="spellStart"/>
      <w:r>
        <w:t>cbod</w:t>
      </w:r>
      <w:proofErr w:type="spellEnd"/>
      <w:r>
        <w:t xml:space="preserve"> plant</w:t>
      </w:r>
    </w:p>
  </w:comment>
  <w:comment w:id="243" w:author="Author" w:initials="A">
    <w:p w14:paraId="43161744" w14:textId="7AD4B6DB" w:rsidR="004A4A91" w:rsidRDefault="004A4A91">
      <w:pPr>
        <w:pStyle w:val="CommentText"/>
      </w:pPr>
      <w:r>
        <w:rPr>
          <w:rStyle w:val="CommentReference"/>
        </w:rPr>
        <w:annotationRef/>
      </w:r>
      <w:r>
        <w:t>Not sure this is the right term</w:t>
      </w:r>
    </w:p>
  </w:comment>
  <w:comment w:id="248" w:author="Author" w:initials="A">
    <w:p w14:paraId="2289E488" w14:textId="047364EB" w:rsidR="004A4A91" w:rsidRDefault="004A4A91">
      <w:pPr>
        <w:pStyle w:val="CommentText"/>
      </w:pPr>
      <w:r>
        <w:rPr>
          <w:rStyle w:val="CommentReference"/>
        </w:rPr>
        <w:annotationRef/>
      </w:r>
      <w:r>
        <w:t xml:space="preserve">Please label the y axis as percent state point solids flux /overflow rate </w:t>
      </w:r>
    </w:p>
  </w:comment>
  <w:comment w:id="254" w:author="Smith, Kenneth J (Woodbury)" w:date="2021-01-12T11:57:00Z" w:initials="SKJ(">
    <w:p w14:paraId="56A13DBA" w14:textId="071E4837" w:rsidR="004A4A91" w:rsidRDefault="004A4A91">
      <w:pPr>
        <w:pStyle w:val="CommentText"/>
      </w:pPr>
      <w:r>
        <w:rPr>
          <w:rStyle w:val="CommentReference"/>
        </w:rPr>
        <w:annotationRef/>
      </w:r>
      <w:r>
        <w:t>Has this been addressed?</w:t>
      </w:r>
    </w:p>
  </w:comment>
  <w:comment w:id="265" w:author="Author" w:initials="A">
    <w:p w14:paraId="2E55CAB9" w14:textId="66A6902F" w:rsidR="004A4A91" w:rsidRDefault="004A4A91">
      <w:pPr>
        <w:pStyle w:val="CommentText"/>
      </w:pPr>
      <w:r>
        <w:rPr>
          <w:rStyle w:val="CommentReference"/>
        </w:rPr>
        <w:annotationRef/>
      </w:r>
      <w:r>
        <w:t>I think maybe a description of the hypothesis tested is required?  e.g., we’d be right 50% of the time on a coin flip (either heads/tails) but in this case if we know that there was TRC compliance &gt; 90% of the time, our guesses would be better than 50%?  Does that make sense?</w:t>
      </w:r>
    </w:p>
  </w:comment>
  <w:comment w:id="266" w:author="Registe, Joshua H." w:date="2021-01-13T16:30:00Z" w:initials="RJH">
    <w:p w14:paraId="0C8D8147" w14:textId="5B39A8FD" w:rsidR="006B649C" w:rsidRDefault="006B649C">
      <w:pPr>
        <w:pStyle w:val="CommentText"/>
      </w:pPr>
      <w:r>
        <w:rPr>
          <w:rStyle w:val="CommentReference"/>
        </w:rPr>
        <w:annotationRef/>
      </w:r>
      <w:r>
        <w:t>Correct, stated in preceding paragraph</w:t>
      </w:r>
    </w:p>
  </w:comment>
  <w:comment w:id="273" w:author="Author" w:initials="A">
    <w:p w14:paraId="0ADF43D7" w14:textId="7182A99A" w:rsidR="004A4A91" w:rsidRDefault="004A4A91">
      <w:pPr>
        <w:pStyle w:val="CommentText"/>
      </w:pPr>
      <w:r>
        <w:rPr>
          <w:rStyle w:val="CommentReference"/>
        </w:rPr>
        <w:annotationRef/>
      </w:r>
      <w:r>
        <w:t>Is this example based on real Port Richmond data or just a hypothetical example?</w:t>
      </w:r>
    </w:p>
  </w:comment>
  <w:comment w:id="275" w:author="Author" w:initials="A">
    <w:p w14:paraId="63C6D24B" w14:textId="7A6D393D" w:rsidR="004A4A91" w:rsidRDefault="004A4A91">
      <w:pPr>
        <w:pStyle w:val="CommentText"/>
      </w:pPr>
      <w:r>
        <w:rPr>
          <w:rStyle w:val="CommentReference"/>
        </w:rPr>
        <w:annotationRef/>
      </w:r>
      <w:r>
        <w:t xml:space="preserve">Josh – I lost you here! should it be model importance or factor importance?  If it’s model importance, please define what model importance is? </w:t>
      </w:r>
    </w:p>
    <w:p w14:paraId="54931856" w14:textId="77777777" w:rsidR="004A4A91" w:rsidRDefault="004A4A91">
      <w:pPr>
        <w:pStyle w:val="CommentText"/>
      </w:pPr>
    </w:p>
    <w:p w14:paraId="6E65A1AE" w14:textId="0C0AA2BC" w:rsidR="004A4A91" w:rsidRDefault="004A4A91">
      <w:pPr>
        <w:pStyle w:val="CommentText"/>
      </w:pPr>
      <w:r>
        <w:t xml:space="preserve">I think we need more explanation of 3-10 – e.g., does the model say that dose accounts for 19% of the exceedances, RAS loading 11% and so on?  If not – what do the percentages mean? </w:t>
      </w:r>
    </w:p>
  </w:comment>
  <w:comment w:id="276" w:author="Author" w:initials="A">
    <w:p w14:paraId="756A9025" w14:textId="4CE52238" w:rsidR="004A4A91" w:rsidRDefault="004A4A91">
      <w:pPr>
        <w:pStyle w:val="CommentText"/>
      </w:pPr>
      <w:r>
        <w:rPr>
          <w:rStyle w:val="CommentReference"/>
        </w:rPr>
        <w:annotationRef/>
      </w:r>
      <w:r>
        <w:t>Variable importance</w:t>
      </w:r>
    </w:p>
  </w:comment>
  <w:comment w:id="277" w:author="Author" w:initials="A">
    <w:p w14:paraId="4F0CF1B9" w14:textId="3BF90F35" w:rsidR="004A4A91" w:rsidRDefault="004A4A91">
      <w:pPr>
        <w:pStyle w:val="CommentText"/>
      </w:pPr>
      <w:r>
        <w:rPr>
          <w:rStyle w:val="CommentReference"/>
        </w:rPr>
        <w:annotationRef/>
      </w:r>
      <w:r>
        <w:t>Put footnote under figure explaining output</w:t>
      </w:r>
    </w:p>
  </w:comment>
  <w:comment w:id="278" w:author="Author" w:initials="A">
    <w:p w14:paraId="511AE130" w14:textId="2896DF80" w:rsidR="004A4A91" w:rsidRDefault="004A4A91">
      <w:pPr>
        <w:pStyle w:val="CommentText"/>
      </w:pPr>
      <w:r>
        <w:rPr>
          <w:rStyle w:val="CommentReference"/>
        </w:rPr>
        <w:annotationRef/>
      </w:r>
      <w:r>
        <w:t>Josh – not sure if this is the target you used, but if not, please correct?</w:t>
      </w:r>
    </w:p>
  </w:comment>
  <w:comment w:id="279" w:author="Author" w:initials="A">
    <w:p w14:paraId="6F1E1A56" w14:textId="004931C2" w:rsidR="004A4A91" w:rsidRDefault="004A4A91">
      <w:pPr>
        <w:pStyle w:val="CommentText"/>
      </w:pPr>
      <w:r>
        <w:rPr>
          <w:rStyle w:val="CommentReference"/>
        </w:rPr>
        <w:annotationRef/>
      </w:r>
      <w:r>
        <w:t>It is</w:t>
      </w:r>
    </w:p>
  </w:comment>
  <w:comment w:id="282" w:author="Author" w:initials="A">
    <w:p w14:paraId="274271D6" w14:textId="570623EA" w:rsidR="004A4A91" w:rsidRDefault="004A4A91">
      <w:pPr>
        <w:pStyle w:val="CommentText"/>
      </w:pPr>
      <w:r>
        <w:rPr>
          <w:rStyle w:val="CommentReference"/>
        </w:rPr>
        <w:annotationRef/>
      </w:r>
      <w:r>
        <w:t>Definition required</w:t>
      </w:r>
    </w:p>
  </w:comment>
  <w:comment w:id="283" w:author="Author" w:initials="A">
    <w:p w14:paraId="399E9180" w14:textId="4B732B60" w:rsidR="004A4A91" w:rsidRDefault="004A4A91">
      <w:pPr>
        <w:pStyle w:val="CommentText"/>
      </w:pPr>
      <w:r>
        <w:rPr>
          <w:rStyle w:val="CommentReference"/>
        </w:rPr>
        <w:annotationRef/>
      </w:r>
      <w:r>
        <w:t>done</w:t>
      </w:r>
    </w:p>
  </w:comment>
  <w:comment w:id="284" w:author="Author" w:initials="A">
    <w:p w14:paraId="3AECA448" w14:textId="410F6FE0" w:rsidR="004A4A91" w:rsidRDefault="004A4A91">
      <w:pPr>
        <w:pStyle w:val="CommentText"/>
      </w:pPr>
      <w:r>
        <w:rPr>
          <w:rStyle w:val="CommentReference"/>
        </w:rPr>
        <w:annotationRef/>
      </w:r>
      <w:r>
        <w:t>Need to define</w:t>
      </w:r>
    </w:p>
  </w:comment>
  <w:comment w:id="285" w:author="Author" w:initials="A">
    <w:p w14:paraId="282E5E6F" w14:textId="149FF0BF" w:rsidR="004A4A91" w:rsidRDefault="004A4A91">
      <w:pPr>
        <w:pStyle w:val="CommentText"/>
      </w:pPr>
      <w:r>
        <w:rPr>
          <w:rStyle w:val="CommentReference"/>
        </w:rPr>
        <w:annotationRef/>
      </w:r>
      <w:r>
        <w:t>done</w:t>
      </w:r>
    </w:p>
  </w:comment>
  <w:comment w:id="286" w:author="Author" w:initials="A">
    <w:p w14:paraId="666A118B" w14:textId="6D1538E2" w:rsidR="004A4A91" w:rsidRDefault="004A4A91">
      <w:pPr>
        <w:pStyle w:val="CommentText"/>
      </w:pPr>
      <w:r>
        <w:rPr>
          <w:rStyle w:val="CommentReference"/>
        </w:rPr>
        <w:annotationRef/>
      </w:r>
      <w:r>
        <w:t>Need to bring this back to our problem – probability of what? Of exceeding the target of 0.52 mg/L or something else?</w:t>
      </w:r>
    </w:p>
  </w:comment>
  <w:comment w:id="287" w:author="Author" w:initials="A">
    <w:p w14:paraId="5651DE8B" w14:textId="282797C6" w:rsidR="004A4A91" w:rsidRDefault="004A4A91">
      <w:pPr>
        <w:pStyle w:val="CommentText"/>
      </w:pPr>
      <w:r>
        <w:rPr>
          <w:rStyle w:val="CommentReference"/>
        </w:rPr>
        <w:annotationRef/>
      </w:r>
      <w:r>
        <w:t>done</w:t>
      </w:r>
    </w:p>
  </w:comment>
  <w:comment w:id="292" w:author="Author" w:initials="A">
    <w:p w14:paraId="6550D11B" w14:textId="1E633E1D" w:rsidR="004A4A91" w:rsidRDefault="004A4A91">
      <w:pPr>
        <w:pStyle w:val="CommentText"/>
      </w:pPr>
      <w:r>
        <w:rPr>
          <w:rStyle w:val="CommentReference"/>
        </w:rPr>
        <w:annotationRef/>
      </w:r>
      <w:r>
        <w:t>Probably need a foot-note defining training data</w:t>
      </w:r>
    </w:p>
  </w:comment>
  <w:comment w:id="298" w:author="Author" w:initials="A">
    <w:p w14:paraId="769A9F63" w14:textId="76FC79C9" w:rsidR="004A4A91" w:rsidRDefault="004A4A91">
      <w:pPr>
        <w:pStyle w:val="CommentText"/>
      </w:pPr>
      <w:r>
        <w:rPr>
          <w:rStyle w:val="CommentReference"/>
        </w:rPr>
        <w:annotationRef/>
      </w:r>
      <w:r>
        <w:t>Please describe and identify why this is important</w:t>
      </w:r>
    </w:p>
  </w:comment>
  <w:comment w:id="299" w:author="Author" w:initials="A">
    <w:p w14:paraId="442E9BF5" w14:textId="4C33798A" w:rsidR="004A4A91" w:rsidRDefault="004A4A91">
      <w:pPr>
        <w:pStyle w:val="CommentText"/>
      </w:pPr>
      <w:r>
        <w:rPr>
          <w:rStyle w:val="CommentReference"/>
        </w:rPr>
        <w:annotationRef/>
      </w:r>
      <w:r>
        <w:t>Need to describe/define the bins</w:t>
      </w:r>
    </w:p>
  </w:comment>
  <w:comment w:id="300" w:author="Author" w:initials="A">
    <w:p w14:paraId="55E2B558" w14:textId="5A1AE5E9" w:rsidR="004A4A91" w:rsidRDefault="004A4A91">
      <w:pPr>
        <w:pStyle w:val="CommentText"/>
      </w:pPr>
      <w:r>
        <w:rPr>
          <w:rStyle w:val="CommentReference"/>
        </w:rPr>
        <w:annotationRef/>
      </w:r>
      <w:r>
        <w:t>Need to define</w:t>
      </w:r>
    </w:p>
  </w:comment>
  <w:comment w:id="301" w:author="Author" w:initials="A">
    <w:p w14:paraId="3B8F54F7" w14:textId="23CDD771" w:rsidR="004A4A91" w:rsidRDefault="004A4A91">
      <w:pPr>
        <w:pStyle w:val="CommentText"/>
      </w:pPr>
      <w:r>
        <w:rPr>
          <w:rStyle w:val="CommentReference"/>
        </w:rPr>
        <w:annotationRef/>
      </w:r>
      <w:r>
        <w:t>This was defined in the paragraph above</w:t>
      </w:r>
    </w:p>
  </w:comment>
  <w:comment w:id="302" w:author="Author" w:initials="A">
    <w:p w14:paraId="7271FDC9" w14:textId="04BAF7A2" w:rsidR="004A4A91" w:rsidRDefault="004A4A91">
      <w:pPr>
        <w:pStyle w:val="CommentText"/>
      </w:pPr>
      <w:r>
        <w:rPr>
          <w:rStyle w:val="CommentReference"/>
        </w:rPr>
        <w:annotationRef/>
      </w:r>
      <w:r>
        <w:t>Maybe clarify that the y axis is effluent TRC</w:t>
      </w:r>
    </w:p>
  </w:comment>
  <w:comment w:id="303" w:author="Author" w:initials="A">
    <w:p w14:paraId="38A8ADA1" w14:textId="75F74F2D" w:rsidR="004A4A91" w:rsidRDefault="004A4A91">
      <w:pPr>
        <w:pStyle w:val="CommentText"/>
      </w:pPr>
      <w:r>
        <w:rPr>
          <w:rStyle w:val="CommentReference"/>
        </w:rPr>
        <w:annotationRef/>
      </w:r>
      <w:r>
        <w:t>Added in caption</w:t>
      </w:r>
    </w:p>
  </w:comment>
  <w:comment w:id="309" w:author="Author" w:initials="A">
    <w:p w14:paraId="2AE490A4" w14:textId="672E950F" w:rsidR="004A4A91" w:rsidRDefault="004A4A91">
      <w:pPr>
        <w:pStyle w:val="CommentText"/>
      </w:pPr>
      <w:r>
        <w:rPr>
          <w:rStyle w:val="CommentReference"/>
        </w:rPr>
        <w:annotationRef/>
      </w:r>
      <w:r>
        <w:t>Please add what we learned from this?</w:t>
      </w:r>
    </w:p>
  </w:comment>
  <w:comment w:id="322" w:author="Smith, Kenneth J (Woodbury)" w:date="2021-01-12T13:32:00Z" w:initials="SKJ(">
    <w:p w14:paraId="7A2A1535" w14:textId="6F9A2A99" w:rsidR="004A4A91" w:rsidRDefault="004A4A91">
      <w:pPr>
        <w:pStyle w:val="CommentText"/>
      </w:pPr>
      <w:r>
        <w:rPr>
          <w:rStyle w:val="CommentReference"/>
        </w:rPr>
        <w:annotationRef/>
      </w:r>
      <w:r>
        <w:t>Please confirm if this should be 0.52 or 0.52 mg/L.</w:t>
      </w:r>
    </w:p>
  </w:comment>
  <w:comment w:id="363" w:author="Smith, Kenneth J (Woodbury)" w:date="2021-01-12T14:00:00Z" w:initials="SKJ(">
    <w:p w14:paraId="36DBA2E3" w14:textId="43AD20C9" w:rsidR="004A4A91" w:rsidRDefault="004A4A91">
      <w:pPr>
        <w:pStyle w:val="CommentText"/>
      </w:pPr>
      <w:r>
        <w:rPr>
          <w:rStyle w:val="CommentReference"/>
        </w:rPr>
        <w:annotationRef/>
      </w:r>
      <w:r>
        <w:t>Should this be Visy Paper or Pratt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363BCE0" w15:done="0"/>
  <w15:commentEx w15:paraId="635F8842" w15:done="0"/>
  <w15:commentEx w15:paraId="76E61DD2" w15:done="0"/>
  <w15:commentEx w15:paraId="4466A0CF" w15:done="0"/>
  <w15:commentEx w15:paraId="7CB1DA84" w15:paraIdParent="4466A0CF" w15:done="0"/>
  <w15:commentEx w15:paraId="689F6E8E" w15:paraIdParent="4466A0CF" w15:done="0"/>
  <w15:commentEx w15:paraId="409458E9" w15:done="0"/>
  <w15:commentEx w15:paraId="3033F29A" w15:done="0"/>
  <w15:commentEx w15:paraId="0A360304" w15:paraIdParent="3033F29A" w15:done="0"/>
  <w15:commentEx w15:paraId="41CD8BF4" w15:done="0"/>
  <w15:commentEx w15:paraId="052D6B48" w15:paraIdParent="41CD8BF4" w15:done="0"/>
  <w15:commentEx w15:paraId="28BFB8B9" w15:paraIdParent="41CD8BF4" w15:done="0"/>
  <w15:commentEx w15:paraId="1FAF45F3" w15:done="0"/>
  <w15:commentEx w15:paraId="0B8D54D0" w15:done="0"/>
  <w15:commentEx w15:paraId="13C0E743" w15:done="0"/>
  <w15:commentEx w15:paraId="4514F3A9" w15:done="0"/>
  <w15:commentEx w15:paraId="6C3BC119" w15:done="0"/>
  <w15:commentEx w15:paraId="5E7E8FF3" w15:paraIdParent="6C3BC119" w15:done="0"/>
  <w15:commentEx w15:paraId="7FC1E219" w15:done="0"/>
  <w15:commentEx w15:paraId="7AFFD1A2" w15:paraIdParent="7FC1E219" w15:done="0"/>
  <w15:commentEx w15:paraId="5366EEAC" w15:done="0"/>
  <w15:commentEx w15:paraId="2EDF0FE2" w15:paraIdParent="5366EEAC" w15:done="0"/>
  <w15:commentEx w15:paraId="3E710AF2" w15:done="0"/>
  <w15:commentEx w15:paraId="081D939E" w15:done="0"/>
  <w15:commentEx w15:paraId="51882B64" w15:done="0"/>
  <w15:commentEx w15:paraId="4DE310F3" w15:paraIdParent="51882B64" w15:done="0"/>
  <w15:commentEx w15:paraId="01225830" w15:done="0"/>
  <w15:commentEx w15:paraId="40FF7E6C" w15:paraIdParent="01225830" w15:done="0"/>
  <w15:commentEx w15:paraId="2B4074B0" w15:done="0"/>
  <w15:commentEx w15:paraId="589AE958" w15:paraIdParent="2B4074B0" w15:done="0"/>
  <w15:commentEx w15:paraId="753CB70B" w15:done="0"/>
  <w15:commentEx w15:paraId="6440BDAC" w15:done="0"/>
  <w15:commentEx w15:paraId="3CB83C00" w15:done="0"/>
  <w15:commentEx w15:paraId="779AA583" w15:paraIdParent="3CB83C00" w15:done="0"/>
  <w15:commentEx w15:paraId="3417984C" w15:done="0"/>
  <w15:commentEx w15:paraId="4EF29610" w15:paraIdParent="3417984C" w15:done="0"/>
  <w15:commentEx w15:paraId="0002FF88" w15:done="0"/>
  <w15:commentEx w15:paraId="0E11B82F" w15:paraIdParent="0002FF88" w15:done="0"/>
  <w15:commentEx w15:paraId="48EE4F65" w15:done="0"/>
  <w15:commentEx w15:paraId="43700471" w15:done="0"/>
  <w15:commentEx w15:paraId="5404FF87" w15:done="0"/>
  <w15:commentEx w15:paraId="7626BE6A" w15:done="0"/>
  <w15:commentEx w15:paraId="0BB43AF7" w15:done="0"/>
  <w15:commentEx w15:paraId="57BFE34C" w15:done="0"/>
  <w15:commentEx w15:paraId="58D3AA42" w15:done="0"/>
  <w15:commentEx w15:paraId="4B377CB5" w15:paraIdParent="58D3AA42" w15:done="0"/>
  <w15:commentEx w15:paraId="1D201601" w15:done="0"/>
  <w15:commentEx w15:paraId="47061D38" w15:paraIdParent="1D201601" w15:done="0"/>
  <w15:commentEx w15:paraId="01E235CE" w15:done="0"/>
  <w15:commentEx w15:paraId="5E0A89D1" w15:paraIdParent="01E235CE" w15:done="0"/>
  <w15:commentEx w15:paraId="0ADACE2E" w15:done="0"/>
  <w15:commentEx w15:paraId="7E9F4015" w15:done="0"/>
  <w15:commentEx w15:paraId="37A0DEBE" w15:paraIdParent="7E9F4015" w15:done="0"/>
  <w15:commentEx w15:paraId="6F526F6F" w15:done="0"/>
  <w15:commentEx w15:paraId="22C93656" w15:paraIdParent="6F526F6F" w15:done="0"/>
  <w15:commentEx w15:paraId="2C8398FB" w15:done="0"/>
  <w15:commentEx w15:paraId="1CE11FB6" w15:paraIdParent="2C8398FB" w15:done="0"/>
  <w15:commentEx w15:paraId="046BFE4C" w15:done="0"/>
  <w15:commentEx w15:paraId="2DA635FC" w15:paraIdParent="046BFE4C" w15:done="0"/>
  <w15:commentEx w15:paraId="21F837D9" w15:done="0"/>
  <w15:commentEx w15:paraId="5C7AEDAD" w15:paraIdParent="21F837D9" w15:done="0"/>
  <w15:commentEx w15:paraId="6BFD51A4" w15:done="0"/>
  <w15:commentEx w15:paraId="3DB2831A" w15:done="0"/>
  <w15:commentEx w15:paraId="7D932BAC" w15:done="0"/>
  <w15:commentEx w15:paraId="4A6A722D" w15:done="0"/>
  <w15:commentEx w15:paraId="25366BC4" w15:paraIdParent="4A6A722D" w15:done="0"/>
  <w15:commentEx w15:paraId="6358C965" w15:done="0"/>
  <w15:commentEx w15:paraId="6033031A" w15:paraIdParent="6358C965" w15:done="0"/>
  <w15:commentEx w15:paraId="43161744" w15:done="0"/>
  <w15:commentEx w15:paraId="2289E488" w15:done="0"/>
  <w15:commentEx w15:paraId="56A13DBA" w15:done="0"/>
  <w15:commentEx w15:paraId="2E55CAB9" w15:done="0"/>
  <w15:commentEx w15:paraId="0C8D8147" w15:paraIdParent="2E55CAB9" w15:done="0"/>
  <w15:commentEx w15:paraId="0ADF43D7" w15:done="1"/>
  <w15:commentEx w15:paraId="6E65A1AE" w15:done="1"/>
  <w15:commentEx w15:paraId="756A9025" w15:paraIdParent="6E65A1AE" w15:done="1"/>
  <w15:commentEx w15:paraId="4F0CF1B9" w15:paraIdParent="6E65A1AE" w15:done="1"/>
  <w15:commentEx w15:paraId="511AE130" w15:done="0"/>
  <w15:commentEx w15:paraId="6F1E1A56" w15:paraIdParent="511AE130" w15:done="0"/>
  <w15:commentEx w15:paraId="274271D6" w15:done="0"/>
  <w15:commentEx w15:paraId="399E9180" w15:paraIdParent="274271D6" w15:done="0"/>
  <w15:commentEx w15:paraId="3AECA448" w15:done="0"/>
  <w15:commentEx w15:paraId="282E5E6F" w15:paraIdParent="3AECA448" w15:done="0"/>
  <w15:commentEx w15:paraId="666A118B" w15:done="0"/>
  <w15:commentEx w15:paraId="5651DE8B" w15:paraIdParent="666A118B" w15:done="0"/>
  <w15:commentEx w15:paraId="6550D11B" w15:done="1"/>
  <w15:commentEx w15:paraId="769A9F63" w15:done="0"/>
  <w15:commentEx w15:paraId="442E9BF5" w15:done="1"/>
  <w15:commentEx w15:paraId="55E2B558" w15:done="1"/>
  <w15:commentEx w15:paraId="3B8F54F7" w15:paraIdParent="55E2B558" w15:done="1"/>
  <w15:commentEx w15:paraId="7271FDC9" w15:done="1"/>
  <w15:commentEx w15:paraId="38A8ADA1" w15:paraIdParent="7271FDC9" w15:done="1"/>
  <w15:commentEx w15:paraId="2AE490A4" w15:done="0"/>
  <w15:commentEx w15:paraId="7A2A1535" w15:done="0"/>
  <w15:commentEx w15:paraId="36DBA2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99325" w16cex:dateUtc="2021-01-13T20:41:00Z"/>
  <w16cex:commentExtensible w16cex:durableId="23A9931D" w16cex:dateUtc="2021-01-13T20:41:00Z"/>
  <w16cex:commentExtensible w16cex:durableId="23A9934F" w16cex:dateUtc="2021-01-13T20:42:00Z"/>
  <w16cex:commentExtensible w16cex:durableId="23A99849" w16cex:dateUtc="2021-01-13T21:03:00Z"/>
  <w16cex:commentExtensible w16cex:durableId="23A99B07" w16cex:dateUtc="2021-01-13T21:15:00Z"/>
  <w16cex:commentExtensible w16cex:durableId="23A99BA8" w16cex:dateUtc="2021-01-13T21:17:00Z"/>
  <w16cex:commentExtensible w16cex:durableId="23AA6EC2" w16cex:dateUtc="2021-01-14T12:18:00Z"/>
  <w16cex:commentExtensible w16cex:durableId="23A99D71" w16cex:dateUtc="2021-01-13T21:25:00Z"/>
  <w16cex:commentExtensible w16cex:durableId="23A99D93" w16cex:dateUtc="2021-01-13T21:25:00Z"/>
  <w16cex:commentExtensible w16cex:durableId="23AA6EE7" w16cex:dateUtc="2021-01-14T12:19:00Z"/>
  <w16cex:commentExtensible w16cex:durableId="23A99E8B" w16cex:dateUtc="2021-01-13T21: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363BCE0" w16cid:durableId="239EB730"/>
  <w16cid:commentId w16cid:paraId="635F8842" w16cid:durableId="239EB6D2"/>
  <w16cid:commentId w16cid:paraId="76E61DD2" w16cid:durableId="239EB85F"/>
  <w16cid:commentId w16cid:paraId="4466A0CF" w16cid:durableId="225DEF36"/>
  <w16cid:commentId w16cid:paraId="7CB1DA84" w16cid:durableId="2267C3AC"/>
  <w16cid:commentId w16cid:paraId="689F6E8E" w16cid:durableId="22D86FA4"/>
  <w16cid:commentId w16cid:paraId="409458E9" w16cid:durableId="238333BF"/>
  <w16cid:commentId w16cid:paraId="3033F29A" w16cid:durableId="22D86F3A"/>
  <w16cid:commentId w16cid:paraId="0A360304" w16cid:durableId="22D86F3B"/>
  <w16cid:commentId w16cid:paraId="41CD8BF4" w16cid:durableId="225F2A4A"/>
  <w16cid:commentId w16cid:paraId="052D6B48" w16cid:durableId="2267C88E"/>
  <w16cid:commentId w16cid:paraId="28BFB8B9" w16cid:durableId="22D86F8C"/>
  <w16cid:commentId w16cid:paraId="1FAF45F3" w16cid:durableId="238334C9"/>
  <w16cid:commentId w16cid:paraId="0B8D54D0" w16cid:durableId="232FE270"/>
  <w16cid:commentId w16cid:paraId="13C0E743" w16cid:durableId="23833636"/>
  <w16cid:commentId w16cid:paraId="4514F3A9" w16cid:durableId="239EBB5E"/>
  <w16cid:commentId w16cid:paraId="6C3BC119" w16cid:durableId="23833734"/>
  <w16cid:commentId w16cid:paraId="5E7E8FF3" w16cid:durableId="23A99325"/>
  <w16cid:commentId w16cid:paraId="7FC1E219" w16cid:durableId="239EBBD2"/>
  <w16cid:commentId w16cid:paraId="7AFFD1A2" w16cid:durableId="23A9931D"/>
  <w16cid:commentId w16cid:paraId="5366EEAC" w16cid:durableId="230C487B"/>
  <w16cid:commentId w16cid:paraId="2EDF0FE2" w16cid:durableId="230C487A"/>
  <w16cid:commentId w16cid:paraId="3E710AF2" w16cid:durableId="230C4879"/>
  <w16cid:commentId w16cid:paraId="081D939E" w16cid:durableId="239EBC4C"/>
  <w16cid:commentId w16cid:paraId="51882B64" w16cid:durableId="239EC05B"/>
  <w16cid:commentId w16cid:paraId="4DE310F3" w16cid:durableId="23A9934F"/>
  <w16cid:commentId w16cid:paraId="01225830" w16cid:durableId="239EBE15"/>
  <w16cid:commentId w16cid:paraId="40FF7E6C" w16cid:durableId="23A99849"/>
  <w16cid:commentId w16cid:paraId="2B4074B0" w16cid:durableId="232FE304"/>
  <w16cid:commentId w16cid:paraId="589AE958" w16cid:durableId="233044FC"/>
  <w16cid:commentId w16cid:paraId="753CB70B" w16cid:durableId="239EBEB1"/>
  <w16cid:commentId w16cid:paraId="6440BDAC" w16cid:durableId="239EBFFB"/>
  <w16cid:commentId w16cid:paraId="3CB83C00" w16cid:durableId="23A019D2"/>
  <w16cid:commentId w16cid:paraId="779AA583" w16cid:durableId="23A99B07"/>
  <w16cid:commentId w16cid:paraId="3417984C" w16cid:durableId="23A01AAB"/>
  <w16cid:commentId w16cid:paraId="4EF29610" w16cid:durableId="23A99BA8"/>
  <w16cid:commentId w16cid:paraId="0002FF88" w16cid:durableId="230C486E"/>
  <w16cid:commentId w16cid:paraId="0E11B82F" w16cid:durableId="230C486D"/>
  <w16cid:commentId w16cid:paraId="48EE4F65" w16cid:durableId="23A01BB9"/>
  <w16cid:commentId w16cid:paraId="43700471" w16cid:durableId="23A01BC8"/>
  <w16cid:commentId w16cid:paraId="5404FF87" w16cid:durableId="23A01BD7"/>
  <w16cid:commentId w16cid:paraId="7626BE6A" w16cid:durableId="23A01C11"/>
  <w16cid:commentId w16cid:paraId="0BB43AF7" w16cid:durableId="23A01C61"/>
  <w16cid:commentId w16cid:paraId="57BFE34C" w16cid:durableId="23A01C9E"/>
  <w16cid:commentId w16cid:paraId="58D3AA42" w16cid:durableId="230C486C"/>
  <w16cid:commentId w16cid:paraId="4B377CB5" w16cid:durableId="230C486B"/>
  <w16cid:commentId w16cid:paraId="1D201601" w16cid:durableId="23833D76"/>
  <w16cid:commentId w16cid:paraId="47061D38" w16cid:durableId="23AA6EC2"/>
  <w16cid:commentId w16cid:paraId="01E235CE" w16cid:durableId="238340F2"/>
  <w16cid:commentId w16cid:paraId="5E0A89D1" w16cid:durableId="23A99D71"/>
  <w16cid:commentId w16cid:paraId="0ADACE2E" w16cid:durableId="23834187"/>
  <w16cid:commentId w16cid:paraId="7E9F4015" w16cid:durableId="23A6FA2E"/>
  <w16cid:commentId w16cid:paraId="37A0DEBE" w16cid:durableId="23A99D93"/>
  <w16cid:commentId w16cid:paraId="6F526F6F" w16cid:durableId="23A70957"/>
  <w16cid:commentId w16cid:paraId="22C93656" w16cid:durableId="23AA6EE7"/>
  <w16cid:commentId w16cid:paraId="2C8398FB" w16cid:durableId="232FEB26"/>
  <w16cid:commentId w16cid:paraId="1CE11FB6" w16cid:durableId="2330423D"/>
  <w16cid:commentId w16cid:paraId="046BFE4C" w16cid:durableId="232FF3DD"/>
  <w16cid:commentId w16cid:paraId="2DA635FC" w16cid:durableId="23309F22"/>
  <w16cid:commentId w16cid:paraId="21F837D9" w16cid:durableId="232FF495"/>
  <w16cid:commentId w16cid:paraId="5C7AEDAD" w16cid:durableId="2330A043"/>
  <w16cid:commentId w16cid:paraId="6BFD51A4" w16cid:durableId="232FF725"/>
  <w16cid:commentId w16cid:paraId="3DB2831A" w16cid:durableId="230CB3C2"/>
  <w16cid:commentId w16cid:paraId="7D932BAC" w16cid:durableId="232FF897"/>
  <w16cid:commentId w16cid:paraId="4A6A722D" w16cid:durableId="232FF8CD"/>
  <w16cid:commentId w16cid:paraId="25366BC4" w16cid:durableId="2330A1BA"/>
  <w16cid:commentId w16cid:paraId="6358C965" w16cid:durableId="22ADC2DA"/>
  <w16cid:commentId w16cid:paraId="6033031A" w16cid:durableId="22D8854B"/>
  <w16cid:commentId w16cid:paraId="43161744" w16cid:durableId="232FFC15"/>
  <w16cid:commentId w16cid:paraId="2289E488" w16cid:durableId="232FFDF7"/>
  <w16cid:commentId w16cid:paraId="56A13DBA" w16cid:durableId="23A80D3A"/>
  <w16cid:commentId w16cid:paraId="2E55CAB9" w16cid:durableId="23300B24"/>
  <w16cid:commentId w16cid:paraId="0C8D8147" w16cid:durableId="23A99E8B"/>
  <w16cid:commentId w16cid:paraId="0ADF43D7" w16cid:durableId="233007CE"/>
  <w16cid:commentId w16cid:paraId="6E65A1AE" w16cid:durableId="233008A2"/>
  <w16cid:commentId w16cid:paraId="756A9025" w16cid:durableId="23304A1A"/>
  <w16cid:commentId w16cid:paraId="4F0CF1B9" w16cid:durableId="23304B48"/>
  <w16cid:commentId w16cid:paraId="511AE130" w16cid:durableId="23300AB5"/>
  <w16cid:commentId w16cid:paraId="6F1E1A56" w16cid:durableId="234666DC"/>
  <w16cid:commentId w16cid:paraId="274271D6" w16cid:durableId="23300BC7"/>
  <w16cid:commentId w16cid:paraId="399E9180" w16cid:durableId="234666DD"/>
  <w16cid:commentId w16cid:paraId="3AECA448" w16cid:durableId="23300BD3"/>
  <w16cid:commentId w16cid:paraId="282E5E6F" w16cid:durableId="2330B215"/>
  <w16cid:commentId w16cid:paraId="666A118B" w16cid:durableId="233041F7"/>
  <w16cid:commentId w16cid:paraId="5651DE8B" w16cid:durableId="2330B21A"/>
  <w16cid:commentId w16cid:paraId="6550D11B" w16cid:durableId="23300EFF"/>
  <w16cid:commentId w16cid:paraId="769A9F63" w16cid:durableId="23301087"/>
  <w16cid:commentId w16cid:paraId="442E9BF5" w16cid:durableId="23301A69"/>
  <w16cid:commentId w16cid:paraId="55E2B558" w16cid:durableId="2330113B"/>
  <w16cid:commentId w16cid:paraId="3B8F54F7" w16cid:durableId="2330D5A6"/>
  <w16cid:commentId w16cid:paraId="7271FDC9" w16cid:durableId="23301185"/>
  <w16cid:commentId w16cid:paraId="38A8ADA1" w16cid:durableId="2330D590"/>
  <w16cid:commentId w16cid:paraId="2AE490A4" w16cid:durableId="23301342"/>
  <w16cid:commentId w16cid:paraId="7A2A1535" w16cid:durableId="23A8237E"/>
  <w16cid:commentId w16cid:paraId="36DBA2E3" w16cid:durableId="23A82A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098011" w14:textId="77777777" w:rsidR="00F3055C" w:rsidRDefault="00F3055C" w:rsidP="00361D9F">
      <w:r>
        <w:separator/>
      </w:r>
    </w:p>
  </w:endnote>
  <w:endnote w:type="continuationSeparator" w:id="0">
    <w:p w14:paraId="27F39059" w14:textId="77777777" w:rsidR="00F3055C" w:rsidRDefault="00F3055C" w:rsidP="0036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79081" w14:textId="77777777" w:rsidR="004A4A91" w:rsidRDefault="004A4A91" w:rsidP="00FE06B4">
    <w:pPr>
      <w:pStyle w:val="LFTPageNumber"/>
    </w:pPr>
    <w:r w:rsidRPr="000B53D2">
      <w:fldChar w:fldCharType="begin"/>
    </w:r>
    <w:r w:rsidRPr="000B53D2">
      <w:instrText xml:space="preserve"> PAGE </w:instrText>
    </w:r>
    <w:r w:rsidRPr="000B53D2">
      <w:fldChar w:fldCharType="separate"/>
    </w:r>
    <w:r>
      <w:rPr>
        <w:noProof/>
      </w:rPr>
      <w:t>iv</w:t>
    </w:r>
    <w:r w:rsidRPr="000B53D2">
      <w:fldChar w:fldCharType="end"/>
    </w:r>
    <w:r w:rsidRPr="00513D1D">
      <w:rPr>
        <w:noProof/>
      </w:rPr>
      <mc:AlternateContent>
        <mc:Choice Requires="wps">
          <w:drawing>
            <wp:anchor distT="0" distB="0" distL="114300" distR="114300" simplePos="0" relativeHeight="251773440" behindDoc="0" locked="0" layoutInCell="1" allowOverlap="1" wp14:anchorId="7BCED07E" wp14:editId="48215E92">
              <wp:simplePos x="0" y="0"/>
              <wp:positionH relativeFrom="column">
                <wp:posOffset>5372100</wp:posOffset>
              </wp:positionH>
              <wp:positionV relativeFrom="paragraph">
                <wp:posOffset>-57150</wp:posOffset>
              </wp:positionV>
              <wp:extent cx="429260" cy="190500"/>
              <wp:effectExtent l="0" t="0" r="8890" b="0"/>
              <wp:wrapNone/>
              <wp:docPr id="1"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48823DF" id="Freeform 1" o:spid="_x0000_s1026" style="position:absolute;margin-left:423pt;margin-top:-4.5pt;width:33.8pt;height:15pt;z-index:25177344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P+PC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DC530" w14:textId="46D84AEF" w:rsidR="004A4A91" w:rsidRPr="0001418F" w:rsidRDefault="004A4A91" w:rsidP="0001418F">
    <w:pPr>
      <w:pStyle w:val="LFTPageNumber"/>
    </w:pPr>
    <w:r w:rsidRPr="00513D1D">
      <w:rPr>
        <w:noProof/>
      </w:rPr>
      <mc:AlternateContent>
        <mc:Choice Requires="wps">
          <w:drawing>
            <wp:anchor distT="0" distB="0" distL="114300" distR="114300" simplePos="0" relativeHeight="252060160" behindDoc="0" locked="0" layoutInCell="1" allowOverlap="1" wp14:anchorId="7905A425" wp14:editId="687716BA">
              <wp:simplePos x="0" y="0"/>
              <wp:positionH relativeFrom="column">
                <wp:posOffset>5372100</wp:posOffset>
              </wp:positionH>
              <wp:positionV relativeFrom="paragraph">
                <wp:posOffset>-57150</wp:posOffset>
              </wp:positionV>
              <wp:extent cx="429260" cy="190500"/>
              <wp:effectExtent l="0" t="0" r="8890" b="0"/>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38836FC7" id="Freeform 10" o:spid="_x0000_s1026" style="position:absolute;margin-left:423pt;margin-top:-4.5pt;width:33.8pt;height:15pt;z-index:25206016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kTNPi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2981DA" w14:textId="0DBC1159" w:rsidR="004A4A91" w:rsidRPr="00734A28" w:rsidRDefault="004A4A91" w:rsidP="00734A28">
    <w:pPr>
      <w:pStyle w:val="LFTPageNumber"/>
      <w:jc w:val="right"/>
    </w:pPr>
    <w:r w:rsidRPr="00513D1D">
      <w:rPr>
        <w:noProof/>
      </w:rPr>
      <mc:AlternateContent>
        <mc:Choice Requires="wps">
          <w:drawing>
            <wp:anchor distT="0" distB="0" distL="114300" distR="114300" simplePos="0" relativeHeight="252056064" behindDoc="0" locked="0" layoutInCell="1" allowOverlap="1" wp14:anchorId="3BAFBE01" wp14:editId="6018FD6F">
              <wp:simplePos x="0" y="0"/>
              <wp:positionH relativeFrom="column">
                <wp:posOffset>9525</wp:posOffset>
              </wp:positionH>
              <wp:positionV relativeFrom="paragraph">
                <wp:posOffset>-57150</wp:posOffset>
              </wp:positionV>
              <wp:extent cx="429260" cy="190500"/>
              <wp:effectExtent l="0" t="0" r="8890" b="0"/>
              <wp:wrapNone/>
              <wp:docPr id="11"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3168B7B6" id="Freeform 5" o:spid="_x0000_s1026" style="position:absolute;margin-left:.75pt;margin-top:-4.5pt;width:33.8pt;height:15pt;z-index:25205606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ORQy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rPr>
      <w:t>2</w:t>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CDDF6" w14:textId="3C7EA124" w:rsidR="004A4A91" w:rsidRPr="0001418F" w:rsidRDefault="004A4A91" w:rsidP="0001418F">
    <w:pPr>
      <w:pStyle w:val="LFTPageNumber"/>
      <w:jc w:val="right"/>
    </w:pPr>
    <w:r w:rsidRPr="00513D1D">
      <w:rPr>
        <w:noProof/>
      </w:rPr>
      <mc:AlternateContent>
        <mc:Choice Requires="wps">
          <w:drawing>
            <wp:anchor distT="0" distB="0" distL="114300" distR="114300" simplePos="0" relativeHeight="252059136" behindDoc="0" locked="0" layoutInCell="1" allowOverlap="1" wp14:anchorId="09B06619" wp14:editId="4F49898C">
              <wp:simplePos x="0" y="0"/>
              <wp:positionH relativeFrom="column">
                <wp:posOffset>9525</wp:posOffset>
              </wp:positionH>
              <wp:positionV relativeFrom="paragraph">
                <wp:posOffset>-57150</wp:posOffset>
              </wp:positionV>
              <wp:extent cx="429260" cy="190500"/>
              <wp:effectExtent l="0" t="0" r="8890" b="0"/>
              <wp:wrapNone/>
              <wp:docPr id="1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0E71191C" id="Freeform 5" o:spid="_x0000_s1026" style="position:absolute;margin-left:.75pt;margin-top:-4.5pt;width:33.8pt;height:15pt;z-index:25205913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BORS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2-4</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04309" w14:textId="019D216C" w:rsidR="004A4A91" w:rsidRPr="0001418F" w:rsidRDefault="004A4A91" w:rsidP="0001418F">
    <w:pPr>
      <w:pStyle w:val="LFTPageNumber"/>
    </w:pPr>
    <w:r w:rsidRPr="00513D1D">
      <w:rPr>
        <w:noProof/>
      </w:rPr>
      <mc:AlternateContent>
        <mc:Choice Requires="wps">
          <w:drawing>
            <wp:anchor distT="0" distB="0" distL="114300" distR="114300" simplePos="0" relativeHeight="252100096" behindDoc="0" locked="0" layoutInCell="1" allowOverlap="1" wp14:anchorId="5228480D" wp14:editId="6E610844">
              <wp:simplePos x="0" y="0"/>
              <wp:positionH relativeFrom="column">
                <wp:posOffset>5372100</wp:posOffset>
              </wp:positionH>
              <wp:positionV relativeFrom="paragraph">
                <wp:posOffset>-57150</wp:posOffset>
              </wp:positionV>
              <wp:extent cx="429260" cy="190500"/>
              <wp:effectExtent l="0" t="0" r="8890" b="0"/>
              <wp:wrapNone/>
              <wp:docPr id="51"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1CA6D619" id="Freeform 4" o:spid="_x0000_s1026" style="position:absolute;margin-left:423pt;margin-top:-4.5pt;width:33.8pt;height:15pt;z-index:25210009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1jjQS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t>-</w:t>
    </w:r>
    <w:r w:rsidRPr="000B53D2">
      <w:fldChar w:fldCharType="begin"/>
    </w:r>
    <w:r w:rsidRPr="000B53D2">
      <w:instrText xml:space="preserve"> PAGE </w:instrText>
    </w:r>
    <w:r w:rsidRPr="000B53D2">
      <w:fldChar w:fldCharType="separate"/>
    </w:r>
    <w:r>
      <w:rPr>
        <w:noProof/>
      </w:rPr>
      <w:t>4</w:t>
    </w:r>
    <w:r w:rsidRPr="000B53D2">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69F0F" w14:textId="227B1FF7" w:rsidR="004A4A91" w:rsidRPr="00734A28" w:rsidRDefault="004A4A91" w:rsidP="00734A28">
    <w:pPr>
      <w:pStyle w:val="LFTPageNumber"/>
      <w:jc w:val="right"/>
    </w:pPr>
    <w:r w:rsidRPr="00513D1D">
      <w:rPr>
        <w:noProof/>
      </w:rPr>
      <mc:AlternateContent>
        <mc:Choice Requires="wps">
          <w:drawing>
            <wp:anchor distT="0" distB="0" distL="114300" distR="114300" simplePos="0" relativeHeight="252097024" behindDoc="0" locked="0" layoutInCell="1" allowOverlap="1" wp14:anchorId="1B8707F9" wp14:editId="2649AB42">
              <wp:simplePos x="0" y="0"/>
              <wp:positionH relativeFrom="column">
                <wp:posOffset>9525</wp:posOffset>
              </wp:positionH>
              <wp:positionV relativeFrom="paragraph">
                <wp:posOffset>-57150</wp:posOffset>
              </wp:positionV>
              <wp:extent cx="429260" cy="190500"/>
              <wp:effectExtent l="0" t="0" r="8890" b="0"/>
              <wp:wrapNone/>
              <wp:docPr id="5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A52D471" id="Freeform 5" o:spid="_x0000_s1026" style="position:absolute;margin-left:.75pt;margin-top:-4.5pt;width:33.8pt;height:15pt;z-index:25209702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oU3P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36A2B" w14:textId="1A31585A" w:rsidR="004A4A91" w:rsidRPr="0001418F" w:rsidRDefault="004A4A91" w:rsidP="0001418F">
    <w:pPr>
      <w:pStyle w:val="LFTPageNumber"/>
      <w:jc w:val="right"/>
    </w:pPr>
    <w:r w:rsidRPr="00513D1D">
      <w:rPr>
        <w:noProof/>
      </w:rPr>
      <mc:AlternateContent>
        <mc:Choice Requires="wps">
          <w:drawing>
            <wp:anchor distT="0" distB="0" distL="114300" distR="114300" simplePos="0" relativeHeight="252101120" behindDoc="0" locked="0" layoutInCell="1" allowOverlap="1" wp14:anchorId="7F2400F0" wp14:editId="2344F7EB">
              <wp:simplePos x="0" y="0"/>
              <wp:positionH relativeFrom="column">
                <wp:posOffset>9525</wp:posOffset>
              </wp:positionH>
              <wp:positionV relativeFrom="paragraph">
                <wp:posOffset>-57150</wp:posOffset>
              </wp:positionV>
              <wp:extent cx="429260" cy="190500"/>
              <wp:effectExtent l="0" t="0" r="8890" b="0"/>
              <wp:wrapNone/>
              <wp:docPr id="6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391C1D4" id="Freeform 5" o:spid="_x0000_s1026" style="position:absolute;margin-left:.75pt;margin-top:-4.5pt;width:33.8pt;height:15pt;z-index:25210112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sVDQy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D67DF" w14:textId="2E279FE5" w:rsidR="004A4A91" w:rsidRPr="0001418F" w:rsidRDefault="004A4A91" w:rsidP="0001418F">
    <w:pPr>
      <w:pStyle w:val="LFTPageNumber"/>
    </w:pPr>
    <w:r w:rsidRPr="00513D1D">
      <w:rPr>
        <w:noProof/>
      </w:rPr>
      <mc:AlternateContent>
        <mc:Choice Requires="wps">
          <w:drawing>
            <wp:anchor distT="0" distB="0" distL="114300" distR="114300" simplePos="0" relativeHeight="251878912" behindDoc="0" locked="0" layoutInCell="1" allowOverlap="1" wp14:anchorId="6CA92837" wp14:editId="3078A511">
              <wp:simplePos x="0" y="0"/>
              <wp:positionH relativeFrom="column">
                <wp:posOffset>5372100</wp:posOffset>
              </wp:positionH>
              <wp:positionV relativeFrom="paragraph">
                <wp:posOffset>-57150</wp:posOffset>
              </wp:positionV>
              <wp:extent cx="429260" cy="190500"/>
              <wp:effectExtent l="0" t="0" r="8890" b="0"/>
              <wp:wrapNone/>
              <wp:docPr id="13"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DE83F4A" id="Freeform 13" o:spid="_x0000_s1026" style="position:absolute;margin-left:423pt;margin-top:-4.5pt;width:33.8pt;height:15pt;z-index:251878912;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t>-</w:t>
    </w:r>
    <w:r w:rsidRPr="000B53D2">
      <w:fldChar w:fldCharType="begin"/>
    </w:r>
    <w:r w:rsidRPr="000B53D2">
      <w:instrText xml:space="preserve"> PAGE </w:instrText>
    </w:r>
    <w:r w:rsidRPr="000B53D2">
      <w:fldChar w:fldCharType="separate"/>
    </w:r>
    <w:r>
      <w:rPr>
        <w:noProof/>
      </w:rPr>
      <w:t>2</w:t>
    </w:r>
    <w:r w:rsidRPr="000B53D2">
      <w:fldChar w:fldCharType="end"/>
    </w:r>
  </w:p>
  <w:p w14:paraId="3846DEC2" w14:textId="77777777" w:rsidR="004A4A91" w:rsidRDefault="004A4A91"/>
  <w:p w14:paraId="11DC95EA" w14:textId="77777777" w:rsidR="004A4A91" w:rsidRDefault="004A4A91"/>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C163A" w14:textId="172BDBF2" w:rsidR="004A4A91" w:rsidRPr="00734A28" w:rsidRDefault="004A4A91" w:rsidP="00734A28">
    <w:pPr>
      <w:pStyle w:val="LFTPageNumber"/>
      <w:jc w:val="right"/>
    </w:pPr>
    <w:r w:rsidRPr="00513D1D">
      <w:rPr>
        <w:noProof/>
      </w:rPr>
      <mc:AlternateContent>
        <mc:Choice Requires="wps">
          <w:drawing>
            <wp:anchor distT="0" distB="0" distL="114300" distR="114300" simplePos="0" relativeHeight="251731456" behindDoc="0" locked="0" layoutInCell="1" allowOverlap="1" wp14:anchorId="1F6143FC" wp14:editId="7179E6F9">
              <wp:simplePos x="0" y="0"/>
              <wp:positionH relativeFrom="column">
                <wp:posOffset>9525</wp:posOffset>
              </wp:positionH>
              <wp:positionV relativeFrom="paragraph">
                <wp:posOffset>-57150</wp:posOffset>
              </wp:positionV>
              <wp:extent cx="429260" cy="190500"/>
              <wp:effectExtent l="0" t="0" r="8890" b="0"/>
              <wp:wrapNone/>
              <wp:docPr id="1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3B95D257" id="Freeform 5" o:spid="_x0000_s1026" style="position:absolute;margin-left:.75pt;margin-top:-4.5pt;width:33.8pt;height:15pt;z-index:25173145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zcrQi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BlnNytCLgAAp/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p w14:paraId="04DD68EB" w14:textId="77777777" w:rsidR="004A4A91" w:rsidRDefault="004A4A91"/>
  <w:p w14:paraId="3D0EBB8A" w14:textId="77777777" w:rsidR="004A4A91" w:rsidRDefault="004A4A91"/>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3318F" w14:textId="60D7F2B6" w:rsidR="004A4A91" w:rsidRPr="0001418F" w:rsidRDefault="004A4A91" w:rsidP="0001418F">
    <w:pPr>
      <w:pStyle w:val="LFTPageNumber"/>
      <w:jc w:val="right"/>
    </w:pPr>
    <w:r w:rsidRPr="00513D1D">
      <w:rPr>
        <w:noProof/>
      </w:rPr>
      <mc:AlternateContent>
        <mc:Choice Requires="wps">
          <w:drawing>
            <wp:anchor distT="0" distB="0" distL="114300" distR="114300" simplePos="0" relativeHeight="251873792" behindDoc="0" locked="0" layoutInCell="1" allowOverlap="1" wp14:anchorId="0B17DA80" wp14:editId="2D2621D7">
              <wp:simplePos x="0" y="0"/>
              <wp:positionH relativeFrom="column">
                <wp:posOffset>9525</wp:posOffset>
              </wp:positionH>
              <wp:positionV relativeFrom="paragraph">
                <wp:posOffset>-57150</wp:posOffset>
              </wp:positionV>
              <wp:extent cx="429260" cy="190500"/>
              <wp:effectExtent l="0" t="0" r="8890" b="0"/>
              <wp:wrapNone/>
              <wp:docPr id="1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04BBC0FB" id="Freeform 5" o:spid="_x0000_s1026" style="position:absolute;margin-left:.75pt;margin-top:-4.5pt;width:33.8pt;height:15pt;z-index:251873792;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ZhQi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ERrxmFCLgAAp/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p w14:paraId="1C9102A8" w14:textId="77777777" w:rsidR="004A4A91" w:rsidRDefault="004A4A91"/>
  <w:p w14:paraId="021FBA5B" w14:textId="77777777" w:rsidR="004A4A91" w:rsidRDefault="004A4A91"/>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6CEB5" w14:textId="2B6197C5" w:rsidR="004A4A91" w:rsidRPr="0001418F" w:rsidRDefault="004A4A91" w:rsidP="0001418F">
    <w:pPr>
      <w:pStyle w:val="LFTPageNumber"/>
    </w:pPr>
    <w:r w:rsidRPr="00513D1D">
      <w:rPr>
        <w:noProof/>
      </w:rPr>
      <mc:AlternateContent>
        <mc:Choice Requires="wps">
          <w:drawing>
            <wp:anchor distT="0" distB="0" distL="114300" distR="114300" simplePos="0" relativeHeight="251926016" behindDoc="0" locked="0" layoutInCell="1" allowOverlap="1" wp14:anchorId="42CE78E6" wp14:editId="0600ED12">
              <wp:simplePos x="0" y="0"/>
              <wp:positionH relativeFrom="column">
                <wp:posOffset>5372100</wp:posOffset>
              </wp:positionH>
              <wp:positionV relativeFrom="paragraph">
                <wp:posOffset>-57150</wp:posOffset>
              </wp:positionV>
              <wp:extent cx="429260" cy="190500"/>
              <wp:effectExtent l="0" t="0" r="8890" b="0"/>
              <wp:wrapNone/>
              <wp:docPr id="37" name="Freeform 3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049C5F63" id="Freeform 37" o:spid="_x0000_s1026" style="position:absolute;margin-left:423pt;margin-top:-4.5pt;width:33.8pt;height:15pt;z-index:25192601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kWRi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sidR="00811540">
      <w:rPr>
        <w:noProof/>
        <w:lang w:bidi="en-US"/>
      </w:rPr>
      <w:t>A</w:t>
    </w:r>
    <w:r w:rsidRPr="00043841">
      <w:rPr>
        <w:noProof/>
      </w:rPr>
      <w:fldChar w:fldCharType="end"/>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EA3AF" w14:textId="77777777" w:rsidR="004A4A91" w:rsidRPr="0001418F" w:rsidRDefault="004A4A91" w:rsidP="0001418F">
    <w:pPr>
      <w:pStyle w:val="LFTPageNumber"/>
      <w:jc w:val="right"/>
    </w:pPr>
    <w:r w:rsidRPr="00513D1D">
      <w:rPr>
        <w:noProof/>
      </w:rPr>
      <mc:AlternateContent>
        <mc:Choice Requires="wps">
          <w:drawing>
            <wp:anchor distT="0" distB="0" distL="114300" distR="114300" simplePos="0" relativeHeight="251777536" behindDoc="0" locked="0" layoutInCell="1" allowOverlap="1" wp14:anchorId="4335D6FD" wp14:editId="03857A7C">
              <wp:simplePos x="0" y="0"/>
              <wp:positionH relativeFrom="column">
                <wp:posOffset>9525</wp:posOffset>
              </wp:positionH>
              <wp:positionV relativeFrom="paragraph">
                <wp:posOffset>-57150</wp:posOffset>
              </wp:positionV>
              <wp:extent cx="429260" cy="190500"/>
              <wp:effectExtent l="0" t="0" r="8890" b="0"/>
              <wp:wrapNone/>
              <wp:docPr id="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3472B51A" id="Freeform 5" o:spid="_x0000_s1026" style="position:absolute;margin-left:.75pt;margin-top:-4.5pt;width:33.8pt;height:15pt;z-index:25177753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CwQi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IazMLBCLgAApv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B53D2">
      <w:fldChar w:fldCharType="begin"/>
    </w:r>
    <w:r w:rsidRPr="000B53D2">
      <w:instrText xml:space="preserve"> PAGE </w:instrText>
    </w:r>
    <w:r w:rsidRPr="000B53D2">
      <w:fldChar w:fldCharType="separate"/>
    </w:r>
    <w:r>
      <w:rPr>
        <w:noProof/>
      </w:rPr>
      <w:t>iii</w:t>
    </w:r>
    <w:r w:rsidRPr="000B53D2">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2B834" w14:textId="44704330" w:rsidR="004A4A91" w:rsidRPr="00736C83" w:rsidRDefault="004A4A91" w:rsidP="00736C83">
    <w:pPr>
      <w:pStyle w:val="LFTPageNumber"/>
      <w:jc w:val="right"/>
    </w:pPr>
    <w:r w:rsidRPr="00513D1D">
      <w:rPr>
        <w:noProof/>
      </w:rPr>
      <mc:AlternateContent>
        <mc:Choice Requires="wps">
          <w:drawing>
            <wp:anchor distT="0" distB="0" distL="114300" distR="114300" simplePos="0" relativeHeight="251998720" behindDoc="0" locked="0" layoutInCell="1" allowOverlap="1" wp14:anchorId="6C937306" wp14:editId="6FB0A2D1">
              <wp:simplePos x="0" y="0"/>
              <wp:positionH relativeFrom="column">
                <wp:posOffset>9525</wp:posOffset>
              </wp:positionH>
              <wp:positionV relativeFrom="paragraph">
                <wp:posOffset>-57150</wp:posOffset>
              </wp:positionV>
              <wp:extent cx="429260" cy="190500"/>
              <wp:effectExtent l="0" t="0" r="8890" b="0"/>
              <wp:wrapNone/>
              <wp:docPr id="166"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64967E52" id="Freeform 5" o:spid="_x0000_s1026" style="position:absolute;margin-left:.75pt;margin-top:-4.5pt;width:33.8pt;height:15pt;z-index:25199872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m7LQy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Pr>
        <w:noProof/>
        <w:lang w:bidi="en-US"/>
      </w:rPr>
      <w:t>D</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E19F2" w14:textId="06BA02F8" w:rsidR="004A4A91" w:rsidRPr="0001418F" w:rsidRDefault="004A4A91" w:rsidP="0001418F">
    <w:pPr>
      <w:pStyle w:val="LFTPageNumber"/>
      <w:jc w:val="right"/>
    </w:pPr>
    <w:r w:rsidRPr="00513D1D">
      <w:rPr>
        <w:noProof/>
      </w:rPr>
      <mc:AlternateContent>
        <mc:Choice Requires="wps">
          <w:drawing>
            <wp:anchor distT="0" distB="0" distL="114300" distR="114300" simplePos="0" relativeHeight="251922944" behindDoc="0" locked="0" layoutInCell="1" allowOverlap="1" wp14:anchorId="6E17A15D" wp14:editId="1B965A55">
              <wp:simplePos x="0" y="0"/>
              <wp:positionH relativeFrom="column">
                <wp:posOffset>9525</wp:posOffset>
              </wp:positionH>
              <wp:positionV relativeFrom="paragraph">
                <wp:posOffset>-57150</wp:posOffset>
              </wp:positionV>
              <wp:extent cx="429260" cy="190500"/>
              <wp:effectExtent l="0" t="0" r="8890" b="0"/>
              <wp:wrapNone/>
              <wp:docPr id="4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272C43B" id="Freeform 5" o:spid="_x0000_s1026" style="position:absolute;margin-left:.75pt;margin-top:-4.5pt;width:33.8pt;height:15pt;z-index:25192294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RoR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sidR="00811540">
      <w:rPr>
        <w:noProof/>
        <w:lang w:bidi="en-US"/>
      </w:rPr>
      <w:t>A</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27375" w14:textId="6AF74929" w:rsidR="004A4A91" w:rsidRPr="0001418F" w:rsidRDefault="004A4A91" w:rsidP="0001418F">
    <w:pPr>
      <w:pStyle w:val="LFTPageNumber"/>
    </w:pPr>
    <w:r w:rsidRPr="00513D1D">
      <w:rPr>
        <w:noProof/>
      </w:rPr>
      <mc:AlternateContent>
        <mc:Choice Requires="wps">
          <w:drawing>
            <wp:anchor distT="0" distB="0" distL="114300" distR="114300" simplePos="0" relativeHeight="251818496" behindDoc="0" locked="0" layoutInCell="1" allowOverlap="1" wp14:anchorId="7F002DBC" wp14:editId="44E785E0">
              <wp:simplePos x="0" y="0"/>
              <wp:positionH relativeFrom="column">
                <wp:posOffset>5372100</wp:posOffset>
              </wp:positionH>
              <wp:positionV relativeFrom="paragraph">
                <wp:posOffset>-57150</wp:posOffset>
              </wp:positionV>
              <wp:extent cx="429260" cy="190500"/>
              <wp:effectExtent l="0" t="0" r="8890" b="0"/>
              <wp:wrapNone/>
              <wp:docPr id="2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3B231D0" id="Freeform 25" o:spid="_x0000_s1026" style="position:absolute;margin-left:423pt;margin-top:-4.5pt;width:33.8pt;height:15pt;z-index:25181849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7O/RC4AAKj+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sidR="00811540">
      <w:rPr>
        <w:noProof/>
        <w:lang w:bidi="en-US"/>
      </w:rPr>
      <w:t>B</w:t>
    </w:r>
    <w:r w:rsidRPr="00043841">
      <w:rPr>
        <w:noProof/>
      </w:rPr>
      <w:fldChar w:fldCharType="end"/>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7F7596" w14:textId="4557CD84" w:rsidR="004A4A91" w:rsidRPr="00734A28" w:rsidRDefault="004A4A91" w:rsidP="00734A28">
    <w:pPr>
      <w:pStyle w:val="LFTPageNumber"/>
      <w:jc w:val="right"/>
    </w:pPr>
    <w:r w:rsidRPr="00513D1D">
      <w:rPr>
        <w:noProof/>
      </w:rPr>
      <mc:AlternateContent>
        <mc:Choice Requires="wps">
          <w:drawing>
            <wp:anchor distT="0" distB="0" distL="114300" distR="114300" simplePos="0" relativeHeight="251851264" behindDoc="0" locked="0" layoutInCell="1" allowOverlap="1" wp14:anchorId="0107B088" wp14:editId="1F0BEFD4">
              <wp:simplePos x="0" y="0"/>
              <wp:positionH relativeFrom="column">
                <wp:posOffset>9525</wp:posOffset>
              </wp:positionH>
              <wp:positionV relativeFrom="paragraph">
                <wp:posOffset>-57150</wp:posOffset>
              </wp:positionV>
              <wp:extent cx="429260" cy="190500"/>
              <wp:effectExtent l="0" t="0" r="8890" b="0"/>
              <wp:wrapNone/>
              <wp:docPr id="2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147F2A6E" id="Freeform 5" o:spid="_x0000_s1026" style="position:absolute;margin-left:.75pt;margin-top:-4.5pt;width:33.8pt;height:15pt;z-index:25185126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sidR="00811540">
      <w:rPr>
        <w:noProof/>
        <w:lang w:bidi="en-US"/>
      </w:rPr>
      <w:t>B</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62AAF" w14:textId="21DF590A" w:rsidR="004A4A91" w:rsidRPr="0001418F" w:rsidRDefault="004A4A91" w:rsidP="0001418F">
    <w:pPr>
      <w:pStyle w:val="LFTPageNumber"/>
      <w:jc w:val="right"/>
    </w:pPr>
    <w:r w:rsidRPr="00513D1D">
      <w:rPr>
        <w:noProof/>
      </w:rPr>
      <mc:AlternateContent>
        <mc:Choice Requires="wps">
          <w:drawing>
            <wp:anchor distT="0" distB="0" distL="114300" distR="114300" simplePos="0" relativeHeight="251816448" behindDoc="0" locked="0" layoutInCell="1" allowOverlap="1" wp14:anchorId="64B1189B" wp14:editId="7909EA1E">
              <wp:simplePos x="0" y="0"/>
              <wp:positionH relativeFrom="column">
                <wp:posOffset>9525</wp:posOffset>
              </wp:positionH>
              <wp:positionV relativeFrom="paragraph">
                <wp:posOffset>-57150</wp:posOffset>
              </wp:positionV>
              <wp:extent cx="429260" cy="190500"/>
              <wp:effectExtent l="0" t="0" r="8890" b="0"/>
              <wp:wrapNone/>
              <wp:docPr id="29"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C007B94" id="Freeform 5" o:spid="_x0000_s1026" style="position:absolute;margin-left:.75pt;margin-top:-4.5pt;width:33.8pt;height:15pt;z-index:251816448;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NmVR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Pr>
        <w:noProof/>
        <w:lang w:bidi="en-US"/>
      </w:rPr>
      <w:instrText xml:space="preserve"> \*Alphabetic</w:instrText>
    </w:r>
    <w:r w:rsidRPr="00043841">
      <w:rPr>
        <w:noProof/>
        <w:lang w:bidi="en-US"/>
      </w:rPr>
      <w:fldChar w:fldCharType="separate"/>
    </w:r>
    <w:r w:rsidR="00811540">
      <w:rPr>
        <w:noProof/>
        <w:lang w:bidi="en-US"/>
      </w:rPr>
      <w:t>B</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2CF1E" w14:textId="77777777" w:rsidR="004A4A91" w:rsidRPr="0001418F" w:rsidRDefault="004A4A91" w:rsidP="0001418F">
    <w:pPr>
      <w:pStyle w:val="LFTPageNumber"/>
      <w:jc w:val="right"/>
    </w:pPr>
    <w:r w:rsidRPr="00513D1D">
      <w:rPr>
        <w:noProof/>
      </w:rPr>
      <mc:AlternateContent>
        <mc:Choice Requires="wps">
          <w:drawing>
            <wp:anchor distT="0" distB="0" distL="114300" distR="114300" simplePos="0" relativeHeight="251775488" behindDoc="0" locked="0" layoutInCell="1" allowOverlap="1" wp14:anchorId="2D0199B4" wp14:editId="31724EE8">
              <wp:simplePos x="0" y="0"/>
              <wp:positionH relativeFrom="page">
                <wp:posOffset>1042670</wp:posOffset>
              </wp:positionH>
              <wp:positionV relativeFrom="bottomMargin">
                <wp:posOffset>247015</wp:posOffset>
              </wp:positionV>
              <wp:extent cx="429768" cy="192024"/>
              <wp:effectExtent l="0" t="0" r="8890" b="0"/>
              <wp:wrapNone/>
              <wp:docPr id="3"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768" cy="192024"/>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99C8BD" id="Freeform 5" o:spid="_x0000_s1026" style="position:absolute;margin-left:82.1pt;margin-top:19.45pt;width:33.85pt;height:15.1pt;z-index:25177548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438,99266;66602,97986;42770,121162;53668,146205;87869,156820;93238,164047;86943,170021;74590,168261;41289,166127;67105,190317;105194,187863;123180,157166;112018,138391;84430,129696;72580,123135;77077,116281;87869,117375;129740,188557;161586,136150;173383,134657;177695,145885;208906,136950;220306,134177;225544,143911;249455,119535;222105,110787;204039,120788;193009,112681;175922,110787;160079,119295;302065,166421;308201,184716;326796,190290;341079,169168;330658,166901;381152,148205;387209,134577;397049,135377;429768,188584;427096,124282;418765,114254;405857,110520;386416,115934;292172,2160;146245,31417;151509,48539;143150,66515;153678,89425;178700,54780;167564,13122;84404,27817;59884,1894;15447,10055;423,54727;26054,91131;71337,86544;58958,57927;51737,70409;34201,68275;27561,47393;34201,26510;52901,24963;85805,35871" o:connectangles="0,0,0,0,0,0,0,0,0,0,0,0,0,0,0,0,0,0,0,0,0,0,0,0,0,0,0,0,0,0,0,0,0,0,0,0,0,0,0,0,0,0,0,0,0,0,0,0,0,0,0,0,0,0,0,0,0,0,0,0,0,0,0"/>
              <o:lock v:ext="edit" verticies="t"/>
              <w10:wrap anchorx="page" anchory="margin"/>
            </v:shape>
          </w:pict>
        </mc:Fallback>
      </mc:AlternateContent>
    </w:r>
    <w:r w:rsidRPr="000B53D2">
      <w:fldChar w:fldCharType="begin"/>
    </w:r>
    <w:r w:rsidRPr="000B53D2">
      <w:instrText xml:space="preserve"> PAGE </w:instrText>
    </w:r>
    <w:r w:rsidRPr="000B53D2">
      <w:fldChar w:fldCharType="separate"/>
    </w:r>
    <w:r>
      <w:rPr>
        <w:noProof/>
      </w:rPr>
      <w:t>i</w:t>
    </w:r>
    <w:r w:rsidRPr="000B53D2">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0EB91" w14:textId="3450D078" w:rsidR="004A4A91" w:rsidRPr="0001418F" w:rsidRDefault="004A4A91" w:rsidP="0001418F">
    <w:pPr>
      <w:pStyle w:val="LFTPageNumber"/>
    </w:pPr>
    <w:r w:rsidRPr="00513D1D">
      <w:rPr>
        <w:noProof/>
      </w:rPr>
      <mc:AlternateContent>
        <mc:Choice Requires="wps">
          <w:drawing>
            <wp:anchor distT="0" distB="0" distL="114300" distR="114300" simplePos="0" relativeHeight="251767296" behindDoc="0" locked="0" layoutInCell="1" allowOverlap="1" wp14:anchorId="3F2DCD94" wp14:editId="5B346AE0">
              <wp:simplePos x="0" y="0"/>
              <wp:positionH relativeFrom="column">
                <wp:posOffset>5372100</wp:posOffset>
              </wp:positionH>
              <wp:positionV relativeFrom="paragraph">
                <wp:posOffset>-57150</wp:posOffset>
              </wp:positionV>
              <wp:extent cx="429260" cy="190500"/>
              <wp:effectExtent l="0" t="0" r="8890" b="0"/>
              <wp:wrapNone/>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3A4DF7E" id="Freeform 4" o:spid="_x0000_s1026" style="position:absolute;margin-left:423pt;margin-top:-4.5pt;width:33.8pt;height:15pt;z-index:25176729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xPi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t>-</w:t>
    </w:r>
    <w:r w:rsidRPr="000B53D2">
      <w:fldChar w:fldCharType="begin"/>
    </w:r>
    <w:r w:rsidRPr="000B53D2">
      <w:instrText xml:space="preserve"> PAGE </w:instrText>
    </w:r>
    <w:r w:rsidRPr="000B53D2">
      <w:fldChar w:fldCharType="separate"/>
    </w:r>
    <w:r>
      <w:rPr>
        <w:noProof/>
      </w:rPr>
      <w:t>4</w:t>
    </w:r>
    <w:r w:rsidRPr="000B53D2">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27E47" w14:textId="66E17CED" w:rsidR="004A4A91" w:rsidRPr="00734A28" w:rsidRDefault="004A4A91" w:rsidP="00734A28">
    <w:pPr>
      <w:pStyle w:val="LFTPageNumber"/>
      <w:jc w:val="right"/>
    </w:pPr>
    <w:r w:rsidRPr="00513D1D">
      <w:rPr>
        <w:noProof/>
      </w:rPr>
      <mc:AlternateContent>
        <mc:Choice Requires="wps">
          <w:drawing>
            <wp:anchor distT="0" distB="0" distL="114300" distR="114300" simplePos="0" relativeHeight="251716096" behindDoc="0" locked="0" layoutInCell="1" allowOverlap="1" wp14:anchorId="04F4F17D" wp14:editId="43E10148">
              <wp:simplePos x="0" y="0"/>
              <wp:positionH relativeFrom="column">
                <wp:posOffset>9525</wp:posOffset>
              </wp:positionH>
              <wp:positionV relativeFrom="paragraph">
                <wp:posOffset>-57150</wp:posOffset>
              </wp:positionV>
              <wp:extent cx="429260" cy="190500"/>
              <wp:effectExtent l="0" t="0" r="8890" b="0"/>
              <wp:wrapNone/>
              <wp:docPr id="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9771D36" id="Freeform 5" o:spid="_x0000_s1026" style="position:absolute;margin-left:.75pt;margin-top:-4.5pt;width:33.8pt;height:15pt;z-index:251716096;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afQi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FSQlp9CLgAApv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B6937" w14:textId="4A48CD02" w:rsidR="004A4A91" w:rsidRPr="0001418F" w:rsidRDefault="004A4A91" w:rsidP="0001418F">
    <w:pPr>
      <w:pStyle w:val="LFTPageNumber"/>
      <w:jc w:val="right"/>
    </w:pPr>
    <w:r w:rsidRPr="00513D1D">
      <w:rPr>
        <w:noProof/>
      </w:rPr>
      <mc:AlternateContent>
        <mc:Choice Requires="wps">
          <w:drawing>
            <wp:anchor distT="0" distB="0" distL="114300" distR="114300" simplePos="0" relativeHeight="251769344" behindDoc="0" locked="0" layoutInCell="1" allowOverlap="1" wp14:anchorId="21ACAB6C" wp14:editId="78391C88">
              <wp:simplePos x="0" y="0"/>
              <wp:positionH relativeFrom="column">
                <wp:posOffset>9525</wp:posOffset>
              </wp:positionH>
              <wp:positionV relativeFrom="paragraph">
                <wp:posOffset>-57150</wp:posOffset>
              </wp:positionV>
              <wp:extent cx="429260" cy="190500"/>
              <wp:effectExtent l="0" t="0" r="8890" b="0"/>
              <wp:wrapNone/>
              <wp:docPr id="6"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5CC6F4F2" id="Freeform 5" o:spid="_x0000_s1026" style="position:absolute;margin-left:.75pt;margin-top:-4.5pt;width:33.8pt;height:15pt;z-index:25176934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VAQi4AAKb+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sidRPr="00043841">
      <w:rPr>
        <w:noProof/>
        <w:lang w:bidi="en-US"/>
      </w:rPr>
      <w:fldChar w:fldCharType="begin"/>
    </w:r>
    <w:r w:rsidRPr="00043841">
      <w:rPr>
        <w:noProof/>
        <w:lang w:bidi="en-US"/>
      </w:rPr>
      <w:instrText>SEQ chapter \c</w:instrText>
    </w:r>
    <w:r w:rsidRPr="00043841">
      <w:rPr>
        <w:noProof/>
        <w:lang w:bidi="en-US"/>
      </w:rPr>
      <w:fldChar w:fldCharType="separate"/>
    </w:r>
    <w:r w:rsidR="00811540">
      <w:rPr>
        <w:noProof/>
        <w:lang w:bidi="en-US"/>
      </w:rPr>
      <w:t>1</w:t>
    </w:r>
    <w:r w:rsidRPr="00043841">
      <w:rPr>
        <w:noProof/>
      </w:rPr>
      <w:fldChar w:fldCharType="end"/>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A572A" w14:textId="410161C0" w:rsidR="004A4A91" w:rsidRPr="0001418F" w:rsidRDefault="004A4A91" w:rsidP="0001418F">
    <w:pPr>
      <w:pStyle w:val="LFTPageNumber"/>
    </w:pPr>
    <w:r w:rsidRPr="00513D1D">
      <w:rPr>
        <w:noProof/>
      </w:rPr>
      <mc:AlternateContent>
        <mc:Choice Requires="wps">
          <w:drawing>
            <wp:anchor distT="0" distB="0" distL="114300" distR="114300" simplePos="0" relativeHeight="252080640" behindDoc="0" locked="0" layoutInCell="1" allowOverlap="1" wp14:anchorId="1CAB6A56" wp14:editId="771B2AFF">
              <wp:simplePos x="0" y="0"/>
              <wp:positionH relativeFrom="column">
                <wp:posOffset>5372100</wp:posOffset>
              </wp:positionH>
              <wp:positionV relativeFrom="paragraph">
                <wp:posOffset>-57150</wp:posOffset>
              </wp:positionV>
              <wp:extent cx="429260" cy="190500"/>
              <wp:effectExtent l="0" t="0" r="8890" b="0"/>
              <wp:wrapNone/>
              <wp:docPr id="83"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40CF5E3" id="Freeform 7" o:spid="_x0000_s1026" style="position:absolute;margin-left:423pt;margin-top:-4.5pt;width:33.8pt;height:15pt;z-index:252080640;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1f1Pi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w:t>
    </w:r>
    <w:r>
      <w:t>-</w:t>
    </w:r>
    <w:r w:rsidRPr="000B53D2">
      <w:fldChar w:fldCharType="begin"/>
    </w:r>
    <w:r w:rsidRPr="000B53D2">
      <w:instrText xml:space="preserve"> PAGE </w:instrText>
    </w:r>
    <w:r w:rsidRPr="000B53D2">
      <w:fldChar w:fldCharType="separate"/>
    </w:r>
    <w:r>
      <w:rPr>
        <w:noProof/>
      </w:rPr>
      <w:t>2</w:t>
    </w:r>
    <w:r w:rsidRPr="000B53D2">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A9967" w14:textId="0F9E5C55" w:rsidR="004A4A91" w:rsidRPr="00734A28" w:rsidRDefault="004A4A91" w:rsidP="00734A28">
    <w:pPr>
      <w:pStyle w:val="LFTPageNumber"/>
      <w:jc w:val="right"/>
    </w:pPr>
    <w:r w:rsidRPr="00513D1D">
      <w:rPr>
        <w:noProof/>
      </w:rPr>
      <mc:AlternateContent>
        <mc:Choice Requires="wps">
          <w:drawing>
            <wp:anchor distT="0" distB="0" distL="114300" distR="114300" simplePos="0" relativeHeight="252076544" behindDoc="0" locked="0" layoutInCell="1" allowOverlap="1" wp14:anchorId="684D7CF5" wp14:editId="7FBFBAD0">
              <wp:simplePos x="0" y="0"/>
              <wp:positionH relativeFrom="column">
                <wp:posOffset>9525</wp:posOffset>
              </wp:positionH>
              <wp:positionV relativeFrom="paragraph">
                <wp:posOffset>-57150</wp:posOffset>
              </wp:positionV>
              <wp:extent cx="429260" cy="190500"/>
              <wp:effectExtent l="0" t="0" r="8890" b="0"/>
              <wp:wrapNone/>
              <wp:docPr id="86"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7DDCF77C" id="Freeform 5" o:spid="_x0000_s1026" style="position:absolute;margin-left:.75pt;margin-top:-4.5pt;width:33.8pt;height:15pt;z-index:252076544;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cMHS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w:t>
    </w:r>
    <w:r w:rsidRPr="000B53D2">
      <w:t>-</w:t>
    </w:r>
    <w:r w:rsidRPr="000B53D2">
      <w:fldChar w:fldCharType="begin"/>
    </w:r>
    <w:r w:rsidRPr="000B53D2">
      <w:instrText xml:space="preserve"> PAGE </w:instrText>
    </w:r>
    <w:r w:rsidRPr="000B53D2">
      <w:fldChar w:fldCharType="separate"/>
    </w:r>
    <w:r>
      <w:rPr>
        <w:noProof/>
      </w:rPr>
      <w:t>3</w:t>
    </w:r>
    <w:r w:rsidRPr="000B53D2">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4A482" w14:textId="2977EBF4" w:rsidR="004A4A91" w:rsidRPr="0001418F" w:rsidRDefault="004A4A91" w:rsidP="0001418F">
    <w:pPr>
      <w:pStyle w:val="LFTPageNumber"/>
      <w:jc w:val="right"/>
    </w:pPr>
    <w:r w:rsidRPr="00513D1D">
      <w:rPr>
        <w:noProof/>
      </w:rPr>
      <mc:AlternateContent>
        <mc:Choice Requires="wps">
          <w:drawing>
            <wp:anchor distT="0" distB="0" distL="114300" distR="114300" simplePos="0" relativeHeight="252077568" behindDoc="0" locked="0" layoutInCell="1" allowOverlap="1" wp14:anchorId="60665DD8" wp14:editId="522B1611">
              <wp:simplePos x="0" y="0"/>
              <wp:positionH relativeFrom="column">
                <wp:posOffset>9525</wp:posOffset>
              </wp:positionH>
              <wp:positionV relativeFrom="paragraph">
                <wp:posOffset>-57150</wp:posOffset>
              </wp:positionV>
              <wp:extent cx="429260" cy="190500"/>
              <wp:effectExtent l="0" t="0" r="8890" b="0"/>
              <wp:wrapNone/>
              <wp:docPr id="9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190500"/>
                      </a:xfrm>
                      <a:custGeom>
                        <a:avLst/>
                        <a:gdLst>
                          <a:gd name="T0" fmla="*/ 3835 w 16248"/>
                          <a:gd name="T1" fmla="*/ 3722 h 7200"/>
                          <a:gd name="T2" fmla="*/ 2518 w 16248"/>
                          <a:gd name="T3" fmla="*/ 3674 h 7200"/>
                          <a:gd name="T4" fmla="*/ 1617 w 16248"/>
                          <a:gd name="T5" fmla="*/ 4543 h 7200"/>
                          <a:gd name="T6" fmla="*/ 2029 w 16248"/>
                          <a:gd name="T7" fmla="*/ 5482 h 7200"/>
                          <a:gd name="T8" fmla="*/ 3322 w 16248"/>
                          <a:gd name="T9" fmla="*/ 5880 h 7200"/>
                          <a:gd name="T10" fmla="*/ 3525 w 16248"/>
                          <a:gd name="T11" fmla="*/ 6151 h 7200"/>
                          <a:gd name="T12" fmla="*/ 3287 w 16248"/>
                          <a:gd name="T13" fmla="*/ 6375 h 7200"/>
                          <a:gd name="T14" fmla="*/ 2820 w 16248"/>
                          <a:gd name="T15" fmla="*/ 6309 h 7200"/>
                          <a:gd name="T16" fmla="*/ 1561 w 16248"/>
                          <a:gd name="T17" fmla="*/ 6229 h 7200"/>
                          <a:gd name="T18" fmla="*/ 2537 w 16248"/>
                          <a:gd name="T19" fmla="*/ 7136 h 7200"/>
                          <a:gd name="T20" fmla="*/ 3977 w 16248"/>
                          <a:gd name="T21" fmla="*/ 7044 h 7200"/>
                          <a:gd name="T22" fmla="*/ 4657 w 16248"/>
                          <a:gd name="T23" fmla="*/ 5893 h 7200"/>
                          <a:gd name="T24" fmla="*/ 4235 w 16248"/>
                          <a:gd name="T25" fmla="*/ 5189 h 7200"/>
                          <a:gd name="T26" fmla="*/ 3192 w 16248"/>
                          <a:gd name="T27" fmla="*/ 4863 h 7200"/>
                          <a:gd name="T28" fmla="*/ 2744 w 16248"/>
                          <a:gd name="T29" fmla="*/ 4617 h 7200"/>
                          <a:gd name="T30" fmla="*/ 2914 w 16248"/>
                          <a:gd name="T31" fmla="*/ 4360 h 7200"/>
                          <a:gd name="T32" fmla="*/ 3322 w 16248"/>
                          <a:gd name="T33" fmla="*/ 4401 h 7200"/>
                          <a:gd name="T34" fmla="*/ 4905 w 16248"/>
                          <a:gd name="T35" fmla="*/ 7070 h 7200"/>
                          <a:gd name="T36" fmla="*/ 6109 w 16248"/>
                          <a:gd name="T37" fmla="*/ 5105 h 7200"/>
                          <a:gd name="T38" fmla="*/ 6555 w 16248"/>
                          <a:gd name="T39" fmla="*/ 5049 h 7200"/>
                          <a:gd name="T40" fmla="*/ 6718 w 16248"/>
                          <a:gd name="T41" fmla="*/ 5470 h 7200"/>
                          <a:gd name="T42" fmla="*/ 7898 w 16248"/>
                          <a:gd name="T43" fmla="*/ 5135 h 7200"/>
                          <a:gd name="T44" fmla="*/ 8329 w 16248"/>
                          <a:gd name="T45" fmla="*/ 5031 h 7200"/>
                          <a:gd name="T46" fmla="*/ 8527 w 16248"/>
                          <a:gd name="T47" fmla="*/ 5396 h 7200"/>
                          <a:gd name="T48" fmla="*/ 9431 w 16248"/>
                          <a:gd name="T49" fmla="*/ 4482 h 7200"/>
                          <a:gd name="T50" fmla="*/ 8397 w 16248"/>
                          <a:gd name="T51" fmla="*/ 4154 h 7200"/>
                          <a:gd name="T52" fmla="*/ 7714 w 16248"/>
                          <a:gd name="T53" fmla="*/ 4529 h 7200"/>
                          <a:gd name="T54" fmla="*/ 7297 w 16248"/>
                          <a:gd name="T55" fmla="*/ 4225 h 7200"/>
                          <a:gd name="T56" fmla="*/ 6651 w 16248"/>
                          <a:gd name="T57" fmla="*/ 4154 h 7200"/>
                          <a:gd name="T58" fmla="*/ 6052 w 16248"/>
                          <a:gd name="T59" fmla="*/ 4473 h 7200"/>
                          <a:gd name="T60" fmla="*/ 11420 w 16248"/>
                          <a:gd name="T61" fmla="*/ 6240 h 7200"/>
                          <a:gd name="T62" fmla="*/ 11652 w 16248"/>
                          <a:gd name="T63" fmla="*/ 6926 h 7200"/>
                          <a:gd name="T64" fmla="*/ 12355 w 16248"/>
                          <a:gd name="T65" fmla="*/ 7135 h 7200"/>
                          <a:gd name="T66" fmla="*/ 12895 w 16248"/>
                          <a:gd name="T67" fmla="*/ 6343 h 7200"/>
                          <a:gd name="T68" fmla="*/ 12501 w 16248"/>
                          <a:gd name="T69" fmla="*/ 6258 h 7200"/>
                          <a:gd name="T70" fmla="*/ 14410 w 16248"/>
                          <a:gd name="T71" fmla="*/ 5557 h 7200"/>
                          <a:gd name="T72" fmla="*/ 14639 w 16248"/>
                          <a:gd name="T73" fmla="*/ 5046 h 7200"/>
                          <a:gd name="T74" fmla="*/ 15011 w 16248"/>
                          <a:gd name="T75" fmla="*/ 5076 h 7200"/>
                          <a:gd name="T76" fmla="*/ 16248 w 16248"/>
                          <a:gd name="T77" fmla="*/ 7071 h 7200"/>
                          <a:gd name="T78" fmla="*/ 16147 w 16248"/>
                          <a:gd name="T79" fmla="*/ 4660 h 7200"/>
                          <a:gd name="T80" fmla="*/ 15832 w 16248"/>
                          <a:gd name="T81" fmla="*/ 4284 h 7200"/>
                          <a:gd name="T82" fmla="*/ 15344 w 16248"/>
                          <a:gd name="T83" fmla="*/ 4144 h 7200"/>
                          <a:gd name="T84" fmla="*/ 14609 w 16248"/>
                          <a:gd name="T85" fmla="*/ 4347 h 7200"/>
                          <a:gd name="T86" fmla="*/ 11046 w 16248"/>
                          <a:gd name="T87" fmla="*/ 81 h 7200"/>
                          <a:gd name="T88" fmla="*/ 5529 w 16248"/>
                          <a:gd name="T89" fmla="*/ 1178 h 7200"/>
                          <a:gd name="T90" fmla="*/ 5728 w 16248"/>
                          <a:gd name="T91" fmla="*/ 1820 h 7200"/>
                          <a:gd name="T92" fmla="*/ 5412 w 16248"/>
                          <a:gd name="T93" fmla="*/ 2494 h 7200"/>
                          <a:gd name="T94" fmla="*/ 5810 w 16248"/>
                          <a:gd name="T95" fmla="*/ 3353 h 7200"/>
                          <a:gd name="T96" fmla="*/ 6756 w 16248"/>
                          <a:gd name="T97" fmla="*/ 2054 h 7200"/>
                          <a:gd name="T98" fmla="*/ 6335 w 16248"/>
                          <a:gd name="T99" fmla="*/ 492 h 7200"/>
                          <a:gd name="T100" fmla="*/ 3191 w 16248"/>
                          <a:gd name="T101" fmla="*/ 1043 h 7200"/>
                          <a:gd name="T102" fmla="*/ 2264 w 16248"/>
                          <a:gd name="T103" fmla="*/ 71 h 7200"/>
                          <a:gd name="T104" fmla="*/ 584 w 16248"/>
                          <a:gd name="T105" fmla="*/ 377 h 7200"/>
                          <a:gd name="T106" fmla="*/ 16 w 16248"/>
                          <a:gd name="T107" fmla="*/ 2052 h 7200"/>
                          <a:gd name="T108" fmla="*/ 985 w 16248"/>
                          <a:gd name="T109" fmla="*/ 3417 h 7200"/>
                          <a:gd name="T110" fmla="*/ 2697 w 16248"/>
                          <a:gd name="T111" fmla="*/ 3245 h 7200"/>
                          <a:gd name="T112" fmla="*/ 2229 w 16248"/>
                          <a:gd name="T113" fmla="*/ 2172 h 7200"/>
                          <a:gd name="T114" fmla="*/ 1956 w 16248"/>
                          <a:gd name="T115" fmla="*/ 2640 h 7200"/>
                          <a:gd name="T116" fmla="*/ 1293 w 16248"/>
                          <a:gd name="T117" fmla="*/ 2560 h 7200"/>
                          <a:gd name="T118" fmla="*/ 1042 w 16248"/>
                          <a:gd name="T119" fmla="*/ 1777 h 7200"/>
                          <a:gd name="T120" fmla="*/ 1293 w 16248"/>
                          <a:gd name="T121" fmla="*/ 994 h 7200"/>
                          <a:gd name="T122" fmla="*/ 2000 w 16248"/>
                          <a:gd name="T123" fmla="*/ 936 h 7200"/>
                          <a:gd name="T124" fmla="*/ 3244 w 16248"/>
                          <a:gd name="T125" fmla="*/ 1345 h 7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248" h="7200">
                            <a:moveTo>
                              <a:pt x="4577" y="4691"/>
                            </a:moveTo>
                            <a:lnTo>
                              <a:pt x="4572" y="4611"/>
                            </a:lnTo>
                            <a:lnTo>
                              <a:pt x="4563" y="4534"/>
                            </a:lnTo>
                            <a:lnTo>
                              <a:pt x="4549" y="4462"/>
                            </a:lnTo>
                            <a:lnTo>
                              <a:pt x="4531" y="4394"/>
                            </a:lnTo>
                            <a:lnTo>
                              <a:pt x="4510" y="4328"/>
                            </a:lnTo>
                            <a:lnTo>
                              <a:pt x="4484" y="4266"/>
                            </a:lnTo>
                            <a:lnTo>
                              <a:pt x="4456" y="4208"/>
                            </a:lnTo>
                            <a:lnTo>
                              <a:pt x="4424" y="4153"/>
                            </a:lnTo>
                            <a:lnTo>
                              <a:pt x="4388" y="4101"/>
                            </a:lnTo>
                            <a:lnTo>
                              <a:pt x="4349" y="4052"/>
                            </a:lnTo>
                            <a:lnTo>
                              <a:pt x="4308" y="4007"/>
                            </a:lnTo>
                            <a:lnTo>
                              <a:pt x="4264" y="3964"/>
                            </a:lnTo>
                            <a:lnTo>
                              <a:pt x="4217" y="3925"/>
                            </a:lnTo>
                            <a:lnTo>
                              <a:pt x="4169" y="3888"/>
                            </a:lnTo>
                            <a:lnTo>
                              <a:pt x="4117" y="3854"/>
                            </a:lnTo>
                            <a:lnTo>
                              <a:pt x="4064" y="3823"/>
                            </a:lnTo>
                            <a:lnTo>
                              <a:pt x="4009" y="3794"/>
                            </a:lnTo>
                            <a:lnTo>
                              <a:pt x="3952" y="3768"/>
                            </a:lnTo>
                            <a:lnTo>
                              <a:pt x="3893" y="3743"/>
                            </a:lnTo>
                            <a:lnTo>
                              <a:pt x="3835" y="3722"/>
                            </a:lnTo>
                            <a:lnTo>
                              <a:pt x="3774" y="3702"/>
                            </a:lnTo>
                            <a:lnTo>
                              <a:pt x="3711" y="3685"/>
                            </a:lnTo>
                            <a:lnTo>
                              <a:pt x="3649" y="3670"/>
                            </a:lnTo>
                            <a:lnTo>
                              <a:pt x="3585" y="3657"/>
                            </a:lnTo>
                            <a:lnTo>
                              <a:pt x="3521" y="3645"/>
                            </a:lnTo>
                            <a:lnTo>
                              <a:pt x="3457" y="3636"/>
                            </a:lnTo>
                            <a:lnTo>
                              <a:pt x="3392" y="3628"/>
                            </a:lnTo>
                            <a:lnTo>
                              <a:pt x="3327" y="3622"/>
                            </a:lnTo>
                            <a:lnTo>
                              <a:pt x="3263" y="3617"/>
                            </a:lnTo>
                            <a:lnTo>
                              <a:pt x="3198" y="3614"/>
                            </a:lnTo>
                            <a:lnTo>
                              <a:pt x="3135" y="3612"/>
                            </a:lnTo>
                            <a:lnTo>
                              <a:pt x="3072" y="3611"/>
                            </a:lnTo>
                            <a:lnTo>
                              <a:pt x="3013" y="3612"/>
                            </a:lnTo>
                            <a:lnTo>
                              <a:pt x="2953" y="3614"/>
                            </a:lnTo>
                            <a:lnTo>
                              <a:pt x="2892" y="3618"/>
                            </a:lnTo>
                            <a:lnTo>
                              <a:pt x="2830" y="3623"/>
                            </a:lnTo>
                            <a:lnTo>
                              <a:pt x="2768" y="3629"/>
                            </a:lnTo>
                            <a:lnTo>
                              <a:pt x="2705" y="3637"/>
                            </a:lnTo>
                            <a:lnTo>
                              <a:pt x="2643" y="3647"/>
                            </a:lnTo>
                            <a:lnTo>
                              <a:pt x="2580" y="3660"/>
                            </a:lnTo>
                            <a:lnTo>
                              <a:pt x="2518" y="3674"/>
                            </a:lnTo>
                            <a:lnTo>
                              <a:pt x="2456" y="3689"/>
                            </a:lnTo>
                            <a:lnTo>
                              <a:pt x="2396" y="3708"/>
                            </a:lnTo>
                            <a:lnTo>
                              <a:pt x="2336" y="3728"/>
                            </a:lnTo>
                            <a:lnTo>
                              <a:pt x="2276" y="3749"/>
                            </a:lnTo>
                            <a:lnTo>
                              <a:pt x="2218" y="3775"/>
                            </a:lnTo>
                            <a:lnTo>
                              <a:pt x="2161" y="3801"/>
                            </a:lnTo>
                            <a:lnTo>
                              <a:pt x="2106" y="3831"/>
                            </a:lnTo>
                            <a:lnTo>
                              <a:pt x="2053" y="3862"/>
                            </a:lnTo>
                            <a:lnTo>
                              <a:pt x="2003" y="3897"/>
                            </a:lnTo>
                            <a:lnTo>
                              <a:pt x="1953" y="3935"/>
                            </a:lnTo>
                            <a:lnTo>
                              <a:pt x="1907" y="3975"/>
                            </a:lnTo>
                            <a:lnTo>
                              <a:pt x="1863" y="4017"/>
                            </a:lnTo>
                            <a:lnTo>
                              <a:pt x="1822" y="4063"/>
                            </a:lnTo>
                            <a:lnTo>
                              <a:pt x="1784" y="4112"/>
                            </a:lnTo>
                            <a:lnTo>
                              <a:pt x="1749" y="4164"/>
                            </a:lnTo>
                            <a:lnTo>
                              <a:pt x="1717" y="4219"/>
                            </a:lnTo>
                            <a:lnTo>
                              <a:pt x="1690" y="4277"/>
                            </a:lnTo>
                            <a:lnTo>
                              <a:pt x="1665" y="4339"/>
                            </a:lnTo>
                            <a:lnTo>
                              <a:pt x="1645" y="4404"/>
                            </a:lnTo>
                            <a:lnTo>
                              <a:pt x="1629" y="4471"/>
                            </a:lnTo>
                            <a:lnTo>
                              <a:pt x="1617" y="4543"/>
                            </a:lnTo>
                            <a:lnTo>
                              <a:pt x="1610" y="4619"/>
                            </a:lnTo>
                            <a:lnTo>
                              <a:pt x="1608" y="4697"/>
                            </a:lnTo>
                            <a:lnTo>
                              <a:pt x="1609" y="4751"/>
                            </a:lnTo>
                            <a:lnTo>
                              <a:pt x="1612" y="4804"/>
                            </a:lnTo>
                            <a:lnTo>
                              <a:pt x="1618" y="4855"/>
                            </a:lnTo>
                            <a:lnTo>
                              <a:pt x="1625" y="4905"/>
                            </a:lnTo>
                            <a:lnTo>
                              <a:pt x="1635" y="4953"/>
                            </a:lnTo>
                            <a:lnTo>
                              <a:pt x="1647" y="5000"/>
                            </a:lnTo>
                            <a:lnTo>
                              <a:pt x="1661" y="5045"/>
                            </a:lnTo>
                            <a:lnTo>
                              <a:pt x="1679" y="5089"/>
                            </a:lnTo>
                            <a:lnTo>
                              <a:pt x="1698" y="5131"/>
                            </a:lnTo>
                            <a:lnTo>
                              <a:pt x="1719" y="5171"/>
                            </a:lnTo>
                            <a:lnTo>
                              <a:pt x="1744" y="5211"/>
                            </a:lnTo>
                            <a:lnTo>
                              <a:pt x="1770" y="5250"/>
                            </a:lnTo>
                            <a:lnTo>
                              <a:pt x="1799" y="5287"/>
                            </a:lnTo>
                            <a:lnTo>
                              <a:pt x="1831" y="5322"/>
                            </a:lnTo>
                            <a:lnTo>
                              <a:pt x="1865" y="5357"/>
                            </a:lnTo>
                            <a:lnTo>
                              <a:pt x="1902" y="5390"/>
                            </a:lnTo>
                            <a:lnTo>
                              <a:pt x="1942" y="5422"/>
                            </a:lnTo>
                            <a:lnTo>
                              <a:pt x="1984" y="5453"/>
                            </a:lnTo>
                            <a:lnTo>
                              <a:pt x="2029" y="5482"/>
                            </a:lnTo>
                            <a:lnTo>
                              <a:pt x="2077" y="5511"/>
                            </a:lnTo>
                            <a:lnTo>
                              <a:pt x="2127" y="5538"/>
                            </a:lnTo>
                            <a:lnTo>
                              <a:pt x="2180" y="5564"/>
                            </a:lnTo>
                            <a:lnTo>
                              <a:pt x="2236" y="5589"/>
                            </a:lnTo>
                            <a:lnTo>
                              <a:pt x="2295" y="5614"/>
                            </a:lnTo>
                            <a:lnTo>
                              <a:pt x="2357" y="5636"/>
                            </a:lnTo>
                            <a:lnTo>
                              <a:pt x="2422" y="5659"/>
                            </a:lnTo>
                            <a:lnTo>
                              <a:pt x="2490" y="5680"/>
                            </a:lnTo>
                            <a:lnTo>
                              <a:pt x="2561" y="5699"/>
                            </a:lnTo>
                            <a:lnTo>
                              <a:pt x="2634" y="5719"/>
                            </a:lnTo>
                            <a:lnTo>
                              <a:pt x="2711" y="5737"/>
                            </a:lnTo>
                            <a:lnTo>
                              <a:pt x="2792" y="5754"/>
                            </a:lnTo>
                            <a:lnTo>
                              <a:pt x="2874" y="5771"/>
                            </a:lnTo>
                            <a:lnTo>
                              <a:pt x="2972" y="5790"/>
                            </a:lnTo>
                            <a:lnTo>
                              <a:pt x="3060" y="5809"/>
                            </a:lnTo>
                            <a:lnTo>
                              <a:pt x="3138" y="5827"/>
                            </a:lnTo>
                            <a:lnTo>
                              <a:pt x="3208" y="5844"/>
                            </a:lnTo>
                            <a:lnTo>
                              <a:pt x="3239" y="5853"/>
                            </a:lnTo>
                            <a:lnTo>
                              <a:pt x="3269" y="5862"/>
                            </a:lnTo>
                            <a:lnTo>
                              <a:pt x="3296" y="5871"/>
                            </a:lnTo>
                            <a:lnTo>
                              <a:pt x="3322" y="5880"/>
                            </a:lnTo>
                            <a:lnTo>
                              <a:pt x="3345" y="5889"/>
                            </a:lnTo>
                            <a:lnTo>
                              <a:pt x="3367" y="5898"/>
                            </a:lnTo>
                            <a:lnTo>
                              <a:pt x="3388" y="5907"/>
                            </a:lnTo>
                            <a:lnTo>
                              <a:pt x="3406" y="5918"/>
                            </a:lnTo>
                            <a:lnTo>
                              <a:pt x="3423" y="5928"/>
                            </a:lnTo>
                            <a:lnTo>
                              <a:pt x="3438" y="5938"/>
                            </a:lnTo>
                            <a:lnTo>
                              <a:pt x="3452" y="5948"/>
                            </a:lnTo>
                            <a:lnTo>
                              <a:pt x="3464" y="5959"/>
                            </a:lnTo>
                            <a:lnTo>
                              <a:pt x="3475" y="5972"/>
                            </a:lnTo>
                            <a:lnTo>
                              <a:pt x="3485" y="5983"/>
                            </a:lnTo>
                            <a:lnTo>
                              <a:pt x="3493" y="5995"/>
                            </a:lnTo>
                            <a:lnTo>
                              <a:pt x="3501" y="6008"/>
                            </a:lnTo>
                            <a:lnTo>
                              <a:pt x="3508" y="6022"/>
                            </a:lnTo>
                            <a:lnTo>
                              <a:pt x="3513" y="6036"/>
                            </a:lnTo>
                            <a:lnTo>
                              <a:pt x="3517" y="6050"/>
                            </a:lnTo>
                            <a:lnTo>
                              <a:pt x="3520" y="6065"/>
                            </a:lnTo>
                            <a:lnTo>
                              <a:pt x="3523" y="6082"/>
                            </a:lnTo>
                            <a:lnTo>
                              <a:pt x="3524" y="6098"/>
                            </a:lnTo>
                            <a:lnTo>
                              <a:pt x="3525" y="6115"/>
                            </a:lnTo>
                            <a:lnTo>
                              <a:pt x="3526" y="6134"/>
                            </a:lnTo>
                            <a:lnTo>
                              <a:pt x="3525" y="6151"/>
                            </a:lnTo>
                            <a:lnTo>
                              <a:pt x="3523" y="6168"/>
                            </a:lnTo>
                            <a:lnTo>
                              <a:pt x="3520" y="6186"/>
                            </a:lnTo>
                            <a:lnTo>
                              <a:pt x="3515" y="6201"/>
                            </a:lnTo>
                            <a:lnTo>
                              <a:pt x="3509" y="6216"/>
                            </a:lnTo>
                            <a:lnTo>
                              <a:pt x="3501" y="6231"/>
                            </a:lnTo>
                            <a:lnTo>
                              <a:pt x="3493" y="6245"/>
                            </a:lnTo>
                            <a:lnTo>
                              <a:pt x="3485" y="6258"/>
                            </a:lnTo>
                            <a:lnTo>
                              <a:pt x="3475" y="6270"/>
                            </a:lnTo>
                            <a:lnTo>
                              <a:pt x="3464" y="6282"/>
                            </a:lnTo>
                            <a:lnTo>
                              <a:pt x="3453" y="6293"/>
                            </a:lnTo>
                            <a:lnTo>
                              <a:pt x="3439" y="6304"/>
                            </a:lnTo>
                            <a:lnTo>
                              <a:pt x="3426" y="6313"/>
                            </a:lnTo>
                            <a:lnTo>
                              <a:pt x="3413" y="6322"/>
                            </a:lnTo>
                            <a:lnTo>
                              <a:pt x="3399" y="6331"/>
                            </a:lnTo>
                            <a:lnTo>
                              <a:pt x="3384" y="6339"/>
                            </a:lnTo>
                            <a:lnTo>
                              <a:pt x="3368" y="6347"/>
                            </a:lnTo>
                            <a:lnTo>
                              <a:pt x="3352" y="6354"/>
                            </a:lnTo>
                            <a:lnTo>
                              <a:pt x="3336" y="6360"/>
                            </a:lnTo>
                            <a:lnTo>
                              <a:pt x="3320" y="6365"/>
                            </a:lnTo>
                            <a:lnTo>
                              <a:pt x="3303" y="6370"/>
                            </a:lnTo>
                            <a:lnTo>
                              <a:pt x="3287" y="6375"/>
                            </a:lnTo>
                            <a:lnTo>
                              <a:pt x="3270" y="6379"/>
                            </a:lnTo>
                            <a:lnTo>
                              <a:pt x="3254" y="6383"/>
                            </a:lnTo>
                            <a:lnTo>
                              <a:pt x="3220" y="6390"/>
                            </a:lnTo>
                            <a:lnTo>
                              <a:pt x="3187" y="6394"/>
                            </a:lnTo>
                            <a:lnTo>
                              <a:pt x="3155" y="6396"/>
                            </a:lnTo>
                            <a:lnTo>
                              <a:pt x="3126" y="6397"/>
                            </a:lnTo>
                            <a:lnTo>
                              <a:pt x="3098" y="6397"/>
                            </a:lnTo>
                            <a:lnTo>
                              <a:pt x="3073" y="6395"/>
                            </a:lnTo>
                            <a:lnTo>
                              <a:pt x="3048" y="6393"/>
                            </a:lnTo>
                            <a:lnTo>
                              <a:pt x="3023" y="6390"/>
                            </a:lnTo>
                            <a:lnTo>
                              <a:pt x="3000" y="6386"/>
                            </a:lnTo>
                            <a:lnTo>
                              <a:pt x="2977" y="6381"/>
                            </a:lnTo>
                            <a:lnTo>
                              <a:pt x="2956" y="6375"/>
                            </a:lnTo>
                            <a:lnTo>
                              <a:pt x="2936" y="6369"/>
                            </a:lnTo>
                            <a:lnTo>
                              <a:pt x="2916" y="6363"/>
                            </a:lnTo>
                            <a:lnTo>
                              <a:pt x="2897" y="6355"/>
                            </a:lnTo>
                            <a:lnTo>
                              <a:pt x="2880" y="6347"/>
                            </a:lnTo>
                            <a:lnTo>
                              <a:pt x="2863" y="6339"/>
                            </a:lnTo>
                            <a:lnTo>
                              <a:pt x="2847" y="6329"/>
                            </a:lnTo>
                            <a:lnTo>
                              <a:pt x="2833" y="6319"/>
                            </a:lnTo>
                            <a:lnTo>
                              <a:pt x="2820" y="6309"/>
                            </a:lnTo>
                            <a:lnTo>
                              <a:pt x="2809" y="6298"/>
                            </a:lnTo>
                            <a:lnTo>
                              <a:pt x="2793" y="6282"/>
                            </a:lnTo>
                            <a:lnTo>
                              <a:pt x="2776" y="6265"/>
                            </a:lnTo>
                            <a:lnTo>
                              <a:pt x="2762" y="6248"/>
                            </a:lnTo>
                            <a:lnTo>
                              <a:pt x="2749" y="6232"/>
                            </a:lnTo>
                            <a:lnTo>
                              <a:pt x="2737" y="6213"/>
                            </a:lnTo>
                            <a:lnTo>
                              <a:pt x="2726" y="6196"/>
                            </a:lnTo>
                            <a:lnTo>
                              <a:pt x="2714" y="6178"/>
                            </a:lnTo>
                            <a:lnTo>
                              <a:pt x="2705" y="6159"/>
                            </a:lnTo>
                            <a:lnTo>
                              <a:pt x="2697" y="6140"/>
                            </a:lnTo>
                            <a:lnTo>
                              <a:pt x="2689" y="6120"/>
                            </a:lnTo>
                            <a:lnTo>
                              <a:pt x="2683" y="6100"/>
                            </a:lnTo>
                            <a:lnTo>
                              <a:pt x="2678" y="6081"/>
                            </a:lnTo>
                            <a:lnTo>
                              <a:pt x="2673" y="6059"/>
                            </a:lnTo>
                            <a:lnTo>
                              <a:pt x="2670" y="6039"/>
                            </a:lnTo>
                            <a:lnTo>
                              <a:pt x="2667" y="6016"/>
                            </a:lnTo>
                            <a:lnTo>
                              <a:pt x="2665" y="5995"/>
                            </a:lnTo>
                            <a:lnTo>
                              <a:pt x="1535" y="5995"/>
                            </a:lnTo>
                            <a:lnTo>
                              <a:pt x="1539" y="6077"/>
                            </a:lnTo>
                            <a:lnTo>
                              <a:pt x="1549" y="6154"/>
                            </a:lnTo>
                            <a:lnTo>
                              <a:pt x="1561" y="6229"/>
                            </a:lnTo>
                            <a:lnTo>
                              <a:pt x="1577" y="6300"/>
                            </a:lnTo>
                            <a:lnTo>
                              <a:pt x="1598" y="6368"/>
                            </a:lnTo>
                            <a:lnTo>
                              <a:pt x="1623" y="6433"/>
                            </a:lnTo>
                            <a:lnTo>
                              <a:pt x="1651" y="6497"/>
                            </a:lnTo>
                            <a:lnTo>
                              <a:pt x="1683" y="6556"/>
                            </a:lnTo>
                            <a:lnTo>
                              <a:pt x="1717" y="6612"/>
                            </a:lnTo>
                            <a:lnTo>
                              <a:pt x="1756" y="6666"/>
                            </a:lnTo>
                            <a:lnTo>
                              <a:pt x="1797" y="6716"/>
                            </a:lnTo>
                            <a:lnTo>
                              <a:pt x="1841" y="6764"/>
                            </a:lnTo>
                            <a:lnTo>
                              <a:pt x="1888" y="6810"/>
                            </a:lnTo>
                            <a:lnTo>
                              <a:pt x="1938" y="6851"/>
                            </a:lnTo>
                            <a:lnTo>
                              <a:pt x="1989" y="6891"/>
                            </a:lnTo>
                            <a:lnTo>
                              <a:pt x="2043" y="6928"/>
                            </a:lnTo>
                            <a:lnTo>
                              <a:pt x="2099" y="6962"/>
                            </a:lnTo>
                            <a:lnTo>
                              <a:pt x="2157" y="6995"/>
                            </a:lnTo>
                            <a:lnTo>
                              <a:pt x="2217" y="7025"/>
                            </a:lnTo>
                            <a:lnTo>
                              <a:pt x="2278" y="7051"/>
                            </a:lnTo>
                            <a:lnTo>
                              <a:pt x="2341" y="7076"/>
                            </a:lnTo>
                            <a:lnTo>
                              <a:pt x="2405" y="7098"/>
                            </a:lnTo>
                            <a:lnTo>
                              <a:pt x="2470" y="7118"/>
                            </a:lnTo>
                            <a:lnTo>
                              <a:pt x="2537" y="7136"/>
                            </a:lnTo>
                            <a:lnTo>
                              <a:pt x="2604" y="7151"/>
                            </a:lnTo>
                            <a:lnTo>
                              <a:pt x="2672" y="7164"/>
                            </a:lnTo>
                            <a:lnTo>
                              <a:pt x="2740" y="7176"/>
                            </a:lnTo>
                            <a:lnTo>
                              <a:pt x="2808" y="7185"/>
                            </a:lnTo>
                            <a:lnTo>
                              <a:pt x="2877" y="7191"/>
                            </a:lnTo>
                            <a:lnTo>
                              <a:pt x="2946" y="7196"/>
                            </a:lnTo>
                            <a:lnTo>
                              <a:pt x="3015" y="7199"/>
                            </a:lnTo>
                            <a:lnTo>
                              <a:pt x="3083" y="7200"/>
                            </a:lnTo>
                            <a:lnTo>
                              <a:pt x="3154" y="7199"/>
                            </a:lnTo>
                            <a:lnTo>
                              <a:pt x="3225" y="7197"/>
                            </a:lnTo>
                            <a:lnTo>
                              <a:pt x="3296" y="7193"/>
                            </a:lnTo>
                            <a:lnTo>
                              <a:pt x="3367" y="7187"/>
                            </a:lnTo>
                            <a:lnTo>
                              <a:pt x="3438" y="7180"/>
                            </a:lnTo>
                            <a:lnTo>
                              <a:pt x="3509" y="7170"/>
                            </a:lnTo>
                            <a:lnTo>
                              <a:pt x="3579" y="7158"/>
                            </a:lnTo>
                            <a:lnTo>
                              <a:pt x="3648" y="7145"/>
                            </a:lnTo>
                            <a:lnTo>
                              <a:pt x="3716" y="7130"/>
                            </a:lnTo>
                            <a:lnTo>
                              <a:pt x="3783" y="7111"/>
                            </a:lnTo>
                            <a:lnTo>
                              <a:pt x="3849" y="7091"/>
                            </a:lnTo>
                            <a:lnTo>
                              <a:pt x="3914" y="7068"/>
                            </a:lnTo>
                            <a:lnTo>
                              <a:pt x="3977" y="7044"/>
                            </a:lnTo>
                            <a:lnTo>
                              <a:pt x="4038" y="7017"/>
                            </a:lnTo>
                            <a:lnTo>
                              <a:pt x="4098" y="6986"/>
                            </a:lnTo>
                            <a:lnTo>
                              <a:pt x="4154" y="6953"/>
                            </a:lnTo>
                            <a:lnTo>
                              <a:pt x="4209" y="6918"/>
                            </a:lnTo>
                            <a:lnTo>
                              <a:pt x="4262" y="6879"/>
                            </a:lnTo>
                            <a:lnTo>
                              <a:pt x="4313" y="6837"/>
                            </a:lnTo>
                            <a:lnTo>
                              <a:pt x="4361" y="6793"/>
                            </a:lnTo>
                            <a:lnTo>
                              <a:pt x="4405" y="6745"/>
                            </a:lnTo>
                            <a:lnTo>
                              <a:pt x="4447" y="6694"/>
                            </a:lnTo>
                            <a:lnTo>
                              <a:pt x="4485" y="6640"/>
                            </a:lnTo>
                            <a:lnTo>
                              <a:pt x="4520" y="6583"/>
                            </a:lnTo>
                            <a:lnTo>
                              <a:pt x="4551" y="6522"/>
                            </a:lnTo>
                            <a:lnTo>
                              <a:pt x="4580" y="6458"/>
                            </a:lnTo>
                            <a:lnTo>
                              <a:pt x="4604" y="6391"/>
                            </a:lnTo>
                            <a:lnTo>
                              <a:pt x="4624" y="6319"/>
                            </a:lnTo>
                            <a:lnTo>
                              <a:pt x="4640" y="6244"/>
                            </a:lnTo>
                            <a:lnTo>
                              <a:pt x="4651" y="6165"/>
                            </a:lnTo>
                            <a:lnTo>
                              <a:pt x="4658" y="6082"/>
                            </a:lnTo>
                            <a:lnTo>
                              <a:pt x="4661" y="5995"/>
                            </a:lnTo>
                            <a:lnTo>
                              <a:pt x="4660" y="5943"/>
                            </a:lnTo>
                            <a:lnTo>
                              <a:pt x="4657" y="5893"/>
                            </a:lnTo>
                            <a:lnTo>
                              <a:pt x="4652" y="5845"/>
                            </a:lnTo>
                            <a:lnTo>
                              <a:pt x="4645" y="5799"/>
                            </a:lnTo>
                            <a:lnTo>
                              <a:pt x="4637" y="5754"/>
                            </a:lnTo>
                            <a:lnTo>
                              <a:pt x="4627" y="5711"/>
                            </a:lnTo>
                            <a:lnTo>
                              <a:pt x="4614" y="5669"/>
                            </a:lnTo>
                            <a:lnTo>
                              <a:pt x="4600" y="5629"/>
                            </a:lnTo>
                            <a:lnTo>
                              <a:pt x="4585" y="5590"/>
                            </a:lnTo>
                            <a:lnTo>
                              <a:pt x="4569" y="5554"/>
                            </a:lnTo>
                            <a:lnTo>
                              <a:pt x="4550" y="5518"/>
                            </a:lnTo>
                            <a:lnTo>
                              <a:pt x="4530" y="5483"/>
                            </a:lnTo>
                            <a:lnTo>
                              <a:pt x="4509" y="5451"/>
                            </a:lnTo>
                            <a:lnTo>
                              <a:pt x="4486" y="5419"/>
                            </a:lnTo>
                            <a:lnTo>
                              <a:pt x="4463" y="5389"/>
                            </a:lnTo>
                            <a:lnTo>
                              <a:pt x="4439" y="5359"/>
                            </a:lnTo>
                            <a:lnTo>
                              <a:pt x="4412" y="5331"/>
                            </a:lnTo>
                            <a:lnTo>
                              <a:pt x="4385" y="5305"/>
                            </a:lnTo>
                            <a:lnTo>
                              <a:pt x="4356" y="5279"/>
                            </a:lnTo>
                            <a:lnTo>
                              <a:pt x="4328" y="5255"/>
                            </a:lnTo>
                            <a:lnTo>
                              <a:pt x="4298" y="5233"/>
                            </a:lnTo>
                            <a:lnTo>
                              <a:pt x="4266" y="5210"/>
                            </a:lnTo>
                            <a:lnTo>
                              <a:pt x="4235" y="5189"/>
                            </a:lnTo>
                            <a:lnTo>
                              <a:pt x="4202" y="5169"/>
                            </a:lnTo>
                            <a:lnTo>
                              <a:pt x="4169" y="5150"/>
                            </a:lnTo>
                            <a:lnTo>
                              <a:pt x="4135" y="5132"/>
                            </a:lnTo>
                            <a:lnTo>
                              <a:pt x="4101" y="5114"/>
                            </a:lnTo>
                            <a:lnTo>
                              <a:pt x="4065" y="5098"/>
                            </a:lnTo>
                            <a:lnTo>
                              <a:pt x="4030" y="5083"/>
                            </a:lnTo>
                            <a:lnTo>
                              <a:pt x="3993" y="5067"/>
                            </a:lnTo>
                            <a:lnTo>
                              <a:pt x="3956" y="5053"/>
                            </a:lnTo>
                            <a:lnTo>
                              <a:pt x="3920" y="5040"/>
                            </a:lnTo>
                            <a:lnTo>
                              <a:pt x="3883" y="5027"/>
                            </a:lnTo>
                            <a:lnTo>
                              <a:pt x="3846" y="5014"/>
                            </a:lnTo>
                            <a:lnTo>
                              <a:pt x="3808" y="5002"/>
                            </a:lnTo>
                            <a:lnTo>
                              <a:pt x="3771" y="4991"/>
                            </a:lnTo>
                            <a:lnTo>
                              <a:pt x="3694" y="4970"/>
                            </a:lnTo>
                            <a:lnTo>
                              <a:pt x="3619" y="4951"/>
                            </a:lnTo>
                            <a:lnTo>
                              <a:pt x="3544" y="4934"/>
                            </a:lnTo>
                            <a:lnTo>
                              <a:pt x="3470" y="4918"/>
                            </a:lnTo>
                            <a:lnTo>
                              <a:pt x="3397" y="4902"/>
                            </a:lnTo>
                            <a:lnTo>
                              <a:pt x="3326" y="4889"/>
                            </a:lnTo>
                            <a:lnTo>
                              <a:pt x="3258" y="4876"/>
                            </a:lnTo>
                            <a:lnTo>
                              <a:pt x="3192" y="4863"/>
                            </a:lnTo>
                            <a:lnTo>
                              <a:pt x="3129" y="4849"/>
                            </a:lnTo>
                            <a:lnTo>
                              <a:pt x="3070" y="4836"/>
                            </a:lnTo>
                            <a:lnTo>
                              <a:pt x="3015" y="4823"/>
                            </a:lnTo>
                            <a:lnTo>
                              <a:pt x="2965" y="4808"/>
                            </a:lnTo>
                            <a:lnTo>
                              <a:pt x="2942" y="4801"/>
                            </a:lnTo>
                            <a:lnTo>
                              <a:pt x="2920" y="4793"/>
                            </a:lnTo>
                            <a:lnTo>
                              <a:pt x="2899" y="4785"/>
                            </a:lnTo>
                            <a:lnTo>
                              <a:pt x="2880" y="4777"/>
                            </a:lnTo>
                            <a:lnTo>
                              <a:pt x="2856" y="4764"/>
                            </a:lnTo>
                            <a:lnTo>
                              <a:pt x="2831" y="4749"/>
                            </a:lnTo>
                            <a:lnTo>
                              <a:pt x="2819" y="4741"/>
                            </a:lnTo>
                            <a:lnTo>
                              <a:pt x="2808" y="4732"/>
                            </a:lnTo>
                            <a:lnTo>
                              <a:pt x="2797" y="4723"/>
                            </a:lnTo>
                            <a:lnTo>
                              <a:pt x="2787" y="4713"/>
                            </a:lnTo>
                            <a:lnTo>
                              <a:pt x="2777" y="4701"/>
                            </a:lnTo>
                            <a:lnTo>
                              <a:pt x="2769" y="4690"/>
                            </a:lnTo>
                            <a:lnTo>
                              <a:pt x="2761" y="4677"/>
                            </a:lnTo>
                            <a:lnTo>
                              <a:pt x="2755" y="4664"/>
                            </a:lnTo>
                            <a:lnTo>
                              <a:pt x="2750" y="4649"/>
                            </a:lnTo>
                            <a:lnTo>
                              <a:pt x="2746" y="4633"/>
                            </a:lnTo>
                            <a:lnTo>
                              <a:pt x="2744" y="4617"/>
                            </a:lnTo>
                            <a:lnTo>
                              <a:pt x="2743" y="4598"/>
                            </a:lnTo>
                            <a:lnTo>
                              <a:pt x="2743" y="4578"/>
                            </a:lnTo>
                            <a:lnTo>
                              <a:pt x="2745" y="4559"/>
                            </a:lnTo>
                            <a:lnTo>
                              <a:pt x="2748" y="4540"/>
                            </a:lnTo>
                            <a:lnTo>
                              <a:pt x="2751" y="4523"/>
                            </a:lnTo>
                            <a:lnTo>
                              <a:pt x="2756" y="4507"/>
                            </a:lnTo>
                            <a:lnTo>
                              <a:pt x="2761" y="4491"/>
                            </a:lnTo>
                            <a:lnTo>
                              <a:pt x="2768" y="4477"/>
                            </a:lnTo>
                            <a:lnTo>
                              <a:pt x="2775" y="4463"/>
                            </a:lnTo>
                            <a:lnTo>
                              <a:pt x="2783" y="4451"/>
                            </a:lnTo>
                            <a:lnTo>
                              <a:pt x="2793" y="4438"/>
                            </a:lnTo>
                            <a:lnTo>
                              <a:pt x="2802" y="4427"/>
                            </a:lnTo>
                            <a:lnTo>
                              <a:pt x="2812" y="4417"/>
                            </a:lnTo>
                            <a:lnTo>
                              <a:pt x="2823" y="4408"/>
                            </a:lnTo>
                            <a:lnTo>
                              <a:pt x="2834" y="4399"/>
                            </a:lnTo>
                            <a:lnTo>
                              <a:pt x="2846" y="4391"/>
                            </a:lnTo>
                            <a:lnTo>
                              <a:pt x="2860" y="4383"/>
                            </a:lnTo>
                            <a:lnTo>
                              <a:pt x="2873" y="4376"/>
                            </a:lnTo>
                            <a:lnTo>
                              <a:pt x="2886" y="4370"/>
                            </a:lnTo>
                            <a:lnTo>
                              <a:pt x="2900" y="4365"/>
                            </a:lnTo>
                            <a:lnTo>
                              <a:pt x="2914" y="4360"/>
                            </a:lnTo>
                            <a:lnTo>
                              <a:pt x="2929" y="4356"/>
                            </a:lnTo>
                            <a:lnTo>
                              <a:pt x="2944" y="4352"/>
                            </a:lnTo>
                            <a:lnTo>
                              <a:pt x="2959" y="4348"/>
                            </a:lnTo>
                            <a:lnTo>
                              <a:pt x="2974" y="4345"/>
                            </a:lnTo>
                            <a:lnTo>
                              <a:pt x="3006" y="4341"/>
                            </a:lnTo>
                            <a:lnTo>
                              <a:pt x="3038" y="4338"/>
                            </a:lnTo>
                            <a:lnTo>
                              <a:pt x="3070" y="4337"/>
                            </a:lnTo>
                            <a:lnTo>
                              <a:pt x="3101" y="4335"/>
                            </a:lnTo>
                            <a:lnTo>
                              <a:pt x="3120" y="4335"/>
                            </a:lnTo>
                            <a:lnTo>
                              <a:pt x="3137" y="4337"/>
                            </a:lnTo>
                            <a:lnTo>
                              <a:pt x="3155" y="4339"/>
                            </a:lnTo>
                            <a:lnTo>
                              <a:pt x="3172" y="4342"/>
                            </a:lnTo>
                            <a:lnTo>
                              <a:pt x="3190" y="4345"/>
                            </a:lnTo>
                            <a:lnTo>
                              <a:pt x="3208" y="4350"/>
                            </a:lnTo>
                            <a:lnTo>
                              <a:pt x="3225" y="4355"/>
                            </a:lnTo>
                            <a:lnTo>
                              <a:pt x="3241" y="4360"/>
                            </a:lnTo>
                            <a:lnTo>
                              <a:pt x="3259" y="4367"/>
                            </a:lnTo>
                            <a:lnTo>
                              <a:pt x="3275" y="4374"/>
                            </a:lnTo>
                            <a:lnTo>
                              <a:pt x="3291" y="4382"/>
                            </a:lnTo>
                            <a:lnTo>
                              <a:pt x="3306" y="4392"/>
                            </a:lnTo>
                            <a:lnTo>
                              <a:pt x="3322" y="4401"/>
                            </a:lnTo>
                            <a:lnTo>
                              <a:pt x="3336" y="4411"/>
                            </a:lnTo>
                            <a:lnTo>
                              <a:pt x="3350" y="4422"/>
                            </a:lnTo>
                            <a:lnTo>
                              <a:pt x="3364" y="4434"/>
                            </a:lnTo>
                            <a:lnTo>
                              <a:pt x="3379" y="4446"/>
                            </a:lnTo>
                            <a:lnTo>
                              <a:pt x="3392" y="4458"/>
                            </a:lnTo>
                            <a:lnTo>
                              <a:pt x="3405" y="4470"/>
                            </a:lnTo>
                            <a:lnTo>
                              <a:pt x="3417" y="4483"/>
                            </a:lnTo>
                            <a:lnTo>
                              <a:pt x="3429" y="4498"/>
                            </a:lnTo>
                            <a:lnTo>
                              <a:pt x="3441" y="4512"/>
                            </a:lnTo>
                            <a:lnTo>
                              <a:pt x="3451" y="4527"/>
                            </a:lnTo>
                            <a:lnTo>
                              <a:pt x="3460" y="4543"/>
                            </a:lnTo>
                            <a:lnTo>
                              <a:pt x="3468" y="4560"/>
                            </a:lnTo>
                            <a:lnTo>
                              <a:pt x="3476" y="4576"/>
                            </a:lnTo>
                            <a:lnTo>
                              <a:pt x="3483" y="4594"/>
                            </a:lnTo>
                            <a:lnTo>
                              <a:pt x="3488" y="4612"/>
                            </a:lnTo>
                            <a:lnTo>
                              <a:pt x="3493" y="4631"/>
                            </a:lnTo>
                            <a:lnTo>
                              <a:pt x="3497" y="4650"/>
                            </a:lnTo>
                            <a:lnTo>
                              <a:pt x="3500" y="4671"/>
                            </a:lnTo>
                            <a:lnTo>
                              <a:pt x="3501" y="4691"/>
                            </a:lnTo>
                            <a:lnTo>
                              <a:pt x="4577" y="4691"/>
                            </a:lnTo>
                            <a:close/>
                            <a:moveTo>
                              <a:pt x="4905" y="7070"/>
                            </a:moveTo>
                            <a:lnTo>
                              <a:pt x="5992" y="7070"/>
                            </a:lnTo>
                            <a:lnTo>
                              <a:pt x="5992" y="5520"/>
                            </a:lnTo>
                            <a:lnTo>
                              <a:pt x="5992" y="5493"/>
                            </a:lnTo>
                            <a:lnTo>
                              <a:pt x="5993" y="5465"/>
                            </a:lnTo>
                            <a:lnTo>
                              <a:pt x="5994" y="5438"/>
                            </a:lnTo>
                            <a:lnTo>
                              <a:pt x="5997" y="5412"/>
                            </a:lnTo>
                            <a:lnTo>
                              <a:pt x="6000" y="5386"/>
                            </a:lnTo>
                            <a:lnTo>
                              <a:pt x="6003" y="5362"/>
                            </a:lnTo>
                            <a:lnTo>
                              <a:pt x="6007" y="5338"/>
                            </a:lnTo>
                            <a:lnTo>
                              <a:pt x="6012" y="5314"/>
                            </a:lnTo>
                            <a:lnTo>
                              <a:pt x="6017" y="5292"/>
                            </a:lnTo>
                            <a:lnTo>
                              <a:pt x="6022" y="5269"/>
                            </a:lnTo>
                            <a:lnTo>
                              <a:pt x="6029" y="5248"/>
                            </a:lnTo>
                            <a:lnTo>
                              <a:pt x="6036" y="5226"/>
                            </a:lnTo>
                            <a:lnTo>
                              <a:pt x="6044" y="5207"/>
                            </a:lnTo>
                            <a:lnTo>
                              <a:pt x="6053" y="5188"/>
                            </a:lnTo>
                            <a:lnTo>
                              <a:pt x="6063" y="5169"/>
                            </a:lnTo>
                            <a:lnTo>
                              <a:pt x="6074" y="5152"/>
                            </a:lnTo>
                            <a:lnTo>
                              <a:pt x="6085" y="5135"/>
                            </a:lnTo>
                            <a:lnTo>
                              <a:pt x="6097" y="5119"/>
                            </a:lnTo>
                            <a:lnTo>
                              <a:pt x="6109" y="5105"/>
                            </a:lnTo>
                            <a:lnTo>
                              <a:pt x="6123" y="5091"/>
                            </a:lnTo>
                            <a:lnTo>
                              <a:pt x="6138" y="5078"/>
                            </a:lnTo>
                            <a:lnTo>
                              <a:pt x="6153" y="5066"/>
                            </a:lnTo>
                            <a:lnTo>
                              <a:pt x="6170" y="5055"/>
                            </a:lnTo>
                            <a:lnTo>
                              <a:pt x="6187" y="5045"/>
                            </a:lnTo>
                            <a:lnTo>
                              <a:pt x="6206" y="5037"/>
                            </a:lnTo>
                            <a:lnTo>
                              <a:pt x="6224" y="5029"/>
                            </a:lnTo>
                            <a:lnTo>
                              <a:pt x="6244" y="5023"/>
                            </a:lnTo>
                            <a:lnTo>
                              <a:pt x="6266" y="5016"/>
                            </a:lnTo>
                            <a:lnTo>
                              <a:pt x="6288" y="5012"/>
                            </a:lnTo>
                            <a:lnTo>
                              <a:pt x="6311" y="5009"/>
                            </a:lnTo>
                            <a:lnTo>
                              <a:pt x="6335" y="5007"/>
                            </a:lnTo>
                            <a:lnTo>
                              <a:pt x="6360" y="5007"/>
                            </a:lnTo>
                            <a:lnTo>
                              <a:pt x="6391" y="5007"/>
                            </a:lnTo>
                            <a:lnTo>
                              <a:pt x="6419" y="5009"/>
                            </a:lnTo>
                            <a:lnTo>
                              <a:pt x="6445" y="5013"/>
                            </a:lnTo>
                            <a:lnTo>
                              <a:pt x="6471" y="5017"/>
                            </a:lnTo>
                            <a:lnTo>
                              <a:pt x="6494" y="5024"/>
                            </a:lnTo>
                            <a:lnTo>
                              <a:pt x="6515" y="5031"/>
                            </a:lnTo>
                            <a:lnTo>
                              <a:pt x="6536" y="5040"/>
                            </a:lnTo>
                            <a:lnTo>
                              <a:pt x="6555" y="5049"/>
                            </a:lnTo>
                            <a:lnTo>
                              <a:pt x="6573" y="5060"/>
                            </a:lnTo>
                            <a:lnTo>
                              <a:pt x="6590" y="5071"/>
                            </a:lnTo>
                            <a:lnTo>
                              <a:pt x="6605" y="5085"/>
                            </a:lnTo>
                            <a:lnTo>
                              <a:pt x="6618" y="5098"/>
                            </a:lnTo>
                            <a:lnTo>
                              <a:pt x="6631" y="5113"/>
                            </a:lnTo>
                            <a:lnTo>
                              <a:pt x="6642" y="5129"/>
                            </a:lnTo>
                            <a:lnTo>
                              <a:pt x="6654" y="5145"/>
                            </a:lnTo>
                            <a:lnTo>
                              <a:pt x="6663" y="5162"/>
                            </a:lnTo>
                            <a:lnTo>
                              <a:pt x="6671" y="5181"/>
                            </a:lnTo>
                            <a:lnTo>
                              <a:pt x="6679" y="5199"/>
                            </a:lnTo>
                            <a:lnTo>
                              <a:pt x="6685" y="5218"/>
                            </a:lnTo>
                            <a:lnTo>
                              <a:pt x="6691" y="5239"/>
                            </a:lnTo>
                            <a:lnTo>
                              <a:pt x="6696" y="5260"/>
                            </a:lnTo>
                            <a:lnTo>
                              <a:pt x="6701" y="5281"/>
                            </a:lnTo>
                            <a:lnTo>
                              <a:pt x="6705" y="5303"/>
                            </a:lnTo>
                            <a:lnTo>
                              <a:pt x="6708" y="5325"/>
                            </a:lnTo>
                            <a:lnTo>
                              <a:pt x="6710" y="5349"/>
                            </a:lnTo>
                            <a:lnTo>
                              <a:pt x="6712" y="5372"/>
                            </a:lnTo>
                            <a:lnTo>
                              <a:pt x="6714" y="5396"/>
                            </a:lnTo>
                            <a:lnTo>
                              <a:pt x="6716" y="5420"/>
                            </a:lnTo>
                            <a:lnTo>
                              <a:pt x="6718" y="5470"/>
                            </a:lnTo>
                            <a:lnTo>
                              <a:pt x="6718" y="5520"/>
                            </a:lnTo>
                            <a:lnTo>
                              <a:pt x="6718" y="7070"/>
                            </a:lnTo>
                            <a:lnTo>
                              <a:pt x="7805" y="7070"/>
                            </a:lnTo>
                            <a:lnTo>
                              <a:pt x="7805" y="5520"/>
                            </a:lnTo>
                            <a:lnTo>
                              <a:pt x="7806" y="5493"/>
                            </a:lnTo>
                            <a:lnTo>
                              <a:pt x="7806" y="5465"/>
                            </a:lnTo>
                            <a:lnTo>
                              <a:pt x="7808" y="5438"/>
                            </a:lnTo>
                            <a:lnTo>
                              <a:pt x="7810" y="5412"/>
                            </a:lnTo>
                            <a:lnTo>
                              <a:pt x="7812" y="5386"/>
                            </a:lnTo>
                            <a:lnTo>
                              <a:pt x="7816" y="5362"/>
                            </a:lnTo>
                            <a:lnTo>
                              <a:pt x="7819" y="5338"/>
                            </a:lnTo>
                            <a:lnTo>
                              <a:pt x="7824" y="5314"/>
                            </a:lnTo>
                            <a:lnTo>
                              <a:pt x="7830" y="5292"/>
                            </a:lnTo>
                            <a:lnTo>
                              <a:pt x="7836" y="5269"/>
                            </a:lnTo>
                            <a:lnTo>
                              <a:pt x="7842" y="5248"/>
                            </a:lnTo>
                            <a:lnTo>
                              <a:pt x="7850" y="5226"/>
                            </a:lnTo>
                            <a:lnTo>
                              <a:pt x="7858" y="5207"/>
                            </a:lnTo>
                            <a:lnTo>
                              <a:pt x="7866" y="5188"/>
                            </a:lnTo>
                            <a:lnTo>
                              <a:pt x="7876" y="5169"/>
                            </a:lnTo>
                            <a:lnTo>
                              <a:pt x="7886" y="5152"/>
                            </a:lnTo>
                            <a:lnTo>
                              <a:pt x="7898" y="5135"/>
                            </a:lnTo>
                            <a:lnTo>
                              <a:pt x="7910" y="5119"/>
                            </a:lnTo>
                            <a:lnTo>
                              <a:pt x="7923" y="5105"/>
                            </a:lnTo>
                            <a:lnTo>
                              <a:pt x="7936" y="5091"/>
                            </a:lnTo>
                            <a:lnTo>
                              <a:pt x="7950" y="5078"/>
                            </a:lnTo>
                            <a:lnTo>
                              <a:pt x="7967" y="5066"/>
                            </a:lnTo>
                            <a:lnTo>
                              <a:pt x="7983" y="5055"/>
                            </a:lnTo>
                            <a:lnTo>
                              <a:pt x="8000" y="5045"/>
                            </a:lnTo>
                            <a:lnTo>
                              <a:pt x="8018" y="5037"/>
                            </a:lnTo>
                            <a:lnTo>
                              <a:pt x="8038" y="5029"/>
                            </a:lnTo>
                            <a:lnTo>
                              <a:pt x="8058" y="5023"/>
                            </a:lnTo>
                            <a:lnTo>
                              <a:pt x="8078" y="5016"/>
                            </a:lnTo>
                            <a:lnTo>
                              <a:pt x="8101" y="5012"/>
                            </a:lnTo>
                            <a:lnTo>
                              <a:pt x="8124" y="5009"/>
                            </a:lnTo>
                            <a:lnTo>
                              <a:pt x="8148" y="5007"/>
                            </a:lnTo>
                            <a:lnTo>
                              <a:pt x="8174" y="5007"/>
                            </a:lnTo>
                            <a:lnTo>
                              <a:pt x="8203" y="5007"/>
                            </a:lnTo>
                            <a:lnTo>
                              <a:pt x="8232" y="5009"/>
                            </a:lnTo>
                            <a:lnTo>
                              <a:pt x="8258" y="5013"/>
                            </a:lnTo>
                            <a:lnTo>
                              <a:pt x="8283" y="5017"/>
                            </a:lnTo>
                            <a:lnTo>
                              <a:pt x="8307" y="5024"/>
                            </a:lnTo>
                            <a:lnTo>
                              <a:pt x="8329" y="5031"/>
                            </a:lnTo>
                            <a:lnTo>
                              <a:pt x="8349" y="5040"/>
                            </a:lnTo>
                            <a:lnTo>
                              <a:pt x="8369" y="5049"/>
                            </a:lnTo>
                            <a:lnTo>
                              <a:pt x="8386" y="5060"/>
                            </a:lnTo>
                            <a:lnTo>
                              <a:pt x="8402" y="5071"/>
                            </a:lnTo>
                            <a:lnTo>
                              <a:pt x="8417" y="5085"/>
                            </a:lnTo>
                            <a:lnTo>
                              <a:pt x="8432" y="5098"/>
                            </a:lnTo>
                            <a:lnTo>
                              <a:pt x="8444" y="5113"/>
                            </a:lnTo>
                            <a:lnTo>
                              <a:pt x="8455" y="5129"/>
                            </a:lnTo>
                            <a:lnTo>
                              <a:pt x="8466" y="5145"/>
                            </a:lnTo>
                            <a:lnTo>
                              <a:pt x="8475" y="5162"/>
                            </a:lnTo>
                            <a:lnTo>
                              <a:pt x="8485" y="5181"/>
                            </a:lnTo>
                            <a:lnTo>
                              <a:pt x="8492" y="5199"/>
                            </a:lnTo>
                            <a:lnTo>
                              <a:pt x="8499" y="5218"/>
                            </a:lnTo>
                            <a:lnTo>
                              <a:pt x="8505" y="5239"/>
                            </a:lnTo>
                            <a:lnTo>
                              <a:pt x="8510" y="5260"/>
                            </a:lnTo>
                            <a:lnTo>
                              <a:pt x="8514" y="5281"/>
                            </a:lnTo>
                            <a:lnTo>
                              <a:pt x="8518" y="5303"/>
                            </a:lnTo>
                            <a:lnTo>
                              <a:pt x="8521" y="5325"/>
                            </a:lnTo>
                            <a:lnTo>
                              <a:pt x="8524" y="5349"/>
                            </a:lnTo>
                            <a:lnTo>
                              <a:pt x="8526" y="5372"/>
                            </a:lnTo>
                            <a:lnTo>
                              <a:pt x="8527" y="5396"/>
                            </a:lnTo>
                            <a:lnTo>
                              <a:pt x="8529" y="5420"/>
                            </a:lnTo>
                            <a:lnTo>
                              <a:pt x="8530" y="5470"/>
                            </a:lnTo>
                            <a:lnTo>
                              <a:pt x="8530" y="5520"/>
                            </a:lnTo>
                            <a:lnTo>
                              <a:pt x="8530" y="7070"/>
                            </a:lnTo>
                            <a:lnTo>
                              <a:pt x="9618" y="7070"/>
                            </a:lnTo>
                            <a:lnTo>
                              <a:pt x="9618" y="5106"/>
                            </a:lnTo>
                            <a:lnTo>
                              <a:pt x="9618" y="5063"/>
                            </a:lnTo>
                            <a:lnTo>
                              <a:pt x="9615" y="5020"/>
                            </a:lnTo>
                            <a:lnTo>
                              <a:pt x="9612" y="4976"/>
                            </a:lnTo>
                            <a:lnTo>
                              <a:pt x="9607" y="4932"/>
                            </a:lnTo>
                            <a:lnTo>
                              <a:pt x="9600" y="4888"/>
                            </a:lnTo>
                            <a:lnTo>
                              <a:pt x="9590" y="4845"/>
                            </a:lnTo>
                            <a:lnTo>
                              <a:pt x="9580" y="4801"/>
                            </a:lnTo>
                            <a:lnTo>
                              <a:pt x="9568" y="4760"/>
                            </a:lnTo>
                            <a:lnTo>
                              <a:pt x="9554" y="4718"/>
                            </a:lnTo>
                            <a:lnTo>
                              <a:pt x="9539" y="4676"/>
                            </a:lnTo>
                            <a:lnTo>
                              <a:pt x="9521" y="4635"/>
                            </a:lnTo>
                            <a:lnTo>
                              <a:pt x="9501" y="4595"/>
                            </a:lnTo>
                            <a:lnTo>
                              <a:pt x="9480" y="4557"/>
                            </a:lnTo>
                            <a:lnTo>
                              <a:pt x="9456" y="4519"/>
                            </a:lnTo>
                            <a:lnTo>
                              <a:pt x="9431" y="4482"/>
                            </a:lnTo>
                            <a:lnTo>
                              <a:pt x="9404" y="4448"/>
                            </a:lnTo>
                            <a:lnTo>
                              <a:pt x="9373" y="4413"/>
                            </a:lnTo>
                            <a:lnTo>
                              <a:pt x="9342" y="4381"/>
                            </a:lnTo>
                            <a:lnTo>
                              <a:pt x="9307" y="4350"/>
                            </a:lnTo>
                            <a:lnTo>
                              <a:pt x="9270" y="4321"/>
                            </a:lnTo>
                            <a:lnTo>
                              <a:pt x="9232" y="4294"/>
                            </a:lnTo>
                            <a:lnTo>
                              <a:pt x="9191" y="4267"/>
                            </a:lnTo>
                            <a:lnTo>
                              <a:pt x="9148" y="4244"/>
                            </a:lnTo>
                            <a:lnTo>
                              <a:pt x="9102" y="4222"/>
                            </a:lnTo>
                            <a:lnTo>
                              <a:pt x="9053" y="4203"/>
                            </a:lnTo>
                            <a:lnTo>
                              <a:pt x="9002" y="4186"/>
                            </a:lnTo>
                            <a:lnTo>
                              <a:pt x="8949" y="4170"/>
                            </a:lnTo>
                            <a:lnTo>
                              <a:pt x="8893" y="4158"/>
                            </a:lnTo>
                            <a:lnTo>
                              <a:pt x="8834" y="4149"/>
                            </a:lnTo>
                            <a:lnTo>
                              <a:pt x="8772" y="4142"/>
                            </a:lnTo>
                            <a:lnTo>
                              <a:pt x="8708" y="4138"/>
                            </a:lnTo>
                            <a:lnTo>
                              <a:pt x="8641" y="4136"/>
                            </a:lnTo>
                            <a:lnTo>
                              <a:pt x="8576" y="4137"/>
                            </a:lnTo>
                            <a:lnTo>
                              <a:pt x="8513" y="4141"/>
                            </a:lnTo>
                            <a:lnTo>
                              <a:pt x="8454" y="4146"/>
                            </a:lnTo>
                            <a:lnTo>
                              <a:pt x="8397" y="4154"/>
                            </a:lnTo>
                            <a:lnTo>
                              <a:pt x="8343" y="4163"/>
                            </a:lnTo>
                            <a:lnTo>
                              <a:pt x="8292" y="4174"/>
                            </a:lnTo>
                            <a:lnTo>
                              <a:pt x="8242" y="4187"/>
                            </a:lnTo>
                            <a:lnTo>
                              <a:pt x="8196" y="4201"/>
                            </a:lnTo>
                            <a:lnTo>
                              <a:pt x="8151" y="4216"/>
                            </a:lnTo>
                            <a:lnTo>
                              <a:pt x="8110" y="4233"/>
                            </a:lnTo>
                            <a:lnTo>
                              <a:pt x="8070" y="4250"/>
                            </a:lnTo>
                            <a:lnTo>
                              <a:pt x="8033" y="4268"/>
                            </a:lnTo>
                            <a:lnTo>
                              <a:pt x="7998" y="4288"/>
                            </a:lnTo>
                            <a:lnTo>
                              <a:pt x="7965" y="4307"/>
                            </a:lnTo>
                            <a:lnTo>
                              <a:pt x="7934" y="4326"/>
                            </a:lnTo>
                            <a:lnTo>
                              <a:pt x="7905" y="4347"/>
                            </a:lnTo>
                            <a:lnTo>
                              <a:pt x="7878" y="4367"/>
                            </a:lnTo>
                            <a:lnTo>
                              <a:pt x="7853" y="4387"/>
                            </a:lnTo>
                            <a:lnTo>
                              <a:pt x="7830" y="4407"/>
                            </a:lnTo>
                            <a:lnTo>
                              <a:pt x="7808" y="4426"/>
                            </a:lnTo>
                            <a:lnTo>
                              <a:pt x="7789" y="4446"/>
                            </a:lnTo>
                            <a:lnTo>
                              <a:pt x="7771" y="4464"/>
                            </a:lnTo>
                            <a:lnTo>
                              <a:pt x="7753" y="4482"/>
                            </a:lnTo>
                            <a:lnTo>
                              <a:pt x="7739" y="4499"/>
                            </a:lnTo>
                            <a:lnTo>
                              <a:pt x="7714" y="4529"/>
                            </a:lnTo>
                            <a:lnTo>
                              <a:pt x="7693" y="4554"/>
                            </a:lnTo>
                            <a:lnTo>
                              <a:pt x="7678" y="4572"/>
                            </a:lnTo>
                            <a:lnTo>
                              <a:pt x="7668" y="4582"/>
                            </a:lnTo>
                            <a:lnTo>
                              <a:pt x="7655" y="4556"/>
                            </a:lnTo>
                            <a:lnTo>
                              <a:pt x="7641" y="4530"/>
                            </a:lnTo>
                            <a:lnTo>
                              <a:pt x="7625" y="4505"/>
                            </a:lnTo>
                            <a:lnTo>
                              <a:pt x="7610" y="4481"/>
                            </a:lnTo>
                            <a:lnTo>
                              <a:pt x="7593" y="4458"/>
                            </a:lnTo>
                            <a:lnTo>
                              <a:pt x="7575" y="4434"/>
                            </a:lnTo>
                            <a:lnTo>
                              <a:pt x="7555" y="4413"/>
                            </a:lnTo>
                            <a:lnTo>
                              <a:pt x="7535" y="4392"/>
                            </a:lnTo>
                            <a:lnTo>
                              <a:pt x="7515" y="4371"/>
                            </a:lnTo>
                            <a:lnTo>
                              <a:pt x="7493" y="4352"/>
                            </a:lnTo>
                            <a:lnTo>
                              <a:pt x="7471" y="4333"/>
                            </a:lnTo>
                            <a:lnTo>
                              <a:pt x="7448" y="4315"/>
                            </a:lnTo>
                            <a:lnTo>
                              <a:pt x="7424" y="4298"/>
                            </a:lnTo>
                            <a:lnTo>
                              <a:pt x="7400" y="4281"/>
                            </a:lnTo>
                            <a:lnTo>
                              <a:pt x="7375" y="4266"/>
                            </a:lnTo>
                            <a:lnTo>
                              <a:pt x="7349" y="4252"/>
                            </a:lnTo>
                            <a:lnTo>
                              <a:pt x="7324" y="4238"/>
                            </a:lnTo>
                            <a:lnTo>
                              <a:pt x="7297" y="4225"/>
                            </a:lnTo>
                            <a:lnTo>
                              <a:pt x="7270" y="4213"/>
                            </a:lnTo>
                            <a:lnTo>
                              <a:pt x="7243" y="4202"/>
                            </a:lnTo>
                            <a:lnTo>
                              <a:pt x="7215" y="4191"/>
                            </a:lnTo>
                            <a:lnTo>
                              <a:pt x="7187" y="4182"/>
                            </a:lnTo>
                            <a:lnTo>
                              <a:pt x="7159" y="4173"/>
                            </a:lnTo>
                            <a:lnTo>
                              <a:pt x="7130" y="4165"/>
                            </a:lnTo>
                            <a:lnTo>
                              <a:pt x="7101" y="4158"/>
                            </a:lnTo>
                            <a:lnTo>
                              <a:pt x="7073" y="4152"/>
                            </a:lnTo>
                            <a:lnTo>
                              <a:pt x="7044" y="4147"/>
                            </a:lnTo>
                            <a:lnTo>
                              <a:pt x="7015" y="4143"/>
                            </a:lnTo>
                            <a:lnTo>
                              <a:pt x="6986" y="4140"/>
                            </a:lnTo>
                            <a:lnTo>
                              <a:pt x="6956" y="4138"/>
                            </a:lnTo>
                            <a:lnTo>
                              <a:pt x="6928" y="4136"/>
                            </a:lnTo>
                            <a:lnTo>
                              <a:pt x="6899" y="4136"/>
                            </a:lnTo>
                            <a:lnTo>
                              <a:pt x="6862" y="4136"/>
                            </a:lnTo>
                            <a:lnTo>
                              <a:pt x="6825" y="4138"/>
                            </a:lnTo>
                            <a:lnTo>
                              <a:pt x="6790" y="4139"/>
                            </a:lnTo>
                            <a:lnTo>
                              <a:pt x="6754" y="4142"/>
                            </a:lnTo>
                            <a:lnTo>
                              <a:pt x="6720" y="4145"/>
                            </a:lnTo>
                            <a:lnTo>
                              <a:pt x="6685" y="4149"/>
                            </a:lnTo>
                            <a:lnTo>
                              <a:pt x="6651" y="4154"/>
                            </a:lnTo>
                            <a:lnTo>
                              <a:pt x="6617" y="4160"/>
                            </a:lnTo>
                            <a:lnTo>
                              <a:pt x="6583" y="4166"/>
                            </a:lnTo>
                            <a:lnTo>
                              <a:pt x="6551" y="4174"/>
                            </a:lnTo>
                            <a:lnTo>
                              <a:pt x="6520" y="4183"/>
                            </a:lnTo>
                            <a:lnTo>
                              <a:pt x="6487" y="4192"/>
                            </a:lnTo>
                            <a:lnTo>
                              <a:pt x="6457" y="4202"/>
                            </a:lnTo>
                            <a:lnTo>
                              <a:pt x="6426" y="4213"/>
                            </a:lnTo>
                            <a:lnTo>
                              <a:pt x="6396" y="4224"/>
                            </a:lnTo>
                            <a:lnTo>
                              <a:pt x="6366" y="4238"/>
                            </a:lnTo>
                            <a:lnTo>
                              <a:pt x="6337" y="4252"/>
                            </a:lnTo>
                            <a:lnTo>
                              <a:pt x="6308" y="4266"/>
                            </a:lnTo>
                            <a:lnTo>
                              <a:pt x="6280" y="4282"/>
                            </a:lnTo>
                            <a:lnTo>
                              <a:pt x="6252" y="4300"/>
                            </a:lnTo>
                            <a:lnTo>
                              <a:pt x="6226" y="4317"/>
                            </a:lnTo>
                            <a:lnTo>
                              <a:pt x="6200" y="4337"/>
                            </a:lnTo>
                            <a:lnTo>
                              <a:pt x="6173" y="4357"/>
                            </a:lnTo>
                            <a:lnTo>
                              <a:pt x="6148" y="4377"/>
                            </a:lnTo>
                            <a:lnTo>
                              <a:pt x="6123" y="4400"/>
                            </a:lnTo>
                            <a:lnTo>
                              <a:pt x="6099" y="4423"/>
                            </a:lnTo>
                            <a:lnTo>
                              <a:pt x="6075" y="4448"/>
                            </a:lnTo>
                            <a:lnTo>
                              <a:pt x="6052" y="4473"/>
                            </a:lnTo>
                            <a:lnTo>
                              <a:pt x="6029" y="4501"/>
                            </a:lnTo>
                            <a:lnTo>
                              <a:pt x="6008" y="4528"/>
                            </a:lnTo>
                            <a:lnTo>
                              <a:pt x="5986" y="4558"/>
                            </a:lnTo>
                            <a:lnTo>
                              <a:pt x="5965" y="4588"/>
                            </a:lnTo>
                            <a:lnTo>
                              <a:pt x="5954" y="4588"/>
                            </a:lnTo>
                            <a:lnTo>
                              <a:pt x="5954" y="4207"/>
                            </a:lnTo>
                            <a:lnTo>
                              <a:pt x="4905" y="4207"/>
                            </a:lnTo>
                            <a:lnTo>
                              <a:pt x="4905" y="7070"/>
                            </a:lnTo>
                            <a:close/>
                            <a:moveTo>
                              <a:pt x="9983" y="7070"/>
                            </a:moveTo>
                            <a:lnTo>
                              <a:pt x="11047" y="7070"/>
                            </a:lnTo>
                            <a:lnTo>
                              <a:pt x="11047" y="4206"/>
                            </a:lnTo>
                            <a:lnTo>
                              <a:pt x="9983" y="4206"/>
                            </a:lnTo>
                            <a:lnTo>
                              <a:pt x="9983" y="7070"/>
                            </a:lnTo>
                            <a:close/>
                            <a:moveTo>
                              <a:pt x="11414" y="3330"/>
                            </a:moveTo>
                            <a:lnTo>
                              <a:pt x="11414" y="4206"/>
                            </a:lnTo>
                            <a:lnTo>
                              <a:pt x="11414" y="5009"/>
                            </a:lnTo>
                            <a:lnTo>
                              <a:pt x="11414" y="6016"/>
                            </a:lnTo>
                            <a:lnTo>
                              <a:pt x="11414" y="6076"/>
                            </a:lnTo>
                            <a:lnTo>
                              <a:pt x="11415" y="6133"/>
                            </a:lnTo>
                            <a:lnTo>
                              <a:pt x="11417" y="6188"/>
                            </a:lnTo>
                            <a:lnTo>
                              <a:pt x="11420" y="6240"/>
                            </a:lnTo>
                            <a:lnTo>
                              <a:pt x="11423" y="6291"/>
                            </a:lnTo>
                            <a:lnTo>
                              <a:pt x="11427" y="6340"/>
                            </a:lnTo>
                            <a:lnTo>
                              <a:pt x="11432" y="6387"/>
                            </a:lnTo>
                            <a:lnTo>
                              <a:pt x="11438" y="6432"/>
                            </a:lnTo>
                            <a:lnTo>
                              <a:pt x="11444" y="6475"/>
                            </a:lnTo>
                            <a:lnTo>
                              <a:pt x="11452" y="6517"/>
                            </a:lnTo>
                            <a:lnTo>
                              <a:pt x="11460" y="6557"/>
                            </a:lnTo>
                            <a:lnTo>
                              <a:pt x="11469" y="6594"/>
                            </a:lnTo>
                            <a:lnTo>
                              <a:pt x="11479" y="6631"/>
                            </a:lnTo>
                            <a:lnTo>
                              <a:pt x="11490" y="6665"/>
                            </a:lnTo>
                            <a:lnTo>
                              <a:pt x="11503" y="6698"/>
                            </a:lnTo>
                            <a:lnTo>
                              <a:pt x="11515" y="6729"/>
                            </a:lnTo>
                            <a:lnTo>
                              <a:pt x="11529" y="6759"/>
                            </a:lnTo>
                            <a:lnTo>
                              <a:pt x="11543" y="6786"/>
                            </a:lnTo>
                            <a:lnTo>
                              <a:pt x="11557" y="6811"/>
                            </a:lnTo>
                            <a:lnTo>
                              <a:pt x="11572" y="6834"/>
                            </a:lnTo>
                            <a:lnTo>
                              <a:pt x="11587" y="6855"/>
                            </a:lnTo>
                            <a:lnTo>
                              <a:pt x="11603" y="6875"/>
                            </a:lnTo>
                            <a:lnTo>
                              <a:pt x="11618" y="6893"/>
                            </a:lnTo>
                            <a:lnTo>
                              <a:pt x="11635" y="6910"/>
                            </a:lnTo>
                            <a:lnTo>
                              <a:pt x="11652" y="6926"/>
                            </a:lnTo>
                            <a:lnTo>
                              <a:pt x="11670" y="6941"/>
                            </a:lnTo>
                            <a:lnTo>
                              <a:pt x="11688" y="6956"/>
                            </a:lnTo>
                            <a:lnTo>
                              <a:pt x="11708" y="6971"/>
                            </a:lnTo>
                            <a:lnTo>
                              <a:pt x="11748" y="6999"/>
                            </a:lnTo>
                            <a:lnTo>
                              <a:pt x="11793" y="7030"/>
                            </a:lnTo>
                            <a:lnTo>
                              <a:pt x="11817" y="7042"/>
                            </a:lnTo>
                            <a:lnTo>
                              <a:pt x="11843" y="7054"/>
                            </a:lnTo>
                            <a:lnTo>
                              <a:pt x="11869" y="7065"/>
                            </a:lnTo>
                            <a:lnTo>
                              <a:pt x="11897" y="7076"/>
                            </a:lnTo>
                            <a:lnTo>
                              <a:pt x="11926" y="7085"/>
                            </a:lnTo>
                            <a:lnTo>
                              <a:pt x="11955" y="7093"/>
                            </a:lnTo>
                            <a:lnTo>
                              <a:pt x="11987" y="7101"/>
                            </a:lnTo>
                            <a:lnTo>
                              <a:pt x="12020" y="7108"/>
                            </a:lnTo>
                            <a:lnTo>
                              <a:pt x="12055" y="7114"/>
                            </a:lnTo>
                            <a:lnTo>
                              <a:pt x="12092" y="7119"/>
                            </a:lnTo>
                            <a:lnTo>
                              <a:pt x="12130" y="7125"/>
                            </a:lnTo>
                            <a:lnTo>
                              <a:pt x="12170" y="7128"/>
                            </a:lnTo>
                            <a:lnTo>
                              <a:pt x="12212" y="7131"/>
                            </a:lnTo>
                            <a:lnTo>
                              <a:pt x="12258" y="7133"/>
                            </a:lnTo>
                            <a:lnTo>
                              <a:pt x="12305" y="7134"/>
                            </a:lnTo>
                            <a:lnTo>
                              <a:pt x="12355" y="7135"/>
                            </a:lnTo>
                            <a:lnTo>
                              <a:pt x="12381" y="7134"/>
                            </a:lnTo>
                            <a:lnTo>
                              <a:pt x="12410" y="7133"/>
                            </a:lnTo>
                            <a:lnTo>
                              <a:pt x="12443" y="7132"/>
                            </a:lnTo>
                            <a:lnTo>
                              <a:pt x="12478" y="7130"/>
                            </a:lnTo>
                            <a:lnTo>
                              <a:pt x="12515" y="7127"/>
                            </a:lnTo>
                            <a:lnTo>
                              <a:pt x="12554" y="7123"/>
                            </a:lnTo>
                            <a:lnTo>
                              <a:pt x="12593" y="7118"/>
                            </a:lnTo>
                            <a:lnTo>
                              <a:pt x="12634" y="7113"/>
                            </a:lnTo>
                            <a:lnTo>
                              <a:pt x="12674" y="7108"/>
                            </a:lnTo>
                            <a:lnTo>
                              <a:pt x="12716" y="7101"/>
                            </a:lnTo>
                            <a:lnTo>
                              <a:pt x="12757" y="7094"/>
                            </a:lnTo>
                            <a:lnTo>
                              <a:pt x="12797" y="7086"/>
                            </a:lnTo>
                            <a:lnTo>
                              <a:pt x="12837" y="7078"/>
                            </a:lnTo>
                            <a:lnTo>
                              <a:pt x="12875" y="7067"/>
                            </a:lnTo>
                            <a:lnTo>
                              <a:pt x="12911" y="7057"/>
                            </a:lnTo>
                            <a:lnTo>
                              <a:pt x="12945" y="7045"/>
                            </a:lnTo>
                            <a:lnTo>
                              <a:pt x="12945" y="6328"/>
                            </a:lnTo>
                            <a:lnTo>
                              <a:pt x="12936" y="6332"/>
                            </a:lnTo>
                            <a:lnTo>
                              <a:pt x="12925" y="6336"/>
                            </a:lnTo>
                            <a:lnTo>
                              <a:pt x="12911" y="6340"/>
                            </a:lnTo>
                            <a:lnTo>
                              <a:pt x="12895" y="6343"/>
                            </a:lnTo>
                            <a:lnTo>
                              <a:pt x="12858" y="6348"/>
                            </a:lnTo>
                            <a:lnTo>
                              <a:pt x="12817" y="6352"/>
                            </a:lnTo>
                            <a:lnTo>
                              <a:pt x="12773" y="6355"/>
                            </a:lnTo>
                            <a:lnTo>
                              <a:pt x="12729" y="6357"/>
                            </a:lnTo>
                            <a:lnTo>
                              <a:pt x="12689" y="6358"/>
                            </a:lnTo>
                            <a:lnTo>
                              <a:pt x="12653" y="6358"/>
                            </a:lnTo>
                            <a:lnTo>
                              <a:pt x="12637" y="6357"/>
                            </a:lnTo>
                            <a:lnTo>
                              <a:pt x="12622" y="6354"/>
                            </a:lnTo>
                            <a:lnTo>
                              <a:pt x="12607" y="6351"/>
                            </a:lnTo>
                            <a:lnTo>
                              <a:pt x="12594" y="6346"/>
                            </a:lnTo>
                            <a:lnTo>
                              <a:pt x="12582" y="6341"/>
                            </a:lnTo>
                            <a:lnTo>
                              <a:pt x="12571" y="6335"/>
                            </a:lnTo>
                            <a:lnTo>
                              <a:pt x="12561" y="6327"/>
                            </a:lnTo>
                            <a:lnTo>
                              <a:pt x="12552" y="6320"/>
                            </a:lnTo>
                            <a:lnTo>
                              <a:pt x="12542" y="6313"/>
                            </a:lnTo>
                            <a:lnTo>
                              <a:pt x="12535" y="6305"/>
                            </a:lnTo>
                            <a:lnTo>
                              <a:pt x="12528" y="6298"/>
                            </a:lnTo>
                            <a:lnTo>
                              <a:pt x="12522" y="6291"/>
                            </a:lnTo>
                            <a:lnTo>
                              <a:pt x="12512" y="6277"/>
                            </a:lnTo>
                            <a:lnTo>
                              <a:pt x="12505" y="6266"/>
                            </a:lnTo>
                            <a:lnTo>
                              <a:pt x="12501" y="6258"/>
                            </a:lnTo>
                            <a:lnTo>
                              <a:pt x="12497" y="6250"/>
                            </a:lnTo>
                            <a:lnTo>
                              <a:pt x="12493" y="6240"/>
                            </a:lnTo>
                            <a:lnTo>
                              <a:pt x="12490" y="6230"/>
                            </a:lnTo>
                            <a:lnTo>
                              <a:pt x="12484" y="6204"/>
                            </a:lnTo>
                            <a:lnTo>
                              <a:pt x="12478" y="6177"/>
                            </a:lnTo>
                            <a:lnTo>
                              <a:pt x="12475" y="6144"/>
                            </a:lnTo>
                            <a:lnTo>
                              <a:pt x="12472" y="6108"/>
                            </a:lnTo>
                            <a:lnTo>
                              <a:pt x="12470" y="6067"/>
                            </a:lnTo>
                            <a:lnTo>
                              <a:pt x="12470" y="6025"/>
                            </a:lnTo>
                            <a:lnTo>
                              <a:pt x="12470" y="5009"/>
                            </a:lnTo>
                            <a:lnTo>
                              <a:pt x="12945" y="5009"/>
                            </a:lnTo>
                            <a:lnTo>
                              <a:pt x="12945" y="4206"/>
                            </a:lnTo>
                            <a:lnTo>
                              <a:pt x="12470" y="4206"/>
                            </a:lnTo>
                            <a:lnTo>
                              <a:pt x="12470" y="3330"/>
                            </a:lnTo>
                            <a:lnTo>
                              <a:pt x="11414" y="3330"/>
                            </a:lnTo>
                            <a:close/>
                            <a:moveTo>
                              <a:pt x="13312" y="7071"/>
                            </a:moveTo>
                            <a:lnTo>
                              <a:pt x="14405" y="7071"/>
                            </a:lnTo>
                            <a:lnTo>
                              <a:pt x="14405" y="5695"/>
                            </a:lnTo>
                            <a:lnTo>
                              <a:pt x="14406" y="5647"/>
                            </a:lnTo>
                            <a:lnTo>
                              <a:pt x="14407" y="5602"/>
                            </a:lnTo>
                            <a:lnTo>
                              <a:pt x="14410" y="5557"/>
                            </a:lnTo>
                            <a:lnTo>
                              <a:pt x="14413" y="5515"/>
                            </a:lnTo>
                            <a:lnTo>
                              <a:pt x="14417" y="5474"/>
                            </a:lnTo>
                            <a:lnTo>
                              <a:pt x="14422" y="5435"/>
                            </a:lnTo>
                            <a:lnTo>
                              <a:pt x="14429" y="5399"/>
                            </a:lnTo>
                            <a:lnTo>
                              <a:pt x="14436" y="5364"/>
                            </a:lnTo>
                            <a:lnTo>
                              <a:pt x="14444" y="5331"/>
                            </a:lnTo>
                            <a:lnTo>
                              <a:pt x="14454" y="5301"/>
                            </a:lnTo>
                            <a:lnTo>
                              <a:pt x="14464" y="5271"/>
                            </a:lnTo>
                            <a:lnTo>
                              <a:pt x="14475" y="5244"/>
                            </a:lnTo>
                            <a:lnTo>
                              <a:pt x="14487" y="5218"/>
                            </a:lnTo>
                            <a:lnTo>
                              <a:pt x="14499" y="5195"/>
                            </a:lnTo>
                            <a:lnTo>
                              <a:pt x="14514" y="5173"/>
                            </a:lnTo>
                            <a:lnTo>
                              <a:pt x="14529" y="5153"/>
                            </a:lnTo>
                            <a:lnTo>
                              <a:pt x="14539" y="5138"/>
                            </a:lnTo>
                            <a:lnTo>
                              <a:pt x="14550" y="5122"/>
                            </a:lnTo>
                            <a:lnTo>
                              <a:pt x="14562" y="5107"/>
                            </a:lnTo>
                            <a:lnTo>
                              <a:pt x="14575" y="5094"/>
                            </a:lnTo>
                            <a:lnTo>
                              <a:pt x="14591" y="5081"/>
                            </a:lnTo>
                            <a:lnTo>
                              <a:pt x="14606" y="5068"/>
                            </a:lnTo>
                            <a:lnTo>
                              <a:pt x="14622" y="5057"/>
                            </a:lnTo>
                            <a:lnTo>
                              <a:pt x="14639" y="5046"/>
                            </a:lnTo>
                            <a:lnTo>
                              <a:pt x="14657" y="5037"/>
                            </a:lnTo>
                            <a:lnTo>
                              <a:pt x="14675" y="5028"/>
                            </a:lnTo>
                            <a:lnTo>
                              <a:pt x="14692" y="5021"/>
                            </a:lnTo>
                            <a:lnTo>
                              <a:pt x="14711" y="5014"/>
                            </a:lnTo>
                            <a:lnTo>
                              <a:pt x="14728" y="5008"/>
                            </a:lnTo>
                            <a:lnTo>
                              <a:pt x="14746" y="5004"/>
                            </a:lnTo>
                            <a:lnTo>
                              <a:pt x="14763" y="5002"/>
                            </a:lnTo>
                            <a:lnTo>
                              <a:pt x="14780" y="5000"/>
                            </a:lnTo>
                            <a:lnTo>
                              <a:pt x="14802" y="5000"/>
                            </a:lnTo>
                            <a:lnTo>
                              <a:pt x="14823" y="5000"/>
                            </a:lnTo>
                            <a:lnTo>
                              <a:pt x="14844" y="5002"/>
                            </a:lnTo>
                            <a:lnTo>
                              <a:pt x="14864" y="5005"/>
                            </a:lnTo>
                            <a:lnTo>
                              <a:pt x="14882" y="5009"/>
                            </a:lnTo>
                            <a:lnTo>
                              <a:pt x="14900" y="5014"/>
                            </a:lnTo>
                            <a:lnTo>
                              <a:pt x="14918" y="5020"/>
                            </a:lnTo>
                            <a:lnTo>
                              <a:pt x="14935" y="5027"/>
                            </a:lnTo>
                            <a:lnTo>
                              <a:pt x="14951" y="5035"/>
                            </a:lnTo>
                            <a:lnTo>
                              <a:pt x="14967" y="5044"/>
                            </a:lnTo>
                            <a:lnTo>
                              <a:pt x="14982" y="5053"/>
                            </a:lnTo>
                            <a:lnTo>
                              <a:pt x="14997" y="5064"/>
                            </a:lnTo>
                            <a:lnTo>
                              <a:pt x="15011" y="5076"/>
                            </a:lnTo>
                            <a:lnTo>
                              <a:pt x="15024" y="5088"/>
                            </a:lnTo>
                            <a:lnTo>
                              <a:pt x="15038" y="5101"/>
                            </a:lnTo>
                            <a:lnTo>
                              <a:pt x="15050" y="5114"/>
                            </a:lnTo>
                            <a:lnTo>
                              <a:pt x="15062" y="5129"/>
                            </a:lnTo>
                            <a:lnTo>
                              <a:pt x="15073" y="5145"/>
                            </a:lnTo>
                            <a:lnTo>
                              <a:pt x="15083" y="5162"/>
                            </a:lnTo>
                            <a:lnTo>
                              <a:pt x="15093" y="5181"/>
                            </a:lnTo>
                            <a:lnTo>
                              <a:pt x="15103" y="5200"/>
                            </a:lnTo>
                            <a:lnTo>
                              <a:pt x="15111" y="5220"/>
                            </a:lnTo>
                            <a:lnTo>
                              <a:pt x="15118" y="5243"/>
                            </a:lnTo>
                            <a:lnTo>
                              <a:pt x="15125" y="5265"/>
                            </a:lnTo>
                            <a:lnTo>
                              <a:pt x="15130" y="5290"/>
                            </a:lnTo>
                            <a:lnTo>
                              <a:pt x="15135" y="5316"/>
                            </a:lnTo>
                            <a:lnTo>
                              <a:pt x="15140" y="5343"/>
                            </a:lnTo>
                            <a:lnTo>
                              <a:pt x="15143" y="5371"/>
                            </a:lnTo>
                            <a:lnTo>
                              <a:pt x="15146" y="5400"/>
                            </a:lnTo>
                            <a:lnTo>
                              <a:pt x="15148" y="5431"/>
                            </a:lnTo>
                            <a:lnTo>
                              <a:pt x="15149" y="5463"/>
                            </a:lnTo>
                            <a:lnTo>
                              <a:pt x="15149" y="5496"/>
                            </a:lnTo>
                            <a:lnTo>
                              <a:pt x="15149" y="7071"/>
                            </a:lnTo>
                            <a:lnTo>
                              <a:pt x="16248" y="7071"/>
                            </a:lnTo>
                            <a:lnTo>
                              <a:pt x="16248" y="5250"/>
                            </a:lnTo>
                            <a:lnTo>
                              <a:pt x="16248" y="5215"/>
                            </a:lnTo>
                            <a:lnTo>
                              <a:pt x="16247" y="5182"/>
                            </a:lnTo>
                            <a:lnTo>
                              <a:pt x="16246" y="5147"/>
                            </a:lnTo>
                            <a:lnTo>
                              <a:pt x="16244" y="5114"/>
                            </a:lnTo>
                            <a:lnTo>
                              <a:pt x="16242" y="5082"/>
                            </a:lnTo>
                            <a:lnTo>
                              <a:pt x="16239" y="5049"/>
                            </a:lnTo>
                            <a:lnTo>
                              <a:pt x="16236" y="5017"/>
                            </a:lnTo>
                            <a:lnTo>
                              <a:pt x="16232" y="4987"/>
                            </a:lnTo>
                            <a:lnTo>
                              <a:pt x="16228" y="4956"/>
                            </a:lnTo>
                            <a:lnTo>
                              <a:pt x="16223" y="4927"/>
                            </a:lnTo>
                            <a:lnTo>
                              <a:pt x="16218" y="4897"/>
                            </a:lnTo>
                            <a:lnTo>
                              <a:pt x="16211" y="4869"/>
                            </a:lnTo>
                            <a:lnTo>
                              <a:pt x="16205" y="4840"/>
                            </a:lnTo>
                            <a:lnTo>
                              <a:pt x="16199" y="4813"/>
                            </a:lnTo>
                            <a:lnTo>
                              <a:pt x="16191" y="4786"/>
                            </a:lnTo>
                            <a:lnTo>
                              <a:pt x="16184" y="4760"/>
                            </a:lnTo>
                            <a:lnTo>
                              <a:pt x="16176" y="4734"/>
                            </a:lnTo>
                            <a:lnTo>
                              <a:pt x="16167" y="4709"/>
                            </a:lnTo>
                            <a:lnTo>
                              <a:pt x="16158" y="4684"/>
                            </a:lnTo>
                            <a:lnTo>
                              <a:pt x="16147" y="4660"/>
                            </a:lnTo>
                            <a:lnTo>
                              <a:pt x="16137" y="4636"/>
                            </a:lnTo>
                            <a:lnTo>
                              <a:pt x="16127" y="4613"/>
                            </a:lnTo>
                            <a:lnTo>
                              <a:pt x="16115" y="4590"/>
                            </a:lnTo>
                            <a:lnTo>
                              <a:pt x="16104" y="4569"/>
                            </a:lnTo>
                            <a:lnTo>
                              <a:pt x="16092" y="4548"/>
                            </a:lnTo>
                            <a:lnTo>
                              <a:pt x="16078" y="4527"/>
                            </a:lnTo>
                            <a:lnTo>
                              <a:pt x="16065" y="4507"/>
                            </a:lnTo>
                            <a:lnTo>
                              <a:pt x="16052" y="4487"/>
                            </a:lnTo>
                            <a:lnTo>
                              <a:pt x="16038" y="4468"/>
                            </a:lnTo>
                            <a:lnTo>
                              <a:pt x="16023" y="4450"/>
                            </a:lnTo>
                            <a:lnTo>
                              <a:pt x="16007" y="4432"/>
                            </a:lnTo>
                            <a:lnTo>
                              <a:pt x="15991" y="4415"/>
                            </a:lnTo>
                            <a:lnTo>
                              <a:pt x="15975" y="4398"/>
                            </a:lnTo>
                            <a:lnTo>
                              <a:pt x="15959" y="4381"/>
                            </a:lnTo>
                            <a:lnTo>
                              <a:pt x="15941" y="4366"/>
                            </a:lnTo>
                            <a:lnTo>
                              <a:pt x="15924" y="4351"/>
                            </a:lnTo>
                            <a:lnTo>
                              <a:pt x="15907" y="4337"/>
                            </a:lnTo>
                            <a:lnTo>
                              <a:pt x="15889" y="4322"/>
                            </a:lnTo>
                            <a:lnTo>
                              <a:pt x="15870" y="4309"/>
                            </a:lnTo>
                            <a:lnTo>
                              <a:pt x="15851" y="4296"/>
                            </a:lnTo>
                            <a:lnTo>
                              <a:pt x="15832" y="4284"/>
                            </a:lnTo>
                            <a:lnTo>
                              <a:pt x="15812" y="4271"/>
                            </a:lnTo>
                            <a:lnTo>
                              <a:pt x="15793" y="4260"/>
                            </a:lnTo>
                            <a:lnTo>
                              <a:pt x="15773" y="4249"/>
                            </a:lnTo>
                            <a:lnTo>
                              <a:pt x="15751" y="4239"/>
                            </a:lnTo>
                            <a:lnTo>
                              <a:pt x="15731" y="4228"/>
                            </a:lnTo>
                            <a:lnTo>
                              <a:pt x="15710" y="4219"/>
                            </a:lnTo>
                            <a:lnTo>
                              <a:pt x="15687" y="4211"/>
                            </a:lnTo>
                            <a:lnTo>
                              <a:pt x="15665" y="4203"/>
                            </a:lnTo>
                            <a:lnTo>
                              <a:pt x="15643" y="4195"/>
                            </a:lnTo>
                            <a:lnTo>
                              <a:pt x="15620" y="4188"/>
                            </a:lnTo>
                            <a:lnTo>
                              <a:pt x="15597" y="4182"/>
                            </a:lnTo>
                            <a:lnTo>
                              <a:pt x="15574" y="4175"/>
                            </a:lnTo>
                            <a:lnTo>
                              <a:pt x="15549" y="4169"/>
                            </a:lnTo>
                            <a:lnTo>
                              <a:pt x="15525" y="4164"/>
                            </a:lnTo>
                            <a:lnTo>
                              <a:pt x="15501" y="4160"/>
                            </a:lnTo>
                            <a:lnTo>
                              <a:pt x="15475" y="4156"/>
                            </a:lnTo>
                            <a:lnTo>
                              <a:pt x="15450" y="4152"/>
                            </a:lnTo>
                            <a:lnTo>
                              <a:pt x="15423" y="4149"/>
                            </a:lnTo>
                            <a:lnTo>
                              <a:pt x="15398" y="4147"/>
                            </a:lnTo>
                            <a:lnTo>
                              <a:pt x="15371" y="4145"/>
                            </a:lnTo>
                            <a:lnTo>
                              <a:pt x="15344" y="4144"/>
                            </a:lnTo>
                            <a:lnTo>
                              <a:pt x="15317" y="4143"/>
                            </a:lnTo>
                            <a:lnTo>
                              <a:pt x="15289" y="4142"/>
                            </a:lnTo>
                            <a:lnTo>
                              <a:pt x="15225" y="4143"/>
                            </a:lnTo>
                            <a:lnTo>
                              <a:pt x="15161" y="4145"/>
                            </a:lnTo>
                            <a:lnTo>
                              <a:pt x="15129" y="4147"/>
                            </a:lnTo>
                            <a:lnTo>
                              <a:pt x="15096" y="4149"/>
                            </a:lnTo>
                            <a:lnTo>
                              <a:pt x="15065" y="4153"/>
                            </a:lnTo>
                            <a:lnTo>
                              <a:pt x="15032" y="4157"/>
                            </a:lnTo>
                            <a:lnTo>
                              <a:pt x="15000" y="4163"/>
                            </a:lnTo>
                            <a:lnTo>
                              <a:pt x="14967" y="4170"/>
                            </a:lnTo>
                            <a:lnTo>
                              <a:pt x="14935" y="4179"/>
                            </a:lnTo>
                            <a:lnTo>
                              <a:pt x="14902" y="4188"/>
                            </a:lnTo>
                            <a:lnTo>
                              <a:pt x="14869" y="4199"/>
                            </a:lnTo>
                            <a:lnTo>
                              <a:pt x="14835" y="4211"/>
                            </a:lnTo>
                            <a:lnTo>
                              <a:pt x="14802" y="4225"/>
                            </a:lnTo>
                            <a:lnTo>
                              <a:pt x="14768" y="4242"/>
                            </a:lnTo>
                            <a:lnTo>
                              <a:pt x="14718" y="4273"/>
                            </a:lnTo>
                            <a:lnTo>
                              <a:pt x="14672" y="4302"/>
                            </a:lnTo>
                            <a:lnTo>
                              <a:pt x="14651" y="4316"/>
                            </a:lnTo>
                            <a:lnTo>
                              <a:pt x="14629" y="4331"/>
                            </a:lnTo>
                            <a:lnTo>
                              <a:pt x="14609" y="4347"/>
                            </a:lnTo>
                            <a:lnTo>
                              <a:pt x="14589" y="4362"/>
                            </a:lnTo>
                            <a:lnTo>
                              <a:pt x="14568" y="4378"/>
                            </a:lnTo>
                            <a:lnTo>
                              <a:pt x="14547" y="4396"/>
                            </a:lnTo>
                            <a:lnTo>
                              <a:pt x="14526" y="4415"/>
                            </a:lnTo>
                            <a:lnTo>
                              <a:pt x="14504" y="4434"/>
                            </a:lnTo>
                            <a:lnTo>
                              <a:pt x="14458" y="4480"/>
                            </a:lnTo>
                            <a:lnTo>
                              <a:pt x="14405" y="4533"/>
                            </a:lnTo>
                            <a:lnTo>
                              <a:pt x="14405" y="3077"/>
                            </a:lnTo>
                            <a:lnTo>
                              <a:pt x="13312" y="3077"/>
                            </a:lnTo>
                            <a:lnTo>
                              <a:pt x="13312" y="7071"/>
                            </a:lnTo>
                            <a:close/>
                            <a:moveTo>
                              <a:pt x="7003" y="3472"/>
                            </a:moveTo>
                            <a:lnTo>
                              <a:pt x="8063" y="3472"/>
                            </a:lnTo>
                            <a:lnTo>
                              <a:pt x="8063" y="1297"/>
                            </a:lnTo>
                            <a:lnTo>
                              <a:pt x="8083" y="1297"/>
                            </a:lnTo>
                            <a:lnTo>
                              <a:pt x="8545" y="3473"/>
                            </a:lnTo>
                            <a:lnTo>
                              <a:pt x="9466" y="3473"/>
                            </a:lnTo>
                            <a:lnTo>
                              <a:pt x="9961" y="1297"/>
                            </a:lnTo>
                            <a:lnTo>
                              <a:pt x="9983" y="1297"/>
                            </a:lnTo>
                            <a:lnTo>
                              <a:pt x="9983" y="3046"/>
                            </a:lnTo>
                            <a:lnTo>
                              <a:pt x="11047" y="3046"/>
                            </a:lnTo>
                            <a:lnTo>
                              <a:pt x="11046" y="81"/>
                            </a:lnTo>
                            <a:lnTo>
                              <a:pt x="9514" y="81"/>
                            </a:lnTo>
                            <a:lnTo>
                              <a:pt x="9031" y="2075"/>
                            </a:lnTo>
                            <a:lnTo>
                              <a:pt x="9021" y="2075"/>
                            </a:lnTo>
                            <a:lnTo>
                              <a:pt x="8538" y="81"/>
                            </a:lnTo>
                            <a:lnTo>
                              <a:pt x="7003" y="81"/>
                            </a:lnTo>
                            <a:lnTo>
                              <a:pt x="7003" y="3472"/>
                            </a:lnTo>
                            <a:close/>
                            <a:moveTo>
                              <a:pt x="4579" y="950"/>
                            </a:moveTo>
                            <a:lnTo>
                              <a:pt x="4910" y="950"/>
                            </a:lnTo>
                            <a:lnTo>
                              <a:pt x="4978" y="952"/>
                            </a:lnTo>
                            <a:lnTo>
                              <a:pt x="5043" y="957"/>
                            </a:lnTo>
                            <a:lnTo>
                              <a:pt x="5104" y="965"/>
                            </a:lnTo>
                            <a:lnTo>
                              <a:pt x="5161" y="976"/>
                            </a:lnTo>
                            <a:lnTo>
                              <a:pt x="5215" y="990"/>
                            </a:lnTo>
                            <a:lnTo>
                              <a:pt x="5265" y="1006"/>
                            </a:lnTo>
                            <a:lnTo>
                              <a:pt x="5312" y="1026"/>
                            </a:lnTo>
                            <a:lnTo>
                              <a:pt x="5356" y="1046"/>
                            </a:lnTo>
                            <a:lnTo>
                              <a:pt x="5396" y="1069"/>
                            </a:lnTo>
                            <a:lnTo>
                              <a:pt x="5434" y="1094"/>
                            </a:lnTo>
                            <a:lnTo>
                              <a:pt x="5468" y="1121"/>
                            </a:lnTo>
                            <a:lnTo>
                              <a:pt x="5500" y="1149"/>
                            </a:lnTo>
                            <a:lnTo>
                              <a:pt x="5529" y="1178"/>
                            </a:lnTo>
                            <a:lnTo>
                              <a:pt x="5556" y="1209"/>
                            </a:lnTo>
                            <a:lnTo>
                              <a:pt x="5580" y="1242"/>
                            </a:lnTo>
                            <a:lnTo>
                              <a:pt x="5601" y="1273"/>
                            </a:lnTo>
                            <a:lnTo>
                              <a:pt x="5622" y="1307"/>
                            </a:lnTo>
                            <a:lnTo>
                              <a:pt x="5639" y="1341"/>
                            </a:lnTo>
                            <a:lnTo>
                              <a:pt x="5654" y="1374"/>
                            </a:lnTo>
                            <a:lnTo>
                              <a:pt x="5669" y="1408"/>
                            </a:lnTo>
                            <a:lnTo>
                              <a:pt x="5681" y="1442"/>
                            </a:lnTo>
                            <a:lnTo>
                              <a:pt x="5691" y="1476"/>
                            </a:lnTo>
                            <a:lnTo>
                              <a:pt x="5700" y="1509"/>
                            </a:lnTo>
                            <a:lnTo>
                              <a:pt x="5707" y="1541"/>
                            </a:lnTo>
                            <a:lnTo>
                              <a:pt x="5713" y="1573"/>
                            </a:lnTo>
                            <a:lnTo>
                              <a:pt x="5718" y="1604"/>
                            </a:lnTo>
                            <a:lnTo>
                              <a:pt x="5722" y="1633"/>
                            </a:lnTo>
                            <a:lnTo>
                              <a:pt x="5724" y="1662"/>
                            </a:lnTo>
                            <a:lnTo>
                              <a:pt x="5726" y="1688"/>
                            </a:lnTo>
                            <a:lnTo>
                              <a:pt x="5728" y="1714"/>
                            </a:lnTo>
                            <a:lnTo>
                              <a:pt x="5728" y="1736"/>
                            </a:lnTo>
                            <a:lnTo>
                              <a:pt x="5729" y="1757"/>
                            </a:lnTo>
                            <a:lnTo>
                              <a:pt x="5728" y="1788"/>
                            </a:lnTo>
                            <a:lnTo>
                              <a:pt x="5728" y="1820"/>
                            </a:lnTo>
                            <a:lnTo>
                              <a:pt x="5726" y="1852"/>
                            </a:lnTo>
                            <a:lnTo>
                              <a:pt x="5724" y="1886"/>
                            </a:lnTo>
                            <a:lnTo>
                              <a:pt x="5720" y="1920"/>
                            </a:lnTo>
                            <a:lnTo>
                              <a:pt x="5716" y="1954"/>
                            </a:lnTo>
                            <a:lnTo>
                              <a:pt x="5711" y="1989"/>
                            </a:lnTo>
                            <a:lnTo>
                              <a:pt x="5704" y="2025"/>
                            </a:lnTo>
                            <a:lnTo>
                              <a:pt x="5697" y="2059"/>
                            </a:lnTo>
                            <a:lnTo>
                              <a:pt x="5688" y="2095"/>
                            </a:lnTo>
                            <a:lnTo>
                              <a:pt x="5677" y="2131"/>
                            </a:lnTo>
                            <a:lnTo>
                              <a:pt x="5664" y="2165"/>
                            </a:lnTo>
                            <a:lnTo>
                              <a:pt x="5651" y="2200"/>
                            </a:lnTo>
                            <a:lnTo>
                              <a:pt x="5636" y="2233"/>
                            </a:lnTo>
                            <a:lnTo>
                              <a:pt x="5620" y="2267"/>
                            </a:lnTo>
                            <a:lnTo>
                              <a:pt x="5600" y="2300"/>
                            </a:lnTo>
                            <a:lnTo>
                              <a:pt x="5580" y="2331"/>
                            </a:lnTo>
                            <a:lnTo>
                              <a:pt x="5558" y="2362"/>
                            </a:lnTo>
                            <a:lnTo>
                              <a:pt x="5532" y="2392"/>
                            </a:lnTo>
                            <a:lnTo>
                              <a:pt x="5506" y="2420"/>
                            </a:lnTo>
                            <a:lnTo>
                              <a:pt x="5477" y="2447"/>
                            </a:lnTo>
                            <a:lnTo>
                              <a:pt x="5445" y="2471"/>
                            </a:lnTo>
                            <a:lnTo>
                              <a:pt x="5412" y="2494"/>
                            </a:lnTo>
                            <a:lnTo>
                              <a:pt x="5375" y="2516"/>
                            </a:lnTo>
                            <a:lnTo>
                              <a:pt x="5336" y="2535"/>
                            </a:lnTo>
                            <a:lnTo>
                              <a:pt x="5295" y="2553"/>
                            </a:lnTo>
                            <a:lnTo>
                              <a:pt x="5251" y="2568"/>
                            </a:lnTo>
                            <a:lnTo>
                              <a:pt x="5203" y="2580"/>
                            </a:lnTo>
                            <a:lnTo>
                              <a:pt x="5154" y="2590"/>
                            </a:lnTo>
                            <a:lnTo>
                              <a:pt x="5101" y="2597"/>
                            </a:lnTo>
                            <a:lnTo>
                              <a:pt x="5045" y="2602"/>
                            </a:lnTo>
                            <a:lnTo>
                              <a:pt x="4986" y="2604"/>
                            </a:lnTo>
                            <a:lnTo>
                              <a:pt x="4579" y="2604"/>
                            </a:lnTo>
                            <a:lnTo>
                              <a:pt x="4579" y="950"/>
                            </a:lnTo>
                            <a:close/>
                            <a:moveTo>
                              <a:pt x="3537" y="3472"/>
                            </a:moveTo>
                            <a:lnTo>
                              <a:pt x="5043" y="3472"/>
                            </a:lnTo>
                            <a:lnTo>
                              <a:pt x="5152" y="3471"/>
                            </a:lnTo>
                            <a:lnTo>
                              <a:pt x="5256" y="3465"/>
                            </a:lnTo>
                            <a:lnTo>
                              <a:pt x="5358" y="3456"/>
                            </a:lnTo>
                            <a:lnTo>
                              <a:pt x="5455" y="3443"/>
                            </a:lnTo>
                            <a:lnTo>
                              <a:pt x="5550" y="3425"/>
                            </a:lnTo>
                            <a:lnTo>
                              <a:pt x="5640" y="3405"/>
                            </a:lnTo>
                            <a:lnTo>
                              <a:pt x="5726" y="3380"/>
                            </a:lnTo>
                            <a:lnTo>
                              <a:pt x="5810" y="3353"/>
                            </a:lnTo>
                            <a:lnTo>
                              <a:pt x="5890" y="3322"/>
                            </a:lnTo>
                            <a:lnTo>
                              <a:pt x="5966" y="3288"/>
                            </a:lnTo>
                            <a:lnTo>
                              <a:pt x="6038" y="3250"/>
                            </a:lnTo>
                            <a:lnTo>
                              <a:pt x="6107" y="3209"/>
                            </a:lnTo>
                            <a:lnTo>
                              <a:pt x="6173" y="3164"/>
                            </a:lnTo>
                            <a:lnTo>
                              <a:pt x="6235" y="3117"/>
                            </a:lnTo>
                            <a:lnTo>
                              <a:pt x="6294" y="3066"/>
                            </a:lnTo>
                            <a:lnTo>
                              <a:pt x="6349" y="3012"/>
                            </a:lnTo>
                            <a:lnTo>
                              <a:pt x="6401" y="2955"/>
                            </a:lnTo>
                            <a:lnTo>
                              <a:pt x="6448" y="2896"/>
                            </a:lnTo>
                            <a:lnTo>
                              <a:pt x="6493" y="2833"/>
                            </a:lnTo>
                            <a:lnTo>
                              <a:pt x="6535" y="2768"/>
                            </a:lnTo>
                            <a:lnTo>
                              <a:pt x="6573" y="2698"/>
                            </a:lnTo>
                            <a:lnTo>
                              <a:pt x="6608" y="2627"/>
                            </a:lnTo>
                            <a:lnTo>
                              <a:pt x="6638" y="2554"/>
                            </a:lnTo>
                            <a:lnTo>
                              <a:pt x="6667" y="2476"/>
                            </a:lnTo>
                            <a:lnTo>
                              <a:pt x="6691" y="2398"/>
                            </a:lnTo>
                            <a:lnTo>
                              <a:pt x="6712" y="2315"/>
                            </a:lnTo>
                            <a:lnTo>
                              <a:pt x="6731" y="2230"/>
                            </a:lnTo>
                            <a:lnTo>
                              <a:pt x="6745" y="2144"/>
                            </a:lnTo>
                            <a:lnTo>
                              <a:pt x="6756" y="2054"/>
                            </a:lnTo>
                            <a:lnTo>
                              <a:pt x="6764" y="1962"/>
                            </a:lnTo>
                            <a:lnTo>
                              <a:pt x="6769" y="1869"/>
                            </a:lnTo>
                            <a:lnTo>
                              <a:pt x="6771" y="1772"/>
                            </a:lnTo>
                            <a:lnTo>
                              <a:pt x="6769" y="1692"/>
                            </a:lnTo>
                            <a:lnTo>
                              <a:pt x="6766" y="1612"/>
                            </a:lnTo>
                            <a:lnTo>
                              <a:pt x="6760" y="1532"/>
                            </a:lnTo>
                            <a:lnTo>
                              <a:pt x="6752" y="1454"/>
                            </a:lnTo>
                            <a:lnTo>
                              <a:pt x="6741" y="1375"/>
                            </a:lnTo>
                            <a:lnTo>
                              <a:pt x="6727" y="1299"/>
                            </a:lnTo>
                            <a:lnTo>
                              <a:pt x="6710" y="1222"/>
                            </a:lnTo>
                            <a:lnTo>
                              <a:pt x="6691" y="1147"/>
                            </a:lnTo>
                            <a:lnTo>
                              <a:pt x="6669" y="1073"/>
                            </a:lnTo>
                            <a:lnTo>
                              <a:pt x="6644" y="1001"/>
                            </a:lnTo>
                            <a:lnTo>
                              <a:pt x="6616" y="930"/>
                            </a:lnTo>
                            <a:lnTo>
                              <a:pt x="6586" y="861"/>
                            </a:lnTo>
                            <a:lnTo>
                              <a:pt x="6552" y="794"/>
                            </a:lnTo>
                            <a:lnTo>
                              <a:pt x="6514" y="729"/>
                            </a:lnTo>
                            <a:lnTo>
                              <a:pt x="6475" y="666"/>
                            </a:lnTo>
                            <a:lnTo>
                              <a:pt x="6431" y="606"/>
                            </a:lnTo>
                            <a:lnTo>
                              <a:pt x="6384" y="547"/>
                            </a:lnTo>
                            <a:lnTo>
                              <a:pt x="6335" y="492"/>
                            </a:lnTo>
                            <a:lnTo>
                              <a:pt x="6281" y="440"/>
                            </a:lnTo>
                            <a:lnTo>
                              <a:pt x="6224" y="390"/>
                            </a:lnTo>
                            <a:lnTo>
                              <a:pt x="6163" y="344"/>
                            </a:lnTo>
                            <a:lnTo>
                              <a:pt x="6099" y="301"/>
                            </a:lnTo>
                            <a:lnTo>
                              <a:pt x="6031" y="261"/>
                            </a:lnTo>
                            <a:lnTo>
                              <a:pt x="5960" y="224"/>
                            </a:lnTo>
                            <a:lnTo>
                              <a:pt x="5885" y="193"/>
                            </a:lnTo>
                            <a:lnTo>
                              <a:pt x="5806" y="163"/>
                            </a:lnTo>
                            <a:lnTo>
                              <a:pt x="5722" y="139"/>
                            </a:lnTo>
                            <a:lnTo>
                              <a:pt x="5635" y="118"/>
                            </a:lnTo>
                            <a:lnTo>
                              <a:pt x="5544" y="102"/>
                            </a:lnTo>
                            <a:lnTo>
                              <a:pt x="5449" y="91"/>
                            </a:lnTo>
                            <a:lnTo>
                              <a:pt x="5350" y="84"/>
                            </a:lnTo>
                            <a:lnTo>
                              <a:pt x="5246" y="81"/>
                            </a:lnTo>
                            <a:lnTo>
                              <a:pt x="3537" y="81"/>
                            </a:lnTo>
                            <a:lnTo>
                              <a:pt x="3537" y="3472"/>
                            </a:lnTo>
                            <a:close/>
                            <a:moveTo>
                              <a:pt x="3244" y="1345"/>
                            </a:moveTo>
                            <a:lnTo>
                              <a:pt x="3234" y="1266"/>
                            </a:lnTo>
                            <a:lnTo>
                              <a:pt x="3222" y="1190"/>
                            </a:lnTo>
                            <a:lnTo>
                              <a:pt x="3207" y="1115"/>
                            </a:lnTo>
                            <a:lnTo>
                              <a:pt x="3191" y="1043"/>
                            </a:lnTo>
                            <a:lnTo>
                              <a:pt x="3170" y="973"/>
                            </a:lnTo>
                            <a:lnTo>
                              <a:pt x="3149" y="905"/>
                            </a:lnTo>
                            <a:lnTo>
                              <a:pt x="3125" y="839"/>
                            </a:lnTo>
                            <a:lnTo>
                              <a:pt x="3097" y="776"/>
                            </a:lnTo>
                            <a:lnTo>
                              <a:pt x="3068" y="716"/>
                            </a:lnTo>
                            <a:lnTo>
                              <a:pt x="3036" y="656"/>
                            </a:lnTo>
                            <a:lnTo>
                              <a:pt x="3002" y="600"/>
                            </a:lnTo>
                            <a:lnTo>
                              <a:pt x="2965" y="546"/>
                            </a:lnTo>
                            <a:lnTo>
                              <a:pt x="2926" y="495"/>
                            </a:lnTo>
                            <a:lnTo>
                              <a:pt x="2884" y="445"/>
                            </a:lnTo>
                            <a:lnTo>
                              <a:pt x="2840" y="400"/>
                            </a:lnTo>
                            <a:lnTo>
                              <a:pt x="2794" y="355"/>
                            </a:lnTo>
                            <a:lnTo>
                              <a:pt x="2745" y="313"/>
                            </a:lnTo>
                            <a:lnTo>
                              <a:pt x="2693" y="274"/>
                            </a:lnTo>
                            <a:lnTo>
                              <a:pt x="2639" y="238"/>
                            </a:lnTo>
                            <a:lnTo>
                              <a:pt x="2582" y="203"/>
                            </a:lnTo>
                            <a:lnTo>
                              <a:pt x="2524" y="171"/>
                            </a:lnTo>
                            <a:lnTo>
                              <a:pt x="2463" y="143"/>
                            </a:lnTo>
                            <a:lnTo>
                              <a:pt x="2399" y="116"/>
                            </a:lnTo>
                            <a:lnTo>
                              <a:pt x="2333" y="93"/>
                            </a:lnTo>
                            <a:lnTo>
                              <a:pt x="2264" y="71"/>
                            </a:lnTo>
                            <a:lnTo>
                              <a:pt x="2192" y="53"/>
                            </a:lnTo>
                            <a:lnTo>
                              <a:pt x="2118" y="38"/>
                            </a:lnTo>
                            <a:lnTo>
                              <a:pt x="2043" y="24"/>
                            </a:lnTo>
                            <a:lnTo>
                              <a:pt x="1964" y="14"/>
                            </a:lnTo>
                            <a:lnTo>
                              <a:pt x="1884" y="6"/>
                            </a:lnTo>
                            <a:lnTo>
                              <a:pt x="1800" y="2"/>
                            </a:lnTo>
                            <a:lnTo>
                              <a:pt x="1714" y="0"/>
                            </a:lnTo>
                            <a:lnTo>
                              <a:pt x="1618" y="2"/>
                            </a:lnTo>
                            <a:lnTo>
                              <a:pt x="1523" y="8"/>
                            </a:lnTo>
                            <a:lnTo>
                              <a:pt x="1431" y="18"/>
                            </a:lnTo>
                            <a:lnTo>
                              <a:pt x="1341" y="33"/>
                            </a:lnTo>
                            <a:lnTo>
                              <a:pt x="1254" y="51"/>
                            </a:lnTo>
                            <a:lnTo>
                              <a:pt x="1169" y="72"/>
                            </a:lnTo>
                            <a:lnTo>
                              <a:pt x="1087" y="98"/>
                            </a:lnTo>
                            <a:lnTo>
                              <a:pt x="1007" y="127"/>
                            </a:lnTo>
                            <a:lnTo>
                              <a:pt x="929" y="160"/>
                            </a:lnTo>
                            <a:lnTo>
                              <a:pt x="855" y="197"/>
                            </a:lnTo>
                            <a:lnTo>
                              <a:pt x="783" y="237"/>
                            </a:lnTo>
                            <a:lnTo>
                              <a:pt x="714" y="280"/>
                            </a:lnTo>
                            <a:lnTo>
                              <a:pt x="648" y="327"/>
                            </a:lnTo>
                            <a:lnTo>
                              <a:pt x="584" y="377"/>
                            </a:lnTo>
                            <a:lnTo>
                              <a:pt x="524" y="431"/>
                            </a:lnTo>
                            <a:lnTo>
                              <a:pt x="466" y="487"/>
                            </a:lnTo>
                            <a:lnTo>
                              <a:pt x="412" y="547"/>
                            </a:lnTo>
                            <a:lnTo>
                              <a:pt x="361" y="611"/>
                            </a:lnTo>
                            <a:lnTo>
                              <a:pt x="313" y="676"/>
                            </a:lnTo>
                            <a:lnTo>
                              <a:pt x="268" y="745"/>
                            </a:lnTo>
                            <a:lnTo>
                              <a:pt x="226" y="817"/>
                            </a:lnTo>
                            <a:lnTo>
                              <a:pt x="188" y="891"/>
                            </a:lnTo>
                            <a:lnTo>
                              <a:pt x="152" y="968"/>
                            </a:lnTo>
                            <a:lnTo>
                              <a:pt x="122" y="1048"/>
                            </a:lnTo>
                            <a:lnTo>
                              <a:pt x="93" y="1131"/>
                            </a:lnTo>
                            <a:lnTo>
                              <a:pt x="69" y="1216"/>
                            </a:lnTo>
                            <a:lnTo>
                              <a:pt x="48" y="1304"/>
                            </a:lnTo>
                            <a:lnTo>
                              <a:pt x="30" y="1394"/>
                            </a:lnTo>
                            <a:lnTo>
                              <a:pt x="17" y="1486"/>
                            </a:lnTo>
                            <a:lnTo>
                              <a:pt x="8" y="1581"/>
                            </a:lnTo>
                            <a:lnTo>
                              <a:pt x="2" y="1678"/>
                            </a:lnTo>
                            <a:lnTo>
                              <a:pt x="0" y="1777"/>
                            </a:lnTo>
                            <a:lnTo>
                              <a:pt x="2" y="1870"/>
                            </a:lnTo>
                            <a:lnTo>
                              <a:pt x="7" y="1961"/>
                            </a:lnTo>
                            <a:lnTo>
                              <a:pt x="16" y="2052"/>
                            </a:lnTo>
                            <a:lnTo>
                              <a:pt x="28" y="2141"/>
                            </a:lnTo>
                            <a:lnTo>
                              <a:pt x="45" y="2227"/>
                            </a:lnTo>
                            <a:lnTo>
                              <a:pt x="65" y="2313"/>
                            </a:lnTo>
                            <a:lnTo>
                              <a:pt x="87" y="2396"/>
                            </a:lnTo>
                            <a:lnTo>
                              <a:pt x="114" y="2477"/>
                            </a:lnTo>
                            <a:lnTo>
                              <a:pt x="144" y="2557"/>
                            </a:lnTo>
                            <a:lnTo>
                              <a:pt x="178" y="2633"/>
                            </a:lnTo>
                            <a:lnTo>
                              <a:pt x="214" y="2708"/>
                            </a:lnTo>
                            <a:lnTo>
                              <a:pt x="254" y="2779"/>
                            </a:lnTo>
                            <a:lnTo>
                              <a:pt x="298" y="2848"/>
                            </a:lnTo>
                            <a:lnTo>
                              <a:pt x="344" y="2915"/>
                            </a:lnTo>
                            <a:lnTo>
                              <a:pt x="394" y="2980"/>
                            </a:lnTo>
                            <a:lnTo>
                              <a:pt x="447" y="3041"/>
                            </a:lnTo>
                            <a:lnTo>
                              <a:pt x="504" y="3099"/>
                            </a:lnTo>
                            <a:lnTo>
                              <a:pt x="563" y="3154"/>
                            </a:lnTo>
                            <a:lnTo>
                              <a:pt x="626" y="3207"/>
                            </a:lnTo>
                            <a:lnTo>
                              <a:pt x="692" y="3256"/>
                            </a:lnTo>
                            <a:lnTo>
                              <a:pt x="760" y="3301"/>
                            </a:lnTo>
                            <a:lnTo>
                              <a:pt x="832" y="3344"/>
                            </a:lnTo>
                            <a:lnTo>
                              <a:pt x="907" y="3381"/>
                            </a:lnTo>
                            <a:lnTo>
                              <a:pt x="985" y="3417"/>
                            </a:lnTo>
                            <a:lnTo>
                              <a:pt x="1066" y="3448"/>
                            </a:lnTo>
                            <a:lnTo>
                              <a:pt x="1150" y="3475"/>
                            </a:lnTo>
                            <a:lnTo>
                              <a:pt x="1237" y="3499"/>
                            </a:lnTo>
                            <a:lnTo>
                              <a:pt x="1326" y="3518"/>
                            </a:lnTo>
                            <a:lnTo>
                              <a:pt x="1420" y="3533"/>
                            </a:lnTo>
                            <a:lnTo>
                              <a:pt x="1515" y="3544"/>
                            </a:lnTo>
                            <a:lnTo>
                              <a:pt x="1613" y="3551"/>
                            </a:lnTo>
                            <a:lnTo>
                              <a:pt x="1714" y="3554"/>
                            </a:lnTo>
                            <a:lnTo>
                              <a:pt x="1806" y="3552"/>
                            </a:lnTo>
                            <a:lnTo>
                              <a:pt x="1895" y="3545"/>
                            </a:lnTo>
                            <a:lnTo>
                              <a:pt x="1981" y="3535"/>
                            </a:lnTo>
                            <a:lnTo>
                              <a:pt x="2065" y="3521"/>
                            </a:lnTo>
                            <a:lnTo>
                              <a:pt x="2146" y="3503"/>
                            </a:lnTo>
                            <a:lnTo>
                              <a:pt x="2224" y="3482"/>
                            </a:lnTo>
                            <a:lnTo>
                              <a:pt x="2300" y="3457"/>
                            </a:lnTo>
                            <a:lnTo>
                              <a:pt x="2373" y="3429"/>
                            </a:lnTo>
                            <a:lnTo>
                              <a:pt x="2443" y="3398"/>
                            </a:lnTo>
                            <a:lnTo>
                              <a:pt x="2510" y="3364"/>
                            </a:lnTo>
                            <a:lnTo>
                              <a:pt x="2575" y="3327"/>
                            </a:lnTo>
                            <a:lnTo>
                              <a:pt x="2637" y="3288"/>
                            </a:lnTo>
                            <a:lnTo>
                              <a:pt x="2697" y="3245"/>
                            </a:lnTo>
                            <a:lnTo>
                              <a:pt x="2753" y="3201"/>
                            </a:lnTo>
                            <a:lnTo>
                              <a:pt x="2807" y="3154"/>
                            </a:lnTo>
                            <a:lnTo>
                              <a:pt x="2858" y="3104"/>
                            </a:lnTo>
                            <a:lnTo>
                              <a:pt x="2905" y="3053"/>
                            </a:lnTo>
                            <a:lnTo>
                              <a:pt x="2950" y="3000"/>
                            </a:lnTo>
                            <a:lnTo>
                              <a:pt x="2992" y="2946"/>
                            </a:lnTo>
                            <a:lnTo>
                              <a:pt x="3030" y="2889"/>
                            </a:lnTo>
                            <a:lnTo>
                              <a:pt x="3067" y="2832"/>
                            </a:lnTo>
                            <a:lnTo>
                              <a:pt x="3099" y="2773"/>
                            </a:lnTo>
                            <a:lnTo>
                              <a:pt x="3129" y="2713"/>
                            </a:lnTo>
                            <a:lnTo>
                              <a:pt x="3156" y="2651"/>
                            </a:lnTo>
                            <a:lnTo>
                              <a:pt x="3180" y="2589"/>
                            </a:lnTo>
                            <a:lnTo>
                              <a:pt x="3200" y="2527"/>
                            </a:lnTo>
                            <a:lnTo>
                              <a:pt x="3218" y="2463"/>
                            </a:lnTo>
                            <a:lnTo>
                              <a:pt x="3232" y="2400"/>
                            </a:lnTo>
                            <a:lnTo>
                              <a:pt x="3244" y="2335"/>
                            </a:lnTo>
                            <a:lnTo>
                              <a:pt x="3252" y="2271"/>
                            </a:lnTo>
                            <a:lnTo>
                              <a:pt x="3257" y="2207"/>
                            </a:lnTo>
                            <a:lnTo>
                              <a:pt x="3258" y="2143"/>
                            </a:lnTo>
                            <a:lnTo>
                              <a:pt x="2235" y="2143"/>
                            </a:lnTo>
                            <a:lnTo>
                              <a:pt x="2229" y="2172"/>
                            </a:lnTo>
                            <a:lnTo>
                              <a:pt x="2223" y="2201"/>
                            </a:lnTo>
                            <a:lnTo>
                              <a:pt x="2216" y="2229"/>
                            </a:lnTo>
                            <a:lnTo>
                              <a:pt x="2208" y="2258"/>
                            </a:lnTo>
                            <a:lnTo>
                              <a:pt x="2201" y="2285"/>
                            </a:lnTo>
                            <a:lnTo>
                              <a:pt x="2191" y="2313"/>
                            </a:lnTo>
                            <a:lnTo>
                              <a:pt x="2182" y="2340"/>
                            </a:lnTo>
                            <a:lnTo>
                              <a:pt x="2172" y="2365"/>
                            </a:lnTo>
                            <a:lnTo>
                              <a:pt x="2162" y="2390"/>
                            </a:lnTo>
                            <a:lnTo>
                              <a:pt x="2151" y="2415"/>
                            </a:lnTo>
                            <a:lnTo>
                              <a:pt x="2140" y="2438"/>
                            </a:lnTo>
                            <a:lnTo>
                              <a:pt x="2126" y="2461"/>
                            </a:lnTo>
                            <a:lnTo>
                              <a:pt x="2113" y="2483"/>
                            </a:lnTo>
                            <a:lnTo>
                              <a:pt x="2099" y="2505"/>
                            </a:lnTo>
                            <a:lnTo>
                              <a:pt x="2085" y="2525"/>
                            </a:lnTo>
                            <a:lnTo>
                              <a:pt x="2069" y="2544"/>
                            </a:lnTo>
                            <a:lnTo>
                              <a:pt x="2052" y="2563"/>
                            </a:lnTo>
                            <a:lnTo>
                              <a:pt x="2035" y="2580"/>
                            </a:lnTo>
                            <a:lnTo>
                              <a:pt x="2017" y="2597"/>
                            </a:lnTo>
                            <a:lnTo>
                              <a:pt x="1997" y="2613"/>
                            </a:lnTo>
                            <a:lnTo>
                              <a:pt x="1977" y="2627"/>
                            </a:lnTo>
                            <a:lnTo>
                              <a:pt x="1956" y="2640"/>
                            </a:lnTo>
                            <a:lnTo>
                              <a:pt x="1934" y="2653"/>
                            </a:lnTo>
                            <a:lnTo>
                              <a:pt x="1911" y="2664"/>
                            </a:lnTo>
                            <a:lnTo>
                              <a:pt x="1887" y="2674"/>
                            </a:lnTo>
                            <a:lnTo>
                              <a:pt x="1861" y="2683"/>
                            </a:lnTo>
                            <a:lnTo>
                              <a:pt x="1835" y="2690"/>
                            </a:lnTo>
                            <a:lnTo>
                              <a:pt x="1808" y="2696"/>
                            </a:lnTo>
                            <a:lnTo>
                              <a:pt x="1779" y="2701"/>
                            </a:lnTo>
                            <a:lnTo>
                              <a:pt x="1749" y="2704"/>
                            </a:lnTo>
                            <a:lnTo>
                              <a:pt x="1718" y="2708"/>
                            </a:lnTo>
                            <a:lnTo>
                              <a:pt x="1686" y="2708"/>
                            </a:lnTo>
                            <a:lnTo>
                              <a:pt x="1641" y="2706"/>
                            </a:lnTo>
                            <a:lnTo>
                              <a:pt x="1598" y="2702"/>
                            </a:lnTo>
                            <a:lnTo>
                              <a:pt x="1557" y="2695"/>
                            </a:lnTo>
                            <a:lnTo>
                              <a:pt x="1518" y="2686"/>
                            </a:lnTo>
                            <a:lnTo>
                              <a:pt x="1481" y="2675"/>
                            </a:lnTo>
                            <a:lnTo>
                              <a:pt x="1445" y="2661"/>
                            </a:lnTo>
                            <a:lnTo>
                              <a:pt x="1412" y="2644"/>
                            </a:lnTo>
                            <a:lnTo>
                              <a:pt x="1379" y="2626"/>
                            </a:lnTo>
                            <a:lnTo>
                              <a:pt x="1349" y="2606"/>
                            </a:lnTo>
                            <a:lnTo>
                              <a:pt x="1320" y="2584"/>
                            </a:lnTo>
                            <a:lnTo>
                              <a:pt x="1293" y="2560"/>
                            </a:lnTo>
                            <a:lnTo>
                              <a:pt x="1267" y="2533"/>
                            </a:lnTo>
                            <a:lnTo>
                              <a:pt x="1244" y="2506"/>
                            </a:lnTo>
                            <a:lnTo>
                              <a:pt x="1222" y="2476"/>
                            </a:lnTo>
                            <a:lnTo>
                              <a:pt x="1200" y="2446"/>
                            </a:lnTo>
                            <a:lnTo>
                              <a:pt x="1181" y="2413"/>
                            </a:lnTo>
                            <a:lnTo>
                              <a:pt x="1163" y="2379"/>
                            </a:lnTo>
                            <a:lnTo>
                              <a:pt x="1146" y="2345"/>
                            </a:lnTo>
                            <a:lnTo>
                              <a:pt x="1131" y="2309"/>
                            </a:lnTo>
                            <a:lnTo>
                              <a:pt x="1117" y="2271"/>
                            </a:lnTo>
                            <a:lnTo>
                              <a:pt x="1104" y="2233"/>
                            </a:lnTo>
                            <a:lnTo>
                              <a:pt x="1093" y="2195"/>
                            </a:lnTo>
                            <a:lnTo>
                              <a:pt x="1083" y="2155"/>
                            </a:lnTo>
                            <a:lnTo>
                              <a:pt x="1073" y="2114"/>
                            </a:lnTo>
                            <a:lnTo>
                              <a:pt x="1066" y="2073"/>
                            </a:lnTo>
                            <a:lnTo>
                              <a:pt x="1059" y="2032"/>
                            </a:lnTo>
                            <a:lnTo>
                              <a:pt x="1054" y="1990"/>
                            </a:lnTo>
                            <a:lnTo>
                              <a:pt x="1049" y="1948"/>
                            </a:lnTo>
                            <a:lnTo>
                              <a:pt x="1046" y="1905"/>
                            </a:lnTo>
                            <a:lnTo>
                              <a:pt x="1044" y="1862"/>
                            </a:lnTo>
                            <a:lnTo>
                              <a:pt x="1042" y="1820"/>
                            </a:lnTo>
                            <a:lnTo>
                              <a:pt x="1042" y="1777"/>
                            </a:lnTo>
                            <a:lnTo>
                              <a:pt x="1042" y="1734"/>
                            </a:lnTo>
                            <a:lnTo>
                              <a:pt x="1044" y="1691"/>
                            </a:lnTo>
                            <a:lnTo>
                              <a:pt x="1046" y="1648"/>
                            </a:lnTo>
                            <a:lnTo>
                              <a:pt x="1049" y="1606"/>
                            </a:lnTo>
                            <a:lnTo>
                              <a:pt x="1054" y="1564"/>
                            </a:lnTo>
                            <a:lnTo>
                              <a:pt x="1059" y="1521"/>
                            </a:lnTo>
                            <a:lnTo>
                              <a:pt x="1066" y="1480"/>
                            </a:lnTo>
                            <a:lnTo>
                              <a:pt x="1073" y="1438"/>
                            </a:lnTo>
                            <a:lnTo>
                              <a:pt x="1083" y="1399"/>
                            </a:lnTo>
                            <a:lnTo>
                              <a:pt x="1093" y="1359"/>
                            </a:lnTo>
                            <a:lnTo>
                              <a:pt x="1104" y="1320"/>
                            </a:lnTo>
                            <a:lnTo>
                              <a:pt x="1117" y="1281"/>
                            </a:lnTo>
                            <a:lnTo>
                              <a:pt x="1131" y="1245"/>
                            </a:lnTo>
                            <a:lnTo>
                              <a:pt x="1146" y="1209"/>
                            </a:lnTo>
                            <a:lnTo>
                              <a:pt x="1163" y="1173"/>
                            </a:lnTo>
                            <a:lnTo>
                              <a:pt x="1181" y="1140"/>
                            </a:lnTo>
                            <a:lnTo>
                              <a:pt x="1200" y="1108"/>
                            </a:lnTo>
                            <a:lnTo>
                              <a:pt x="1222" y="1076"/>
                            </a:lnTo>
                            <a:lnTo>
                              <a:pt x="1244" y="1048"/>
                            </a:lnTo>
                            <a:lnTo>
                              <a:pt x="1267" y="1019"/>
                            </a:lnTo>
                            <a:lnTo>
                              <a:pt x="1293" y="994"/>
                            </a:lnTo>
                            <a:lnTo>
                              <a:pt x="1320" y="969"/>
                            </a:lnTo>
                            <a:lnTo>
                              <a:pt x="1349" y="947"/>
                            </a:lnTo>
                            <a:lnTo>
                              <a:pt x="1379" y="927"/>
                            </a:lnTo>
                            <a:lnTo>
                              <a:pt x="1412" y="908"/>
                            </a:lnTo>
                            <a:lnTo>
                              <a:pt x="1445" y="892"/>
                            </a:lnTo>
                            <a:lnTo>
                              <a:pt x="1481" y="879"/>
                            </a:lnTo>
                            <a:lnTo>
                              <a:pt x="1518" y="866"/>
                            </a:lnTo>
                            <a:lnTo>
                              <a:pt x="1557" y="857"/>
                            </a:lnTo>
                            <a:lnTo>
                              <a:pt x="1598" y="851"/>
                            </a:lnTo>
                            <a:lnTo>
                              <a:pt x="1641" y="847"/>
                            </a:lnTo>
                            <a:lnTo>
                              <a:pt x="1686" y="845"/>
                            </a:lnTo>
                            <a:lnTo>
                              <a:pt x="1725" y="846"/>
                            </a:lnTo>
                            <a:lnTo>
                              <a:pt x="1763" y="850"/>
                            </a:lnTo>
                            <a:lnTo>
                              <a:pt x="1798" y="855"/>
                            </a:lnTo>
                            <a:lnTo>
                              <a:pt x="1832" y="861"/>
                            </a:lnTo>
                            <a:lnTo>
                              <a:pt x="1864" y="871"/>
                            </a:lnTo>
                            <a:lnTo>
                              <a:pt x="1895" y="881"/>
                            </a:lnTo>
                            <a:lnTo>
                              <a:pt x="1923" y="893"/>
                            </a:lnTo>
                            <a:lnTo>
                              <a:pt x="1950" y="906"/>
                            </a:lnTo>
                            <a:lnTo>
                              <a:pt x="1975" y="921"/>
                            </a:lnTo>
                            <a:lnTo>
                              <a:pt x="2000" y="936"/>
                            </a:lnTo>
                            <a:lnTo>
                              <a:pt x="2022" y="953"/>
                            </a:lnTo>
                            <a:lnTo>
                              <a:pt x="2042" y="970"/>
                            </a:lnTo>
                            <a:lnTo>
                              <a:pt x="2062" y="990"/>
                            </a:lnTo>
                            <a:lnTo>
                              <a:pt x="2081" y="1008"/>
                            </a:lnTo>
                            <a:lnTo>
                              <a:pt x="2097" y="1029"/>
                            </a:lnTo>
                            <a:lnTo>
                              <a:pt x="2112" y="1049"/>
                            </a:lnTo>
                            <a:lnTo>
                              <a:pt x="2127" y="1069"/>
                            </a:lnTo>
                            <a:lnTo>
                              <a:pt x="2141" y="1090"/>
                            </a:lnTo>
                            <a:lnTo>
                              <a:pt x="2153" y="1111"/>
                            </a:lnTo>
                            <a:lnTo>
                              <a:pt x="2163" y="1133"/>
                            </a:lnTo>
                            <a:lnTo>
                              <a:pt x="2173" y="1153"/>
                            </a:lnTo>
                            <a:lnTo>
                              <a:pt x="2182" y="1174"/>
                            </a:lnTo>
                            <a:lnTo>
                              <a:pt x="2190" y="1195"/>
                            </a:lnTo>
                            <a:lnTo>
                              <a:pt x="2198" y="1214"/>
                            </a:lnTo>
                            <a:lnTo>
                              <a:pt x="2205" y="1233"/>
                            </a:lnTo>
                            <a:lnTo>
                              <a:pt x="2210" y="1253"/>
                            </a:lnTo>
                            <a:lnTo>
                              <a:pt x="2215" y="1270"/>
                            </a:lnTo>
                            <a:lnTo>
                              <a:pt x="2219" y="1287"/>
                            </a:lnTo>
                            <a:lnTo>
                              <a:pt x="2226" y="1318"/>
                            </a:lnTo>
                            <a:lnTo>
                              <a:pt x="2230" y="1345"/>
                            </a:lnTo>
                            <a:lnTo>
                              <a:pt x="3244" y="1345"/>
                            </a:lnTo>
                            <a:close/>
                            <a:moveTo>
                              <a:pt x="9983" y="3924"/>
                            </a:moveTo>
                            <a:lnTo>
                              <a:pt x="11047" y="3924"/>
                            </a:lnTo>
                            <a:lnTo>
                              <a:pt x="11047" y="3330"/>
                            </a:lnTo>
                            <a:lnTo>
                              <a:pt x="9983" y="3330"/>
                            </a:lnTo>
                            <a:lnTo>
                              <a:pt x="9983" y="3924"/>
                            </a:lnTo>
                            <a:close/>
                          </a:path>
                        </a:pathLst>
                      </a:custGeom>
                      <a:solidFill>
                        <a:schemeClr val="tx2"/>
                      </a:solidFill>
                      <a:ln>
                        <a:noFill/>
                      </a:ln>
                    </wps:spPr>
                    <wps:bodyPr rot="0" vert="horz" wrap="square" lIns="91440" tIns="45720" rIns="91440" bIns="45720" anchor="t" anchorCtr="0" upright="1">
                      <a:noAutofit/>
                    </wps:bodyPr>
                  </wps:wsp>
                </a:graphicData>
              </a:graphic>
            </wp:anchor>
          </w:drawing>
        </mc:Choice>
        <mc:Fallback>
          <w:pict>
            <v:shape w14:anchorId="0A575622" id="Freeform 5" o:spid="_x0000_s1026" style="position:absolute;margin-left:.75pt;margin-top:-4.5pt;width:33.8pt;height:15pt;z-index:252077568;visibility:visible;mso-wrap-style:square;mso-wrap-distance-left:9pt;mso-wrap-distance-top:0;mso-wrap-distance-right:9pt;mso-wrap-distance-bottom:0;mso-position-horizontal:absolute;mso-position-horizontal-relative:text;mso-position-vertical:absolute;mso-position-vertical-relative:text;v-text-anchor:top" coordsize="16248,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" path="m4577,4691r-5,-80l4563,4534r-14,-72l4531,4394r-21,-66l4484,4266r-28,-58l4424,4153r-36,-52l4349,4052r-41,-45l4264,3964r-47,-39l4169,3888r-52,-34l4064,3823r-55,-29l3952,3768r-59,-25l3835,3722r-61,-20l3711,3685r-62,-15l3585,3657r-64,-12l3457,3636r-65,-8l3327,3622r-64,-5l3198,3614r-63,-2l3072,3611r-59,1l2953,3614r-61,4l2830,3623r-62,6l2705,3637r-62,10l2580,3660r-62,14l2456,3689r-60,19l2336,3728r-60,21l2218,3775r-57,26l2106,3831r-53,31l2003,3897r-50,38l1907,3975r-44,42l1822,4063r-38,49l1749,4164r-32,55l1690,4277r-25,62l1645,4404r-16,67l1617,4543r-7,76l1608,4697r1,54l1612,4804r6,51l1625,4905r10,48l1647,5000r14,45l1679,5089r19,42l1719,5171r25,40l1770,5250r29,37l1831,5322r34,35l1902,5390r40,32l1984,5453r45,29l2077,5511r50,27l2180,5564r56,25l2295,5614r62,22l2422,5659r68,21l2561,5699r73,20l2711,5737r81,17l2874,5771r98,19l3060,5809r78,18l3208,5844r31,9l3269,5862r27,9l3322,5880r23,9l3367,5898r21,9l3406,5918r17,10l3438,5938r14,10l3464,5959r11,13l3485,5983r8,12l3501,6008r7,14l3513,6036r4,14l3520,6065r3,17l3524,6098r1,17l3526,6134r-1,17l3523,6168r-3,18l3515,6201r-6,15l3501,6231r-8,14l3485,6258r-10,12l3464,6282r-11,11l3439,6304r-13,9l3413,6322r-14,9l3384,6339r-16,8l3352,6354r-16,6l3320,6365r-17,5l3287,6375r-17,4l3254,6383r-34,7l3187,6394r-32,2l3126,6397r-28,l3073,6395r-25,-2l3023,6390r-23,-4l2977,6381r-21,-6l2936,6369r-20,-6l2897,6355r-17,-8l2863,6339r-16,-10l2833,6319r-13,-10l2809,6298r-16,-16l2776,6265r-14,-17l2749,6232r-12,-19l2726,6196r-12,-18l2705,6159r-8,-19l2689,6120r-6,-20l2678,6081r-5,-22l2670,6039r-3,-23l2665,5995r-1130,l1539,6077r10,77l1561,6229r16,71l1598,6368r25,65l1651,6497r32,59l1717,6612r39,54l1797,6716r44,48l1888,6810r50,41l1989,6891r54,37l2099,6962r58,33l2217,7025r61,26l2341,7076r64,22l2470,7118r67,18l2604,7151r68,13l2740,7176r68,9l2877,7191r69,5l3015,7199r68,1l3154,7199r71,-2l3296,7193r71,-6l3438,7180r71,-10l3579,7158r69,-13l3716,7130r67,-19l3849,7091r65,-23l3977,7044r61,-27l4098,6986r56,-33l4209,6918r53,-39l4313,6837r48,-44l4405,6745r42,-51l4485,6640r35,-57l4551,6522r29,-64l4604,6391r20,-72l4640,6244r11,-79l4658,6082r3,-87l4660,5943r-3,-50l4652,5845r-7,-46l4637,5754r-10,-43l4614,5669r-14,-40l4585,5590r-16,-36l4550,5518r-20,-35l4509,5451r-23,-32l4463,5389r-24,-30l4412,5331r-27,-26l4356,5279r-28,-24l4298,5233r-32,-23l4235,5189r-33,-20l4169,5150r-34,-18l4101,5114r-36,-16l4030,5083r-37,-16l3956,5053r-36,-13l3883,5027r-37,-13l3808,5002r-37,-11l3694,4970r-75,-19l3544,4934r-74,-16l3397,4902r-71,-13l3258,4876r-66,-13l3129,4849r-59,-13l3015,4823r-50,-15l2942,4801r-22,-8l2899,4785r-19,-8l2856,4764r-25,-15l2819,4741r-11,-9l2797,4723r-10,-10l2777,4701r-8,-11l2761,4677r-6,-13l2750,4649r-4,-16l2744,4617r-1,-19l2743,4578r2,-19l2748,4540r3,-17l2756,4507r5,-16l2768,4477r7,-14l2783,4451r10,-13l2802,4427r10,-10l2823,4408r11,-9l2846,4391r14,-8l2873,4376r13,-6l2900,4365r14,-5l2929,4356r15,-4l2959,4348r15,-3l3006,4341r32,-3l3070,4337r31,-2l3120,4335r17,2l3155,4339r17,3l3190,4345r18,5l3225,4355r16,5l3259,4367r16,7l3291,4382r15,10l3322,4401r14,10l3350,4422r14,12l3379,4446r13,12l3405,4470r12,13l3429,4498r12,14l3451,4527r9,16l3468,4560r8,16l3483,4594r5,18l3493,4631r4,19l3500,4671r1,20l4577,4691xm4905,7070r1087,l5992,5520r,-27l5993,5465r1,-27l5997,5412r3,-26l6003,5362r4,-24l6012,5314r5,-22l6022,5269r7,-21l6036,5226r8,-19l6053,5188r10,-19l6074,5152r11,-17l6097,5119r12,-14l6123,5091r15,-13l6153,5066r17,-11l6187,5045r19,-8l6224,5029r20,-6l6266,5016r22,-4l6311,5009r24,-2l6360,5007r31,l6419,5009r26,4l6471,5017r23,7l6515,5031r21,9l6555,5049r18,11l6590,5071r15,14l6618,5098r13,15l6642,5129r12,16l6663,5162r8,19l6679,5199r6,19l6691,5239r5,21l6701,5281r4,22l6708,5325r2,24l6712,5372r2,24l6716,5420r2,50l6718,5520r,1550l7805,7070r,-1550l7806,5493r,-28l7808,5438r2,-26l7812,5386r4,-24l7819,5338r5,-24l7830,5292r6,-23l7842,5248r8,-22l7858,5207r8,-19l7876,5169r10,-17l7898,5135r12,-16l7923,5105r13,-14l7950,5078r17,-12l7983,5055r17,-10l8018,5037r20,-8l8058,5023r20,-7l8101,5012r23,-3l8148,5007r26,l8203,5007r29,2l8258,5013r25,4l8307,5024r22,7l8349,5040r20,9l8386,5060r16,11l8417,5085r15,13l8444,5113r11,16l8466,5145r9,17l8485,5181r7,18l8499,5218r6,21l8510,5260r4,21l8518,5303r3,22l8524,5349r2,23l8527,5396r2,24l8530,5470r,50l8530,7070r1088,l9618,5106r,-43l9615,5020r-3,-44l9607,4932r-7,-44l9590,4845r-10,-44l9568,4760r-14,-42l9539,4676r-18,-41l9501,4595r-21,-38l9456,4519r-25,-37l9404,4448r-31,-35l9342,4381r-35,-31l9270,4321r-38,-27l9191,4267r-43,-23l9102,4222r-49,-19l9002,4186r-53,-16l8893,4158r-59,-9l8772,4142r-64,-4l8641,4136r-65,1l8513,4141r-59,5l8397,4154r-54,9l8292,4174r-50,13l8196,4201r-45,15l8110,4233r-40,17l8033,4268r-35,20l7965,4307r-31,19l7905,4347r-27,20l7853,4387r-23,20l7808,4426r-19,20l7771,4464r-18,18l7739,4499r-25,30l7693,4554r-15,18l7668,4582r-13,-26l7641,4530r-16,-25l7610,4481r-17,-23l7575,4434r-20,-21l7535,4392r-20,-21l7493,4352r-22,-19l7448,4315r-24,-17l7400,4281r-25,-15l7349,4252r-25,-14l7297,4225r-27,-12l7243,4202r-28,-11l7187,4182r-28,-9l7130,4165r-29,-7l7073,4152r-29,-5l7015,4143r-29,-3l6956,4138r-28,-2l6899,4136r-37,l6825,4138r-35,1l6754,4142r-34,3l6685,4149r-34,5l6617,4160r-34,6l6551,4174r-31,9l6487,4192r-30,10l6426,4213r-30,11l6366,4238r-29,14l6308,4266r-28,16l6252,4300r-26,17l6200,4337r-27,20l6148,4377r-25,23l6099,4423r-24,25l6052,4473r-23,28l6008,4528r-22,30l5965,4588r-11,l5954,4207r-1049,l4905,7070xm9983,7070r1064,l11047,4206r-1064,l9983,7070xm11414,3330r,876l11414,5009r,1007l11414,6076r1,57l11417,6188r3,52l11423,6291r4,49l11432,6387r6,45l11444,6475r8,42l11460,6557r9,37l11479,6631r11,34l11503,6698r12,31l11529,6759r14,27l11557,6811r15,23l11587,6855r16,20l11618,6893r17,17l11652,6926r18,15l11688,6956r20,15l11748,6999r45,31l11817,7042r26,12l11869,7065r28,11l11926,7085r29,8l11987,7101r33,7l12055,7114r37,5l12130,7125r40,3l12212,7131r46,2l12305,7134r50,1l12381,7134r29,-1l12443,7132r35,-2l12515,7127r39,-4l12593,7118r41,-5l12674,7108r42,-7l12757,7094r40,-8l12837,7078r38,-11l12911,7057r34,-12l12945,6328r-9,4l12925,6336r-14,4l12895,6343r-37,5l12817,6352r-44,3l12729,6357r-40,1l12653,6358r-16,-1l12622,6354r-15,-3l12594,6346r-12,-5l12571,6335r-10,-8l12552,6320r-10,-7l12535,6305r-7,-7l12522,6291r-10,-14l12505,6266r-4,-8l12497,6250r-4,-10l12490,6230r-6,-26l12478,6177r-3,-33l12472,6108r-2,-41l12470,6025r,-1016l12945,5009r,-803l12470,4206r,-876l11414,3330xm13312,7071r1093,l14405,5695r1,-48l14407,5602r3,-45l14413,5515r4,-41l14422,5435r7,-36l14436,5364r8,-33l14454,5301r10,-30l14475,5244r12,-26l14499,5195r15,-22l14529,5153r10,-15l14550,5122r12,-15l14575,5094r16,-13l14606,5068r16,-11l14639,5046r18,-9l14675,5028r17,-7l14711,5014r17,-6l14746,5004r17,-2l14780,5000r22,l14823,5000r21,2l14864,5005r18,4l14900,5014r18,6l14935,5027r16,8l14967,5044r15,9l14997,5064r14,12l15024,5088r14,13l15050,5114r12,15l15073,5145r10,17l15093,5181r10,19l15111,5220r7,23l15125,5265r5,25l15135,5316r5,27l15143,5371r3,29l15148,5431r1,32l15149,5496r,1575l16248,7071r,-1821l16248,5215r-1,-33l16246,5147r-2,-33l16242,5082r-3,-33l16236,5017r-4,-30l16228,4956r-5,-29l16218,4897r-7,-28l16205,4840r-6,-27l16191,4786r-7,-26l16176,4734r-9,-25l16158,4684r-11,-24l16137,4636r-10,-23l16115,4590r-11,-21l16092,4548r-14,-21l16065,4507r-13,-20l16038,4468r-15,-18l16007,4432r-16,-17l15975,4398r-16,-17l15941,4366r-17,-15l15907,4337r-18,-15l15870,4309r-19,-13l15832,4284r-20,-13l15793,4260r-20,-11l15751,4239r-20,-11l15710,4219r-23,-8l15665,4203r-22,-8l15620,4188r-23,-6l15574,4175r-25,-6l15525,4164r-24,-4l15475,4156r-25,-4l15423,4149r-25,-2l15371,4145r-27,-1l15317,4143r-28,-1l15225,4143r-64,2l15129,4147r-33,2l15065,4153r-33,4l15000,4163r-33,7l14935,4179r-33,9l14869,4199r-34,12l14802,4225r-34,17l14718,4273r-46,29l14651,4316r-22,15l14609,4347r-20,15l14568,4378r-21,18l14526,4415r-22,19l14458,4480r-53,53l14405,3077r-1093,l13312,7071xm7003,3472r1060,l8063,1297r20,l8545,3473r921,l9961,1297r22,l9983,3046r1064,l11046,81r-1532,l9031,2075r-10,l8538,81r-1535,l7003,3472xm4579,950r331,l4978,952r65,5l5104,965r57,11l5215,990r50,16l5312,1026r44,20l5396,1069r38,25l5468,1121r32,28l5529,1178r27,31l5580,1242r21,31l5622,1307r17,34l5654,1374r15,34l5681,1442r10,34l5700,1509r7,32l5713,1573r5,31l5722,1633r2,29l5726,1688r2,26l5728,1736r1,21l5728,1788r,32l5726,1852r-2,34l5720,1920r-4,34l5711,1989r-7,36l5697,2059r-9,36l5677,2131r-13,34l5651,2200r-15,33l5620,2267r-20,33l5580,2331r-22,31l5532,2392r-26,28l5477,2447r-32,24l5412,2494r-37,22l5336,2535r-41,18l5251,2568r-48,12l5154,2590r-53,7l5045,2602r-59,2l4579,2604r,-1654xm3537,3472r1506,l5152,3471r104,-6l5358,3456r97,-13l5550,3425r90,-20l5726,3380r84,-27l5890,3322r76,-34l6038,3250r69,-41l6173,3164r62,-47l6294,3066r55,-54l6401,2955r47,-59l6493,2833r42,-65l6573,2698r35,-71l6638,2554r29,-78l6691,2398r21,-83l6731,2230r14,-86l6756,2054r8,-92l6769,1869r2,-97l6769,1692r-3,-80l6760,1532r-8,-78l6741,1375r-14,-76l6710,1222r-19,-75l6669,1073r-25,-72l6616,930r-30,-69l6552,794r-38,-65l6475,666r-44,-60l6384,547r-49,-55l6281,440r-57,-50l6163,344r-64,-43l6031,261r-71,-37l5885,193r-79,-30l5722,139r-87,-21l5544,102,5449,91r-99,-7l5246,81r-1709,l3537,3472xm3244,1345r-10,-79l3222,1190r-15,-75l3191,1043r-21,-70l3149,905r-24,-66l3097,776r-29,-60l3036,656r-34,-56l2965,546r-39,-51l2884,445r-44,-45l2794,355r-49,-42l2693,274r-54,-36l2582,203r-58,-32l2463,143r-64,-27l2333,93,2264,71,2192,53,2118,38,2043,24,1964,14,1884,6,1800,2,1714,r-96,2l1523,8r-92,10l1341,33r-87,18l1169,72r-82,26l1007,127r-78,33l855,197r-72,40l714,280r-66,47l584,377r-60,54l466,487r-54,60l361,611r-48,65l268,745r-42,72l188,891r-36,77l122,1048r-29,83l69,1216r-21,88l30,1394r-13,92l8,1581r-6,97l,1777r2,93l7,1961r9,91l28,2141r17,86l65,2313r22,83l114,2477r30,80l178,2633r36,75l254,2779r44,69l344,2915r50,65l447,3041r57,58l563,3154r63,53l692,3256r68,45l832,3344r75,37l985,3417r81,31l1150,3475r87,24l1326,3518r94,15l1515,3544r98,7l1714,3554r92,-2l1895,3545r86,-10l2065,3521r81,-18l2224,3482r76,-25l2373,3429r70,-31l2510,3364r65,-37l2637,3288r60,-43l2753,3201r54,-47l2858,3104r47,-51l2950,3000r42,-54l3030,2889r37,-57l3099,2773r30,-60l3156,2651r24,-62l3200,2527r18,-64l3232,2400r12,-65l3252,2271r5,-64l3258,2143r-1023,l2229,2172r-6,29l2216,2229r-8,29l2201,2285r-10,28l2182,2340r-10,25l2162,2390r-11,25l2140,2438r-14,23l2113,2483r-14,22l2085,2525r-16,19l2052,2563r-17,17l2017,2597r-20,16l1977,2627r-21,13l1934,2653r-23,11l1887,2674r-26,9l1835,2690r-27,6l1779,2701r-30,3l1718,2708r-32,l1641,2706r-43,-4l1557,2695r-39,-9l1481,2675r-36,-14l1412,2644r-33,-18l1349,2606r-29,-22l1293,2560r-26,-27l1244,2506r-22,-30l1200,2446r-19,-33l1163,2379r-17,-34l1131,2309r-14,-38l1104,2233r-11,-38l1083,2155r-10,-41l1066,2073r-7,-41l1054,1990r-5,-42l1046,1905r-2,-43l1042,1820r,-43l1042,1734r2,-43l1046,1648r3,-42l1054,1564r5,-43l1066,1480r7,-42l1083,1399r10,-40l1104,1320r13,-39l1131,1245r15,-36l1163,1173r18,-33l1200,1108r22,-32l1244,1048r23,-29l1293,994r27,-25l1349,947r30,-20l1412,908r33,-16l1481,879r37,-13l1557,857r41,-6l1641,847r45,-2l1725,846r38,4l1798,855r34,6l1864,871r31,10l1923,893r27,13l1975,921r25,15l2022,953r20,17l2062,990r19,18l2097,1029r15,20l2127,1069r14,21l2153,1111r10,22l2173,1153r9,21l2190,1195r8,19l2205,1233r5,20l2215,1270r4,17l2226,1318r4,27l3244,1345xm9983,3924r1064,l11047,3330r-1064,l9983,3924xe" fillcolor="#003087 [3215]" stroked="f">
              <v:path arrowok="t" o:connecttype="custom" o:connectlocs="101318,98478;66524,97208;42720,120200;53605,145045;87765,155575;93128,162745;86840,168672;74502,166926;41240,164809;67026,188807;105069,186373;123034,155919;111886,137292;84330,128667;72494,122158;76986,115358;87765,116443;129586,187060;161395,135070;173178,133588;177485,144727;208659,135864;220046,133112;225277,142769;249160,118586;221842,109908;203798,119830;192781,111786;175714,109908;159889,118348;301708,165100;307837,183250;326410,188780;340676,167825;330267,165576;380701,147029;386751,133509;396579,134303;429260,187087;426592,123296;418270,113348;405377,109643;385959,115014;291827,2143;146072,31168;151329,48154;142981,65987;153496,88715;178488,54345;167366,13018;84304,27596;59813,1879;15429,9975;423,54293;26023,90408;71253,85857;58889,57468;51676,69850;34160,67733;27529,47016;34160,26300;52839,24765;85704,35586" o:connectangles="0,0,0,0,0,0,0,0,0,0,0,0,0,0,0,0,0,0,0,0,0,0,0,0,0,0,0,0,0,0,0,0,0,0,0,0,0,0,0,0,0,0,0,0,0,0,0,0,0,0,0,0,0,0,0,0,0,0,0,0,0,0,0"/>
              <o:lock v:ext="edit" verticies="t"/>
            </v:shape>
          </w:pict>
        </mc:Fallback>
      </mc:AlternateContent>
    </w:r>
    <w:r>
      <w:rPr>
        <w:noProof/>
        <w:lang w:bidi="en-US"/>
      </w:rPr>
      <w:t>2</w:t>
    </w:r>
    <w:r w:rsidRPr="000B53D2">
      <w:t>-</w:t>
    </w:r>
    <w:r w:rsidRPr="000B53D2">
      <w:fldChar w:fldCharType="begin"/>
    </w:r>
    <w:r w:rsidRPr="000B53D2">
      <w:instrText xml:space="preserve"> PAGE </w:instrText>
    </w:r>
    <w:r w:rsidRPr="000B53D2">
      <w:fldChar w:fldCharType="separate"/>
    </w:r>
    <w:r>
      <w:rPr>
        <w:noProof/>
      </w:rPr>
      <w:t>1</w:t>
    </w:r>
    <w:r w:rsidRPr="000B53D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C9F9D" w14:textId="77777777" w:rsidR="00F3055C" w:rsidRDefault="00F3055C" w:rsidP="00361D9F">
      <w:r>
        <w:separator/>
      </w:r>
    </w:p>
  </w:footnote>
  <w:footnote w:type="continuationSeparator" w:id="0">
    <w:p w14:paraId="3C6BD089" w14:textId="77777777" w:rsidR="00F3055C" w:rsidRDefault="00F3055C" w:rsidP="00361D9F">
      <w:r>
        <w:continuationSeparator/>
      </w:r>
    </w:p>
  </w:footnote>
  <w:footnote w:id="1">
    <w:p w14:paraId="769D591F" w14:textId="77777777" w:rsidR="004A4A91" w:rsidDel="00A4154C" w:rsidRDefault="004A4A91" w:rsidP="005423EA">
      <w:pPr>
        <w:pStyle w:val="LFTFootnote"/>
        <w:rPr>
          <w:del w:id="482" w:author="Smith, Kenneth J (Woodbury)" w:date="2021-01-12T17:30:00Z"/>
        </w:rPr>
      </w:pPr>
      <w:del w:id="483" w:author="Smith, Kenneth J (Woodbury)" w:date="2021-01-12T17:30:00Z">
        <w:r w:rsidDel="00A4154C">
          <w:rPr>
            <w:rStyle w:val="FootnoteReference"/>
          </w:rPr>
          <w:footnoteRef/>
        </w:r>
        <w:r w:rsidDel="00A4154C">
          <w:delText xml:space="preserve"> This footnote has been added for the user to see an example of a footnote.</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08A6E" w14:textId="77777777" w:rsidR="004A4A91" w:rsidRPr="0098767E" w:rsidRDefault="004A4A91" w:rsidP="0098767E">
    <w:pPr>
      <w:pStyle w:val="LFTRunningHeaderLeft"/>
    </w:pPr>
    <w:r>
      <w:rPr>
        <w:b/>
        <w:color w:val="000000" w:themeColor="text1"/>
      </w:rPr>
      <w:t>Table of Contents</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1928064" behindDoc="1" locked="0" layoutInCell="1" allowOverlap="1" wp14:anchorId="6CAB9B92" wp14:editId="0E7C3377">
              <wp:simplePos x="0" y="0"/>
              <wp:positionH relativeFrom="page">
                <wp:posOffset>685800</wp:posOffset>
              </wp:positionH>
              <wp:positionV relativeFrom="page">
                <wp:posOffset>457200</wp:posOffset>
              </wp:positionV>
              <wp:extent cx="9144" cy="9326880"/>
              <wp:effectExtent l="0" t="0" r="0" b="0"/>
              <wp:wrapNone/>
              <wp:docPr id="4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A6C80" id="Rectangle 85" o:spid="_x0000_s1026" style="position:absolute;margin-left:54pt;margin-top:36pt;width:.7pt;height:734.4pt;z-index:-25138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HTpP1M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1929088" behindDoc="1" locked="0" layoutInCell="1" allowOverlap="1" wp14:anchorId="4DCF26C9" wp14:editId="1F0FBC99">
              <wp:simplePos x="0" y="0"/>
              <wp:positionH relativeFrom="page">
                <wp:posOffset>457200</wp:posOffset>
              </wp:positionH>
              <wp:positionV relativeFrom="page">
                <wp:posOffset>685800</wp:posOffset>
              </wp:positionV>
              <wp:extent cx="6290945" cy="8890"/>
              <wp:effectExtent l="0" t="0" r="0" b="0"/>
              <wp:wrapNone/>
              <wp:docPr id="4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BBC2A6" id="Rectangle 84" o:spid="_x0000_s1026" style="position:absolute;margin-left:36pt;margin-top:54pt;width:495.35pt;height:.7pt;flip:y;z-index:-25138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X9zbA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Pr>
        <w:color w:val="7F7F7F" w:themeColor="text1" w:themeTint="80"/>
      </w:rPr>
      <w:t>List of Figures and Tables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068C9" w14:textId="261E45C4" w:rsidR="004A4A91" w:rsidRPr="00542FE0" w:rsidRDefault="004A4A91" w:rsidP="00542FE0">
    <w:pPr>
      <w:pStyle w:val="LFTRunningHeaderLeft"/>
    </w:pPr>
    <w:r>
      <w:rPr>
        <w:b/>
        <w:color w:val="000000" w:themeColor="text1"/>
      </w:rPr>
      <w:t>Section 2</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61184" behindDoc="1" locked="0" layoutInCell="1" allowOverlap="1" wp14:anchorId="2D344DCB" wp14:editId="4A992A34">
              <wp:simplePos x="0" y="0"/>
              <wp:positionH relativeFrom="page">
                <wp:posOffset>685800</wp:posOffset>
              </wp:positionH>
              <wp:positionV relativeFrom="page">
                <wp:posOffset>457200</wp:posOffset>
              </wp:positionV>
              <wp:extent cx="9144" cy="9326880"/>
              <wp:effectExtent l="0" t="0" r="0" b="0"/>
              <wp:wrapNone/>
              <wp:docPr id="5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0BB66" id="Rectangle 85" o:spid="_x0000_s1026" style="position:absolute;margin-left:54pt;margin-top:36pt;width:.7pt;height:734.4pt;z-index:-25125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N8amWw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62208" behindDoc="1" locked="0" layoutInCell="1" allowOverlap="1" wp14:anchorId="70F4F557" wp14:editId="0074EC64">
              <wp:simplePos x="0" y="0"/>
              <wp:positionH relativeFrom="page">
                <wp:posOffset>457200</wp:posOffset>
              </wp:positionH>
              <wp:positionV relativeFrom="page">
                <wp:posOffset>685800</wp:posOffset>
              </wp:positionV>
              <wp:extent cx="6290945" cy="8890"/>
              <wp:effectExtent l="0" t="0" r="0" b="0"/>
              <wp:wrapNone/>
              <wp:docPr id="5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A1AB5" id="Rectangle 84" o:spid="_x0000_s1026" style="position:absolute;margin-left:36pt;margin-top:54pt;width:495.35pt;height:.7pt;flip:y;z-index:-25125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NEq5oA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Pr>
        <w:color w:val="7F7F7F" w:themeColor="text1" w:themeTint="80"/>
      </w:rPr>
      <w:t>Data and Information Reviewed</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15C04" w14:textId="02922305" w:rsidR="004A4A91" w:rsidRPr="00542FE0" w:rsidRDefault="004A4A91" w:rsidP="00542FE0">
    <w:pPr>
      <w:pStyle w:val="LFTRunningHeaderRight"/>
    </w:pPr>
    <w:r>
      <w:rPr>
        <w:b/>
        <w:color w:val="000000" w:themeColor="text1"/>
      </w:rPr>
      <w:t>Section 2</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63232" behindDoc="1" locked="0" layoutInCell="1" allowOverlap="1" wp14:anchorId="209D6D74" wp14:editId="527CCCAA">
              <wp:simplePos x="0" y="0"/>
              <wp:positionH relativeFrom="margin">
                <wp:posOffset>0</wp:posOffset>
              </wp:positionH>
              <wp:positionV relativeFrom="page">
                <wp:posOffset>685800</wp:posOffset>
              </wp:positionV>
              <wp:extent cx="6291072" cy="9144"/>
              <wp:effectExtent l="0" t="0" r="0" b="0"/>
              <wp:wrapNone/>
              <wp:docPr id="95"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927A5B" id="Rectangle 84" o:spid="_x0000_s1026" style="position:absolute;margin-left:0;margin-top:54pt;width:495.35pt;height:.7pt;flip:y;z-index:-251253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64256" behindDoc="1" locked="0" layoutInCell="1" allowOverlap="1" wp14:anchorId="18C46CB7" wp14:editId="428B6745">
              <wp:simplePos x="0" y="0"/>
              <wp:positionH relativeFrom="page">
                <wp:posOffset>7077710</wp:posOffset>
              </wp:positionH>
              <wp:positionV relativeFrom="page">
                <wp:posOffset>457200</wp:posOffset>
              </wp:positionV>
              <wp:extent cx="9144" cy="9326880"/>
              <wp:effectExtent l="0" t="0" r="0" b="0"/>
              <wp:wrapNone/>
              <wp:docPr id="97"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77E073" id="Rectangle 85" o:spid="_x0000_s1026" style="position:absolute;margin-left:557.3pt;margin-top:36pt;width:.7pt;height:734.4pt;z-index:-25125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" fillcolor="#003087 [3215]" stroked="f" strokeweight=".5pt">
              <w10:wrap anchorx="page" anchory="page"/>
            </v:rect>
          </w:pict>
        </mc:Fallback>
      </mc:AlternateContent>
    </w:r>
    <w:r>
      <w:rPr>
        <w:color w:val="7F7F7F" w:themeColor="text1" w:themeTint="80"/>
      </w:rPr>
      <w:t>Data and Information Reviewed</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1D060" w14:textId="77777777" w:rsidR="004A4A91" w:rsidRDefault="004A4A91">
    <w:pPr>
      <w:pStyle w:val="Header"/>
    </w:pPr>
    <w:r>
      <w:rPr>
        <w:noProof/>
        <w:lang w:bidi="ar-SA"/>
      </w:rPr>
      <mc:AlternateContent>
        <mc:Choice Requires="wps">
          <w:drawing>
            <wp:anchor distT="0" distB="0" distL="114300" distR="114300" simplePos="0" relativeHeight="252057088" behindDoc="1" locked="0" layoutInCell="1" allowOverlap="1" wp14:anchorId="39BF79B2" wp14:editId="01AC6A80">
              <wp:simplePos x="0" y="0"/>
              <wp:positionH relativeFrom="page">
                <wp:posOffset>822960</wp:posOffset>
              </wp:positionH>
              <wp:positionV relativeFrom="margin">
                <wp:posOffset>-457200</wp:posOffset>
              </wp:positionV>
              <wp:extent cx="9144" cy="9326880"/>
              <wp:effectExtent l="0" t="0" r="0" b="0"/>
              <wp:wrapNone/>
              <wp:docPr id="68"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CEB63" id="Rectangle 85" o:spid="_x0000_s1026" style="position:absolute;margin-left:64.8pt;margin-top:-36pt;width:.7pt;height:734.4pt;z-index:-2512593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2058112" behindDoc="1" locked="0" layoutInCell="1" allowOverlap="1" wp14:anchorId="4E7E52E4" wp14:editId="5F3EDCFB">
              <wp:simplePos x="0" y="0"/>
              <wp:positionH relativeFrom="margin">
                <wp:align>right</wp:align>
              </wp:positionH>
              <wp:positionV relativeFrom="page">
                <wp:posOffset>1280160</wp:posOffset>
              </wp:positionV>
              <wp:extent cx="6291072" cy="9144"/>
              <wp:effectExtent l="0" t="0" r="0" b="0"/>
              <wp:wrapNone/>
              <wp:docPr id="69"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25B57" id="Rectangle 84" o:spid="_x0000_s1026" style="position:absolute;margin-left:444.15pt;margin-top:100.8pt;width:495.35pt;height:.7pt;flip:y;z-index:-2512583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Dz0jka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5E9E1" w14:textId="77777777" w:rsidR="004A4A91" w:rsidRPr="00542FE0" w:rsidRDefault="004A4A91" w:rsidP="00542FE0">
    <w:pPr>
      <w:pStyle w:val="LFTRunningHeaderLeft"/>
    </w:pPr>
    <w:r>
      <w:rPr>
        <w:b/>
        <w:color w:val="000000" w:themeColor="text1"/>
      </w:rPr>
      <w:t>Section 1</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102144" behindDoc="1" locked="0" layoutInCell="1" allowOverlap="1" wp14:anchorId="28716DD9" wp14:editId="228FF533">
              <wp:simplePos x="0" y="0"/>
              <wp:positionH relativeFrom="page">
                <wp:posOffset>685800</wp:posOffset>
              </wp:positionH>
              <wp:positionV relativeFrom="page">
                <wp:posOffset>457200</wp:posOffset>
              </wp:positionV>
              <wp:extent cx="9144" cy="9326880"/>
              <wp:effectExtent l="0" t="0" r="0" b="0"/>
              <wp:wrapNone/>
              <wp:docPr id="38"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4EDB7" id="Rectangle 85" o:spid="_x0000_s1026" style="position:absolute;margin-left:54pt;margin-top:36pt;width:.7pt;height:734.4pt;z-index:-25121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LZYWxc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103168" behindDoc="1" locked="0" layoutInCell="1" allowOverlap="1" wp14:anchorId="07BE776D" wp14:editId="30F85888">
              <wp:simplePos x="0" y="0"/>
              <wp:positionH relativeFrom="page">
                <wp:posOffset>457200</wp:posOffset>
              </wp:positionH>
              <wp:positionV relativeFrom="page">
                <wp:posOffset>685800</wp:posOffset>
              </wp:positionV>
              <wp:extent cx="6290945" cy="8890"/>
              <wp:effectExtent l="0" t="0" r="0" b="0"/>
              <wp:wrapNone/>
              <wp:docPr id="4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AE984" id="Rectangle 84" o:spid="_x0000_s1026" style="position:absolute;margin-left:36pt;margin-top:54pt;width:495.35pt;height:.7pt;flip:y;z-index:-25121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E2Z1w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Pr>
        <w:color w:val="7F7F7F" w:themeColor="text1" w:themeTint="80"/>
      </w:rPr>
      <w:t>Introduction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2CAE8" w14:textId="77777777" w:rsidR="004A4A91" w:rsidRPr="00542FE0" w:rsidRDefault="004A4A91" w:rsidP="00542FE0">
    <w:pPr>
      <w:pStyle w:val="LFTRunningHeaderRight"/>
    </w:pPr>
    <w:r>
      <w:rPr>
        <w:b/>
        <w:color w:val="000000" w:themeColor="text1"/>
      </w:rPr>
      <w:t>Section 1</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104192" behindDoc="1" locked="0" layoutInCell="1" allowOverlap="1" wp14:anchorId="42691B45" wp14:editId="5547F2F1">
              <wp:simplePos x="0" y="0"/>
              <wp:positionH relativeFrom="margin">
                <wp:posOffset>0</wp:posOffset>
              </wp:positionH>
              <wp:positionV relativeFrom="page">
                <wp:posOffset>685800</wp:posOffset>
              </wp:positionV>
              <wp:extent cx="6291072" cy="9144"/>
              <wp:effectExtent l="0" t="0" r="0" b="0"/>
              <wp:wrapNone/>
              <wp:docPr id="4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A1A47" id="Rectangle 84" o:spid="_x0000_s1026" style="position:absolute;margin-left:0;margin-top:54pt;width:495.35pt;height:.7pt;flip:y;z-index:-251212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AljTbj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105216" behindDoc="1" locked="0" layoutInCell="1" allowOverlap="1" wp14:anchorId="443FEF54" wp14:editId="63CD32F2">
              <wp:simplePos x="0" y="0"/>
              <wp:positionH relativeFrom="page">
                <wp:posOffset>7077710</wp:posOffset>
              </wp:positionH>
              <wp:positionV relativeFrom="page">
                <wp:posOffset>457200</wp:posOffset>
              </wp:positionV>
              <wp:extent cx="9144" cy="9326880"/>
              <wp:effectExtent l="0" t="0" r="0" b="0"/>
              <wp:wrapNone/>
              <wp:docPr id="4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6131C" id="Rectangle 85" o:spid="_x0000_s1026" style="position:absolute;margin-left:557.3pt;margin-top:36pt;width:.7pt;height:734.4pt;z-index:-25121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Mnnm/k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r>
      <w:rPr>
        <w:color w:val="7F7F7F" w:themeColor="text1" w:themeTint="80"/>
      </w:rPr>
      <w:t>Introduction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0B69C" w14:textId="77777777" w:rsidR="004A4A91" w:rsidRDefault="004A4A91">
    <w:pPr>
      <w:pStyle w:val="Header"/>
    </w:pPr>
    <w:r>
      <w:rPr>
        <w:noProof/>
        <w:lang w:bidi="ar-SA"/>
      </w:rPr>
      <mc:AlternateContent>
        <mc:Choice Requires="wps">
          <w:drawing>
            <wp:anchor distT="0" distB="0" distL="114300" distR="114300" simplePos="0" relativeHeight="252098048" behindDoc="1" locked="0" layoutInCell="1" allowOverlap="1" wp14:anchorId="733BC79C" wp14:editId="57659432">
              <wp:simplePos x="0" y="0"/>
              <wp:positionH relativeFrom="page">
                <wp:posOffset>822960</wp:posOffset>
              </wp:positionH>
              <wp:positionV relativeFrom="margin">
                <wp:posOffset>-457200</wp:posOffset>
              </wp:positionV>
              <wp:extent cx="9144" cy="9326880"/>
              <wp:effectExtent l="0" t="0" r="0" b="0"/>
              <wp:wrapNone/>
              <wp:docPr id="57"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9F7A1" id="Rectangle 85" o:spid="_x0000_s1026" style="position:absolute;margin-left:64.8pt;margin-top:-36pt;width:.7pt;height:734.4pt;z-index:-25121843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Iuij1Y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2099072" behindDoc="1" locked="0" layoutInCell="1" allowOverlap="1" wp14:anchorId="6EF32AFC" wp14:editId="01C50A2D">
              <wp:simplePos x="0" y="0"/>
              <wp:positionH relativeFrom="margin">
                <wp:align>right</wp:align>
              </wp:positionH>
              <wp:positionV relativeFrom="page">
                <wp:posOffset>1280160</wp:posOffset>
              </wp:positionV>
              <wp:extent cx="6291072" cy="9144"/>
              <wp:effectExtent l="0" t="0" r="0" b="0"/>
              <wp:wrapNone/>
              <wp:docPr id="6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B0E3F" id="Rectangle 84" o:spid="_x0000_s1026" style="position:absolute;margin-left:444.15pt;margin-top:100.8pt;width:495.35pt;height:.7pt;flip:y;z-index:-2512174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" fillcolor="#003087 [3215]" stroked="f">
              <w10:wrap anchorx="margin" anchory="page"/>
            </v:rec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1316D" w14:textId="77777777" w:rsidR="004A4A91" w:rsidRPr="00542FE0" w:rsidRDefault="004A4A91" w:rsidP="00542FE0">
    <w:pPr>
      <w:pStyle w:val="LFTRunningHeaderLeft"/>
    </w:pPr>
    <w:r>
      <w:rPr>
        <w:b/>
        <w:color w:val="000000" w:themeColor="text1"/>
      </w:rPr>
      <w:t>Section 4</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13056" behindDoc="1" locked="0" layoutInCell="1" allowOverlap="1" wp14:anchorId="322B0173" wp14:editId="36E37996">
              <wp:simplePos x="0" y="0"/>
              <wp:positionH relativeFrom="page">
                <wp:posOffset>685800</wp:posOffset>
              </wp:positionH>
              <wp:positionV relativeFrom="page">
                <wp:posOffset>457200</wp:posOffset>
              </wp:positionV>
              <wp:extent cx="9144" cy="9326880"/>
              <wp:effectExtent l="0" t="0" r="0" b="0"/>
              <wp:wrapNone/>
              <wp:docPr id="53"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896B3" id="Rectangle 85" o:spid="_x0000_s1026" style="position:absolute;margin-left:54pt;margin-top:36pt;width:.7pt;height:734.4pt;z-index:-25130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14080" behindDoc="1" locked="0" layoutInCell="1" allowOverlap="1" wp14:anchorId="4FBC3D0B" wp14:editId="037EA8C4">
              <wp:simplePos x="0" y="0"/>
              <wp:positionH relativeFrom="page">
                <wp:posOffset>457200</wp:posOffset>
              </wp:positionH>
              <wp:positionV relativeFrom="page">
                <wp:posOffset>685800</wp:posOffset>
              </wp:positionV>
              <wp:extent cx="6290945" cy="8890"/>
              <wp:effectExtent l="0" t="0" r="0" b="0"/>
              <wp:wrapNone/>
              <wp:docPr id="5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A4956" id="Rectangle 84" o:spid="_x0000_s1026" style="position:absolute;margin-left:36pt;margin-top:54pt;width:495.35pt;height:.7pt;flip:y;z-index:-25130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MCJkPA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Pr>
        <w:color w:val="7F7F7F" w:themeColor="text1" w:themeTint="80"/>
      </w:rPr>
      <w:t>Conclusions and Recommendations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37E87" w14:textId="77777777" w:rsidR="004A4A91" w:rsidRPr="00542FE0" w:rsidRDefault="004A4A91" w:rsidP="00542FE0">
    <w:pPr>
      <w:pStyle w:val="LFTRunningHeaderRight"/>
    </w:pPr>
    <w:r w:rsidRPr="00542FE0">
      <w:rPr>
        <w:b/>
        <w:color w:val="000000" w:themeColor="text1"/>
      </w:rPr>
      <w:fldChar w:fldCharType="begin"/>
    </w:r>
    <w:r w:rsidRPr="00542FE0">
      <w:rPr>
        <w:b/>
        <w:color w:val="000000" w:themeColor="text1"/>
      </w:rPr>
      <w:instrText xml:space="preserve"> MACROBUTTON  AcceptAllChangesShown "Click here to type section #" </w:instrText>
    </w:r>
    <w:r w:rsidRPr="00542FE0">
      <w:rPr>
        <w:b/>
        <w:color w:val="000000" w:themeColor="text1"/>
      </w:rPr>
      <w:fldChar w:fldCharType="end"/>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color w:val="7F7F7F" w:themeColor="text1" w:themeTint="80"/>
      </w:rPr>
      <w:fldChar w:fldCharType="begin"/>
    </w:r>
    <w:r w:rsidRPr="00542FE0">
      <w:rPr>
        <w:color w:val="7F7F7F" w:themeColor="text1" w:themeTint="80"/>
      </w:rPr>
      <w:instrText xml:space="preserve"> MACROBUTTON  AcceptAllChangesShown "Click here to type title of section" </w:instrText>
    </w:r>
    <w:r w:rsidRPr="00542FE0">
      <w:rPr>
        <w:color w:val="7F7F7F" w:themeColor="text1" w:themeTint="80"/>
      </w:rPr>
      <w:fldChar w:fldCharType="end"/>
    </w:r>
    <w:r w:rsidRPr="00542FE0">
      <w:rPr>
        <w:noProof/>
        <w:color w:val="7F7F7F" w:themeColor="text1" w:themeTint="80"/>
      </w:rPr>
      <mc:AlternateContent>
        <mc:Choice Requires="wps">
          <w:drawing>
            <wp:anchor distT="0" distB="0" distL="114300" distR="114300" simplePos="0" relativeHeight="252037632" behindDoc="1" locked="0" layoutInCell="1" allowOverlap="1" wp14:anchorId="2D1D0B8B" wp14:editId="4E50B102">
              <wp:simplePos x="0" y="0"/>
              <wp:positionH relativeFrom="margin">
                <wp:posOffset>0</wp:posOffset>
              </wp:positionH>
              <wp:positionV relativeFrom="page">
                <wp:posOffset>685800</wp:posOffset>
              </wp:positionV>
              <wp:extent cx="6291072" cy="9144"/>
              <wp:effectExtent l="0" t="0" r="0" b="0"/>
              <wp:wrapNone/>
              <wp:docPr id="98"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88CF3" id="Rectangle 84" o:spid="_x0000_s1026" style="position:absolute;margin-left:0;margin-top:54pt;width:495.35pt;height:.7pt;flip:y;z-index:-251278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A1q32s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38656" behindDoc="1" locked="0" layoutInCell="1" allowOverlap="1" wp14:anchorId="08A36795" wp14:editId="7FC96809">
              <wp:simplePos x="0" y="0"/>
              <wp:positionH relativeFrom="page">
                <wp:posOffset>7077710</wp:posOffset>
              </wp:positionH>
              <wp:positionV relativeFrom="page">
                <wp:posOffset>457200</wp:posOffset>
              </wp:positionV>
              <wp:extent cx="9144" cy="9326880"/>
              <wp:effectExtent l="0" t="0" r="0" b="0"/>
              <wp:wrapNone/>
              <wp:docPr id="9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73CD0" id="Rectangle 85" o:spid="_x0000_s1026" style="position:absolute;margin-left:557.3pt;margin-top:36pt;width:.7pt;height:734.4pt;z-index:-2512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By52Jc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p>
  <w:p w14:paraId="3709D723" w14:textId="77777777" w:rsidR="004A4A91" w:rsidRDefault="004A4A91"/>
  <w:p w14:paraId="0F8F283E" w14:textId="77777777" w:rsidR="004A4A91" w:rsidRDefault="004A4A91"/>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82992" w14:textId="77777777" w:rsidR="004A4A91" w:rsidRDefault="004A4A91">
    <w:pPr>
      <w:pStyle w:val="Header"/>
    </w:pPr>
    <w:r>
      <w:rPr>
        <w:noProof/>
        <w:lang w:bidi="ar-SA"/>
      </w:rPr>
      <mc:AlternateContent>
        <mc:Choice Requires="wps">
          <w:drawing>
            <wp:anchor distT="0" distB="0" distL="114300" distR="114300" simplePos="0" relativeHeight="251870720" behindDoc="1" locked="0" layoutInCell="1" allowOverlap="1" wp14:anchorId="6C9EC2C9" wp14:editId="21A37B41">
              <wp:simplePos x="0" y="0"/>
              <wp:positionH relativeFrom="page">
                <wp:posOffset>822960</wp:posOffset>
              </wp:positionH>
              <wp:positionV relativeFrom="margin">
                <wp:posOffset>-457200</wp:posOffset>
              </wp:positionV>
              <wp:extent cx="9144" cy="9326880"/>
              <wp:effectExtent l="0" t="0" r="0" b="0"/>
              <wp:wrapNone/>
              <wp:docPr id="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5ED575" id="Rectangle 85" o:spid="_x0000_s1026" style="position:absolute;margin-left:64.8pt;margin-top:-36pt;width:.7pt;height:734.4pt;z-index:-2514457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F8JE98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1871744" behindDoc="1" locked="0" layoutInCell="1" allowOverlap="1" wp14:anchorId="17BC2530" wp14:editId="27EB5B3C">
              <wp:simplePos x="0" y="0"/>
              <wp:positionH relativeFrom="margin">
                <wp:align>right</wp:align>
              </wp:positionH>
              <wp:positionV relativeFrom="page">
                <wp:posOffset>1280160</wp:posOffset>
              </wp:positionV>
              <wp:extent cx="6291072" cy="9144"/>
              <wp:effectExtent l="0" t="0" r="0" b="0"/>
              <wp:wrapNone/>
              <wp:docPr id="7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C85EE" id="Rectangle 84" o:spid="_x0000_s1026" style="position:absolute;margin-left:444.15pt;margin-top:100.8pt;width:495.35pt;height:.7pt;flip:y;z-index:-2514447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B0t7zB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p w14:paraId="03CE1789" w14:textId="77777777" w:rsidR="004A4A91" w:rsidRDefault="004A4A91"/>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AA27B" w14:textId="77777777" w:rsidR="004A4A91" w:rsidRPr="00542FE0" w:rsidRDefault="004A4A91" w:rsidP="00542FE0">
    <w:pPr>
      <w:pStyle w:val="LFTRunningHeaderLeft"/>
    </w:pPr>
    <w:r>
      <w:rPr>
        <w:b/>
        <w:color w:val="000000" w:themeColor="text1"/>
      </w:rPr>
      <w:t>Appendix A</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color w:val="7F7F7F" w:themeColor="text1" w:themeTint="80"/>
      </w:rPr>
      <w:fldChar w:fldCharType="begin"/>
    </w:r>
    <w:r w:rsidRPr="00542FE0">
      <w:rPr>
        <w:color w:val="7F7F7F" w:themeColor="text1" w:themeTint="80"/>
      </w:rPr>
      <w:instrText xml:space="preserve"> MACROBUTTON  AcceptAllChangesShown "Click here to type title of section" </w:instrText>
    </w:r>
    <w:r w:rsidRPr="00542FE0">
      <w:rPr>
        <w:color w:val="7F7F7F" w:themeColor="text1" w:themeTint="80"/>
      </w:rPr>
      <w:fldChar w:fldCharType="end"/>
    </w:r>
    <w:r w:rsidRPr="00542FE0">
      <w:rPr>
        <w:noProof/>
        <w:color w:val="7F7F7F" w:themeColor="text1" w:themeTint="80"/>
      </w:rPr>
      <mc:AlternateContent>
        <mc:Choice Requires="wps">
          <w:drawing>
            <wp:anchor distT="0" distB="0" distL="114300" distR="114300" simplePos="0" relativeHeight="252025344" behindDoc="1" locked="0" layoutInCell="1" allowOverlap="1" wp14:anchorId="2AECF792" wp14:editId="5FE253EF">
              <wp:simplePos x="0" y="0"/>
              <wp:positionH relativeFrom="page">
                <wp:posOffset>685800</wp:posOffset>
              </wp:positionH>
              <wp:positionV relativeFrom="page">
                <wp:posOffset>457200</wp:posOffset>
              </wp:positionV>
              <wp:extent cx="9144" cy="9326880"/>
              <wp:effectExtent l="0" t="0" r="0" b="0"/>
              <wp:wrapNone/>
              <wp:docPr id="78"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948A5" id="Rectangle 85" o:spid="_x0000_s1026" style="position:absolute;margin-left:54pt;margin-top:36pt;width:.7pt;height:734.4pt;z-index:-25129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JyDXc0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26368" behindDoc="1" locked="0" layoutInCell="1" allowOverlap="1" wp14:anchorId="08BAE500" wp14:editId="04EFD711">
              <wp:simplePos x="0" y="0"/>
              <wp:positionH relativeFrom="page">
                <wp:posOffset>457200</wp:posOffset>
              </wp:positionH>
              <wp:positionV relativeFrom="page">
                <wp:posOffset>685800</wp:posOffset>
              </wp:positionV>
              <wp:extent cx="6290945" cy="8890"/>
              <wp:effectExtent l="0" t="0" r="0" b="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7627C1" id="Rectangle 84" o:spid="_x0000_s1026" style="position:absolute;margin-left:36pt;margin-top:54pt;width:495.35pt;height:.7pt;flip:y;z-index:-25129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" fillcolor="#003087 [3215]" stroked="f">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6372E" w14:textId="28E6D607" w:rsidR="004A4A91" w:rsidRPr="0098767E" w:rsidRDefault="004A4A91" w:rsidP="0098767E">
    <w:pPr>
      <w:pStyle w:val="LFTRunningHeaderRight"/>
    </w:pPr>
    <w:r>
      <w:rPr>
        <w:b/>
        <w:color w:val="000000" w:themeColor="text1"/>
      </w:rPr>
      <w:t>Table of Contents</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1971072" behindDoc="1" locked="0" layoutInCell="1" allowOverlap="1" wp14:anchorId="39C2E950" wp14:editId="057D7097">
              <wp:simplePos x="0" y="0"/>
              <wp:positionH relativeFrom="margin">
                <wp:posOffset>0</wp:posOffset>
              </wp:positionH>
              <wp:positionV relativeFrom="page">
                <wp:posOffset>685800</wp:posOffset>
              </wp:positionV>
              <wp:extent cx="6291072" cy="9144"/>
              <wp:effectExtent l="0" t="0" r="0" b="0"/>
              <wp:wrapNone/>
              <wp:docPr id="7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BAC35" id="Rectangle 84" o:spid="_x0000_s1026" style="position:absolute;margin-left:0;margin-top:54pt;width:495.35pt;height:.7pt;flip:y;z-index:-25134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BzMTg0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1972096" behindDoc="1" locked="0" layoutInCell="1" allowOverlap="1" wp14:anchorId="3855121E" wp14:editId="32A4EAC2">
              <wp:simplePos x="0" y="0"/>
              <wp:positionH relativeFrom="page">
                <wp:posOffset>7077710</wp:posOffset>
              </wp:positionH>
              <wp:positionV relativeFrom="page">
                <wp:posOffset>457200</wp:posOffset>
              </wp:positionV>
              <wp:extent cx="9144" cy="9326880"/>
              <wp:effectExtent l="0" t="0" r="0" b="0"/>
              <wp:wrapNone/>
              <wp:docPr id="7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8D02AE" id="Rectangle 85" o:spid="_x0000_s1026" style="position:absolute;margin-left:557.3pt;margin-top:36pt;width:.7pt;height:734.4pt;z-index:-2513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AuxBeU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r>
      <w:rPr>
        <w:color w:val="7F7F7F" w:themeColor="text1" w:themeTint="80"/>
      </w:rPr>
      <w:t>List of Figures and Tables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3C4F3" w14:textId="77777777" w:rsidR="004A4A91" w:rsidRPr="00542FE0" w:rsidRDefault="004A4A91" w:rsidP="00542FE0">
    <w:pPr>
      <w:pStyle w:val="LFTRunningHeaderRight"/>
    </w:pPr>
    <w:r w:rsidRPr="00542FE0">
      <w:rPr>
        <w:b/>
        <w:color w:val="000000" w:themeColor="text1"/>
      </w:rPr>
      <w:fldChar w:fldCharType="begin"/>
    </w:r>
    <w:r w:rsidRPr="00542FE0">
      <w:rPr>
        <w:b/>
        <w:color w:val="000000" w:themeColor="text1"/>
      </w:rPr>
      <w:instrText xml:space="preserve"> MACROBUTTON  AcceptAllChangesShown "Click here to type section #" </w:instrText>
    </w:r>
    <w:r w:rsidRPr="00542FE0">
      <w:rPr>
        <w:b/>
        <w:color w:val="000000" w:themeColor="text1"/>
      </w:rPr>
      <w:fldChar w:fldCharType="end"/>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color w:val="7F7F7F" w:themeColor="text1" w:themeTint="80"/>
      </w:rPr>
      <w:fldChar w:fldCharType="begin"/>
    </w:r>
    <w:r w:rsidRPr="00542FE0">
      <w:rPr>
        <w:color w:val="7F7F7F" w:themeColor="text1" w:themeTint="80"/>
      </w:rPr>
      <w:instrText xml:space="preserve"> MACROBUTTON  AcceptAllChangesShown "Click here to type title of section" </w:instrText>
    </w:r>
    <w:r w:rsidRPr="00542FE0">
      <w:rPr>
        <w:color w:val="7F7F7F" w:themeColor="text1" w:themeTint="80"/>
      </w:rPr>
      <w:fldChar w:fldCharType="end"/>
    </w:r>
    <w:r w:rsidRPr="00542FE0">
      <w:rPr>
        <w:noProof/>
        <w:color w:val="7F7F7F" w:themeColor="text1" w:themeTint="80"/>
      </w:rPr>
      <mc:AlternateContent>
        <mc:Choice Requires="wps">
          <w:drawing>
            <wp:anchor distT="0" distB="0" distL="114300" distR="114300" simplePos="0" relativeHeight="252049920" behindDoc="1" locked="0" layoutInCell="1" allowOverlap="1" wp14:anchorId="001A6525" wp14:editId="0FA6F83D">
              <wp:simplePos x="0" y="0"/>
              <wp:positionH relativeFrom="margin">
                <wp:posOffset>0</wp:posOffset>
              </wp:positionH>
              <wp:positionV relativeFrom="page">
                <wp:posOffset>685800</wp:posOffset>
              </wp:positionV>
              <wp:extent cx="6291072" cy="9144"/>
              <wp:effectExtent l="0" t="0" r="0" b="0"/>
              <wp:wrapNone/>
              <wp:docPr id="10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8E42F" id="Rectangle 84" o:spid="_x0000_s1026" style="position:absolute;margin-left:0;margin-top:54pt;width:495.35pt;height:.7pt;flip:y;z-index:-2512665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AePmGOBgIAAO4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50944" behindDoc="1" locked="0" layoutInCell="1" allowOverlap="1" wp14:anchorId="138DEDB1" wp14:editId="46E4639E">
              <wp:simplePos x="0" y="0"/>
              <wp:positionH relativeFrom="page">
                <wp:posOffset>7077710</wp:posOffset>
              </wp:positionH>
              <wp:positionV relativeFrom="page">
                <wp:posOffset>457200</wp:posOffset>
              </wp:positionV>
              <wp:extent cx="9144" cy="9326880"/>
              <wp:effectExtent l="0" t="0" r="0" b="0"/>
              <wp:wrapNone/>
              <wp:docPr id="107"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1089EE" id="Rectangle 85" o:spid="_x0000_s1026" style="position:absolute;margin-left:557.3pt;margin-top:36pt;width:.7pt;height:734.4pt;z-index:-2512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" fillcolor="#003087 [3215]" stroked="f" strokeweight=".5pt">
              <w10:wrap anchorx="page" anchory="page"/>
            </v:rect>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9BF57" w14:textId="77777777" w:rsidR="004A4A91" w:rsidRDefault="004A4A91">
    <w:pPr>
      <w:pStyle w:val="Header"/>
    </w:pPr>
    <w:r>
      <w:rPr>
        <w:noProof/>
        <w:lang w:bidi="ar-SA"/>
      </w:rPr>
      <mc:AlternateContent>
        <mc:Choice Requires="wps">
          <w:drawing>
            <wp:anchor distT="0" distB="0" distL="114300" distR="114300" simplePos="0" relativeHeight="251920896" behindDoc="1" locked="0" layoutInCell="1" allowOverlap="1" wp14:anchorId="66630CA8" wp14:editId="00E9760E">
              <wp:simplePos x="0" y="0"/>
              <wp:positionH relativeFrom="page">
                <wp:posOffset>822960</wp:posOffset>
              </wp:positionH>
              <wp:positionV relativeFrom="margin">
                <wp:posOffset>-457200</wp:posOffset>
              </wp:positionV>
              <wp:extent cx="9144" cy="9326880"/>
              <wp:effectExtent l="0" t="0" r="0" b="0"/>
              <wp:wrapNone/>
              <wp:docPr id="3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B43B26" id="Rectangle 85" o:spid="_x0000_s1026" style="position:absolute;margin-left:64.8pt;margin-top:-36pt;width:.7pt;height:734.4pt;z-index:-25139558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Jxkp5U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1921920" behindDoc="1" locked="0" layoutInCell="1" allowOverlap="1" wp14:anchorId="1762B594" wp14:editId="40DCB4FA">
              <wp:simplePos x="0" y="0"/>
              <wp:positionH relativeFrom="margin">
                <wp:align>right</wp:align>
              </wp:positionH>
              <wp:positionV relativeFrom="page">
                <wp:posOffset>1280160</wp:posOffset>
              </wp:positionV>
              <wp:extent cx="6291072" cy="9144"/>
              <wp:effectExtent l="0" t="0" r="0" b="0"/>
              <wp:wrapNone/>
              <wp:docPr id="4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306B8A" id="Rectangle 84" o:spid="_x0000_s1026" style="position:absolute;margin-left:444.15pt;margin-top:100.8pt;width:495.35pt;height:.7pt;flip:y;z-index:-25139456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Agv9xY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E6209" w14:textId="77777777" w:rsidR="004A4A91" w:rsidRPr="00542FE0" w:rsidRDefault="004A4A91" w:rsidP="00542FE0">
    <w:pPr>
      <w:pStyle w:val="LFTRunningHeaderLeft"/>
    </w:pPr>
    <w:r>
      <w:rPr>
        <w:b/>
        <w:color w:val="000000" w:themeColor="text1"/>
      </w:rPr>
      <w:t>Appendix B</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color w:val="7F7F7F" w:themeColor="text1" w:themeTint="80"/>
      </w:rPr>
      <w:fldChar w:fldCharType="begin"/>
    </w:r>
    <w:r w:rsidRPr="00542FE0">
      <w:rPr>
        <w:color w:val="7F7F7F" w:themeColor="text1" w:themeTint="80"/>
      </w:rPr>
      <w:instrText xml:space="preserve"> MACROBUTTON  AcceptAllChangesShown "Click here to type title of section" </w:instrText>
    </w:r>
    <w:r w:rsidRPr="00542FE0">
      <w:rPr>
        <w:color w:val="7F7F7F" w:themeColor="text1" w:themeTint="80"/>
      </w:rPr>
      <w:fldChar w:fldCharType="end"/>
    </w:r>
    <w:r w:rsidRPr="00542FE0">
      <w:rPr>
        <w:noProof/>
        <w:color w:val="7F7F7F" w:themeColor="text1" w:themeTint="80"/>
      </w:rPr>
      <mc:AlternateContent>
        <mc:Choice Requires="wps">
          <w:drawing>
            <wp:anchor distT="0" distB="0" distL="114300" distR="114300" simplePos="0" relativeHeight="252028416" behindDoc="1" locked="0" layoutInCell="1" allowOverlap="1" wp14:anchorId="721437EE" wp14:editId="0CB2A97D">
              <wp:simplePos x="0" y="0"/>
              <wp:positionH relativeFrom="page">
                <wp:posOffset>685800</wp:posOffset>
              </wp:positionH>
              <wp:positionV relativeFrom="page">
                <wp:posOffset>457200</wp:posOffset>
              </wp:positionV>
              <wp:extent cx="9144" cy="9326880"/>
              <wp:effectExtent l="0" t="0" r="0" b="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D3604" id="Rectangle 85" o:spid="_x0000_s1026" style="position:absolute;margin-left:54pt;margin-top:36pt;width:.7pt;height:734.4pt;z-index:-25128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29440" behindDoc="1" locked="0" layoutInCell="1" allowOverlap="1" wp14:anchorId="3D1CD5FC" wp14:editId="1649F985">
              <wp:simplePos x="0" y="0"/>
              <wp:positionH relativeFrom="page">
                <wp:posOffset>457200</wp:posOffset>
              </wp:positionH>
              <wp:positionV relativeFrom="page">
                <wp:posOffset>685800</wp:posOffset>
              </wp:positionV>
              <wp:extent cx="6290945" cy="8890"/>
              <wp:effectExtent l="0" t="0" r="0" b="0"/>
              <wp:wrapNone/>
              <wp:docPr id="8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7F6F1" id="Rectangle 84" o:spid="_x0000_s1026" style="position:absolute;margin-left:36pt;margin-top:54pt;width:495.35pt;height:.7pt;flip:y;z-index:-25128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" fillcolor="#003087 [3215]" stroked="f">
              <w10:wrap anchorx="page" anchory="page"/>
            </v:rect>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92685C" w14:textId="77777777" w:rsidR="004A4A91" w:rsidRPr="00542FE0" w:rsidRDefault="004A4A91" w:rsidP="00542FE0">
    <w:pPr>
      <w:pStyle w:val="LFTRunningHeaderRight"/>
    </w:pPr>
    <w:r w:rsidRPr="00542FE0">
      <w:rPr>
        <w:b/>
        <w:color w:val="000000" w:themeColor="text1"/>
      </w:rPr>
      <w:fldChar w:fldCharType="begin"/>
    </w:r>
    <w:r w:rsidRPr="00542FE0">
      <w:rPr>
        <w:b/>
        <w:color w:val="000000" w:themeColor="text1"/>
      </w:rPr>
      <w:instrText xml:space="preserve"> MACROBUTTON  AcceptAllChangesShown "Click here to type section #" </w:instrText>
    </w:r>
    <w:r w:rsidRPr="00542FE0">
      <w:rPr>
        <w:b/>
        <w:color w:val="000000" w:themeColor="text1"/>
      </w:rPr>
      <w:fldChar w:fldCharType="end"/>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color w:val="7F7F7F" w:themeColor="text1" w:themeTint="80"/>
      </w:rPr>
      <w:fldChar w:fldCharType="begin"/>
    </w:r>
    <w:r w:rsidRPr="00542FE0">
      <w:rPr>
        <w:color w:val="7F7F7F" w:themeColor="text1" w:themeTint="80"/>
      </w:rPr>
      <w:instrText xml:space="preserve"> MACROBUTTON  AcceptAllChangesShown "Click here to type title of section" </w:instrText>
    </w:r>
    <w:r w:rsidRPr="00542FE0">
      <w:rPr>
        <w:color w:val="7F7F7F" w:themeColor="text1" w:themeTint="80"/>
      </w:rPr>
      <w:fldChar w:fldCharType="end"/>
    </w:r>
    <w:r w:rsidRPr="00542FE0">
      <w:rPr>
        <w:noProof/>
        <w:color w:val="7F7F7F" w:themeColor="text1" w:themeTint="80"/>
      </w:rPr>
      <mc:AlternateContent>
        <mc:Choice Requires="wps">
          <w:drawing>
            <wp:anchor distT="0" distB="0" distL="114300" distR="114300" simplePos="0" relativeHeight="252052992" behindDoc="1" locked="0" layoutInCell="1" allowOverlap="1" wp14:anchorId="2EF6160B" wp14:editId="31B87CB6">
              <wp:simplePos x="0" y="0"/>
              <wp:positionH relativeFrom="margin">
                <wp:posOffset>0</wp:posOffset>
              </wp:positionH>
              <wp:positionV relativeFrom="page">
                <wp:posOffset>685800</wp:posOffset>
              </wp:positionV>
              <wp:extent cx="6291072" cy="9144"/>
              <wp:effectExtent l="0" t="0" r="0" b="0"/>
              <wp:wrapNone/>
              <wp:docPr id="108"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470B4" id="Rectangle 84" o:spid="_x0000_s1026" style="position:absolute;margin-left:0;margin-top:54pt;width:495.35pt;height:.7pt;flip:y;z-index:-2512634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BRNBm+BgIAAO4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54016" behindDoc="1" locked="0" layoutInCell="1" allowOverlap="1" wp14:anchorId="0D952E5B" wp14:editId="2F20238A">
              <wp:simplePos x="0" y="0"/>
              <wp:positionH relativeFrom="page">
                <wp:posOffset>7077710</wp:posOffset>
              </wp:positionH>
              <wp:positionV relativeFrom="page">
                <wp:posOffset>457200</wp:posOffset>
              </wp:positionV>
              <wp:extent cx="9144" cy="9326880"/>
              <wp:effectExtent l="0" t="0" r="0" b="0"/>
              <wp:wrapNone/>
              <wp:docPr id="10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E96E3" id="Rectangle 85" o:spid="_x0000_s1026" style="position:absolute;margin-left:557.3pt;margin-top:36pt;width:.7pt;height:734.4pt;z-index:-25126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A0RSzEBAgAA5A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38904" w14:textId="77777777" w:rsidR="004A4A91" w:rsidRDefault="004A4A91">
    <w:pPr>
      <w:pStyle w:val="Header"/>
    </w:pPr>
    <w:r>
      <w:rPr>
        <w:noProof/>
        <w:lang w:bidi="ar-SA"/>
      </w:rPr>
      <mc:AlternateContent>
        <mc:Choice Requires="wps">
          <w:drawing>
            <wp:anchor distT="0" distB="0" distL="114300" distR="114300" simplePos="0" relativeHeight="251911680" behindDoc="1" locked="0" layoutInCell="1" allowOverlap="1" wp14:anchorId="27FC681E" wp14:editId="19330C8C">
              <wp:simplePos x="0" y="0"/>
              <wp:positionH relativeFrom="page">
                <wp:posOffset>822960</wp:posOffset>
              </wp:positionH>
              <wp:positionV relativeFrom="margin">
                <wp:posOffset>-457200</wp:posOffset>
              </wp:positionV>
              <wp:extent cx="9144" cy="9326880"/>
              <wp:effectExtent l="0" t="0" r="0" b="0"/>
              <wp:wrapNone/>
              <wp:docPr id="134"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6A6A70" id="Rectangle 85" o:spid="_x0000_s1026" style="position:absolute;margin-left:64.8pt;margin-top:-36pt;width:.7pt;height:734.4pt;z-index:-25140480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OV7Ka8BAgAA5A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1912704" behindDoc="1" locked="0" layoutInCell="1" allowOverlap="1" wp14:anchorId="5675172F" wp14:editId="650750BC">
              <wp:simplePos x="0" y="0"/>
              <wp:positionH relativeFrom="margin">
                <wp:align>right</wp:align>
              </wp:positionH>
              <wp:positionV relativeFrom="page">
                <wp:posOffset>1280160</wp:posOffset>
              </wp:positionV>
              <wp:extent cx="6291072" cy="9144"/>
              <wp:effectExtent l="0" t="0" r="0" b="0"/>
              <wp:wrapNone/>
              <wp:docPr id="135"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79D9B" id="Rectangle 84" o:spid="_x0000_s1026" style="position:absolute;margin-left:444.15pt;margin-top:100.8pt;width:495.35pt;height:.7pt;flip:y;z-index:-2514037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" fillcolor="#003087 [3215]" stroked="f">
              <w10:wrap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637EB" w14:textId="77777777" w:rsidR="004A4A91" w:rsidRDefault="004A4A91">
    <w:pPr>
      <w:pStyle w:val="Header"/>
    </w:pPr>
    <w:r w:rsidRPr="001B3CA2">
      <w:rPr>
        <w:noProof/>
        <w:lang w:bidi="ar-SA"/>
      </w:rPr>
      <mc:AlternateContent>
        <mc:Choice Requires="wps">
          <w:drawing>
            <wp:anchor distT="0" distB="0" distL="114300" distR="114300" simplePos="0" relativeHeight="251752960" behindDoc="1" locked="0" layoutInCell="1" allowOverlap="1" wp14:anchorId="32B8A0F8" wp14:editId="70040D3A">
              <wp:simplePos x="0" y="0"/>
              <wp:positionH relativeFrom="page">
                <wp:posOffset>822960</wp:posOffset>
              </wp:positionH>
              <wp:positionV relativeFrom="page">
                <wp:posOffset>457200</wp:posOffset>
              </wp:positionV>
              <wp:extent cx="9144" cy="9326880"/>
              <wp:effectExtent l="0" t="0" r="0" b="0"/>
              <wp:wrapNone/>
              <wp:docPr id="33"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EBC0A2" id="Rectangle 85" o:spid="_x0000_s1026" style="position:absolute;margin-left:64.8pt;margin-top:36pt;width:.7pt;height:734.4pt;z-index:-25156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" fillcolor="#003087 [3215]" stroked="f" strokeweight=".5pt">
              <w10:wrap anchorx="page" anchory="page"/>
            </v:rect>
          </w:pict>
        </mc:Fallback>
      </mc:AlternateContent>
    </w:r>
    <w:r w:rsidRPr="001B3CA2">
      <w:rPr>
        <w:noProof/>
        <w:lang w:bidi="ar-SA"/>
      </w:rPr>
      <mc:AlternateContent>
        <mc:Choice Requires="wps">
          <w:drawing>
            <wp:anchor distT="0" distB="0" distL="114300" distR="114300" simplePos="0" relativeHeight="251753984" behindDoc="1" locked="0" layoutInCell="1" allowOverlap="1" wp14:anchorId="667C60AE" wp14:editId="4C95E1BB">
              <wp:simplePos x="0" y="0"/>
              <wp:positionH relativeFrom="page">
                <wp:posOffset>475615</wp:posOffset>
              </wp:positionH>
              <wp:positionV relativeFrom="page">
                <wp:posOffset>1261745</wp:posOffset>
              </wp:positionV>
              <wp:extent cx="6291072" cy="9144"/>
              <wp:effectExtent l="0" t="0" r="0" b="0"/>
              <wp:wrapNone/>
              <wp:docPr id="3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850475" id="Rectangle 84" o:spid="_x0000_s1026" style="position:absolute;margin-left:37.45pt;margin-top:99.35pt;width:495.35pt;height:.7pt;flip:y;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" fillcolor="#003087 [3215]" stroked="f">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DDD93E" w14:textId="77777777" w:rsidR="004A4A91" w:rsidRPr="00542FE0" w:rsidRDefault="004A4A91" w:rsidP="00542FE0">
    <w:pPr>
      <w:pStyle w:val="LFTRunningHeaderLeft"/>
    </w:pPr>
    <w:r>
      <w:rPr>
        <w:b/>
        <w:color w:val="000000" w:themeColor="text1"/>
      </w:rPr>
      <w:t>Section 1</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03840" behindDoc="1" locked="0" layoutInCell="1" allowOverlap="1" wp14:anchorId="0949DCD2" wp14:editId="71A92327">
              <wp:simplePos x="0" y="0"/>
              <wp:positionH relativeFrom="page">
                <wp:posOffset>685800</wp:posOffset>
              </wp:positionH>
              <wp:positionV relativeFrom="page">
                <wp:posOffset>457200</wp:posOffset>
              </wp:positionV>
              <wp:extent cx="9144" cy="9326880"/>
              <wp:effectExtent l="0" t="0" r="0" b="0"/>
              <wp:wrapNone/>
              <wp:docPr id="3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FAB55" id="Rectangle 85" o:spid="_x0000_s1026" style="position:absolute;margin-left:54pt;margin-top:36pt;width:.7pt;height:734.4pt;z-index:-25131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04864" behindDoc="1" locked="0" layoutInCell="1" allowOverlap="1" wp14:anchorId="00B67839" wp14:editId="732EC94B">
              <wp:simplePos x="0" y="0"/>
              <wp:positionH relativeFrom="page">
                <wp:posOffset>457200</wp:posOffset>
              </wp:positionH>
              <wp:positionV relativeFrom="page">
                <wp:posOffset>685800</wp:posOffset>
              </wp:positionV>
              <wp:extent cx="6290945" cy="8890"/>
              <wp:effectExtent l="0" t="0" r="0" b="0"/>
              <wp:wrapNone/>
              <wp:docPr id="3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0BE7D3" id="Rectangle 84" o:spid="_x0000_s1026" style="position:absolute;margin-left:36pt;margin-top:54pt;width:495.35pt;height:.7pt;flip:y;z-index:-25131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" fillcolor="#003087 [3215]" stroked="f">
              <w10:wrap anchorx="page" anchory="page"/>
            </v:rect>
          </w:pict>
        </mc:Fallback>
      </mc:AlternateContent>
    </w:r>
    <w:r>
      <w:rPr>
        <w:color w:val="7F7F7F" w:themeColor="text1" w:themeTint="80"/>
      </w:rPr>
      <w:t>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30E2F" w14:textId="77777777" w:rsidR="004A4A91" w:rsidRPr="00542FE0" w:rsidRDefault="004A4A91" w:rsidP="00542FE0">
    <w:pPr>
      <w:pStyle w:val="LFTRunningHeaderRight"/>
    </w:pPr>
    <w:r>
      <w:rPr>
        <w:b/>
        <w:color w:val="000000" w:themeColor="text1"/>
      </w:rPr>
      <w:t>Section 1</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31488" behindDoc="1" locked="0" layoutInCell="1" allowOverlap="1" wp14:anchorId="64ED30FD" wp14:editId="7A7D511E">
              <wp:simplePos x="0" y="0"/>
              <wp:positionH relativeFrom="margin">
                <wp:posOffset>0</wp:posOffset>
              </wp:positionH>
              <wp:positionV relativeFrom="page">
                <wp:posOffset>685800</wp:posOffset>
              </wp:positionV>
              <wp:extent cx="6291072" cy="9144"/>
              <wp:effectExtent l="0" t="0" r="0" b="0"/>
              <wp:wrapNone/>
              <wp:docPr id="88"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1512E" id="Rectangle 84" o:spid="_x0000_s1026" style="position:absolute;margin-left:0;margin-top:54pt;width:495.35pt;height:.7pt;flip:y;z-index:-251284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D5rF3b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542FE0">
      <w:rPr>
        <w:noProof/>
        <w:color w:val="7F7F7F" w:themeColor="text1" w:themeTint="80"/>
      </w:rPr>
      <mc:AlternateContent>
        <mc:Choice Requires="wps">
          <w:drawing>
            <wp:anchor distT="0" distB="0" distL="114300" distR="114300" simplePos="0" relativeHeight="252032512" behindDoc="1" locked="0" layoutInCell="1" allowOverlap="1" wp14:anchorId="349DEBBA" wp14:editId="296913EA">
              <wp:simplePos x="0" y="0"/>
              <wp:positionH relativeFrom="page">
                <wp:posOffset>7077710</wp:posOffset>
              </wp:positionH>
              <wp:positionV relativeFrom="page">
                <wp:posOffset>457200</wp:posOffset>
              </wp:positionV>
              <wp:extent cx="9144" cy="9326880"/>
              <wp:effectExtent l="0" t="0" r="0" b="0"/>
              <wp:wrapNone/>
              <wp:docPr id="94"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5B6D8D" id="Rectangle 85" o:spid="_x0000_s1026" style="position:absolute;margin-left:557.3pt;margin-top:36pt;width:.7pt;height:734.4pt;z-index:-25128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IuLgL8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r>
      <w:rPr>
        <w:color w:val="7F7F7F" w:themeColor="text1" w:themeTint="80"/>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6D532" w14:textId="77777777" w:rsidR="004A4A91" w:rsidRDefault="004A4A91">
    <w:pPr>
      <w:pStyle w:val="Header"/>
    </w:pPr>
    <w:r>
      <w:rPr>
        <w:noProof/>
        <w:lang w:bidi="ar-SA"/>
      </w:rPr>
      <mc:AlternateContent>
        <mc:Choice Requires="wps">
          <w:drawing>
            <wp:anchor distT="0" distB="0" distL="114300" distR="114300" simplePos="0" relativeHeight="251748864" behindDoc="1" locked="0" layoutInCell="1" allowOverlap="1" wp14:anchorId="29FAFBD4" wp14:editId="1C9BB13C">
              <wp:simplePos x="0" y="0"/>
              <wp:positionH relativeFrom="page">
                <wp:posOffset>822960</wp:posOffset>
              </wp:positionH>
              <wp:positionV relativeFrom="margin">
                <wp:posOffset>-457200</wp:posOffset>
              </wp:positionV>
              <wp:extent cx="9144" cy="9326880"/>
              <wp:effectExtent l="0" t="0" r="0" b="0"/>
              <wp:wrapNone/>
              <wp:docPr id="26"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C4031E" id="Rectangle 85" o:spid="_x0000_s1026" style="position:absolute;margin-left:64.8pt;margin-top:-36pt;width:.7pt;height:734.4pt;z-index:-25156761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PQdT7g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1750912" behindDoc="1" locked="0" layoutInCell="1" allowOverlap="1" wp14:anchorId="1BEB0DA3" wp14:editId="2376DA97">
              <wp:simplePos x="0" y="0"/>
              <wp:positionH relativeFrom="margin">
                <wp:align>right</wp:align>
              </wp:positionH>
              <wp:positionV relativeFrom="page">
                <wp:posOffset>1280160</wp:posOffset>
              </wp:positionV>
              <wp:extent cx="6291072" cy="9144"/>
              <wp:effectExtent l="0" t="0" r="0" b="0"/>
              <wp:wrapNone/>
              <wp:docPr id="2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C546D" id="Rectangle 84" o:spid="_x0000_s1026" style="position:absolute;margin-left:444.15pt;margin-top:100.8pt;width:495.35pt;height:.7pt;flip:y;z-index:-2515655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DNwbAt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ECD52" w14:textId="66C2120F" w:rsidR="004A4A91" w:rsidRPr="00542FE0" w:rsidRDefault="004A4A91" w:rsidP="00542FE0">
    <w:pPr>
      <w:pStyle w:val="LFTRunningHeaderLeft"/>
    </w:pPr>
    <w:r>
      <w:rPr>
        <w:b/>
        <w:color w:val="000000" w:themeColor="text1"/>
      </w:rPr>
      <w:t>Section 2</w:t>
    </w:r>
    <w:r w:rsidRPr="00922700">
      <w:t xml:space="preserve"> </w:t>
    </w:r>
    <w:r w:rsidRPr="00645083">
      <w:t xml:space="preserve"> </w:t>
    </w:r>
    <w:r w:rsidRPr="00542FE0">
      <w:rPr>
        <w:color w:val="7F7F7F" w:themeColor="text1" w:themeTint="80"/>
      </w:rPr>
      <w:sym w:font="Symbol" w:char="F0B7"/>
    </w:r>
    <w:r w:rsidRPr="00542FE0">
      <w:rPr>
        <w:color w:val="7F7F7F" w:themeColor="text1" w:themeTint="80"/>
      </w:rPr>
      <w:t xml:space="preserve">  </w:t>
    </w:r>
    <w:r w:rsidRPr="00542FE0">
      <w:rPr>
        <w:noProof/>
        <w:color w:val="7F7F7F" w:themeColor="text1" w:themeTint="80"/>
      </w:rPr>
      <mc:AlternateContent>
        <mc:Choice Requires="wps">
          <w:drawing>
            <wp:anchor distT="0" distB="0" distL="114300" distR="114300" simplePos="0" relativeHeight="252083712" behindDoc="1" locked="0" layoutInCell="1" allowOverlap="1" wp14:anchorId="372F476F" wp14:editId="2BD43DCC">
              <wp:simplePos x="0" y="0"/>
              <wp:positionH relativeFrom="page">
                <wp:posOffset>685800</wp:posOffset>
              </wp:positionH>
              <wp:positionV relativeFrom="page">
                <wp:posOffset>457200</wp:posOffset>
              </wp:positionV>
              <wp:extent cx="9144" cy="9326880"/>
              <wp:effectExtent l="0" t="0" r="0" b="0"/>
              <wp:wrapNone/>
              <wp:docPr id="7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8C333" id="Rectangle 85" o:spid="_x0000_s1026" style="position:absolute;margin-left:54pt;margin-top:36pt;width:.7pt;height:734.4pt;z-index:-25123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" fillcolor="#003087 [3215]" stroked="f" strokeweight=".5pt">
              <w10:wrap anchorx="page" anchory="page"/>
            </v:rect>
          </w:pict>
        </mc:Fallback>
      </mc:AlternateContent>
    </w:r>
    <w:r w:rsidRPr="00542FE0">
      <w:rPr>
        <w:noProof/>
        <w:color w:val="7F7F7F" w:themeColor="text1" w:themeTint="80"/>
      </w:rPr>
      <mc:AlternateContent>
        <mc:Choice Requires="wps">
          <w:drawing>
            <wp:anchor distT="0" distB="0" distL="114300" distR="114300" simplePos="0" relativeHeight="252084736" behindDoc="1" locked="0" layoutInCell="1" allowOverlap="1" wp14:anchorId="08539819" wp14:editId="09FEBA85">
              <wp:simplePos x="0" y="0"/>
              <wp:positionH relativeFrom="page">
                <wp:posOffset>457200</wp:posOffset>
              </wp:positionH>
              <wp:positionV relativeFrom="page">
                <wp:posOffset>685800</wp:posOffset>
              </wp:positionV>
              <wp:extent cx="6290945" cy="8890"/>
              <wp:effectExtent l="0" t="0" r="0" b="0"/>
              <wp:wrapNone/>
              <wp:docPr id="8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0945" cy="8890"/>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98716" id="Rectangle 84" o:spid="_x0000_s1026" style="position:absolute;margin-left:36pt;margin-top:54pt;width:495.35pt;height:.7pt;flip:y;z-index:-25123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" fillcolor="#003087 [3215]" stroked="f">
              <w10:wrap anchorx="page" anchory="page"/>
            </v:rect>
          </w:pict>
        </mc:Fallback>
      </mc:AlternateContent>
    </w:r>
    <w:r>
      <w:rPr>
        <w:color w:val="7F7F7F" w:themeColor="text1" w:themeTint="80"/>
      </w:rPr>
      <w:t>Data and Information Reviewed</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48130" w14:textId="77777777" w:rsidR="004A4A91" w:rsidRPr="0088597D" w:rsidRDefault="004A4A91" w:rsidP="0088597D">
    <w:pPr>
      <w:pStyle w:val="LFTRunningHeaderRight"/>
    </w:pPr>
    <w:r w:rsidRPr="00922700">
      <w:rPr>
        <w:color w:val="7F7F7F" w:themeColor="text1" w:themeTint="80"/>
      </w:rPr>
      <w:fldChar w:fldCharType="begin"/>
    </w:r>
    <w:r w:rsidRPr="00922700">
      <w:rPr>
        <w:color w:val="7F7F7F" w:themeColor="text1" w:themeTint="80"/>
      </w:rPr>
      <w:instrText xml:space="preserve"> MACROBUTTON  AcceptAllChangesShown "Click here to type section #" </w:instrText>
    </w:r>
    <w:r w:rsidRPr="00922700">
      <w:rPr>
        <w:color w:val="7F7F7F" w:themeColor="text1" w:themeTint="80"/>
      </w:rPr>
      <w:fldChar w:fldCharType="end"/>
    </w:r>
    <w:r w:rsidRPr="00922700">
      <w:t xml:space="preserve"> </w:t>
    </w:r>
    <w:r w:rsidRPr="00645083">
      <w:t xml:space="preserve"> </w:t>
    </w:r>
    <w:r w:rsidRPr="004F653F">
      <w:sym w:font="Symbol" w:char="F0B7"/>
    </w:r>
    <w:r w:rsidRPr="004F653F">
      <w:t xml:space="preserve">  </w:t>
    </w:r>
    <w:r w:rsidRPr="004F653F">
      <w:fldChar w:fldCharType="begin"/>
    </w:r>
    <w:r w:rsidRPr="004F653F">
      <w:instrText xml:space="preserve"> MACROBUTTON  AcceptAllChangesShown "Click here to type title of section" </w:instrText>
    </w:r>
    <w:r w:rsidRPr="004F653F">
      <w:fldChar w:fldCharType="end"/>
    </w:r>
    <w:r w:rsidRPr="0088597D">
      <w:rPr>
        <w:noProof/>
      </w:rPr>
      <mc:AlternateContent>
        <mc:Choice Requires="wps">
          <w:drawing>
            <wp:anchor distT="0" distB="0" distL="114300" distR="114300" simplePos="0" relativeHeight="252081664" behindDoc="1" locked="0" layoutInCell="1" allowOverlap="1" wp14:anchorId="0C464614" wp14:editId="7EFB24DC">
              <wp:simplePos x="0" y="0"/>
              <wp:positionH relativeFrom="margin">
                <wp:posOffset>0</wp:posOffset>
              </wp:positionH>
              <wp:positionV relativeFrom="page">
                <wp:posOffset>685800</wp:posOffset>
              </wp:positionV>
              <wp:extent cx="6291072" cy="9144"/>
              <wp:effectExtent l="0" t="0" r="0" b="0"/>
              <wp:wrapNone/>
              <wp:docPr id="81"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46E7C" id="Rectangle 84" o:spid="_x0000_s1026" style="position:absolute;margin-left:0;margin-top:54pt;width:495.35pt;height:.7pt;flip:y;z-index:-251234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" fillcolor="#003087 [3215]" stroked="f">
              <w10:wrap anchorx="margin" anchory="page"/>
            </v:rect>
          </w:pict>
        </mc:Fallback>
      </mc:AlternateContent>
    </w:r>
    <w:r w:rsidRPr="0088597D">
      <w:rPr>
        <w:noProof/>
      </w:rPr>
      <mc:AlternateContent>
        <mc:Choice Requires="wps">
          <w:drawing>
            <wp:anchor distT="0" distB="0" distL="114300" distR="114300" simplePos="0" relativeHeight="252082688" behindDoc="1" locked="0" layoutInCell="1" allowOverlap="1" wp14:anchorId="03C20396" wp14:editId="4510481D">
              <wp:simplePos x="0" y="0"/>
              <wp:positionH relativeFrom="page">
                <wp:posOffset>7077710</wp:posOffset>
              </wp:positionH>
              <wp:positionV relativeFrom="page">
                <wp:posOffset>457200</wp:posOffset>
              </wp:positionV>
              <wp:extent cx="9144" cy="9326880"/>
              <wp:effectExtent l="0" t="0" r="0" b="0"/>
              <wp:wrapNone/>
              <wp:docPr id="8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426AC" id="Rectangle 85" o:spid="_x0000_s1026" style="position:absolute;margin-left:557.3pt;margin-top:36pt;width:.7pt;height:734.4pt;z-index:-25123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" fillcolor="#003087 [3215]" stroked="f" strokeweight=".5pt">
              <w10:wrap anchorx="page" anchory="pag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15A9D" w14:textId="77777777" w:rsidR="004A4A91" w:rsidRDefault="004A4A91">
    <w:pPr>
      <w:pStyle w:val="Header"/>
    </w:pPr>
    <w:r>
      <w:rPr>
        <w:noProof/>
        <w:lang w:bidi="ar-SA"/>
      </w:rPr>
      <mc:AlternateContent>
        <mc:Choice Requires="wps">
          <w:drawing>
            <wp:anchor distT="0" distB="0" distL="114300" distR="114300" simplePos="0" relativeHeight="252078592" behindDoc="1" locked="0" layoutInCell="1" allowOverlap="1" wp14:anchorId="796EA868" wp14:editId="253F9EE2">
              <wp:simplePos x="0" y="0"/>
              <wp:positionH relativeFrom="page">
                <wp:posOffset>822960</wp:posOffset>
              </wp:positionH>
              <wp:positionV relativeFrom="margin">
                <wp:posOffset>-457200</wp:posOffset>
              </wp:positionV>
              <wp:extent cx="9144" cy="9326880"/>
              <wp:effectExtent l="0" t="0" r="0" b="0"/>
              <wp:wrapNone/>
              <wp:docPr id="8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 cy="9326880"/>
                      </a:xfrm>
                      <a:prstGeom prst="rect">
                        <a:avLst/>
                      </a:prstGeom>
                      <a:solidFill>
                        <a:schemeClr val="tx2"/>
                      </a:solidFill>
                      <a:ln w="6350">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2E780" id="Rectangle 85" o:spid="_x0000_s1026" style="position:absolute;margin-left:64.8pt;margin-top:-36pt;width:.7pt;height:734.4pt;z-index:-25123788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" fillcolor="#003087 [3215]" stroked="f" strokeweight=".5pt">
              <w10:wrap anchorx="page" anchory="margin"/>
            </v:rect>
          </w:pict>
        </mc:Fallback>
      </mc:AlternateContent>
    </w:r>
    <w:r w:rsidRPr="007A3412">
      <w:rPr>
        <w:noProof/>
        <w:color w:val="000000"/>
        <w:lang w:bidi="ar-SA"/>
      </w:rPr>
      <mc:AlternateContent>
        <mc:Choice Requires="wps">
          <w:drawing>
            <wp:anchor distT="0" distB="0" distL="114300" distR="114300" simplePos="0" relativeHeight="252079616" behindDoc="1" locked="0" layoutInCell="1" allowOverlap="1" wp14:anchorId="14BF1CBF" wp14:editId="02BE7A4C">
              <wp:simplePos x="0" y="0"/>
              <wp:positionH relativeFrom="margin">
                <wp:align>right</wp:align>
              </wp:positionH>
              <wp:positionV relativeFrom="page">
                <wp:posOffset>1280160</wp:posOffset>
              </wp:positionV>
              <wp:extent cx="6291072" cy="9144"/>
              <wp:effectExtent l="0" t="0" r="0" b="0"/>
              <wp:wrapNone/>
              <wp:docPr id="91"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91072" cy="9144"/>
                      </a:xfrm>
                      <a:prstGeom prst="rect">
                        <a:avLst/>
                      </a:prstGeom>
                      <a:solidFill>
                        <a:schemeClr val="tx2"/>
                      </a:solidFill>
                      <a:ln w="9525">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B3460" id="Rectangle 84" o:spid="_x0000_s1026" style="position:absolute;margin-left:444.15pt;margin-top:100.8pt;width:495.35pt;height:.7pt;flip:y;z-index:-2512368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" fillcolor="#003087 [3215]" stroked="f">
              <w10:wrap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F36112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D242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41C03E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16A3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F6EA4D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018D2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206E00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F5E75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00E54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3B4A7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EDD556C"/>
    <w:multiLevelType w:val="hybridMultilevel"/>
    <w:tmpl w:val="C73CD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F50986"/>
    <w:multiLevelType w:val="hybridMultilevel"/>
    <w:tmpl w:val="9E0E2B92"/>
    <w:lvl w:ilvl="0" w:tplc="DDD86A8A">
      <w:start w:val="1"/>
      <w:numFmt w:val="bullet"/>
      <w:pStyle w:val="LFTTableBullet"/>
      <w:lvlText w:val=""/>
      <w:lvlJc w:val="left"/>
      <w:pPr>
        <w:ind w:left="504" w:hanging="360"/>
      </w:pPr>
      <w:rPr>
        <w:rFonts w:ascii="Wingdings" w:hAnsi="Wingdings" w:hint="default"/>
        <w:b w:val="0"/>
        <w:i w:val="0"/>
        <w:color w:val="000000" w:themeColor="text1"/>
        <w:sz w:val="18"/>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15:restartNumberingAfterBreak="0">
    <w:nsid w:val="2A6054DA"/>
    <w:multiLevelType w:val="hybridMultilevel"/>
    <w:tmpl w:val="E4A04986"/>
    <w:lvl w:ilvl="0" w:tplc="CD386C32">
      <w:start w:val="1"/>
      <w:numFmt w:val="decimal"/>
      <w:pStyle w:val="LFTNumberedList"/>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2C69798D"/>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C9176CD"/>
    <w:multiLevelType w:val="hybridMultilevel"/>
    <w:tmpl w:val="531493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ED0A44"/>
    <w:multiLevelType w:val="hybridMultilevel"/>
    <w:tmpl w:val="F5AC50D4"/>
    <w:lvl w:ilvl="0" w:tplc="585C4F64">
      <w:start w:val="1"/>
      <w:numFmt w:val="bullet"/>
      <w:lvlText w:val=""/>
      <w:lvlJc w:val="left"/>
      <w:pPr>
        <w:tabs>
          <w:tab w:val="num" w:pos="720"/>
        </w:tabs>
        <w:ind w:left="720" w:hanging="360"/>
      </w:pPr>
      <w:rPr>
        <w:rFonts w:ascii="Wingdings" w:hAnsi="Wingdings" w:hint="default"/>
      </w:rPr>
    </w:lvl>
    <w:lvl w:ilvl="1" w:tplc="2FE250E8" w:tentative="1">
      <w:start w:val="1"/>
      <w:numFmt w:val="bullet"/>
      <w:lvlText w:val=""/>
      <w:lvlJc w:val="left"/>
      <w:pPr>
        <w:tabs>
          <w:tab w:val="num" w:pos="1440"/>
        </w:tabs>
        <w:ind w:left="1440" w:hanging="360"/>
      </w:pPr>
      <w:rPr>
        <w:rFonts w:ascii="Wingdings" w:hAnsi="Wingdings" w:hint="default"/>
      </w:rPr>
    </w:lvl>
    <w:lvl w:ilvl="2" w:tplc="527028FC" w:tentative="1">
      <w:start w:val="1"/>
      <w:numFmt w:val="bullet"/>
      <w:lvlText w:val=""/>
      <w:lvlJc w:val="left"/>
      <w:pPr>
        <w:tabs>
          <w:tab w:val="num" w:pos="2160"/>
        </w:tabs>
        <w:ind w:left="2160" w:hanging="360"/>
      </w:pPr>
      <w:rPr>
        <w:rFonts w:ascii="Wingdings" w:hAnsi="Wingdings" w:hint="default"/>
      </w:rPr>
    </w:lvl>
    <w:lvl w:ilvl="3" w:tplc="9C0ABED8" w:tentative="1">
      <w:start w:val="1"/>
      <w:numFmt w:val="bullet"/>
      <w:lvlText w:val=""/>
      <w:lvlJc w:val="left"/>
      <w:pPr>
        <w:tabs>
          <w:tab w:val="num" w:pos="2880"/>
        </w:tabs>
        <w:ind w:left="2880" w:hanging="360"/>
      </w:pPr>
      <w:rPr>
        <w:rFonts w:ascii="Wingdings" w:hAnsi="Wingdings" w:hint="default"/>
      </w:rPr>
    </w:lvl>
    <w:lvl w:ilvl="4" w:tplc="15C8FA40" w:tentative="1">
      <w:start w:val="1"/>
      <w:numFmt w:val="bullet"/>
      <w:lvlText w:val=""/>
      <w:lvlJc w:val="left"/>
      <w:pPr>
        <w:tabs>
          <w:tab w:val="num" w:pos="3600"/>
        </w:tabs>
        <w:ind w:left="3600" w:hanging="360"/>
      </w:pPr>
      <w:rPr>
        <w:rFonts w:ascii="Wingdings" w:hAnsi="Wingdings" w:hint="default"/>
      </w:rPr>
    </w:lvl>
    <w:lvl w:ilvl="5" w:tplc="FE12AEA4" w:tentative="1">
      <w:start w:val="1"/>
      <w:numFmt w:val="bullet"/>
      <w:lvlText w:val=""/>
      <w:lvlJc w:val="left"/>
      <w:pPr>
        <w:tabs>
          <w:tab w:val="num" w:pos="4320"/>
        </w:tabs>
        <w:ind w:left="4320" w:hanging="360"/>
      </w:pPr>
      <w:rPr>
        <w:rFonts w:ascii="Wingdings" w:hAnsi="Wingdings" w:hint="default"/>
      </w:rPr>
    </w:lvl>
    <w:lvl w:ilvl="6" w:tplc="3A7AE384" w:tentative="1">
      <w:start w:val="1"/>
      <w:numFmt w:val="bullet"/>
      <w:lvlText w:val=""/>
      <w:lvlJc w:val="left"/>
      <w:pPr>
        <w:tabs>
          <w:tab w:val="num" w:pos="5040"/>
        </w:tabs>
        <w:ind w:left="5040" w:hanging="360"/>
      </w:pPr>
      <w:rPr>
        <w:rFonts w:ascii="Wingdings" w:hAnsi="Wingdings" w:hint="default"/>
      </w:rPr>
    </w:lvl>
    <w:lvl w:ilvl="7" w:tplc="BA501164" w:tentative="1">
      <w:start w:val="1"/>
      <w:numFmt w:val="bullet"/>
      <w:lvlText w:val=""/>
      <w:lvlJc w:val="left"/>
      <w:pPr>
        <w:tabs>
          <w:tab w:val="num" w:pos="5760"/>
        </w:tabs>
        <w:ind w:left="5760" w:hanging="360"/>
      </w:pPr>
      <w:rPr>
        <w:rFonts w:ascii="Wingdings" w:hAnsi="Wingdings" w:hint="default"/>
      </w:rPr>
    </w:lvl>
    <w:lvl w:ilvl="8" w:tplc="951E2BD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50937FE"/>
    <w:multiLevelType w:val="hybridMultilevel"/>
    <w:tmpl w:val="A2C29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6E6D0F"/>
    <w:multiLevelType w:val="hybridMultilevel"/>
    <w:tmpl w:val="58B8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DD719F"/>
    <w:multiLevelType w:val="hybridMultilevel"/>
    <w:tmpl w:val="848EB728"/>
    <w:lvl w:ilvl="0" w:tplc="31B453AC">
      <w:start w:val="1"/>
      <w:numFmt w:val="bullet"/>
      <w:lvlText w:val=""/>
      <w:lvlJc w:val="left"/>
      <w:pPr>
        <w:tabs>
          <w:tab w:val="num" w:pos="720"/>
        </w:tabs>
        <w:ind w:left="720" w:hanging="360"/>
      </w:pPr>
      <w:rPr>
        <w:rFonts w:ascii="Wingdings" w:hAnsi="Wingdings" w:hint="default"/>
      </w:rPr>
    </w:lvl>
    <w:lvl w:ilvl="1" w:tplc="7E284306" w:tentative="1">
      <w:start w:val="1"/>
      <w:numFmt w:val="bullet"/>
      <w:lvlText w:val=""/>
      <w:lvlJc w:val="left"/>
      <w:pPr>
        <w:tabs>
          <w:tab w:val="num" w:pos="1440"/>
        </w:tabs>
        <w:ind w:left="1440" w:hanging="360"/>
      </w:pPr>
      <w:rPr>
        <w:rFonts w:ascii="Wingdings" w:hAnsi="Wingdings" w:hint="default"/>
      </w:rPr>
    </w:lvl>
    <w:lvl w:ilvl="2" w:tplc="B7FCE74E" w:tentative="1">
      <w:start w:val="1"/>
      <w:numFmt w:val="bullet"/>
      <w:lvlText w:val=""/>
      <w:lvlJc w:val="left"/>
      <w:pPr>
        <w:tabs>
          <w:tab w:val="num" w:pos="2160"/>
        </w:tabs>
        <w:ind w:left="2160" w:hanging="360"/>
      </w:pPr>
      <w:rPr>
        <w:rFonts w:ascii="Wingdings" w:hAnsi="Wingdings" w:hint="default"/>
      </w:rPr>
    </w:lvl>
    <w:lvl w:ilvl="3" w:tplc="58205016" w:tentative="1">
      <w:start w:val="1"/>
      <w:numFmt w:val="bullet"/>
      <w:lvlText w:val=""/>
      <w:lvlJc w:val="left"/>
      <w:pPr>
        <w:tabs>
          <w:tab w:val="num" w:pos="2880"/>
        </w:tabs>
        <w:ind w:left="2880" w:hanging="360"/>
      </w:pPr>
      <w:rPr>
        <w:rFonts w:ascii="Wingdings" w:hAnsi="Wingdings" w:hint="default"/>
      </w:rPr>
    </w:lvl>
    <w:lvl w:ilvl="4" w:tplc="AFB2B2BA" w:tentative="1">
      <w:start w:val="1"/>
      <w:numFmt w:val="bullet"/>
      <w:lvlText w:val=""/>
      <w:lvlJc w:val="left"/>
      <w:pPr>
        <w:tabs>
          <w:tab w:val="num" w:pos="3600"/>
        </w:tabs>
        <w:ind w:left="3600" w:hanging="360"/>
      </w:pPr>
      <w:rPr>
        <w:rFonts w:ascii="Wingdings" w:hAnsi="Wingdings" w:hint="default"/>
      </w:rPr>
    </w:lvl>
    <w:lvl w:ilvl="5" w:tplc="11C63B1A" w:tentative="1">
      <w:start w:val="1"/>
      <w:numFmt w:val="bullet"/>
      <w:lvlText w:val=""/>
      <w:lvlJc w:val="left"/>
      <w:pPr>
        <w:tabs>
          <w:tab w:val="num" w:pos="4320"/>
        </w:tabs>
        <w:ind w:left="4320" w:hanging="360"/>
      </w:pPr>
      <w:rPr>
        <w:rFonts w:ascii="Wingdings" w:hAnsi="Wingdings" w:hint="default"/>
      </w:rPr>
    </w:lvl>
    <w:lvl w:ilvl="6" w:tplc="B1CC5982" w:tentative="1">
      <w:start w:val="1"/>
      <w:numFmt w:val="bullet"/>
      <w:lvlText w:val=""/>
      <w:lvlJc w:val="left"/>
      <w:pPr>
        <w:tabs>
          <w:tab w:val="num" w:pos="5040"/>
        </w:tabs>
        <w:ind w:left="5040" w:hanging="360"/>
      </w:pPr>
      <w:rPr>
        <w:rFonts w:ascii="Wingdings" w:hAnsi="Wingdings" w:hint="default"/>
      </w:rPr>
    </w:lvl>
    <w:lvl w:ilvl="7" w:tplc="43C678AA" w:tentative="1">
      <w:start w:val="1"/>
      <w:numFmt w:val="bullet"/>
      <w:lvlText w:val=""/>
      <w:lvlJc w:val="left"/>
      <w:pPr>
        <w:tabs>
          <w:tab w:val="num" w:pos="5760"/>
        </w:tabs>
        <w:ind w:left="5760" w:hanging="360"/>
      </w:pPr>
      <w:rPr>
        <w:rFonts w:ascii="Wingdings" w:hAnsi="Wingdings" w:hint="default"/>
      </w:rPr>
    </w:lvl>
    <w:lvl w:ilvl="8" w:tplc="9C7CE87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5314460"/>
    <w:multiLevelType w:val="multilevel"/>
    <w:tmpl w:val="FA80A4E8"/>
    <w:styleLink w:val="LFTBullets"/>
    <w:lvl w:ilvl="0">
      <w:start w:val="1"/>
      <w:numFmt w:val="bullet"/>
      <w:pStyle w:val="LFTBullet1"/>
      <w:lvlText w:val=""/>
      <w:lvlJc w:val="left"/>
      <w:pPr>
        <w:ind w:left="576" w:hanging="360"/>
      </w:pPr>
      <w:rPr>
        <w:rFonts w:ascii="Wingdings" w:hAnsi="Wingdings" w:hint="default"/>
        <w:b/>
        <w:i w:val="0"/>
        <w:color w:val="003087" w:themeColor="text2"/>
        <w:sz w:val="24"/>
        <w:szCs w:val="24"/>
      </w:rPr>
    </w:lvl>
    <w:lvl w:ilvl="1">
      <w:start w:val="1"/>
      <w:numFmt w:val="bullet"/>
      <w:pStyle w:val="LFTBullet2"/>
      <w:lvlText w:val=""/>
      <w:lvlJc w:val="left"/>
      <w:pPr>
        <w:ind w:left="936" w:hanging="360"/>
      </w:pPr>
      <w:rPr>
        <w:rFonts w:ascii="Symbol" w:hAnsi="Symbol" w:hint="default"/>
        <w:color w:val="003087" w:themeColor="text2"/>
      </w:rPr>
    </w:lvl>
    <w:lvl w:ilvl="2">
      <w:start w:val="1"/>
      <w:numFmt w:val="bullet"/>
      <w:pStyle w:val="LFTBullet3"/>
      <w:lvlText w:val="o"/>
      <w:lvlJc w:val="left"/>
      <w:pPr>
        <w:ind w:left="720" w:firstLine="187"/>
      </w:pPr>
      <w:rPr>
        <w:rFonts w:ascii="Courier New" w:hAnsi="Courier New" w:hint="default"/>
        <w:color w:val="003087" w:themeColor="text2"/>
      </w:rPr>
    </w:lvl>
    <w:lvl w:ilvl="3">
      <w:start w:val="1"/>
      <w:numFmt w:val="bullet"/>
      <w:pStyle w:val="LFTBullet4"/>
      <w:lvlText w:val="―"/>
      <w:lvlJc w:val="left"/>
      <w:pPr>
        <w:ind w:left="1267" w:firstLine="360"/>
      </w:pPr>
      <w:rPr>
        <w:rFonts w:ascii="Cambria" w:hAnsi="Cambria" w:hint="default"/>
      </w:rPr>
    </w:lvl>
    <w:lvl w:ilvl="4">
      <w:start w:val="1"/>
      <w:numFmt w:val="bullet"/>
      <w:lvlText w:val="o"/>
      <w:lvlJc w:val="left"/>
      <w:pPr>
        <w:ind w:left="4896" w:hanging="360"/>
      </w:pPr>
      <w:rPr>
        <w:rFonts w:ascii="Courier New" w:hAnsi="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1" w15:restartNumberingAfterBreak="0">
    <w:nsid w:val="667F716F"/>
    <w:multiLevelType w:val="hybridMultilevel"/>
    <w:tmpl w:val="E5E415B0"/>
    <w:lvl w:ilvl="0" w:tplc="80D27E5A">
      <w:start w:val="1"/>
      <w:numFmt w:val="bullet"/>
      <w:lvlText w:val=""/>
      <w:lvlJc w:val="left"/>
      <w:pPr>
        <w:tabs>
          <w:tab w:val="num" w:pos="720"/>
        </w:tabs>
        <w:ind w:left="720" w:hanging="360"/>
      </w:pPr>
      <w:rPr>
        <w:rFonts w:ascii="Wingdings" w:hAnsi="Wingdings" w:hint="default"/>
      </w:rPr>
    </w:lvl>
    <w:lvl w:ilvl="1" w:tplc="C69AA566" w:tentative="1">
      <w:start w:val="1"/>
      <w:numFmt w:val="bullet"/>
      <w:lvlText w:val=""/>
      <w:lvlJc w:val="left"/>
      <w:pPr>
        <w:tabs>
          <w:tab w:val="num" w:pos="1440"/>
        </w:tabs>
        <w:ind w:left="1440" w:hanging="360"/>
      </w:pPr>
      <w:rPr>
        <w:rFonts w:ascii="Wingdings" w:hAnsi="Wingdings" w:hint="default"/>
      </w:rPr>
    </w:lvl>
    <w:lvl w:ilvl="2" w:tplc="CD66757E" w:tentative="1">
      <w:start w:val="1"/>
      <w:numFmt w:val="bullet"/>
      <w:lvlText w:val=""/>
      <w:lvlJc w:val="left"/>
      <w:pPr>
        <w:tabs>
          <w:tab w:val="num" w:pos="2160"/>
        </w:tabs>
        <w:ind w:left="2160" w:hanging="360"/>
      </w:pPr>
      <w:rPr>
        <w:rFonts w:ascii="Wingdings" w:hAnsi="Wingdings" w:hint="default"/>
      </w:rPr>
    </w:lvl>
    <w:lvl w:ilvl="3" w:tplc="E898A92C" w:tentative="1">
      <w:start w:val="1"/>
      <w:numFmt w:val="bullet"/>
      <w:lvlText w:val=""/>
      <w:lvlJc w:val="left"/>
      <w:pPr>
        <w:tabs>
          <w:tab w:val="num" w:pos="2880"/>
        </w:tabs>
        <w:ind w:left="2880" w:hanging="360"/>
      </w:pPr>
      <w:rPr>
        <w:rFonts w:ascii="Wingdings" w:hAnsi="Wingdings" w:hint="default"/>
      </w:rPr>
    </w:lvl>
    <w:lvl w:ilvl="4" w:tplc="846E0306" w:tentative="1">
      <w:start w:val="1"/>
      <w:numFmt w:val="bullet"/>
      <w:lvlText w:val=""/>
      <w:lvlJc w:val="left"/>
      <w:pPr>
        <w:tabs>
          <w:tab w:val="num" w:pos="3600"/>
        </w:tabs>
        <w:ind w:left="3600" w:hanging="360"/>
      </w:pPr>
      <w:rPr>
        <w:rFonts w:ascii="Wingdings" w:hAnsi="Wingdings" w:hint="default"/>
      </w:rPr>
    </w:lvl>
    <w:lvl w:ilvl="5" w:tplc="7CCC44A8" w:tentative="1">
      <w:start w:val="1"/>
      <w:numFmt w:val="bullet"/>
      <w:lvlText w:val=""/>
      <w:lvlJc w:val="left"/>
      <w:pPr>
        <w:tabs>
          <w:tab w:val="num" w:pos="4320"/>
        </w:tabs>
        <w:ind w:left="4320" w:hanging="360"/>
      </w:pPr>
      <w:rPr>
        <w:rFonts w:ascii="Wingdings" w:hAnsi="Wingdings" w:hint="default"/>
      </w:rPr>
    </w:lvl>
    <w:lvl w:ilvl="6" w:tplc="4E2A2774" w:tentative="1">
      <w:start w:val="1"/>
      <w:numFmt w:val="bullet"/>
      <w:lvlText w:val=""/>
      <w:lvlJc w:val="left"/>
      <w:pPr>
        <w:tabs>
          <w:tab w:val="num" w:pos="5040"/>
        </w:tabs>
        <w:ind w:left="5040" w:hanging="360"/>
      </w:pPr>
      <w:rPr>
        <w:rFonts w:ascii="Wingdings" w:hAnsi="Wingdings" w:hint="default"/>
      </w:rPr>
    </w:lvl>
    <w:lvl w:ilvl="7" w:tplc="FEB291F8" w:tentative="1">
      <w:start w:val="1"/>
      <w:numFmt w:val="bullet"/>
      <w:lvlText w:val=""/>
      <w:lvlJc w:val="left"/>
      <w:pPr>
        <w:tabs>
          <w:tab w:val="num" w:pos="5760"/>
        </w:tabs>
        <w:ind w:left="5760" w:hanging="360"/>
      </w:pPr>
      <w:rPr>
        <w:rFonts w:ascii="Wingdings" w:hAnsi="Wingdings" w:hint="default"/>
      </w:rPr>
    </w:lvl>
    <w:lvl w:ilvl="8" w:tplc="5D80919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C553B18"/>
    <w:multiLevelType w:val="hybridMultilevel"/>
    <w:tmpl w:val="A2286120"/>
    <w:lvl w:ilvl="0" w:tplc="6B6C8D0C">
      <w:start w:val="1"/>
      <w:numFmt w:val="bullet"/>
      <w:lvlText w:val=""/>
      <w:lvlJc w:val="left"/>
      <w:pPr>
        <w:tabs>
          <w:tab w:val="num" w:pos="720"/>
        </w:tabs>
        <w:ind w:left="720" w:hanging="360"/>
      </w:pPr>
      <w:rPr>
        <w:rFonts w:ascii="Wingdings" w:hAnsi="Wingdings" w:hint="default"/>
      </w:rPr>
    </w:lvl>
    <w:lvl w:ilvl="1" w:tplc="79705414">
      <w:start w:val="1"/>
      <w:numFmt w:val="bullet"/>
      <w:lvlText w:val=""/>
      <w:lvlJc w:val="left"/>
      <w:pPr>
        <w:tabs>
          <w:tab w:val="num" w:pos="1440"/>
        </w:tabs>
        <w:ind w:left="1440" w:hanging="360"/>
      </w:pPr>
      <w:rPr>
        <w:rFonts w:ascii="Wingdings" w:hAnsi="Wingdings" w:hint="default"/>
      </w:rPr>
    </w:lvl>
    <w:lvl w:ilvl="2" w:tplc="0FBE4100">
      <w:start w:val="206"/>
      <w:numFmt w:val="bullet"/>
      <w:lvlText w:val=""/>
      <w:lvlJc w:val="left"/>
      <w:pPr>
        <w:tabs>
          <w:tab w:val="num" w:pos="2160"/>
        </w:tabs>
        <w:ind w:left="2160" w:hanging="360"/>
      </w:pPr>
      <w:rPr>
        <w:rFonts w:ascii="Wingdings" w:hAnsi="Wingdings" w:hint="default"/>
      </w:rPr>
    </w:lvl>
    <w:lvl w:ilvl="3" w:tplc="24BA77C6">
      <w:start w:val="206"/>
      <w:numFmt w:val="bullet"/>
      <w:lvlText w:val=""/>
      <w:lvlJc w:val="left"/>
      <w:pPr>
        <w:tabs>
          <w:tab w:val="num" w:pos="2880"/>
        </w:tabs>
        <w:ind w:left="2880" w:hanging="360"/>
      </w:pPr>
      <w:rPr>
        <w:rFonts w:ascii="Wingdings" w:hAnsi="Wingdings" w:hint="default"/>
      </w:rPr>
    </w:lvl>
    <w:lvl w:ilvl="4" w:tplc="75C6AD28" w:tentative="1">
      <w:start w:val="1"/>
      <w:numFmt w:val="bullet"/>
      <w:lvlText w:val=""/>
      <w:lvlJc w:val="left"/>
      <w:pPr>
        <w:tabs>
          <w:tab w:val="num" w:pos="3600"/>
        </w:tabs>
        <w:ind w:left="3600" w:hanging="360"/>
      </w:pPr>
      <w:rPr>
        <w:rFonts w:ascii="Wingdings" w:hAnsi="Wingdings" w:hint="default"/>
      </w:rPr>
    </w:lvl>
    <w:lvl w:ilvl="5" w:tplc="897C0002" w:tentative="1">
      <w:start w:val="1"/>
      <w:numFmt w:val="bullet"/>
      <w:lvlText w:val=""/>
      <w:lvlJc w:val="left"/>
      <w:pPr>
        <w:tabs>
          <w:tab w:val="num" w:pos="4320"/>
        </w:tabs>
        <w:ind w:left="4320" w:hanging="360"/>
      </w:pPr>
      <w:rPr>
        <w:rFonts w:ascii="Wingdings" w:hAnsi="Wingdings" w:hint="default"/>
      </w:rPr>
    </w:lvl>
    <w:lvl w:ilvl="6" w:tplc="C750C2EA" w:tentative="1">
      <w:start w:val="1"/>
      <w:numFmt w:val="bullet"/>
      <w:lvlText w:val=""/>
      <w:lvlJc w:val="left"/>
      <w:pPr>
        <w:tabs>
          <w:tab w:val="num" w:pos="5040"/>
        </w:tabs>
        <w:ind w:left="5040" w:hanging="360"/>
      </w:pPr>
      <w:rPr>
        <w:rFonts w:ascii="Wingdings" w:hAnsi="Wingdings" w:hint="default"/>
      </w:rPr>
    </w:lvl>
    <w:lvl w:ilvl="7" w:tplc="46B2661A" w:tentative="1">
      <w:start w:val="1"/>
      <w:numFmt w:val="bullet"/>
      <w:lvlText w:val=""/>
      <w:lvlJc w:val="left"/>
      <w:pPr>
        <w:tabs>
          <w:tab w:val="num" w:pos="5760"/>
        </w:tabs>
        <w:ind w:left="5760" w:hanging="360"/>
      </w:pPr>
      <w:rPr>
        <w:rFonts w:ascii="Wingdings" w:hAnsi="Wingdings" w:hint="default"/>
      </w:rPr>
    </w:lvl>
    <w:lvl w:ilvl="8" w:tplc="60506E4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6265A9"/>
    <w:multiLevelType w:val="hybridMultilevel"/>
    <w:tmpl w:val="6568A99C"/>
    <w:lvl w:ilvl="0" w:tplc="748EEA60">
      <w:start w:val="1"/>
      <w:numFmt w:val="bullet"/>
      <w:pStyle w:val="LFTSidebarbullet"/>
      <w:lvlText w:val=""/>
      <w:lvlJc w:val="left"/>
      <w:pPr>
        <w:ind w:left="720" w:hanging="360"/>
      </w:pPr>
      <w:rPr>
        <w:rFonts w:ascii="Wingdings" w:hAnsi="Wingdings" w:hint="default"/>
        <w:b w:val="0"/>
        <w:i w:val="0"/>
        <w:color w:val="FFFFFF" w:themeColor="background1"/>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lvlOverride w:ilvl="0">
      <w:startOverride w:val="1"/>
    </w:lvlOverride>
  </w:num>
  <w:num w:numId="2">
    <w:abstractNumId w:val="14"/>
  </w:num>
  <w:num w:numId="3">
    <w:abstractNumId w:val="13"/>
  </w:num>
  <w:num w:numId="4">
    <w:abstractNumId w:val="13"/>
    <w:lvlOverride w:ilvl="0">
      <w:startOverride w:val="1"/>
    </w:lvlOverride>
  </w:num>
  <w:num w:numId="5">
    <w:abstractNumId w:val="12"/>
  </w:num>
  <w:num w:numId="6">
    <w:abstractNumId w:val="23"/>
  </w:num>
  <w:num w:numId="7">
    <w:abstractNumId w:val="20"/>
  </w:num>
  <w:num w:numId="8">
    <w:abstractNumId w:val="20"/>
  </w:num>
  <w:num w:numId="9">
    <w:abstractNumId w:val="13"/>
    <w:lvlOverride w:ilvl="0">
      <w:startOverride w:val="1"/>
    </w:lvlOverride>
  </w:num>
  <w:num w:numId="10">
    <w:abstractNumId w:val="1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9"/>
  </w:num>
  <w:num w:numId="22">
    <w:abstractNumId w:val="15"/>
  </w:num>
  <w:num w:numId="23">
    <w:abstractNumId w:val="11"/>
  </w:num>
  <w:num w:numId="24">
    <w:abstractNumId w:val="18"/>
  </w:num>
  <w:num w:numId="25">
    <w:abstractNumId w:val="22"/>
  </w:num>
  <w:num w:numId="26">
    <w:abstractNumId w:val="21"/>
  </w:num>
  <w:num w:numId="27">
    <w:abstractNumId w:val="16"/>
  </w:num>
  <w:num w:numId="28">
    <w:abstractNumId w:val="1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mith, Kenneth J (Woodbury)">
    <w15:presenceInfo w15:providerId="AD" w15:userId="S::Smithkj@cdmsmith.com::4d9fa95d-df4f-4230-8edd-6146f17c151b"/>
  </w15:person>
  <w15:person w15:author="Taylor, Maryanne">
    <w15:presenceInfo w15:providerId="AD" w15:userId="S::Taylormb@cdmsmith.com::fa726983-9e40-4bdc-966e-b8e49ca7dcfe"/>
  </w15:person>
  <w15:person w15:author="Registe, Joshua H.">
    <w15:presenceInfo w15:providerId="AD" w15:userId="S::registejh@cdmsmith.com::4031d88e-2b57-4038-9aa1-703c366847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DateAndTime/>
  <w:mirrorMargins/>
  <w:proofState w:spelling="clean"/>
  <w:attachedTemplate r:id="rId1"/>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stylePaneSortMethod w:val="0000"/>
  <w:trackRevisions/>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328"/>
    <w:rsid w:val="00002261"/>
    <w:rsid w:val="00002DBF"/>
    <w:rsid w:val="000030DF"/>
    <w:rsid w:val="00005A45"/>
    <w:rsid w:val="0001418F"/>
    <w:rsid w:val="00020B85"/>
    <w:rsid w:val="0002103B"/>
    <w:rsid w:val="000262A2"/>
    <w:rsid w:val="00027850"/>
    <w:rsid w:val="00030CFE"/>
    <w:rsid w:val="000371D5"/>
    <w:rsid w:val="00037AE4"/>
    <w:rsid w:val="000400FA"/>
    <w:rsid w:val="00041D97"/>
    <w:rsid w:val="0004300C"/>
    <w:rsid w:val="00043841"/>
    <w:rsid w:val="000470F2"/>
    <w:rsid w:val="000475C2"/>
    <w:rsid w:val="0005025A"/>
    <w:rsid w:val="00055449"/>
    <w:rsid w:val="000610C8"/>
    <w:rsid w:val="00067008"/>
    <w:rsid w:val="000670B7"/>
    <w:rsid w:val="00067182"/>
    <w:rsid w:val="00067854"/>
    <w:rsid w:val="00070A48"/>
    <w:rsid w:val="00070EEB"/>
    <w:rsid w:val="00070F75"/>
    <w:rsid w:val="000712BC"/>
    <w:rsid w:val="000713BF"/>
    <w:rsid w:val="000719AC"/>
    <w:rsid w:val="00075E80"/>
    <w:rsid w:val="0008009E"/>
    <w:rsid w:val="00081F3B"/>
    <w:rsid w:val="00090BAB"/>
    <w:rsid w:val="00091BDA"/>
    <w:rsid w:val="00093ACF"/>
    <w:rsid w:val="000A1A17"/>
    <w:rsid w:val="000A2545"/>
    <w:rsid w:val="000A508D"/>
    <w:rsid w:val="000B07F7"/>
    <w:rsid w:val="000B22D1"/>
    <w:rsid w:val="000B2437"/>
    <w:rsid w:val="000B3EEE"/>
    <w:rsid w:val="000B453F"/>
    <w:rsid w:val="000B4EDD"/>
    <w:rsid w:val="000B53D2"/>
    <w:rsid w:val="000B6C27"/>
    <w:rsid w:val="000B7FD7"/>
    <w:rsid w:val="000C43B4"/>
    <w:rsid w:val="000C5001"/>
    <w:rsid w:val="000C53AE"/>
    <w:rsid w:val="000C659A"/>
    <w:rsid w:val="000E01DD"/>
    <w:rsid w:val="000E2E41"/>
    <w:rsid w:val="000E5CE8"/>
    <w:rsid w:val="000F1DD2"/>
    <w:rsid w:val="000F30A6"/>
    <w:rsid w:val="000F3235"/>
    <w:rsid w:val="000F49BB"/>
    <w:rsid w:val="000F7599"/>
    <w:rsid w:val="001011A2"/>
    <w:rsid w:val="00103FC7"/>
    <w:rsid w:val="00107454"/>
    <w:rsid w:val="00107A02"/>
    <w:rsid w:val="0011435E"/>
    <w:rsid w:val="0011658E"/>
    <w:rsid w:val="00121B01"/>
    <w:rsid w:val="00126522"/>
    <w:rsid w:val="0012767F"/>
    <w:rsid w:val="0012794F"/>
    <w:rsid w:val="00133A14"/>
    <w:rsid w:val="001347A2"/>
    <w:rsid w:val="001356AE"/>
    <w:rsid w:val="00147779"/>
    <w:rsid w:val="00152099"/>
    <w:rsid w:val="0015276C"/>
    <w:rsid w:val="00157AF7"/>
    <w:rsid w:val="00163BEC"/>
    <w:rsid w:val="00164B95"/>
    <w:rsid w:val="00166080"/>
    <w:rsid w:val="001670CC"/>
    <w:rsid w:val="00167DFD"/>
    <w:rsid w:val="001717EA"/>
    <w:rsid w:val="00174ECF"/>
    <w:rsid w:val="001761E8"/>
    <w:rsid w:val="00177EB1"/>
    <w:rsid w:val="00177F6F"/>
    <w:rsid w:val="00180777"/>
    <w:rsid w:val="0018077D"/>
    <w:rsid w:val="00183A5A"/>
    <w:rsid w:val="00186703"/>
    <w:rsid w:val="00190BAE"/>
    <w:rsid w:val="001956A7"/>
    <w:rsid w:val="0019691C"/>
    <w:rsid w:val="00197163"/>
    <w:rsid w:val="001A24FA"/>
    <w:rsid w:val="001A2676"/>
    <w:rsid w:val="001A45B0"/>
    <w:rsid w:val="001A6106"/>
    <w:rsid w:val="001A7FAB"/>
    <w:rsid w:val="001B117F"/>
    <w:rsid w:val="001B2899"/>
    <w:rsid w:val="001B3CA2"/>
    <w:rsid w:val="001B3EA3"/>
    <w:rsid w:val="001B597B"/>
    <w:rsid w:val="001B67D0"/>
    <w:rsid w:val="001B6B18"/>
    <w:rsid w:val="001B70F8"/>
    <w:rsid w:val="001C04ED"/>
    <w:rsid w:val="001C0BE5"/>
    <w:rsid w:val="001C2B64"/>
    <w:rsid w:val="001C3ECC"/>
    <w:rsid w:val="001C5502"/>
    <w:rsid w:val="001C55E6"/>
    <w:rsid w:val="001C592A"/>
    <w:rsid w:val="001C7A9F"/>
    <w:rsid w:val="001C7FB9"/>
    <w:rsid w:val="001D02F1"/>
    <w:rsid w:val="001D0DCF"/>
    <w:rsid w:val="001D2346"/>
    <w:rsid w:val="001D2665"/>
    <w:rsid w:val="001D3E39"/>
    <w:rsid w:val="001D543E"/>
    <w:rsid w:val="001D6F94"/>
    <w:rsid w:val="001E3550"/>
    <w:rsid w:val="001E7A00"/>
    <w:rsid w:val="001F5ADE"/>
    <w:rsid w:val="001F5B0B"/>
    <w:rsid w:val="001F713B"/>
    <w:rsid w:val="002046AE"/>
    <w:rsid w:val="00213A09"/>
    <w:rsid w:val="002209D9"/>
    <w:rsid w:val="00220F87"/>
    <w:rsid w:val="0022105B"/>
    <w:rsid w:val="002216CE"/>
    <w:rsid w:val="00222892"/>
    <w:rsid w:val="00222A9D"/>
    <w:rsid w:val="0022377E"/>
    <w:rsid w:val="002240F6"/>
    <w:rsid w:val="0023062F"/>
    <w:rsid w:val="002307CC"/>
    <w:rsid w:val="00230DFD"/>
    <w:rsid w:val="0023143D"/>
    <w:rsid w:val="0023325A"/>
    <w:rsid w:val="00240681"/>
    <w:rsid w:val="00242397"/>
    <w:rsid w:val="002429F0"/>
    <w:rsid w:val="0024372A"/>
    <w:rsid w:val="002531EB"/>
    <w:rsid w:val="0025379A"/>
    <w:rsid w:val="002634DA"/>
    <w:rsid w:val="00264298"/>
    <w:rsid w:val="00264D3C"/>
    <w:rsid w:val="00266187"/>
    <w:rsid w:val="002668F9"/>
    <w:rsid w:val="00271EC5"/>
    <w:rsid w:val="00273012"/>
    <w:rsid w:val="00276446"/>
    <w:rsid w:val="00276520"/>
    <w:rsid w:val="00281541"/>
    <w:rsid w:val="00286CA4"/>
    <w:rsid w:val="00290606"/>
    <w:rsid w:val="0029101F"/>
    <w:rsid w:val="00294840"/>
    <w:rsid w:val="00294D5E"/>
    <w:rsid w:val="002A1D24"/>
    <w:rsid w:val="002A1D69"/>
    <w:rsid w:val="002A3B5D"/>
    <w:rsid w:val="002A6972"/>
    <w:rsid w:val="002A7943"/>
    <w:rsid w:val="002B3510"/>
    <w:rsid w:val="002B38FA"/>
    <w:rsid w:val="002B3ABC"/>
    <w:rsid w:val="002B4065"/>
    <w:rsid w:val="002B5610"/>
    <w:rsid w:val="002B74EB"/>
    <w:rsid w:val="002B7BEF"/>
    <w:rsid w:val="002C2224"/>
    <w:rsid w:val="002C3E86"/>
    <w:rsid w:val="002C530E"/>
    <w:rsid w:val="002C7457"/>
    <w:rsid w:val="002D0892"/>
    <w:rsid w:val="002D51A8"/>
    <w:rsid w:val="002D60B5"/>
    <w:rsid w:val="002D6810"/>
    <w:rsid w:val="002E023C"/>
    <w:rsid w:val="002E3984"/>
    <w:rsid w:val="002E3EF1"/>
    <w:rsid w:val="002F0FF7"/>
    <w:rsid w:val="002F3CAE"/>
    <w:rsid w:val="002F4367"/>
    <w:rsid w:val="002F598C"/>
    <w:rsid w:val="00300DC0"/>
    <w:rsid w:val="00306B30"/>
    <w:rsid w:val="00310E98"/>
    <w:rsid w:val="00315DB0"/>
    <w:rsid w:val="00316E15"/>
    <w:rsid w:val="003176BA"/>
    <w:rsid w:val="003217A7"/>
    <w:rsid w:val="00326328"/>
    <w:rsid w:val="00330269"/>
    <w:rsid w:val="0033246B"/>
    <w:rsid w:val="00332C87"/>
    <w:rsid w:val="00333018"/>
    <w:rsid w:val="00341948"/>
    <w:rsid w:val="00343B10"/>
    <w:rsid w:val="00343DA1"/>
    <w:rsid w:val="00343E24"/>
    <w:rsid w:val="00344803"/>
    <w:rsid w:val="00347B5D"/>
    <w:rsid w:val="00351683"/>
    <w:rsid w:val="00353C8F"/>
    <w:rsid w:val="00354086"/>
    <w:rsid w:val="003542B9"/>
    <w:rsid w:val="00354762"/>
    <w:rsid w:val="00354E82"/>
    <w:rsid w:val="00355FDF"/>
    <w:rsid w:val="003573BE"/>
    <w:rsid w:val="00361D9F"/>
    <w:rsid w:val="003676F3"/>
    <w:rsid w:val="00375E9B"/>
    <w:rsid w:val="003810CD"/>
    <w:rsid w:val="00383310"/>
    <w:rsid w:val="00386C8E"/>
    <w:rsid w:val="00387756"/>
    <w:rsid w:val="003907BB"/>
    <w:rsid w:val="00392D09"/>
    <w:rsid w:val="003939A0"/>
    <w:rsid w:val="00393A40"/>
    <w:rsid w:val="00395772"/>
    <w:rsid w:val="00396DFD"/>
    <w:rsid w:val="0039744C"/>
    <w:rsid w:val="0039757B"/>
    <w:rsid w:val="003A12C7"/>
    <w:rsid w:val="003A357D"/>
    <w:rsid w:val="003A3D8A"/>
    <w:rsid w:val="003A517C"/>
    <w:rsid w:val="003B10D9"/>
    <w:rsid w:val="003B1ECD"/>
    <w:rsid w:val="003B3378"/>
    <w:rsid w:val="003B40DF"/>
    <w:rsid w:val="003B4936"/>
    <w:rsid w:val="003B6061"/>
    <w:rsid w:val="003B6765"/>
    <w:rsid w:val="003C2553"/>
    <w:rsid w:val="003C31E3"/>
    <w:rsid w:val="003C521F"/>
    <w:rsid w:val="003C588F"/>
    <w:rsid w:val="003D3948"/>
    <w:rsid w:val="003D6EB5"/>
    <w:rsid w:val="003E0D44"/>
    <w:rsid w:val="003E18AF"/>
    <w:rsid w:val="003E3987"/>
    <w:rsid w:val="003E3E8E"/>
    <w:rsid w:val="003F366F"/>
    <w:rsid w:val="003F38D4"/>
    <w:rsid w:val="003F577A"/>
    <w:rsid w:val="003F6770"/>
    <w:rsid w:val="003F680C"/>
    <w:rsid w:val="003F78C1"/>
    <w:rsid w:val="00402FD3"/>
    <w:rsid w:val="004033BB"/>
    <w:rsid w:val="004040C7"/>
    <w:rsid w:val="004061C0"/>
    <w:rsid w:val="00406C96"/>
    <w:rsid w:val="00407F44"/>
    <w:rsid w:val="00412E13"/>
    <w:rsid w:val="004145E3"/>
    <w:rsid w:val="004146D1"/>
    <w:rsid w:val="00414944"/>
    <w:rsid w:val="00415EE2"/>
    <w:rsid w:val="0042027F"/>
    <w:rsid w:val="00425AB1"/>
    <w:rsid w:val="0042750C"/>
    <w:rsid w:val="00431301"/>
    <w:rsid w:val="00432776"/>
    <w:rsid w:val="00432BFB"/>
    <w:rsid w:val="00434AD6"/>
    <w:rsid w:val="0044574A"/>
    <w:rsid w:val="00454C04"/>
    <w:rsid w:val="0046022B"/>
    <w:rsid w:val="00463C66"/>
    <w:rsid w:val="0046483C"/>
    <w:rsid w:val="004668AF"/>
    <w:rsid w:val="0046751E"/>
    <w:rsid w:val="004708C5"/>
    <w:rsid w:val="0047275E"/>
    <w:rsid w:val="0047791A"/>
    <w:rsid w:val="0047798F"/>
    <w:rsid w:val="00480E0B"/>
    <w:rsid w:val="004817D2"/>
    <w:rsid w:val="00484188"/>
    <w:rsid w:val="0048685E"/>
    <w:rsid w:val="00490175"/>
    <w:rsid w:val="004942EA"/>
    <w:rsid w:val="0049476E"/>
    <w:rsid w:val="00495B9D"/>
    <w:rsid w:val="0049780B"/>
    <w:rsid w:val="004A3F85"/>
    <w:rsid w:val="004A4A91"/>
    <w:rsid w:val="004C4EB2"/>
    <w:rsid w:val="004C5EA0"/>
    <w:rsid w:val="004C7401"/>
    <w:rsid w:val="004D343C"/>
    <w:rsid w:val="004D5DD1"/>
    <w:rsid w:val="004E0E7B"/>
    <w:rsid w:val="004E1AFD"/>
    <w:rsid w:val="004E230C"/>
    <w:rsid w:val="004E366C"/>
    <w:rsid w:val="004E4955"/>
    <w:rsid w:val="004F0BAC"/>
    <w:rsid w:val="004F0E45"/>
    <w:rsid w:val="004F163C"/>
    <w:rsid w:val="004F45C6"/>
    <w:rsid w:val="004F5E56"/>
    <w:rsid w:val="004F653F"/>
    <w:rsid w:val="005011AA"/>
    <w:rsid w:val="00502004"/>
    <w:rsid w:val="00505798"/>
    <w:rsid w:val="00506DA2"/>
    <w:rsid w:val="0050743A"/>
    <w:rsid w:val="0051132C"/>
    <w:rsid w:val="00513BC0"/>
    <w:rsid w:val="00514904"/>
    <w:rsid w:val="00516C3A"/>
    <w:rsid w:val="00516EED"/>
    <w:rsid w:val="00516F80"/>
    <w:rsid w:val="00517103"/>
    <w:rsid w:val="00522B85"/>
    <w:rsid w:val="00522F6C"/>
    <w:rsid w:val="005233DE"/>
    <w:rsid w:val="005252E4"/>
    <w:rsid w:val="00525BFB"/>
    <w:rsid w:val="0052721B"/>
    <w:rsid w:val="00527B4A"/>
    <w:rsid w:val="00527F46"/>
    <w:rsid w:val="005314FA"/>
    <w:rsid w:val="00531ECF"/>
    <w:rsid w:val="005341B0"/>
    <w:rsid w:val="00535B0B"/>
    <w:rsid w:val="005370BB"/>
    <w:rsid w:val="005423EA"/>
    <w:rsid w:val="00542FE0"/>
    <w:rsid w:val="00543249"/>
    <w:rsid w:val="005444C1"/>
    <w:rsid w:val="00547043"/>
    <w:rsid w:val="005478A3"/>
    <w:rsid w:val="00547F07"/>
    <w:rsid w:val="005511FB"/>
    <w:rsid w:val="00553B58"/>
    <w:rsid w:val="005560B7"/>
    <w:rsid w:val="00557548"/>
    <w:rsid w:val="00560296"/>
    <w:rsid w:val="0056189D"/>
    <w:rsid w:val="00566058"/>
    <w:rsid w:val="005726AB"/>
    <w:rsid w:val="00584549"/>
    <w:rsid w:val="00584624"/>
    <w:rsid w:val="005851AC"/>
    <w:rsid w:val="00593003"/>
    <w:rsid w:val="00593E9D"/>
    <w:rsid w:val="0059651B"/>
    <w:rsid w:val="00596A99"/>
    <w:rsid w:val="005A28AC"/>
    <w:rsid w:val="005A7B8B"/>
    <w:rsid w:val="005B7D99"/>
    <w:rsid w:val="005C059A"/>
    <w:rsid w:val="005C0F14"/>
    <w:rsid w:val="005C1CEB"/>
    <w:rsid w:val="005C35F5"/>
    <w:rsid w:val="005D047D"/>
    <w:rsid w:val="005D0588"/>
    <w:rsid w:val="005D1ECC"/>
    <w:rsid w:val="005D3B49"/>
    <w:rsid w:val="005D6589"/>
    <w:rsid w:val="005E2488"/>
    <w:rsid w:val="005E28BA"/>
    <w:rsid w:val="005E2B32"/>
    <w:rsid w:val="005E64D8"/>
    <w:rsid w:val="005E6BFB"/>
    <w:rsid w:val="005F028B"/>
    <w:rsid w:val="005F07E4"/>
    <w:rsid w:val="005F2591"/>
    <w:rsid w:val="005F4E6E"/>
    <w:rsid w:val="005F60FC"/>
    <w:rsid w:val="005F763C"/>
    <w:rsid w:val="005F794F"/>
    <w:rsid w:val="0060069A"/>
    <w:rsid w:val="00600F93"/>
    <w:rsid w:val="00602CCB"/>
    <w:rsid w:val="00603C9E"/>
    <w:rsid w:val="00604CC5"/>
    <w:rsid w:val="00612782"/>
    <w:rsid w:val="00614DD2"/>
    <w:rsid w:val="00615E3B"/>
    <w:rsid w:val="00616DF7"/>
    <w:rsid w:val="006177C0"/>
    <w:rsid w:val="006234DF"/>
    <w:rsid w:val="006327D5"/>
    <w:rsid w:val="006401CE"/>
    <w:rsid w:val="00640FE6"/>
    <w:rsid w:val="00641B48"/>
    <w:rsid w:val="00642542"/>
    <w:rsid w:val="006430D0"/>
    <w:rsid w:val="0064396E"/>
    <w:rsid w:val="0064465E"/>
    <w:rsid w:val="00645083"/>
    <w:rsid w:val="00646F54"/>
    <w:rsid w:val="00650382"/>
    <w:rsid w:val="00660857"/>
    <w:rsid w:val="0066263C"/>
    <w:rsid w:val="00666C0B"/>
    <w:rsid w:val="00670DE6"/>
    <w:rsid w:val="00673744"/>
    <w:rsid w:val="00677915"/>
    <w:rsid w:val="00681ECA"/>
    <w:rsid w:val="00687BF9"/>
    <w:rsid w:val="00690A41"/>
    <w:rsid w:val="00690DE0"/>
    <w:rsid w:val="00694C58"/>
    <w:rsid w:val="0069562D"/>
    <w:rsid w:val="00695BA1"/>
    <w:rsid w:val="00696FDB"/>
    <w:rsid w:val="00697A0E"/>
    <w:rsid w:val="006A2E2B"/>
    <w:rsid w:val="006A3FD5"/>
    <w:rsid w:val="006A5C6C"/>
    <w:rsid w:val="006B0079"/>
    <w:rsid w:val="006B0788"/>
    <w:rsid w:val="006B0CEE"/>
    <w:rsid w:val="006B1CD9"/>
    <w:rsid w:val="006B293E"/>
    <w:rsid w:val="006B2F1D"/>
    <w:rsid w:val="006B649C"/>
    <w:rsid w:val="006B6CD7"/>
    <w:rsid w:val="006C0A91"/>
    <w:rsid w:val="006C559E"/>
    <w:rsid w:val="006C66F4"/>
    <w:rsid w:val="006C6863"/>
    <w:rsid w:val="006C6E7F"/>
    <w:rsid w:val="006D27DB"/>
    <w:rsid w:val="006D36EC"/>
    <w:rsid w:val="006D6774"/>
    <w:rsid w:val="006D7084"/>
    <w:rsid w:val="006E2BDA"/>
    <w:rsid w:val="006E2F17"/>
    <w:rsid w:val="006E399E"/>
    <w:rsid w:val="006F03C9"/>
    <w:rsid w:val="006F5863"/>
    <w:rsid w:val="006F5DE5"/>
    <w:rsid w:val="006F6067"/>
    <w:rsid w:val="006F6801"/>
    <w:rsid w:val="00701310"/>
    <w:rsid w:val="00703852"/>
    <w:rsid w:val="0070665A"/>
    <w:rsid w:val="00707F38"/>
    <w:rsid w:val="00710B0C"/>
    <w:rsid w:val="00712053"/>
    <w:rsid w:val="00712E5B"/>
    <w:rsid w:val="00714C6A"/>
    <w:rsid w:val="00715B60"/>
    <w:rsid w:val="007230BB"/>
    <w:rsid w:val="00723C38"/>
    <w:rsid w:val="00726C18"/>
    <w:rsid w:val="00731C27"/>
    <w:rsid w:val="00734A28"/>
    <w:rsid w:val="0073556B"/>
    <w:rsid w:val="00735C49"/>
    <w:rsid w:val="00736C83"/>
    <w:rsid w:val="007376FC"/>
    <w:rsid w:val="0074022E"/>
    <w:rsid w:val="00742228"/>
    <w:rsid w:val="00742825"/>
    <w:rsid w:val="00742C3F"/>
    <w:rsid w:val="00742D5A"/>
    <w:rsid w:val="007430C6"/>
    <w:rsid w:val="00746869"/>
    <w:rsid w:val="00746DD9"/>
    <w:rsid w:val="007512F1"/>
    <w:rsid w:val="007519F5"/>
    <w:rsid w:val="0075587A"/>
    <w:rsid w:val="00757062"/>
    <w:rsid w:val="007656F7"/>
    <w:rsid w:val="00767255"/>
    <w:rsid w:val="00767D2A"/>
    <w:rsid w:val="00771DA0"/>
    <w:rsid w:val="0077479E"/>
    <w:rsid w:val="00774F28"/>
    <w:rsid w:val="007766DA"/>
    <w:rsid w:val="00782F01"/>
    <w:rsid w:val="0078513D"/>
    <w:rsid w:val="00786FF5"/>
    <w:rsid w:val="00787354"/>
    <w:rsid w:val="0079063B"/>
    <w:rsid w:val="00790DCA"/>
    <w:rsid w:val="007956A5"/>
    <w:rsid w:val="0079658A"/>
    <w:rsid w:val="00796E3B"/>
    <w:rsid w:val="007A0301"/>
    <w:rsid w:val="007A2074"/>
    <w:rsid w:val="007A3412"/>
    <w:rsid w:val="007A4602"/>
    <w:rsid w:val="007A4A50"/>
    <w:rsid w:val="007A4FFF"/>
    <w:rsid w:val="007A51C9"/>
    <w:rsid w:val="007A7190"/>
    <w:rsid w:val="007B08F9"/>
    <w:rsid w:val="007B1C3B"/>
    <w:rsid w:val="007B2DF4"/>
    <w:rsid w:val="007B5D5A"/>
    <w:rsid w:val="007B6F2E"/>
    <w:rsid w:val="007B76C3"/>
    <w:rsid w:val="007C1D82"/>
    <w:rsid w:val="007C3C20"/>
    <w:rsid w:val="007D02C3"/>
    <w:rsid w:val="007D0A20"/>
    <w:rsid w:val="007D1FF2"/>
    <w:rsid w:val="007E09ED"/>
    <w:rsid w:val="007E2FE1"/>
    <w:rsid w:val="007E3365"/>
    <w:rsid w:val="007E5266"/>
    <w:rsid w:val="007E57C5"/>
    <w:rsid w:val="007F3D28"/>
    <w:rsid w:val="007F3EDD"/>
    <w:rsid w:val="00800B73"/>
    <w:rsid w:val="00802897"/>
    <w:rsid w:val="0081008F"/>
    <w:rsid w:val="00811540"/>
    <w:rsid w:val="008115DC"/>
    <w:rsid w:val="00811D39"/>
    <w:rsid w:val="00812B4C"/>
    <w:rsid w:val="00813FBA"/>
    <w:rsid w:val="00826752"/>
    <w:rsid w:val="0083062B"/>
    <w:rsid w:val="008318A0"/>
    <w:rsid w:val="00833599"/>
    <w:rsid w:val="008335B6"/>
    <w:rsid w:val="0083537A"/>
    <w:rsid w:val="00835DC9"/>
    <w:rsid w:val="00844667"/>
    <w:rsid w:val="00845510"/>
    <w:rsid w:val="00846039"/>
    <w:rsid w:val="0085071D"/>
    <w:rsid w:val="00850F73"/>
    <w:rsid w:val="00854012"/>
    <w:rsid w:val="00854C40"/>
    <w:rsid w:val="00854E40"/>
    <w:rsid w:val="008557D5"/>
    <w:rsid w:val="008564CA"/>
    <w:rsid w:val="00856ABA"/>
    <w:rsid w:val="0085707D"/>
    <w:rsid w:val="00860A26"/>
    <w:rsid w:val="00860DD2"/>
    <w:rsid w:val="0086170B"/>
    <w:rsid w:val="00863E0A"/>
    <w:rsid w:val="00864584"/>
    <w:rsid w:val="00864C49"/>
    <w:rsid w:val="008652BB"/>
    <w:rsid w:val="00875939"/>
    <w:rsid w:val="00876A4E"/>
    <w:rsid w:val="00876BB8"/>
    <w:rsid w:val="00880498"/>
    <w:rsid w:val="00880DD0"/>
    <w:rsid w:val="0088597D"/>
    <w:rsid w:val="008861BF"/>
    <w:rsid w:val="0089160F"/>
    <w:rsid w:val="00893D30"/>
    <w:rsid w:val="0089608C"/>
    <w:rsid w:val="008A1E60"/>
    <w:rsid w:val="008A3A45"/>
    <w:rsid w:val="008A3A82"/>
    <w:rsid w:val="008A4092"/>
    <w:rsid w:val="008A73DE"/>
    <w:rsid w:val="008B24FF"/>
    <w:rsid w:val="008B4A01"/>
    <w:rsid w:val="008B5FE1"/>
    <w:rsid w:val="008B7272"/>
    <w:rsid w:val="008B7CEE"/>
    <w:rsid w:val="008C11DA"/>
    <w:rsid w:val="008C2FE9"/>
    <w:rsid w:val="008C44EE"/>
    <w:rsid w:val="008C45B1"/>
    <w:rsid w:val="008C4EDC"/>
    <w:rsid w:val="008C76AE"/>
    <w:rsid w:val="008D0116"/>
    <w:rsid w:val="008D3423"/>
    <w:rsid w:val="008E0BAA"/>
    <w:rsid w:val="008E117D"/>
    <w:rsid w:val="008E144A"/>
    <w:rsid w:val="008E2ECA"/>
    <w:rsid w:val="008E3115"/>
    <w:rsid w:val="008E48D6"/>
    <w:rsid w:val="008E5D9D"/>
    <w:rsid w:val="008E5F18"/>
    <w:rsid w:val="008F03DC"/>
    <w:rsid w:val="008F6A20"/>
    <w:rsid w:val="008F7EAB"/>
    <w:rsid w:val="00902127"/>
    <w:rsid w:val="009022CB"/>
    <w:rsid w:val="00903F6A"/>
    <w:rsid w:val="009064B4"/>
    <w:rsid w:val="00910B27"/>
    <w:rsid w:val="009140A3"/>
    <w:rsid w:val="00915AD1"/>
    <w:rsid w:val="009203FB"/>
    <w:rsid w:val="009205B7"/>
    <w:rsid w:val="00921353"/>
    <w:rsid w:val="00921A3F"/>
    <w:rsid w:val="00922700"/>
    <w:rsid w:val="00922E11"/>
    <w:rsid w:val="009254F5"/>
    <w:rsid w:val="00925B06"/>
    <w:rsid w:val="00925FCF"/>
    <w:rsid w:val="00927C04"/>
    <w:rsid w:val="00930F2F"/>
    <w:rsid w:val="0093472F"/>
    <w:rsid w:val="00937722"/>
    <w:rsid w:val="009401B8"/>
    <w:rsid w:val="0094182A"/>
    <w:rsid w:val="009419C4"/>
    <w:rsid w:val="0094449E"/>
    <w:rsid w:val="00947155"/>
    <w:rsid w:val="00951E0E"/>
    <w:rsid w:val="00952B3F"/>
    <w:rsid w:val="00953A9C"/>
    <w:rsid w:val="00953E59"/>
    <w:rsid w:val="0095403D"/>
    <w:rsid w:val="00956343"/>
    <w:rsid w:val="0095713D"/>
    <w:rsid w:val="0095768E"/>
    <w:rsid w:val="00957CEA"/>
    <w:rsid w:val="0097029B"/>
    <w:rsid w:val="00973459"/>
    <w:rsid w:val="00974654"/>
    <w:rsid w:val="00977ED2"/>
    <w:rsid w:val="009815D9"/>
    <w:rsid w:val="00983B3E"/>
    <w:rsid w:val="00984BE6"/>
    <w:rsid w:val="009867FA"/>
    <w:rsid w:val="0098767E"/>
    <w:rsid w:val="0099080E"/>
    <w:rsid w:val="00992F02"/>
    <w:rsid w:val="00993133"/>
    <w:rsid w:val="009942A8"/>
    <w:rsid w:val="00996FD2"/>
    <w:rsid w:val="009A0F71"/>
    <w:rsid w:val="009A13C6"/>
    <w:rsid w:val="009A3121"/>
    <w:rsid w:val="009A3495"/>
    <w:rsid w:val="009A55D0"/>
    <w:rsid w:val="009B262B"/>
    <w:rsid w:val="009B29A7"/>
    <w:rsid w:val="009B3538"/>
    <w:rsid w:val="009B5EA8"/>
    <w:rsid w:val="009C65F4"/>
    <w:rsid w:val="009C725B"/>
    <w:rsid w:val="009D1011"/>
    <w:rsid w:val="009D10BC"/>
    <w:rsid w:val="009D41A2"/>
    <w:rsid w:val="009D4213"/>
    <w:rsid w:val="009D5B8F"/>
    <w:rsid w:val="009E0884"/>
    <w:rsid w:val="009E160C"/>
    <w:rsid w:val="009E1F2C"/>
    <w:rsid w:val="009E2032"/>
    <w:rsid w:val="009E2635"/>
    <w:rsid w:val="009E3BDD"/>
    <w:rsid w:val="009E4DF6"/>
    <w:rsid w:val="009E5EE4"/>
    <w:rsid w:val="009F0B0C"/>
    <w:rsid w:val="009F1FA7"/>
    <w:rsid w:val="009F334C"/>
    <w:rsid w:val="009F3CB6"/>
    <w:rsid w:val="009F5AC5"/>
    <w:rsid w:val="009F5C12"/>
    <w:rsid w:val="00A02A1F"/>
    <w:rsid w:val="00A055D6"/>
    <w:rsid w:val="00A0717D"/>
    <w:rsid w:val="00A10890"/>
    <w:rsid w:val="00A11B7D"/>
    <w:rsid w:val="00A12C6E"/>
    <w:rsid w:val="00A13A06"/>
    <w:rsid w:val="00A17F09"/>
    <w:rsid w:val="00A3137D"/>
    <w:rsid w:val="00A31722"/>
    <w:rsid w:val="00A32ACC"/>
    <w:rsid w:val="00A3722B"/>
    <w:rsid w:val="00A4154C"/>
    <w:rsid w:val="00A45A66"/>
    <w:rsid w:val="00A46BEB"/>
    <w:rsid w:val="00A50898"/>
    <w:rsid w:val="00A52073"/>
    <w:rsid w:val="00A53362"/>
    <w:rsid w:val="00A5777F"/>
    <w:rsid w:val="00A6502D"/>
    <w:rsid w:val="00A7253E"/>
    <w:rsid w:val="00A73371"/>
    <w:rsid w:val="00A800D1"/>
    <w:rsid w:val="00A80AC0"/>
    <w:rsid w:val="00A81AB1"/>
    <w:rsid w:val="00A822C8"/>
    <w:rsid w:val="00A8368E"/>
    <w:rsid w:val="00A83AF9"/>
    <w:rsid w:val="00A87B9D"/>
    <w:rsid w:val="00A939AC"/>
    <w:rsid w:val="00A952A8"/>
    <w:rsid w:val="00A97FA1"/>
    <w:rsid w:val="00AA5C05"/>
    <w:rsid w:val="00AB2865"/>
    <w:rsid w:val="00AB4A36"/>
    <w:rsid w:val="00AC10DD"/>
    <w:rsid w:val="00AC12A9"/>
    <w:rsid w:val="00AC6832"/>
    <w:rsid w:val="00AD4D26"/>
    <w:rsid w:val="00AD502A"/>
    <w:rsid w:val="00AD5156"/>
    <w:rsid w:val="00AD60B7"/>
    <w:rsid w:val="00AE26F7"/>
    <w:rsid w:val="00AE397E"/>
    <w:rsid w:val="00AE5933"/>
    <w:rsid w:val="00AE6B23"/>
    <w:rsid w:val="00AE6CE1"/>
    <w:rsid w:val="00AE6F62"/>
    <w:rsid w:val="00AE732D"/>
    <w:rsid w:val="00AF16CF"/>
    <w:rsid w:val="00B03702"/>
    <w:rsid w:val="00B0505C"/>
    <w:rsid w:val="00B1018C"/>
    <w:rsid w:val="00B11BBD"/>
    <w:rsid w:val="00B12459"/>
    <w:rsid w:val="00B17C23"/>
    <w:rsid w:val="00B17D29"/>
    <w:rsid w:val="00B202B3"/>
    <w:rsid w:val="00B22B27"/>
    <w:rsid w:val="00B22D6F"/>
    <w:rsid w:val="00B2530C"/>
    <w:rsid w:val="00B262E5"/>
    <w:rsid w:val="00B34181"/>
    <w:rsid w:val="00B35E5A"/>
    <w:rsid w:val="00B371DB"/>
    <w:rsid w:val="00B3734E"/>
    <w:rsid w:val="00B51023"/>
    <w:rsid w:val="00B51CDF"/>
    <w:rsid w:val="00B52136"/>
    <w:rsid w:val="00B53FD4"/>
    <w:rsid w:val="00B54C4B"/>
    <w:rsid w:val="00B56507"/>
    <w:rsid w:val="00B56C40"/>
    <w:rsid w:val="00B56E65"/>
    <w:rsid w:val="00B60CBD"/>
    <w:rsid w:val="00B6148A"/>
    <w:rsid w:val="00B62661"/>
    <w:rsid w:val="00B63212"/>
    <w:rsid w:val="00B64505"/>
    <w:rsid w:val="00B6491A"/>
    <w:rsid w:val="00B66797"/>
    <w:rsid w:val="00B71878"/>
    <w:rsid w:val="00B731D8"/>
    <w:rsid w:val="00B74483"/>
    <w:rsid w:val="00B80535"/>
    <w:rsid w:val="00B81B09"/>
    <w:rsid w:val="00B8324C"/>
    <w:rsid w:val="00B832B4"/>
    <w:rsid w:val="00B84281"/>
    <w:rsid w:val="00B85473"/>
    <w:rsid w:val="00B85CD4"/>
    <w:rsid w:val="00B865F4"/>
    <w:rsid w:val="00B8770C"/>
    <w:rsid w:val="00B92604"/>
    <w:rsid w:val="00B929B3"/>
    <w:rsid w:val="00B952F2"/>
    <w:rsid w:val="00B972A7"/>
    <w:rsid w:val="00B9789C"/>
    <w:rsid w:val="00BA0ED9"/>
    <w:rsid w:val="00BA21B3"/>
    <w:rsid w:val="00BA7669"/>
    <w:rsid w:val="00BB10A9"/>
    <w:rsid w:val="00BB12FB"/>
    <w:rsid w:val="00BB2FFF"/>
    <w:rsid w:val="00BB4C47"/>
    <w:rsid w:val="00BB5965"/>
    <w:rsid w:val="00BC0963"/>
    <w:rsid w:val="00BC152D"/>
    <w:rsid w:val="00BC4E77"/>
    <w:rsid w:val="00BC6A03"/>
    <w:rsid w:val="00BD0213"/>
    <w:rsid w:val="00BD1035"/>
    <w:rsid w:val="00BD23FC"/>
    <w:rsid w:val="00BD3C67"/>
    <w:rsid w:val="00BD6606"/>
    <w:rsid w:val="00BE0B9F"/>
    <w:rsid w:val="00BE1074"/>
    <w:rsid w:val="00BF0A57"/>
    <w:rsid w:val="00BF6AA8"/>
    <w:rsid w:val="00C01D45"/>
    <w:rsid w:val="00C03DCB"/>
    <w:rsid w:val="00C05D5C"/>
    <w:rsid w:val="00C11BF0"/>
    <w:rsid w:val="00C14C7A"/>
    <w:rsid w:val="00C20760"/>
    <w:rsid w:val="00C21959"/>
    <w:rsid w:val="00C24669"/>
    <w:rsid w:val="00C2587B"/>
    <w:rsid w:val="00C259AC"/>
    <w:rsid w:val="00C25E20"/>
    <w:rsid w:val="00C378F8"/>
    <w:rsid w:val="00C419A0"/>
    <w:rsid w:val="00C43994"/>
    <w:rsid w:val="00C45068"/>
    <w:rsid w:val="00C452AE"/>
    <w:rsid w:val="00C45E61"/>
    <w:rsid w:val="00C4654C"/>
    <w:rsid w:val="00C47A33"/>
    <w:rsid w:val="00C56668"/>
    <w:rsid w:val="00C57367"/>
    <w:rsid w:val="00C60B94"/>
    <w:rsid w:val="00C61252"/>
    <w:rsid w:val="00C70DFC"/>
    <w:rsid w:val="00C70F6C"/>
    <w:rsid w:val="00C724B7"/>
    <w:rsid w:val="00C73960"/>
    <w:rsid w:val="00C73EE8"/>
    <w:rsid w:val="00C85E18"/>
    <w:rsid w:val="00C91EA2"/>
    <w:rsid w:val="00C92294"/>
    <w:rsid w:val="00C92BF7"/>
    <w:rsid w:val="00C92CCD"/>
    <w:rsid w:val="00C93668"/>
    <w:rsid w:val="00C93A1D"/>
    <w:rsid w:val="00CA5AC8"/>
    <w:rsid w:val="00CB4A68"/>
    <w:rsid w:val="00CC18E4"/>
    <w:rsid w:val="00CC2430"/>
    <w:rsid w:val="00CC2B9A"/>
    <w:rsid w:val="00CC57BD"/>
    <w:rsid w:val="00CC5AD9"/>
    <w:rsid w:val="00CC7643"/>
    <w:rsid w:val="00CD06C7"/>
    <w:rsid w:val="00CD2B7B"/>
    <w:rsid w:val="00CD43E4"/>
    <w:rsid w:val="00CD46DD"/>
    <w:rsid w:val="00CD6CD7"/>
    <w:rsid w:val="00CD7B2A"/>
    <w:rsid w:val="00CE2909"/>
    <w:rsid w:val="00CE7E01"/>
    <w:rsid w:val="00CF2CEE"/>
    <w:rsid w:val="00CF459E"/>
    <w:rsid w:val="00CF5498"/>
    <w:rsid w:val="00D003FE"/>
    <w:rsid w:val="00D10078"/>
    <w:rsid w:val="00D119D2"/>
    <w:rsid w:val="00D14502"/>
    <w:rsid w:val="00D15817"/>
    <w:rsid w:val="00D16EB1"/>
    <w:rsid w:val="00D16FD3"/>
    <w:rsid w:val="00D27140"/>
    <w:rsid w:val="00D307DB"/>
    <w:rsid w:val="00D37721"/>
    <w:rsid w:val="00D42720"/>
    <w:rsid w:val="00D44DB2"/>
    <w:rsid w:val="00D454EE"/>
    <w:rsid w:val="00D45C71"/>
    <w:rsid w:val="00D47A26"/>
    <w:rsid w:val="00D51459"/>
    <w:rsid w:val="00D51A87"/>
    <w:rsid w:val="00D54F5A"/>
    <w:rsid w:val="00D62624"/>
    <w:rsid w:val="00D6683D"/>
    <w:rsid w:val="00D67CD9"/>
    <w:rsid w:val="00D70CF6"/>
    <w:rsid w:val="00D74269"/>
    <w:rsid w:val="00D75067"/>
    <w:rsid w:val="00D76651"/>
    <w:rsid w:val="00D808B0"/>
    <w:rsid w:val="00D810A9"/>
    <w:rsid w:val="00D862F5"/>
    <w:rsid w:val="00D913E5"/>
    <w:rsid w:val="00D9229D"/>
    <w:rsid w:val="00D929D3"/>
    <w:rsid w:val="00D93B34"/>
    <w:rsid w:val="00D94585"/>
    <w:rsid w:val="00D969A5"/>
    <w:rsid w:val="00D96EEF"/>
    <w:rsid w:val="00DA7665"/>
    <w:rsid w:val="00DB0B6A"/>
    <w:rsid w:val="00DC4B21"/>
    <w:rsid w:val="00DC4B4C"/>
    <w:rsid w:val="00DC7F31"/>
    <w:rsid w:val="00DD08EC"/>
    <w:rsid w:val="00DD31EB"/>
    <w:rsid w:val="00DD320A"/>
    <w:rsid w:val="00DF3046"/>
    <w:rsid w:val="00DF3E2C"/>
    <w:rsid w:val="00DF5E1B"/>
    <w:rsid w:val="00DF77CF"/>
    <w:rsid w:val="00E0082D"/>
    <w:rsid w:val="00E0268D"/>
    <w:rsid w:val="00E032B6"/>
    <w:rsid w:val="00E03F67"/>
    <w:rsid w:val="00E045FC"/>
    <w:rsid w:val="00E07CA4"/>
    <w:rsid w:val="00E10886"/>
    <w:rsid w:val="00E17FD3"/>
    <w:rsid w:val="00E25D3D"/>
    <w:rsid w:val="00E2701A"/>
    <w:rsid w:val="00E2723A"/>
    <w:rsid w:val="00E369E8"/>
    <w:rsid w:val="00E37D18"/>
    <w:rsid w:val="00E41D5C"/>
    <w:rsid w:val="00E47181"/>
    <w:rsid w:val="00E47493"/>
    <w:rsid w:val="00E515A1"/>
    <w:rsid w:val="00E5291D"/>
    <w:rsid w:val="00E546E2"/>
    <w:rsid w:val="00E55091"/>
    <w:rsid w:val="00E551FF"/>
    <w:rsid w:val="00E55AA8"/>
    <w:rsid w:val="00E56EFD"/>
    <w:rsid w:val="00E62E9F"/>
    <w:rsid w:val="00E63D62"/>
    <w:rsid w:val="00E701C0"/>
    <w:rsid w:val="00E716DB"/>
    <w:rsid w:val="00E723F3"/>
    <w:rsid w:val="00E7243A"/>
    <w:rsid w:val="00E76B81"/>
    <w:rsid w:val="00E770D5"/>
    <w:rsid w:val="00E77AFB"/>
    <w:rsid w:val="00E80B0D"/>
    <w:rsid w:val="00E80C3E"/>
    <w:rsid w:val="00E8205A"/>
    <w:rsid w:val="00E82D1F"/>
    <w:rsid w:val="00E83A1E"/>
    <w:rsid w:val="00E84F29"/>
    <w:rsid w:val="00E87077"/>
    <w:rsid w:val="00E87E88"/>
    <w:rsid w:val="00E95472"/>
    <w:rsid w:val="00E96849"/>
    <w:rsid w:val="00E96C4A"/>
    <w:rsid w:val="00EA1414"/>
    <w:rsid w:val="00EA4A41"/>
    <w:rsid w:val="00EA6AEA"/>
    <w:rsid w:val="00EA6F8D"/>
    <w:rsid w:val="00EA7FD9"/>
    <w:rsid w:val="00EB04B1"/>
    <w:rsid w:val="00EB2571"/>
    <w:rsid w:val="00EB4533"/>
    <w:rsid w:val="00EB7872"/>
    <w:rsid w:val="00EB7E7D"/>
    <w:rsid w:val="00EC48CF"/>
    <w:rsid w:val="00ED0405"/>
    <w:rsid w:val="00ED65E6"/>
    <w:rsid w:val="00EE6D51"/>
    <w:rsid w:val="00EE6FA3"/>
    <w:rsid w:val="00EF4545"/>
    <w:rsid w:val="00EF4678"/>
    <w:rsid w:val="00EF4AC9"/>
    <w:rsid w:val="00EF4B2E"/>
    <w:rsid w:val="00EF718F"/>
    <w:rsid w:val="00EF7914"/>
    <w:rsid w:val="00F019F1"/>
    <w:rsid w:val="00F03FDB"/>
    <w:rsid w:val="00F049F7"/>
    <w:rsid w:val="00F05AE7"/>
    <w:rsid w:val="00F05C06"/>
    <w:rsid w:val="00F06102"/>
    <w:rsid w:val="00F12D78"/>
    <w:rsid w:val="00F16D83"/>
    <w:rsid w:val="00F17DBC"/>
    <w:rsid w:val="00F2093E"/>
    <w:rsid w:val="00F215D4"/>
    <w:rsid w:val="00F22A54"/>
    <w:rsid w:val="00F24069"/>
    <w:rsid w:val="00F252C9"/>
    <w:rsid w:val="00F26A80"/>
    <w:rsid w:val="00F3053D"/>
    <w:rsid w:val="00F3055C"/>
    <w:rsid w:val="00F31291"/>
    <w:rsid w:val="00F32AD3"/>
    <w:rsid w:val="00F33743"/>
    <w:rsid w:val="00F3460B"/>
    <w:rsid w:val="00F35B1B"/>
    <w:rsid w:val="00F368EF"/>
    <w:rsid w:val="00F3762B"/>
    <w:rsid w:val="00F416EE"/>
    <w:rsid w:val="00F43D0A"/>
    <w:rsid w:val="00F4496D"/>
    <w:rsid w:val="00F545BA"/>
    <w:rsid w:val="00F57883"/>
    <w:rsid w:val="00F624A8"/>
    <w:rsid w:val="00F67041"/>
    <w:rsid w:val="00F71BAE"/>
    <w:rsid w:val="00F71D64"/>
    <w:rsid w:val="00F71D9A"/>
    <w:rsid w:val="00F7462D"/>
    <w:rsid w:val="00F77105"/>
    <w:rsid w:val="00F82641"/>
    <w:rsid w:val="00F85153"/>
    <w:rsid w:val="00F85AF7"/>
    <w:rsid w:val="00F86997"/>
    <w:rsid w:val="00F91446"/>
    <w:rsid w:val="00F919E0"/>
    <w:rsid w:val="00F93474"/>
    <w:rsid w:val="00F94FFD"/>
    <w:rsid w:val="00F961D5"/>
    <w:rsid w:val="00F968F2"/>
    <w:rsid w:val="00FA31CA"/>
    <w:rsid w:val="00FB059C"/>
    <w:rsid w:val="00FB1536"/>
    <w:rsid w:val="00FB3720"/>
    <w:rsid w:val="00FB45E2"/>
    <w:rsid w:val="00FB725A"/>
    <w:rsid w:val="00FC4898"/>
    <w:rsid w:val="00FC4EC5"/>
    <w:rsid w:val="00FC551D"/>
    <w:rsid w:val="00FC6AFF"/>
    <w:rsid w:val="00FD01B9"/>
    <w:rsid w:val="00FD2665"/>
    <w:rsid w:val="00FD6607"/>
    <w:rsid w:val="00FE06B4"/>
    <w:rsid w:val="00FE2342"/>
    <w:rsid w:val="00FE4BFD"/>
    <w:rsid w:val="00FE732C"/>
    <w:rsid w:val="00FF09DC"/>
    <w:rsid w:val="00FF27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8D2031"/>
  <w15:docId w15:val="{0D710FB2-074C-484B-AF39-DCDF3ACE1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en-US"/>
      </w:rPr>
    </w:rPrDefault>
    <w:pPrDefault>
      <w:pPr>
        <w:spacing w:after="200" w:line="2" w:lineRule="auto"/>
      </w:pPr>
    </w:pPrDefault>
  </w:docDefaults>
  <w:latentStyles w:defLockedState="1" w:defUIPriority="99" w:defSemiHidden="0" w:defUnhideWhenUsed="0" w:defQFormat="0" w:count="376">
    <w:lsdException w:name="Normal" w:locked="0" w:uiPriority="0"/>
    <w:lsdException w:name="heading 1" w:locked="0" w:uiPriority="10"/>
    <w:lsdException w:name="heading 2" w:semiHidden="1" w:uiPriority="10" w:unhideWhenUsed="1" w:qFormat="1"/>
    <w:lsdException w:name="heading 3" w:semiHidden="1" w:uiPriority="10" w:unhideWhenUsed="1"/>
    <w:lsdException w:name="heading 4" w:semiHidden="1" w:uiPriority="10" w:unhideWhenUsed="1"/>
    <w:lsdException w:name="heading 5" w:semiHidden="1" w:uiPriority="10"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lsdException w:name="index 3" w:semiHidden="1"/>
    <w:lsdException w:name="index 4" w:semiHidden="1"/>
    <w:lsdException w:name="index 5" w:semiHidden="1"/>
    <w:lsdException w:name="index 6" w:semiHidden="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lsdException w:name="Title"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lsdException w:name="Block Text" w:semiHidden="1"/>
    <w:lsdException w:name="Hyperlink" w:semiHidden="1"/>
    <w:lsdException w:name="FollowedHyperlink" w:semiHidden="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semiHidden/>
    <w:rsid w:val="00454C04"/>
    <w:pPr>
      <w:spacing w:line="240" w:lineRule="auto"/>
    </w:pPr>
    <w:rPr>
      <w:sz w:val="20"/>
    </w:rPr>
  </w:style>
  <w:style w:type="paragraph" w:styleId="Heading1">
    <w:name w:val="heading 1"/>
    <w:basedOn w:val="LFTHeading1"/>
    <w:next w:val="Normal"/>
    <w:link w:val="Heading1Char"/>
    <w:uiPriority w:val="10"/>
    <w:semiHidden/>
    <w:rsid w:val="004817D2"/>
  </w:style>
  <w:style w:type="paragraph" w:styleId="Heading2">
    <w:name w:val="heading 2"/>
    <w:next w:val="Normal"/>
    <w:link w:val="Heading2Char"/>
    <w:uiPriority w:val="10"/>
    <w:semiHidden/>
    <w:qFormat/>
    <w:locked/>
    <w:rsid w:val="00846039"/>
    <w:pPr>
      <w:spacing w:after="60" w:line="420" w:lineRule="exact"/>
      <w:outlineLvl w:val="1"/>
    </w:pPr>
    <w:rPr>
      <w:rFonts w:asciiTheme="majorHAnsi" w:eastAsiaTheme="majorEastAsia" w:hAnsiTheme="majorHAnsi" w:cstheme="majorBidi"/>
      <w:bCs/>
      <w:color w:val="003087" w:themeColor="text2"/>
      <w:sz w:val="38"/>
      <w:szCs w:val="26"/>
    </w:rPr>
  </w:style>
  <w:style w:type="paragraph" w:styleId="Heading3">
    <w:name w:val="heading 3"/>
    <w:next w:val="Normal"/>
    <w:link w:val="Heading3Char"/>
    <w:uiPriority w:val="10"/>
    <w:semiHidden/>
    <w:locked/>
    <w:rsid w:val="00846039"/>
    <w:pPr>
      <w:spacing w:after="120" w:line="320" w:lineRule="exact"/>
      <w:outlineLvl w:val="2"/>
    </w:pPr>
    <w:rPr>
      <w:rFonts w:asciiTheme="majorHAnsi" w:eastAsiaTheme="majorEastAsia" w:hAnsiTheme="majorHAnsi" w:cstheme="majorBidi"/>
      <w:b/>
      <w:bCs/>
      <w:color w:val="D4D3CF" w:themeColor="background2"/>
      <w:sz w:val="28"/>
      <w:szCs w:val="28"/>
    </w:rPr>
  </w:style>
  <w:style w:type="paragraph" w:styleId="Heading4">
    <w:name w:val="heading 4"/>
    <w:next w:val="Normal"/>
    <w:link w:val="Heading4Char"/>
    <w:uiPriority w:val="10"/>
    <w:semiHidden/>
    <w:locked/>
    <w:rsid w:val="00846039"/>
    <w:pPr>
      <w:keepNext/>
      <w:keepLines/>
      <w:spacing w:after="60" w:line="280" w:lineRule="exact"/>
      <w:outlineLvl w:val="3"/>
    </w:pPr>
    <w:rPr>
      <w:rFonts w:asciiTheme="majorHAnsi" w:eastAsiaTheme="majorEastAsia" w:hAnsiTheme="majorHAnsi" w:cstheme="majorBidi"/>
      <w:b/>
      <w:bCs/>
      <w:iCs/>
      <w:sz w:val="24"/>
    </w:rPr>
  </w:style>
  <w:style w:type="paragraph" w:styleId="Heading5">
    <w:name w:val="heading 5"/>
    <w:next w:val="Normal"/>
    <w:link w:val="Heading5Char"/>
    <w:uiPriority w:val="10"/>
    <w:semiHidden/>
    <w:locked/>
    <w:rsid w:val="00846039"/>
    <w:pPr>
      <w:spacing w:after="60" w:line="270" w:lineRule="exact"/>
      <w:outlineLvl w:val="4"/>
    </w:pPr>
    <w:rPr>
      <w:rFonts w:asciiTheme="majorHAnsi" w:eastAsia="Calibri" w:hAnsiTheme="majorHAnsi" w:cs="Times New Roman"/>
      <w:bCs/>
      <w:i/>
      <w:iCs/>
      <w:color w:val="000000" w:themeColor="text1"/>
      <w:sz w:val="20"/>
    </w:rPr>
  </w:style>
  <w:style w:type="paragraph" w:styleId="Heading6">
    <w:name w:val="heading 6"/>
    <w:basedOn w:val="Normal"/>
    <w:next w:val="Normal"/>
    <w:link w:val="Heading6Char"/>
    <w:uiPriority w:val="9"/>
    <w:semiHidden/>
    <w:qFormat/>
    <w:locked/>
    <w:rsid w:val="00846039"/>
    <w:pPr>
      <w:keepNext/>
      <w:keepLines/>
      <w:spacing w:before="200" w:after="0"/>
      <w:outlineLvl w:val="5"/>
    </w:pPr>
    <w:rPr>
      <w:rFonts w:asciiTheme="majorHAnsi" w:eastAsiaTheme="majorEastAsia" w:hAnsiTheme="majorHAnsi" w:cstheme="majorBidi"/>
      <w:i/>
      <w:iCs/>
      <w:color w:val="001743" w:themeColor="accent1" w:themeShade="7F"/>
    </w:rPr>
  </w:style>
  <w:style w:type="paragraph" w:styleId="Heading7">
    <w:name w:val="heading 7"/>
    <w:basedOn w:val="Normal"/>
    <w:next w:val="Normal"/>
    <w:link w:val="Heading7Char"/>
    <w:uiPriority w:val="9"/>
    <w:semiHidden/>
    <w:qFormat/>
    <w:locked/>
    <w:rsid w:val="0084603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locked/>
    <w:rsid w:val="00846039"/>
    <w:pPr>
      <w:keepNext/>
      <w:keepLines/>
      <w:spacing w:before="200" w:after="0"/>
      <w:outlineLvl w:val="7"/>
    </w:pPr>
    <w:rPr>
      <w:rFonts w:asciiTheme="majorHAnsi" w:eastAsiaTheme="majorEastAsia" w:hAnsiTheme="majorHAnsi" w:cstheme="majorBidi"/>
      <w:color w:val="003087" w:themeColor="accent1"/>
      <w:szCs w:val="20"/>
    </w:rPr>
  </w:style>
  <w:style w:type="paragraph" w:styleId="Heading9">
    <w:name w:val="heading 9"/>
    <w:basedOn w:val="Normal"/>
    <w:next w:val="Normal"/>
    <w:link w:val="Heading9Char"/>
    <w:uiPriority w:val="9"/>
    <w:semiHidden/>
    <w:qFormat/>
    <w:locked/>
    <w:rsid w:val="00846039"/>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0"/>
    <w:semiHidden/>
    <w:rsid w:val="0047798F"/>
    <w:rPr>
      <w:rFonts w:asciiTheme="majorHAnsi" w:eastAsiaTheme="majorEastAsia" w:hAnsiTheme="majorHAnsi" w:cstheme="majorBidi"/>
      <w:bCs/>
      <w:color w:val="003087" w:themeColor="text2"/>
      <w:sz w:val="44"/>
      <w:szCs w:val="28"/>
    </w:rPr>
  </w:style>
  <w:style w:type="character" w:customStyle="1" w:styleId="Heading2Char">
    <w:name w:val="Heading 2 Char"/>
    <w:basedOn w:val="DefaultParagraphFont"/>
    <w:link w:val="Heading2"/>
    <w:uiPriority w:val="10"/>
    <w:semiHidden/>
    <w:rsid w:val="0047798F"/>
    <w:rPr>
      <w:rFonts w:asciiTheme="majorHAnsi" w:eastAsiaTheme="majorEastAsia" w:hAnsiTheme="majorHAnsi" w:cstheme="majorBidi"/>
      <w:bCs/>
      <w:color w:val="003087" w:themeColor="text2"/>
      <w:sz w:val="38"/>
      <w:szCs w:val="26"/>
    </w:rPr>
  </w:style>
  <w:style w:type="character" w:customStyle="1" w:styleId="Heading3Char">
    <w:name w:val="Heading 3 Char"/>
    <w:basedOn w:val="DefaultParagraphFont"/>
    <w:link w:val="Heading3"/>
    <w:uiPriority w:val="10"/>
    <w:semiHidden/>
    <w:rsid w:val="0047798F"/>
    <w:rPr>
      <w:rFonts w:asciiTheme="majorHAnsi" w:eastAsiaTheme="majorEastAsia" w:hAnsiTheme="majorHAnsi" w:cstheme="majorBidi"/>
      <w:b/>
      <w:bCs/>
      <w:color w:val="D4D3CF" w:themeColor="background2"/>
      <w:sz w:val="28"/>
      <w:szCs w:val="28"/>
    </w:rPr>
  </w:style>
  <w:style w:type="character" w:customStyle="1" w:styleId="Heading4Char">
    <w:name w:val="Heading 4 Char"/>
    <w:basedOn w:val="DefaultParagraphFont"/>
    <w:link w:val="Heading4"/>
    <w:uiPriority w:val="10"/>
    <w:semiHidden/>
    <w:rsid w:val="0047798F"/>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10"/>
    <w:semiHidden/>
    <w:rsid w:val="0047798F"/>
    <w:rPr>
      <w:rFonts w:asciiTheme="majorHAnsi" w:eastAsia="Calibri" w:hAnsiTheme="majorHAnsi" w:cs="Times New Roman"/>
      <w:bCs/>
      <w:i/>
      <w:iCs/>
      <w:color w:val="000000" w:themeColor="text1"/>
      <w:sz w:val="20"/>
    </w:rPr>
  </w:style>
  <w:style w:type="character" w:customStyle="1" w:styleId="Heading6Char">
    <w:name w:val="Heading 6 Char"/>
    <w:basedOn w:val="DefaultParagraphFont"/>
    <w:link w:val="Heading6"/>
    <w:uiPriority w:val="9"/>
    <w:semiHidden/>
    <w:rsid w:val="0047798F"/>
    <w:rPr>
      <w:rFonts w:asciiTheme="majorHAnsi" w:eastAsiaTheme="majorEastAsia" w:hAnsiTheme="majorHAnsi" w:cstheme="majorBidi"/>
      <w:i/>
      <w:iCs/>
      <w:color w:val="001743" w:themeColor="accent1" w:themeShade="7F"/>
      <w:sz w:val="20"/>
    </w:rPr>
  </w:style>
  <w:style w:type="character" w:customStyle="1" w:styleId="Heading7Char">
    <w:name w:val="Heading 7 Char"/>
    <w:basedOn w:val="DefaultParagraphFont"/>
    <w:link w:val="Heading7"/>
    <w:uiPriority w:val="9"/>
    <w:semiHidden/>
    <w:rsid w:val="004779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47798F"/>
    <w:rPr>
      <w:rFonts w:asciiTheme="majorHAnsi" w:eastAsiaTheme="majorEastAsia" w:hAnsiTheme="majorHAnsi" w:cstheme="majorBidi"/>
      <w:color w:val="003087" w:themeColor="accent1"/>
      <w:sz w:val="20"/>
      <w:szCs w:val="20"/>
    </w:rPr>
  </w:style>
  <w:style w:type="character" w:customStyle="1" w:styleId="Heading9Char">
    <w:name w:val="Heading 9 Char"/>
    <w:basedOn w:val="DefaultParagraphFont"/>
    <w:link w:val="Heading9"/>
    <w:uiPriority w:val="9"/>
    <w:semiHidden/>
    <w:rsid w:val="0047798F"/>
    <w:rPr>
      <w:rFonts w:asciiTheme="majorHAnsi" w:eastAsiaTheme="majorEastAsia" w:hAnsiTheme="majorHAnsi" w:cstheme="majorBidi"/>
      <w:i/>
      <w:iCs/>
      <w:color w:val="404040" w:themeColor="text1" w:themeTint="BF"/>
      <w:sz w:val="20"/>
      <w:szCs w:val="20"/>
    </w:rPr>
  </w:style>
  <w:style w:type="paragraph" w:customStyle="1" w:styleId="LFTBody">
    <w:name w:val="LFT Body"/>
    <w:link w:val="LFTBodyChar"/>
    <w:uiPriority w:val="1"/>
    <w:qFormat/>
    <w:rsid w:val="004E366C"/>
    <w:pPr>
      <w:spacing w:line="264" w:lineRule="auto"/>
    </w:pPr>
  </w:style>
  <w:style w:type="paragraph" w:customStyle="1" w:styleId="LFTHeading5">
    <w:name w:val="LFT Heading 5"/>
    <w:next w:val="LFTBody"/>
    <w:uiPriority w:val="1"/>
    <w:qFormat/>
    <w:rsid w:val="004A3F85"/>
    <w:pPr>
      <w:keepNext/>
      <w:spacing w:after="60" w:line="216" w:lineRule="auto"/>
      <w:outlineLvl w:val="4"/>
    </w:pPr>
    <w:rPr>
      <w:rFonts w:asciiTheme="majorHAnsi" w:eastAsia="Calibri" w:hAnsiTheme="majorHAnsi" w:cs="Times New Roman"/>
      <w:bCs/>
      <w:i/>
      <w:iCs/>
      <w:color w:val="000000" w:themeColor="text1"/>
      <w:sz w:val="24"/>
    </w:rPr>
  </w:style>
  <w:style w:type="paragraph" w:styleId="TOCHeading">
    <w:name w:val="TOC Heading"/>
    <w:basedOn w:val="Heading1"/>
    <w:next w:val="Normal"/>
    <w:uiPriority w:val="39"/>
    <w:semiHidden/>
    <w:qFormat/>
    <w:locked/>
    <w:rsid w:val="00846039"/>
    <w:pPr>
      <w:outlineLvl w:val="9"/>
    </w:pPr>
  </w:style>
  <w:style w:type="paragraph" w:customStyle="1" w:styleId="LFTBullet1">
    <w:name w:val="LFT Bullet 1"/>
    <w:basedOn w:val="LFTBody"/>
    <w:link w:val="LFTBullet1Char"/>
    <w:uiPriority w:val="1"/>
    <w:qFormat/>
    <w:rsid w:val="0047798F"/>
    <w:pPr>
      <w:numPr>
        <w:numId w:val="8"/>
      </w:numPr>
    </w:pPr>
  </w:style>
  <w:style w:type="paragraph" w:customStyle="1" w:styleId="LFTBullet2">
    <w:name w:val="LFT Bullet 2"/>
    <w:basedOn w:val="LFTBody"/>
    <w:link w:val="LFTBullet2Char"/>
    <w:uiPriority w:val="1"/>
    <w:qFormat/>
    <w:rsid w:val="0047798F"/>
    <w:pPr>
      <w:numPr>
        <w:ilvl w:val="1"/>
        <w:numId w:val="8"/>
      </w:numPr>
    </w:pPr>
  </w:style>
  <w:style w:type="paragraph" w:customStyle="1" w:styleId="LFTRunningHeaderLeft">
    <w:name w:val="LFT Running Header Left"/>
    <w:basedOn w:val="LFTRunningHeaderRight"/>
    <w:uiPriority w:val="6"/>
    <w:qFormat/>
    <w:rsid w:val="004E366C"/>
    <w:pPr>
      <w:spacing w:line="216" w:lineRule="auto"/>
      <w:jc w:val="left"/>
    </w:pPr>
  </w:style>
  <w:style w:type="paragraph" w:customStyle="1" w:styleId="LFTRunningHeaderRight">
    <w:name w:val="LFT Running Header Right"/>
    <w:basedOn w:val="LFTBody"/>
    <w:uiPriority w:val="6"/>
    <w:qFormat/>
    <w:rsid w:val="004E366C"/>
    <w:pPr>
      <w:tabs>
        <w:tab w:val="center" w:pos="4680"/>
        <w:tab w:val="right" w:pos="9360"/>
      </w:tabs>
      <w:spacing w:after="0" w:line="240" w:lineRule="auto"/>
      <w:jc w:val="right"/>
    </w:pPr>
    <w:rPr>
      <w:rFonts w:asciiTheme="majorHAnsi" w:hAnsiTheme="majorHAnsi"/>
      <w:color w:val="D4D3CF" w:themeColor="background2"/>
      <w:sz w:val="20"/>
      <w:lang w:bidi="ar-SA"/>
    </w:rPr>
  </w:style>
  <w:style w:type="paragraph" w:customStyle="1" w:styleId="LFTHeading4">
    <w:name w:val="LFT Heading 4"/>
    <w:next w:val="LFTBody"/>
    <w:uiPriority w:val="1"/>
    <w:qFormat/>
    <w:rsid w:val="004A3F85"/>
    <w:pPr>
      <w:keepNext/>
      <w:spacing w:after="60" w:line="216" w:lineRule="auto"/>
      <w:outlineLvl w:val="3"/>
    </w:pPr>
    <w:rPr>
      <w:rFonts w:asciiTheme="majorHAnsi" w:eastAsiaTheme="majorEastAsia" w:hAnsiTheme="majorHAnsi" w:cstheme="majorBidi"/>
      <w:b/>
      <w:bCs/>
      <w:sz w:val="26"/>
      <w:szCs w:val="28"/>
    </w:rPr>
  </w:style>
  <w:style w:type="paragraph" w:customStyle="1" w:styleId="LFTHeading3">
    <w:name w:val="LFT Heading 3"/>
    <w:next w:val="LFTBody"/>
    <w:uiPriority w:val="1"/>
    <w:qFormat/>
    <w:rsid w:val="004A3F85"/>
    <w:pPr>
      <w:keepNext/>
      <w:spacing w:after="60" w:line="216" w:lineRule="auto"/>
      <w:outlineLvl w:val="2"/>
    </w:pPr>
    <w:rPr>
      <w:rFonts w:asciiTheme="majorHAnsi" w:eastAsiaTheme="majorEastAsia" w:hAnsiTheme="majorHAnsi" w:cstheme="majorBidi"/>
      <w:b/>
      <w:bCs/>
      <w:color w:val="003087" w:themeColor="text2"/>
      <w:sz w:val="28"/>
      <w:szCs w:val="28"/>
    </w:rPr>
  </w:style>
  <w:style w:type="paragraph" w:customStyle="1" w:styleId="LFTHeading2">
    <w:name w:val="LFT Heading 2"/>
    <w:next w:val="LFTBody"/>
    <w:uiPriority w:val="1"/>
    <w:qFormat/>
    <w:rsid w:val="004A3F85"/>
    <w:pPr>
      <w:keepNext/>
      <w:spacing w:after="60" w:line="216" w:lineRule="auto"/>
      <w:outlineLvl w:val="1"/>
    </w:pPr>
    <w:rPr>
      <w:rFonts w:asciiTheme="majorHAnsi" w:eastAsiaTheme="majorEastAsia" w:hAnsiTheme="majorHAnsi" w:cstheme="majorBidi"/>
      <w:bCs/>
      <w:color w:val="003087" w:themeColor="text2"/>
      <w:sz w:val="36"/>
      <w:szCs w:val="26"/>
    </w:rPr>
  </w:style>
  <w:style w:type="paragraph" w:styleId="BalloonText">
    <w:name w:val="Balloon Text"/>
    <w:basedOn w:val="Normal"/>
    <w:link w:val="BalloonTextChar"/>
    <w:uiPriority w:val="99"/>
    <w:semiHidden/>
    <w:locked/>
    <w:rsid w:val="0084603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520"/>
    <w:rPr>
      <w:rFonts w:ascii="Tahoma" w:hAnsi="Tahoma" w:cs="Tahoma"/>
      <w:sz w:val="16"/>
      <w:szCs w:val="16"/>
    </w:rPr>
  </w:style>
  <w:style w:type="table" w:styleId="TableGrid">
    <w:name w:val="Table Grid"/>
    <w:basedOn w:val="TableNormal"/>
    <w:locked/>
    <w:rsid w:val="00846039"/>
    <w:pPr>
      <w:spacing w:after="0" w:line="240" w:lineRule="auto"/>
    </w:pPr>
    <w:rPr>
      <w:rFonts w:ascii="Times New Roman" w:eastAsia="Times New Roman" w:hAnsi="Times New Roman" w:cs="Times New Roman"/>
      <w:sz w:val="20"/>
      <w:szCs w:val="20"/>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LFTTableTitle">
    <w:name w:val="LFT Table Title"/>
    <w:basedOn w:val="LFTBody"/>
    <w:uiPriority w:val="3"/>
    <w:qFormat/>
    <w:rsid w:val="004E366C"/>
    <w:pPr>
      <w:keepNext/>
      <w:spacing w:after="60" w:line="216" w:lineRule="auto"/>
    </w:pPr>
    <w:rPr>
      <w:rFonts w:asciiTheme="majorHAnsi" w:hAnsiTheme="majorHAnsi"/>
      <w:b/>
      <w:bCs/>
      <w:sz w:val="21"/>
    </w:rPr>
  </w:style>
  <w:style w:type="paragraph" w:styleId="Header">
    <w:name w:val="header"/>
    <w:basedOn w:val="Normal"/>
    <w:link w:val="HeaderChar"/>
    <w:uiPriority w:val="99"/>
    <w:semiHidden/>
    <w:locked/>
    <w:rsid w:val="00A3722B"/>
    <w:pPr>
      <w:tabs>
        <w:tab w:val="center" w:pos="4680"/>
        <w:tab w:val="right" w:pos="9360"/>
      </w:tabs>
      <w:spacing w:after="0"/>
    </w:pPr>
  </w:style>
  <w:style w:type="character" w:customStyle="1" w:styleId="HeaderChar">
    <w:name w:val="Header Char"/>
    <w:basedOn w:val="DefaultParagraphFont"/>
    <w:link w:val="Header"/>
    <w:uiPriority w:val="99"/>
    <w:semiHidden/>
    <w:rsid w:val="0047798F"/>
    <w:rPr>
      <w:sz w:val="20"/>
    </w:rPr>
  </w:style>
  <w:style w:type="paragraph" w:customStyle="1" w:styleId="LFTNumberedList">
    <w:name w:val="LFT Numbered List"/>
    <w:basedOn w:val="LFTBody"/>
    <w:uiPriority w:val="2"/>
    <w:qFormat/>
    <w:rsid w:val="004E366C"/>
    <w:pPr>
      <w:numPr>
        <w:numId w:val="4"/>
      </w:numPr>
    </w:pPr>
  </w:style>
  <w:style w:type="paragraph" w:customStyle="1" w:styleId="LFTHeading1">
    <w:name w:val="LFT Heading 1"/>
    <w:next w:val="LFTBody"/>
    <w:uiPriority w:val="1"/>
    <w:qFormat/>
    <w:rsid w:val="004A3F85"/>
    <w:pPr>
      <w:keepNext/>
      <w:spacing w:after="360" w:line="264" w:lineRule="auto"/>
      <w:outlineLvl w:val="0"/>
    </w:pPr>
    <w:rPr>
      <w:rFonts w:asciiTheme="majorHAnsi" w:eastAsiaTheme="majorEastAsia" w:hAnsiTheme="majorHAnsi" w:cstheme="majorBidi"/>
      <w:bCs/>
      <w:color w:val="003087" w:themeColor="text2"/>
      <w:sz w:val="44"/>
      <w:szCs w:val="28"/>
    </w:rPr>
  </w:style>
  <w:style w:type="paragraph" w:customStyle="1" w:styleId="LFTFootnote">
    <w:name w:val="LFT Footnote"/>
    <w:basedOn w:val="LFTBody"/>
    <w:uiPriority w:val="3"/>
    <w:qFormat/>
    <w:rsid w:val="004E366C"/>
    <w:pPr>
      <w:suppressAutoHyphens/>
      <w:spacing w:after="100" w:line="216" w:lineRule="auto"/>
    </w:pPr>
    <w:rPr>
      <w:rFonts w:eastAsia="Calibri" w:cs="Times New Roman"/>
      <w:kern w:val="19"/>
      <w:sz w:val="17"/>
      <w:szCs w:val="17"/>
      <w:lang w:bidi="ar-SA"/>
    </w:rPr>
  </w:style>
  <w:style w:type="paragraph" w:styleId="FootnoteText">
    <w:name w:val="footnote text"/>
    <w:basedOn w:val="Normal"/>
    <w:link w:val="FootnoteTextChar"/>
    <w:uiPriority w:val="99"/>
    <w:semiHidden/>
    <w:locked/>
    <w:rsid w:val="00846039"/>
    <w:pPr>
      <w:spacing w:after="0"/>
    </w:pPr>
    <w:rPr>
      <w:szCs w:val="20"/>
    </w:rPr>
  </w:style>
  <w:style w:type="character" w:customStyle="1" w:styleId="FootnoteTextChar">
    <w:name w:val="Footnote Text Char"/>
    <w:basedOn w:val="DefaultParagraphFont"/>
    <w:link w:val="FootnoteText"/>
    <w:uiPriority w:val="99"/>
    <w:semiHidden/>
    <w:rsid w:val="0047798F"/>
    <w:rPr>
      <w:sz w:val="20"/>
      <w:szCs w:val="20"/>
    </w:rPr>
  </w:style>
  <w:style w:type="character" w:styleId="FootnoteReference">
    <w:name w:val="footnote reference"/>
    <w:basedOn w:val="DefaultParagraphFont"/>
    <w:uiPriority w:val="99"/>
    <w:semiHidden/>
    <w:locked/>
    <w:rsid w:val="00846039"/>
    <w:rPr>
      <w:vertAlign w:val="superscript"/>
    </w:rPr>
  </w:style>
  <w:style w:type="paragraph" w:customStyle="1" w:styleId="LFTCaption">
    <w:name w:val="LFT Caption"/>
    <w:basedOn w:val="LFTBody"/>
    <w:link w:val="LFTCaptionChar"/>
    <w:uiPriority w:val="5"/>
    <w:qFormat/>
    <w:rsid w:val="00D9229D"/>
    <w:pPr>
      <w:spacing w:after="0" w:line="216" w:lineRule="auto"/>
    </w:pPr>
    <w:rPr>
      <w:rFonts w:asciiTheme="majorHAnsi" w:hAnsiTheme="majorHAnsi"/>
      <w:b/>
      <w:sz w:val="18"/>
      <w:szCs w:val="21"/>
    </w:rPr>
  </w:style>
  <w:style w:type="character" w:customStyle="1" w:styleId="LFTCaptionChar">
    <w:name w:val="LFT Caption Char"/>
    <w:basedOn w:val="DefaultParagraphFont"/>
    <w:link w:val="LFTCaption"/>
    <w:uiPriority w:val="5"/>
    <w:rsid w:val="00D9229D"/>
    <w:rPr>
      <w:rFonts w:asciiTheme="majorHAnsi" w:hAnsiTheme="majorHAnsi"/>
      <w:b/>
      <w:sz w:val="18"/>
      <w:szCs w:val="21"/>
    </w:rPr>
  </w:style>
  <w:style w:type="paragraph" w:customStyle="1" w:styleId="LFTPageNumber">
    <w:name w:val="LFT Page Number"/>
    <w:basedOn w:val="LFTBody"/>
    <w:uiPriority w:val="6"/>
    <w:qFormat/>
    <w:rsid w:val="004E366C"/>
    <w:pPr>
      <w:tabs>
        <w:tab w:val="center" w:pos="4680"/>
        <w:tab w:val="right" w:pos="8280"/>
      </w:tabs>
      <w:spacing w:after="0" w:line="240" w:lineRule="auto"/>
    </w:pPr>
    <w:rPr>
      <w:rFonts w:asciiTheme="majorHAnsi" w:hAnsiTheme="majorHAnsi"/>
      <w:color w:val="000000" w:themeColor="text1"/>
      <w:sz w:val="20"/>
      <w:lang w:bidi="ar-SA"/>
    </w:rPr>
  </w:style>
  <w:style w:type="paragraph" w:customStyle="1" w:styleId="LFTBullet3">
    <w:name w:val="LFT Bullet 3"/>
    <w:basedOn w:val="LFTBody"/>
    <w:link w:val="LFTBullet3Char"/>
    <w:uiPriority w:val="1"/>
    <w:qFormat/>
    <w:rsid w:val="009867FA"/>
    <w:pPr>
      <w:numPr>
        <w:ilvl w:val="2"/>
        <w:numId w:val="8"/>
      </w:numPr>
      <w:ind w:left="1267" w:hanging="360"/>
    </w:pPr>
    <w:rPr>
      <w:i/>
    </w:rPr>
  </w:style>
  <w:style w:type="character" w:styleId="CommentReference">
    <w:name w:val="annotation reference"/>
    <w:basedOn w:val="DefaultParagraphFont"/>
    <w:uiPriority w:val="99"/>
    <w:semiHidden/>
    <w:locked/>
    <w:rsid w:val="00846039"/>
    <w:rPr>
      <w:sz w:val="18"/>
      <w:szCs w:val="18"/>
    </w:rPr>
  </w:style>
  <w:style w:type="paragraph" w:styleId="CommentText">
    <w:name w:val="annotation text"/>
    <w:basedOn w:val="Normal"/>
    <w:link w:val="CommentTextChar"/>
    <w:uiPriority w:val="99"/>
    <w:semiHidden/>
    <w:locked/>
    <w:rsid w:val="00846039"/>
    <w:rPr>
      <w:sz w:val="24"/>
      <w:szCs w:val="24"/>
    </w:rPr>
  </w:style>
  <w:style w:type="character" w:customStyle="1" w:styleId="CommentTextChar">
    <w:name w:val="Comment Text Char"/>
    <w:basedOn w:val="DefaultParagraphFont"/>
    <w:link w:val="CommentText"/>
    <w:uiPriority w:val="99"/>
    <w:semiHidden/>
    <w:rsid w:val="0047798F"/>
    <w:rPr>
      <w:sz w:val="24"/>
      <w:szCs w:val="24"/>
    </w:rPr>
  </w:style>
  <w:style w:type="paragraph" w:styleId="CommentSubject">
    <w:name w:val="annotation subject"/>
    <w:basedOn w:val="CommentText"/>
    <w:next w:val="CommentText"/>
    <w:link w:val="CommentSubjectChar"/>
    <w:uiPriority w:val="99"/>
    <w:semiHidden/>
    <w:locked/>
    <w:rsid w:val="00846039"/>
    <w:rPr>
      <w:b/>
      <w:bCs/>
      <w:sz w:val="20"/>
      <w:szCs w:val="20"/>
    </w:rPr>
  </w:style>
  <w:style w:type="character" w:customStyle="1" w:styleId="CommentSubjectChar">
    <w:name w:val="Comment Subject Char"/>
    <w:basedOn w:val="CommentTextChar"/>
    <w:link w:val="CommentSubject"/>
    <w:uiPriority w:val="99"/>
    <w:semiHidden/>
    <w:rsid w:val="0047798F"/>
    <w:rPr>
      <w:b/>
      <w:bCs/>
      <w:sz w:val="20"/>
      <w:szCs w:val="20"/>
    </w:rPr>
  </w:style>
  <w:style w:type="paragraph" w:customStyle="1" w:styleId="LFTTableNotation">
    <w:name w:val="LFT Table Notation"/>
    <w:basedOn w:val="LFTBody"/>
    <w:uiPriority w:val="3"/>
    <w:qFormat/>
    <w:rsid w:val="004E366C"/>
    <w:rPr>
      <w:sz w:val="18"/>
    </w:rPr>
  </w:style>
  <w:style w:type="paragraph" w:customStyle="1" w:styleId="LFTTableHeader1">
    <w:name w:val="LFT Table Header 1"/>
    <w:basedOn w:val="Normal"/>
    <w:link w:val="LFTTableHeader1Char"/>
    <w:uiPriority w:val="3"/>
    <w:qFormat/>
    <w:rsid w:val="004E366C"/>
    <w:pPr>
      <w:spacing w:before="40" w:after="40" w:line="216" w:lineRule="auto"/>
      <w:jc w:val="center"/>
    </w:pPr>
    <w:rPr>
      <w:rFonts w:asciiTheme="majorHAnsi" w:hAnsiTheme="majorHAnsi"/>
      <w:b/>
      <w:color w:val="FFFFFF" w:themeColor="background1"/>
    </w:rPr>
  </w:style>
  <w:style w:type="numbering" w:customStyle="1" w:styleId="Style1">
    <w:name w:val="Style1"/>
    <w:uiPriority w:val="99"/>
    <w:locked/>
    <w:rsid w:val="00645083"/>
    <w:pPr>
      <w:numPr>
        <w:numId w:val="2"/>
      </w:numPr>
    </w:pPr>
  </w:style>
  <w:style w:type="paragraph" w:customStyle="1" w:styleId="LFTBullet4">
    <w:name w:val="LFT Bullet 4"/>
    <w:basedOn w:val="LFTBody"/>
    <w:link w:val="LFTBullet4Char"/>
    <w:uiPriority w:val="1"/>
    <w:qFormat/>
    <w:rsid w:val="00F961D5"/>
    <w:pPr>
      <w:numPr>
        <w:ilvl w:val="3"/>
        <w:numId w:val="8"/>
      </w:numPr>
      <w:tabs>
        <w:tab w:val="left" w:pos="540"/>
      </w:tabs>
      <w:ind w:left="1814" w:hanging="547"/>
    </w:pPr>
    <w:rPr>
      <w:i/>
    </w:rPr>
  </w:style>
  <w:style w:type="paragraph" w:styleId="TOC2">
    <w:name w:val="toc 2"/>
    <w:basedOn w:val="LFTTOC2"/>
    <w:next w:val="LFTBody"/>
    <w:link w:val="TOC2Char"/>
    <w:uiPriority w:val="39"/>
    <w:locked/>
    <w:rsid w:val="00B51023"/>
    <w:pPr>
      <w:tabs>
        <w:tab w:val="clear" w:pos="9158"/>
        <w:tab w:val="right" w:leader="dot" w:pos="9163"/>
      </w:tabs>
      <w:ind w:left="1339" w:hanging="907"/>
    </w:pPr>
    <w:rPr>
      <w:noProof/>
      <w:szCs w:val="20"/>
    </w:rPr>
  </w:style>
  <w:style w:type="paragraph" w:styleId="TOC3">
    <w:name w:val="toc 3"/>
    <w:basedOn w:val="LFTTOC3"/>
    <w:next w:val="LFTBody"/>
    <w:link w:val="TOC3Char"/>
    <w:uiPriority w:val="39"/>
    <w:locked/>
    <w:rsid w:val="00B51023"/>
    <w:pPr>
      <w:tabs>
        <w:tab w:val="clear" w:pos="9158"/>
        <w:tab w:val="right" w:leader="dot" w:pos="9163"/>
      </w:tabs>
    </w:pPr>
    <w:rPr>
      <w:iCs/>
      <w:noProof/>
      <w:szCs w:val="20"/>
    </w:rPr>
  </w:style>
  <w:style w:type="paragraph" w:styleId="TOC4">
    <w:name w:val="toc 4"/>
    <w:basedOn w:val="LFTTOC4"/>
    <w:next w:val="LFTBody"/>
    <w:uiPriority w:val="39"/>
    <w:locked/>
    <w:rsid w:val="00B51023"/>
    <w:pPr>
      <w:tabs>
        <w:tab w:val="clear" w:pos="9158"/>
        <w:tab w:val="right" w:leader="dot" w:pos="9163"/>
      </w:tabs>
      <w:jc w:val="center"/>
    </w:pPr>
    <w:rPr>
      <w:noProof/>
    </w:rPr>
  </w:style>
  <w:style w:type="paragraph" w:customStyle="1" w:styleId="LFTTOC9">
    <w:name w:val="LFT TOC 9"/>
    <w:uiPriority w:val="7"/>
    <w:qFormat/>
    <w:rsid w:val="004E366C"/>
    <w:pPr>
      <w:tabs>
        <w:tab w:val="right" w:leader="dot" w:pos="9163"/>
      </w:tabs>
      <w:spacing w:after="0"/>
      <w:ind w:left="1613" w:hanging="1426"/>
    </w:pPr>
    <w:rPr>
      <w:rFonts w:ascii="Cambria" w:hAnsi="Cambria"/>
      <w:sz w:val="21"/>
      <w:szCs w:val="18"/>
    </w:rPr>
  </w:style>
  <w:style w:type="paragraph" w:customStyle="1" w:styleId="LFTTOCHead1">
    <w:name w:val="LFT TOC/Head 1"/>
    <w:basedOn w:val="LFTBody"/>
    <w:uiPriority w:val="7"/>
    <w:qFormat/>
    <w:rsid w:val="004E366C"/>
    <w:pPr>
      <w:keepNext/>
      <w:suppressAutoHyphens/>
      <w:spacing w:after="480" w:line="460" w:lineRule="exact"/>
    </w:pPr>
    <w:rPr>
      <w:rFonts w:asciiTheme="majorHAnsi" w:eastAsia="Times New Roman" w:hAnsiTheme="majorHAnsi" w:cs="Times New Roman"/>
      <w:color w:val="003087" w:themeColor="text2"/>
      <w:sz w:val="44"/>
      <w:szCs w:val="20"/>
      <w:lang w:bidi="ar-SA"/>
    </w:rPr>
  </w:style>
  <w:style w:type="character" w:customStyle="1" w:styleId="TOC2Char">
    <w:name w:val="TOC 2 Char"/>
    <w:basedOn w:val="DefaultParagraphFont"/>
    <w:link w:val="TOC2"/>
    <w:uiPriority w:val="39"/>
    <w:semiHidden/>
    <w:rsid w:val="00B51023"/>
    <w:rPr>
      <w:noProof/>
      <w:sz w:val="21"/>
      <w:szCs w:val="20"/>
    </w:rPr>
  </w:style>
  <w:style w:type="paragraph" w:styleId="TOC1">
    <w:name w:val="toc 1"/>
    <w:basedOn w:val="LFTTOC1"/>
    <w:next w:val="LFTBody"/>
    <w:uiPriority w:val="39"/>
    <w:locked/>
    <w:rsid w:val="00B51023"/>
    <w:pPr>
      <w:tabs>
        <w:tab w:val="clear" w:pos="9158"/>
        <w:tab w:val="left" w:pos="1200"/>
        <w:tab w:val="right" w:leader="dot" w:pos="9163"/>
      </w:tabs>
    </w:pPr>
    <w:rPr>
      <w:noProof/>
    </w:rPr>
  </w:style>
  <w:style w:type="character" w:customStyle="1" w:styleId="TOC3Char">
    <w:name w:val="TOC 3 Char"/>
    <w:basedOn w:val="DefaultParagraphFont"/>
    <w:link w:val="TOC3"/>
    <w:uiPriority w:val="39"/>
    <w:semiHidden/>
    <w:rsid w:val="00B51023"/>
    <w:rPr>
      <w:iCs/>
      <w:noProof/>
      <w:sz w:val="21"/>
      <w:szCs w:val="20"/>
    </w:rPr>
  </w:style>
  <w:style w:type="paragraph" w:styleId="TableofFigures">
    <w:name w:val="table of figures"/>
    <w:basedOn w:val="LFTTOC9"/>
    <w:next w:val="LFTTOC9"/>
    <w:uiPriority w:val="99"/>
    <w:locked/>
    <w:rsid w:val="00B64505"/>
  </w:style>
  <w:style w:type="paragraph" w:customStyle="1" w:styleId="LFTTOCHead2">
    <w:name w:val="LFT TOC/Head 2"/>
    <w:basedOn w:val="LFTBody"/>
    <w:uiPriority w:val="7"/>
    <w:qFormat/>
    <w:rsid w:val="004E366C"/>
    <w:pPr>
      <w:keepNext/>
      <w:suppressAutoHyphens/>
    </w:pPr>
    <w:rPr>
      <w:rFonts w:asciiTheme="majorHAnsi" w:hAnsiTheme="majorHAnsi"/>
      <w:color w:val="003087" w:themeColor="text2"/>
      <w:sz w:val="36"/>
      <w:szCs w:val="36"/>
    </w:rPr>
  </w:style>
  <w:style w:type="paragraph" w:customStyle="1" w:styleId="LFTTableText">
    <w:name w:val="LFT Table Text"/>
    <w:basedOn w:val="LFTBody"/>
    <w:link w:val="LFTTableTextChar"/>
    <w:uiPriority w:val="3"/>
    <w:qFormat/>
    <w:rsid w:val="004E366C"/>
    <w:pPr>
      <w:spacing w:before="40" w:after="40" w:line="216" w:lineRule="auto"/>
    </w:pPr>
    <w:rPr>
      <w:rFonts w:asciiTheme="majorHAnsi" w:eastAsia="Times New Roman" w:hAnsiTheme="majorHAnsi"/>
      <w:bCs/>
      <w:sz w:val="19"/>
    </w:rPr>
  </w:style>
  <w:style w:type="paragraph" w:customStyle="1" w:styleId="LFTTableBullet">
    <w:name w:val="LFT Table Bullet"/>
    <w:basedOn w:val="LFTTableText"/>
    <w:uiPriority w:val="3"/>
    <w:qFormat/>
    <w:rsid w:val="004E366C"/>
    <w:pPr>
      <w:numPr>
        <w:numId w:val="5"/>
      </w:numPr>
    </w:pPr>
  </w:style>
  <w:style w:type="paragraph" w:customStyle="1" w:styleId="LFTTableHeader2">
    <w:name w:val="LFT Table Header 2"/>
    <w:basedOn w:val="LFTTableHeader1"/>
    <w:link w:val="LFTTableHeader2Char"/>
    <w:uiPriority w:val="3"/>
    <w:qFormat/>
    <w:rsid w:val="004E366C"/>
    <w:rPr>
      <w:rFonts w:eastAsia="Times New Roman"/>
      <w:sz w:val="19"/>
    </w:rPr>
  </w:style>
  <w:style w:type="paragraph" w:styleId="BodyText">
    <w:name w:val="Body Text"/>
    <w:basedOn w:val="Normal"/>
    <w:link w:val="BodyTextChar"/>
    <w:uiPriority w:val="99"/>
    <w:semiHidden/>
    <w:locked/>
    <w:rsid w:val="00846039"/>
    <w:pPr>
      <w:spacing w:after="120"/>
    </w:pPr>
  </w:style>
  <w:style w:type="character" w:customStyle="1" w:styleId="BodyTextChar">
    <w:name w:val="Body Text Char"/>
    <w:basedOn w:val="DefaultParagraphFont"/>
    <w:link w:val="BodyText"/>
    <w:uiPriority w:val="99"/>
    <w:semiHidden/>
    <w:rsid w:val="0047798F"/>
    <w:rPr>
      <w:sz w:val="20"/>
    </w:rPr>
  </w:style>
  <w:style w:type="paragraph" w:styleId="Footer">
    <w:name w:val="footer"/>
    <w:basedOn w:val="Normal"/>
    <w:link w:val="FooterChar"/>
    <w:semiHidden/>
    <w:locked/>
    <w:rsid w:val="00782F01"/>
    <w:pPr>
      <w:tabs>
        <w:tab w:val="center" w:pos="4680"/>
        <w:tab w:val="right" w:pos="9360"/>
      </w:tabs>
      <w:spacing w:after="0"/>
    </w:pPr>
  </w:style>
  <w:style w:type="character" w:customStyle="1" w:styleId="FooterChar">
    <w:name w:val="Footer Char"/>
    <w:basedOn w:val="DefaultParagraphFont"/>
    <w:link w:val="Footer"/>
    <w:semiHidden/>
    <w:rsid w:val="0047798F"/>
    <w:rPr>
      <w:sz w:val="20"/>
    </w:rPr>
  </w:style>
  <w:style w:type="paragraph" w:customStyle="1" w:styleId="LFTEmphasistext">
    <w:name w:val="LFT Emphasis text"/>
    <w:uiPriority w:val="5"/>
    <w:qFormat/>
    <w:rsid w:val="004E366C"/>
    <w:pPr>
      <w:spacing w:after="120" w:line="264" w:lineRule="auto"/>
    </w:pPr>
    <w:rPr>
      <w:rFonts w:asciiTheme="majorHAnsi" w:hAnsiTheme="majorHAnsi"/>
      <w:b/>
      <w:bCs/>
      <w:i/>
      <w:iCs/>
      <w:color w:val="003087" w:themeColor="text2"/>
      <w:kern w:val="19"/>
      <w:sz w:val="20"/>
    </w:rPr>
  </w:style>
  <w:style w:type="paragraph" w:customStyle="1" w:styleId="LFTFooterCustomTextLFTDOCCode">
    <w:name w:val="LFT Footer Custom Text / LFT DOC Code"/>
    <w:uiPriority w:val="6"/>
    <w:qFormat/>
    <w:rsid w:val="004E366C"/>
    <w:pPr>
      <w:tabs>
        <w:tab w:val="center" w:pos="4320"/>
        <w:tab w:val="right" w:pos="8640"/>
      </w:tabs>
      <w:suppressAutoHyphens/>
      <w:spacing w:after="0" w:line="240" w:lineRule="auto"/>
    </w:pPr>
    <w:rPr>
      <w:rFonts w:ascii="Calibri" w:hAnsi="Calibri"/>
      <w:kern w:val="20"/>
      <w:sz w:val="12"/>
    </w:rPr>
  </w:style>
  <w:style w:type="paragraph" w:customStyle="1" w:styleId="LFTLargepullquote">
    <w:name w:val="LFT Large pull quote"/>
    <w:uiPriority w:val="5"/>
    <w:qFormat/>
    <w:rsid w:val="008564CA"/>
    <w:pPr>
      <w:spacing w:before="200" w:after="0" w:line="264" w:lineRule="auto"/>
    </w:pPr>
    <w:rPr>
      <w:rFonts w:ascii="Bradley Hand ITC" w:eastAsia="Calibri" w:hAnsi="Bradley Hand ITC" w:cs="Times New Roman"/>
      <w:b/>
      <w:color w:val="003087" w:themeColor="text2"/>
      <w:sz w:val="32"/>
      <w:szCs w:val="20"/>
      <w:lang w:bidi="ar-SA"/>
    </w:rPr>
  </w:style>
  <w:style w:type="paragraph" w:customStyle="1" w:styleId="LFTSidebarbullet">
    <w:name w:val="LFT Sidebar bullet"/>
    <w:uiPriority w:val="4"/>
    <w:qFormat/>
    <w:rsid w:val="0011435E"/>
    <w:pPr>
      <w:numPr>
        <w:numId w:val="6"/>
      </w:numPr>
      <w:spacing w:after="120" w:line="240" w:lineRule="auto"/>
    </w:pPr>
    <w:rPr>
      <w:rFonts w:asciiTheme="majorHAnsi" w:eastAsia="Calibri" w:hAnsiTheme="majorHAnsi" w:cs="Times New Roman"/>
      <w:bCs/>
      <w:color w:val="FFFFFF" w:themeColor="background1"/>
      <w:sz w:val="19"/>
      <w:szCs w:val="20"/>
      <w:lang w:bidi="ar-SA"/>
    </w:rPr>
  </w:style>
  <w:style w:type="paragraph" w:customStyle="1" w:styleId="LFTSidebarHeader">
    <w:name w:val="LFT Sidebar Header"/>
    <w:link w:val="LFTSidebarHeaderChar"/>
    <w:uiPriority w:val="4"/>
    <w:qFormat/>
    <w:rsid w:val="004E366C"/>
    <w:pPr>
      <w:spacing w:after="0" w:line="240" w:lineRule="auto"/>
    </w:pPr>
    <w:rPr>
      <w:rFonts w:asciiTheme="majorHAnsi" w:hAnsiTheme="majorHAnsi"/>
      <w:b/>
      <w:bCs/>
      <w:color w:val="FFFFFF" w:themeColor="background1"/>
      <w:sz w:val="19"/>
    </w:rPr>
  </w:style>
  <w:style w:type="character" w:customStyle="1" w:styleId="LFTSidebarHeaderChar">
    <w:name w:val="LFT Sidebar Header Char"/>
    <w:basedOn w:val="DefaultParagraphFont"/>
    <w:link w:val="LFTSidebarHeader"/>
    <w:uiPriority w:val="4"/>
    <w:rsid w:val="0047798F"/>
    <w:rPr>
      <w:rFonts w:asciiTheme="majorHAnsi" w:hAnsiTheme="majorHAnsi"/>
      <w:b/>
      <w:bCs/>
      <w:color w:val="FFFFFF" w:themeColor="background1"/>
      <w:sz w:val="19"/>
    </w:rPr>
  </w:style>
  <w:style w:type="paragraph" w:customStyle="1" w:styleId="LFTSidebarText">
    <w:name w:val="LFT Sidebar Text"/>
    <w:uiPriority w:val="4"/>
    <w:qFormat/>
    <w:rsid w:val="004E366C"/>
    <w:pPr>
      <w:spacing w:after="120" w:line="240" w:lineRule="auto"/>
    </w:pPr>
    <w:rPr>
      <w:rFonts w:asciiTheme="majorHAnsi" w:eastAsia="Calibri" w:hAnsiTheme="majorHAnsi" w:cs="Times New Roman"/>
      <w:bCs/>
      <w:color w:val="FFFFFF" w:themeColor="background1"/>
      <w:sz w:val="19"/>
    </w:rPr>
  </w:style>
  <w:style w:type="paragraph" w:customStyle="1" w:styleId="LFTSidebarTitle">
    <w:name w:val="LFT Sidebar Title"/>
    <w:uiPriority w:val="4"/>
    <w:qFormat/>
    <w:rsid w:val="004E366C"/>
    <w:pPr>
      <w:suppressAutoHyphens/>
      <w:spacing w:before="120" w:after="120" w:line="240" w:lineRule="auto"/>
      <w:jc w:val="center"/>
    </w:pPr>
    <w:rPr>
      <w:rFonts w:asciiTheme="majorHAnsi" w:eastAsia="Calibri" w:hAnsiTheme="majorHAnsi" w:cs="Times New Roman"/>
      <w:b/>
      <w:bCs/>
      <w:color w:val="FFFFFF" w:themeColor="background1"/>
      <w:kern w:val="19"/>
      <w:sz w:val="21"/>
    </w:rPr>
  </w:style>
  <w:style w:type="paragraph" w:customStyle="1" w:styleId="LFTSmallpullquote">
    <w:name w:val="LFT Small pull quote"/>
    <w:uiPriority w:val="5"/>
    <w:qFormat/>
    <w:rsid w:val="004E366C"/>
    <w:pPr>
      <w:pBdr>
        <w:top w:val="single" w:sz="8" w:space="1" w:color="7AC143" w:themeColor="accent2"/>
        <w:bottom w:val="single" w:sz="8" w:space="1" w:color="7AC143" w:themeColor="accent2"/>
      </w:pBdr>
      <w:suppressAutoHyphens/>
      <w:spacing w:after="0" w:line="300" w:lineRule="exact"/>
    </w:pPr>
    <w:rPr>
      <w:rFonts w:asciiTheme="majorHAnsi" w:eastAsia="Calibri" w:hAnsiTheme="majorHAnsi" w:cs="Times New Roman"/>
      <w:color w:val="0082C4" w:themeColor="accent3"/>
      <w:sz w:val="24"/>
    </w:rPr>
  </w:style>
  <w:style w:type="character" w:customStyle="1" w:styleId="LFTTableTextChar">
    <w:name w:val="LFT Table Text Char"/>
    <w:basedOn w:val="DefaultParagraphFont"/>
    <w:link w:val="LFTTableText"/>
    <w:uiPriority w:val="3"/>
    <w:rsid w:val="0047798F"/>
    <w:rPr>
      <w:rFonts w:asciiTheme="majorHAnsi" w:eastAsia="Times New Roman" w:hAnsiTheme="majorHAnsi"/>
      <w:bCs/>
      <w:sz w:val="19"/>
    </w:rPr>
  </w:style>
  <w:style w:type="character" w:customStyle="1" w:styleId="LFTTableHeader1Char">
    <w:name w:val="LFT Table Header 1 Char"/>
    <w:basedOn w:val="DefaultParagraphFont"/>
    <w:link w:val="LFTTableHeader1"/>
    <w:uiPriority w:val="3"/>
    <w:rsid w:val="0047798F"/>
    <w:rPr>
      <w:rFonts w:asciiTheme="majorHAnsi" w:hAnsiTheme="majorHAnsi"/>
      <w:b/>
      <w:color w:val="FFFFFF" w:themeColor="background1"/>
      <w:sz w:val="20"/>
    </w:rPr>
  </w:style>
  <w:style w:type="character" w:customStyle="1" w:styleId="LFTTableHeader2Char">
    <w:name w:val="LFT Table Header 2 Char"/>
    <w:basedOn w:val="LFTTableTextChar"/>
    <w:link w:val="LFTTableHeader2"/>
    <w:uiPriority w:val="3"/>
    <w:rsid w:val="0047798F"/>
    <w:rPr>
      <w:rFonts w:asciiTheme="majorHAnsi" w:eastAsia="Times New Roman" w:hAnsiTheme="majorHAnsi"/>
      <w:b/>
      <w:bCs w:val="0"/>
      <w:color w:val="FFFFFF" w:themeColor="background1"/>
      <w:sz w:val="19"/>
    </w:rPr>
  </w:style>
  <w:style w:type="paragraph" w:customStyle="1" w:styleId="LFTTOC1">
    <w:name w:val="LFT TOC 1"/>
    <w:uiPriority w:val="7"/>
    <w:qFormat/>
    <w:rsid w:val="004E366C"/>
    <w:pPr>
      <w:tabs>
        <w:tab w:val="right" w:leader="dot" w:pos="9158"/>
      </w:tabs>
      <w:spacing w:before="120" w:after="0" w:line="280" w:lineRule="exact"/>
    </w:pPr>
    <w:rPr>
      <w:rFonts w:asciiTheme="majorHAnsi" w:eastAsia="Times New Roman" w:hAnsiTheme="majorHAnsi" w:cs="Times New Roman"/>
      <w:b/>
      <w:color w:val="003087" w:themeColor="text2"/>
      <w:sz w:val="24"/>
      <w:lang w:bidi="ar-SA"/>
    </w:rPr>
  </w:style>
  <w:style w:type="paragraph" w:customStyle="1" w:styleId="LFTTOC2">
    <w:name w:val="LFT TOC 2"/>
    <w:uiPriority w:val="7"/>
    <w:qFormat/>
    <w:rsid w:val="004E366C"/>
    <w:pPr>
      <w:tabs>
        <w:tab w:val="right" w:leader="dot" w:pos="9158"/>
      </w:tabs>
      <w:spacing w:after="0" w:line="280" w:lineRule="exact"/>
      <w:ind w:left="432"/>
    </w:pPr>
    <w:rPr>
      <w:sz w:val="21"/>
    </w:rPr>
  </w:style>
  <w:style w:type="paragraph" w:customStyle="1" w:styleId="LFTTOC3">
    <w:name w:val="LFT TOC 3"/>
    <w:basedOn w:val="LFTBody"/>
    <w:uiPriority w:val="7"/>
    <w:qFormat/>
    <w:rsid w:val="004E366C"/>
    <w:pPr>
      <w:tabs>
        <w:tab w:val="right" w:leader="dot" w:pos="9158"/>
      </w:tabs>
      <w:spacing w:after="0" w:line="280" w:lineRule="exact"/>
      <w:ind w:left="864"/>
    </w:pPr>
    <w:rPr>
      <w:sz w:val="21"/>
    </w:rPr>
  </w:style>
  <w:style w:type="paragraph" w:customStyle="1" w:styleId="LFTTOC4">
    <w:name w:val="LFT TOC 4"/>
    <w:link w:val="LFTTOC4Char"/>
    <w:uiPriority w:val="7"/>
    <w:qFormat/>
    <w:rsid w:val="004E366C"/>
    <w:pPr>
      <w:tabs>
        <w:tab w:val="right" w:leader="dot" w:pos="9158"/>
      </w:tabs>
      <w:spacing w:after="0" w:line="280" w:lineRule="exact"/>
      <w:ind w:left="1296"/>
    </w:pPr>
    <w:rPr>
      <w:sz w:val="21"/>
      <w:szCs w:val="18"/>
    </w:rPr>
  </w:style>
  <w:style w:type="character" w:customStyle="1" w:styleId="LFTTOC4Char">
    <w:name w:val="LFT TOC 4 Char"/>
    <w:basedOn w:val="DefaultParagraphFont"/>
    <w:link w:val="LFTTOC4"/>
    <w:uiPriority w:val="7"/>
    <w:rsid w:val="0047798F"/>
    <w:rPr>
      <w:sz w:val="21"/>
      <w:szCs w:val="18"/>
    </w:rPr>
  </w:style>
  <w:style w:type="paragraph" w:customStyle="1" w:styleId="LFTTOC5">
    <w:name w:val="LFT TOC 5"/>
    <w:link w:val="LFTTOC5Char"/>
    <w:uiPriority w:val="7"/>
    <w:qFormat/>
    <w:rsid w:val="004E366C"/>
    <w:pPr>
      <w:tabs>
        <w:tab w:val="right" w:leader="dot" w:pos="9158"/>
      </w:tabs>
      <w:spacing w:after="0" w:line="280" w:lineRule="exact"/>
      <w:ind w:left="1728"/>
    </w:pPr>
    <w:rPr>
      <w:bCs/>
      <w:color w:val="000000" w:themeColor="text1"/>
      <w:sz w:val="21"/>
      <w:szCs w:val="18"/>
    </w:rPr>
  </w:style>
  <w:style w:type="character" w:customStyle="1" w:styleId="LFTTOC5Char">
    <w:name w:val="LFT TOC 5 Char"/>
    <w:basedOn w:val="LFTTOC4Char"/>
    <w:link w:val="LFTTOC5"/>
    <w:uiPriority w:val="7"/>
    <w:rsid w:val="0047798F"/>
    <w:rPr>
      <w:bCs/>
      <w:color w:val="000000" w:themeColor="text1"/>
      <w:sz w:val="21"/>
      <w:szCs w:val="18"/>
    </w:rPr>
  </w:style>
  <w:style w:type="paragraph" w:styleId="TOC9">
    <w:name w:val="toc 9"/>
    <w:basedOn w:val="Normal"/>
    <w:next w:val="Normal"/>
    <w:uiPriority w:val="39"/>
    <w:qFormat/>
    <w:locked/>
    <w:rsid w:val="008A73DE"/>
    <w:pPr>
      <w:tabs>
        <w:tab w:val="right" w:leader="dot" w:pos="9163"/>
      </w:tabs>
      <w:spacing w:after="0" w:line="276" w:lineRule="auto"/>
      <w:ind w:left="187"/>
    </w:pPr>
    <w:rPr>
      <w:sz w:val="21"/>
    </w:rPr>
  </w:style>
  <w:style w:type="paragraph" w:customStyle="1" w:styleId="LFTAppendixHeading1">
    <w:name w:val="LFT Appendix Heading 1"/>
    <w:basedOn w:val="Heading1"/>
    <w:next w:val="LFTBody"/>
    <w:uiPriority w:val="1"/>
    <w:rsid w:val="004E366C"/>
  </w:style>
  <w:style w:type="character" w:customStyle="1" w:styleId="LFTBullet1Char">
    <w:name w:val="LFT Bullet 1 Char"/>
    <w:basedOn w:val="DefaultParagraphFont"/>
    <w:link w:val="LFTBullet1"/>
    <w:uiPriority w:val="1"/>
    <w:rsid w:val="0047798F"/>
  </w:style>
  <w:style w:type="character" w:customStyle="1" w:styleId="LFTBullet2Char">
    <w:name w:val="LFT Bullet 2 Char"/>
    <w:basedOn w:val="LFTBullet1Char"/>
    <w:link w:val="LFTBullet2"/>
    <w:uiPriority w:val="1"/>
    <w:rsid w:val="0047798F"/>
  </w:style>
  <w:style w:type="character" w:customStyle="1" w:styleId="LFTBullet3Char">
    <w:name w:val="LFT Bullet 3 Char"/>
    <w:basedOn w:val="DefaultParagraphFont"/>
    <w:link w:val="LFTBullet3"/>
    <w:uiPriority w:val="1"/>
    <w:rsid w:val="009867FA"/>
    <w:rPr>
      <w:i/>
    </w:rPr>
  </w:style>
  <w:style w:type="character" w:customStyle="1" w:styleId="LFTBullet4Char">
    <w:name w:val="LFT Bullet 4 Char"/>
    <w:basedOn w:val="LFTBullet3Char"/>
    <w:link w:val="LFTBullet4"/>
    <w:uiPriority w:val="1"/>
    <w:rsid w:val="00F961D5"/>
    <w:rPr>
      <w:i/>
    </w:rPr>
  </w:style>
  <w:style w:type="paragraph" w:customStyle="1" w:styleId="LFTFooterText">
    <w:name w:val="LFT Footer Text"/>
    <w:basedOn w:val="LFTBody"/>
    <w:uiPriority w:val="6"/>
    <w:qFormat/>
    <w:rsid w:val="004E366C"/>
    <w:pPr>
      <w:tabs>
        <w:tab w:val="center" w:pos="4680"/>
        <w:tab w:val="right" w:pos="9360"/>
      </w:tabs>
      <w:spacing w:after="0" w:line="240" w:lineRule="auto"/>
    </w:pPr>
    <w:rPr>
      <w:rFonts w:asciiTheme="majorHAnsi" w:hAnsiTheme="majorHAnsi"/>
      <w:color w:val="000000" w:themeColor="text1"/>
      <w:sz w:val="20"/>
      <w:lang w:bidi="ar-SA"/>
    </w:rPr>
  </w:style>
  <w:style w:type="numbering" w:customStyle="1" w:styleId="LFTBullets">
    <w:name w:val="LFT Bullets"/>
    <w:uiPriority w:val="99"/>
    <w:rsid w:val="0047798F"/>
    <w:pPr>
      <w:numPr>
        <w:numId w:val="7"/>
      </w:numPr>
    </w:pPr>
  </w:style>
  <w:style w:type="paragraph" w:styleId="TOC5">
    <w:name w:val="toc 5"/>
    <w:basedOn w:val="LFTTOC5"/>
    <w:next w:val="LFTBody"/>
    <w:uiPriority w:val="39"/>
    <w:semiHidden/>
    <w:locked/>
    <w:rsid w:val="00B51023"/>
  </w:style>
  <w:style w:type="paragraph" w:customStyle="1" w:styleId="LFTNormal">
    <w:name w:val="LFT Normal"/>
    <w:qFormat/>
    <w:rsid w:val="00002DBF"/>
    <w:pPr>
      <w:spacing w:line="264" w:lineRule="auto"/>
    </w:pPr>
  </w:style>
  <w:style w:type="paragraph" w:styleId="TOC8">
    <w:name w:val="toc 8"/>
    <w:basedOn w:val="Normal"/>
    <w:next w:val="Normal"/>
    <w:uiPriority w:val="39"/>
    <w:semiHidden/>
    <w:unhideWhenUsed/>
    <w:locked/>
    <w:rsid w:val="00174ECF"/>
    <w:pPr>
      <w:spacing w:after="100"/>
      <w:ind w:left="1400"/>
    </w:pPr>
  </w:style>
  <w:style w:type="paragraph" w:styleId="TOC7">
    <w:name w:val="toc 7"/>
    <w:basedOn w:val="Normal"/>
    <w:next w:val="Normal"/>
    <w:uiPriority w:val="39"/>
    <w:semiHidden/>
    <w:unhideWhenUsed/>
    <w:locked/>
    <w:rsid w:val="00174ECF"/>
    <w:pPr>
      <w:spacing w:after="100"/>
      <w:ind w:left="1200"/>
    </w:pPr>
  </w:style>
  <w:style w:type="paragraph" w:styleId="TOC6">
    <w:name w:val="toc 6"/>
    <w:basedOn w:val="Normal"/>
    <w:next w:val="Normal"/>
    <w:uiPriority w:val="39"/>
    <w:semiHidden/>
    <w:unhideWhenUsed/>
    <w:locked/>
    <w:rsid w:val="00174ECF"/>
    <w:pPr>
      <w:spacing w:after="100"/>
      <w:ind w:left="1000"/>
    </w:pPr>
  </w:style>
  <w:style w:type="paragraph" w:customStyle="1" w:styleId="Default">
    <w:name w:val="Default"/>
    <w:rsid w:val="00712053"/>
    <w:pPr>
      <w:autoSpaceDE w:val="0"/>
      <w:autoSpaceDN w:val="0"/>
      <w:adjustRightInd w:val="0"/>
      <w:spacing w:after="0" w:line="240" w:lineRule="auto"/>
    </w:pPr>
    <w:rPr>
      <w:rFonts w:ascii="Calibri" w:hAnsi="Calibri" w:cs="Calibri"/>
      <w:color w:val="000000"/>
      <w:sz w:val="24"/>
      <w:szCs w:val="24"/>
      <w:lang w:bidi="ar-SA"/>
    </w:rPr>
  </w:style>
  <w:style w:type="character" w:styleId="PlaceholderText">
    <w:name w:val="Placeholder Text"/>
    <w:basedOn w:val="DefaultParagraphFont"/>
    <w:uiPriority w:val="99"/>
    <w:semiHidden/>
    <w:locked/>
    <w:rsid w:val="008F03DC"/>
    <w:rPr>
      <w:color w:val="808080"/>
    </w:rPr>
  </w:style>
  <w:style w:type="paragraph" w:styleId="Caption">
    <w:name w:val="caption"/>
    <w:basedOn w:val="Normal"/>
    <w:next w:val="Normal"/>
    <w:uiPriority w:val="35"/>
    <w:unhideWhenUsed/>
    <w:qFormat/>
    <w:locked/>
    <w:rsid w:val="00D9229D"/>
    <w:rPr>
      <w:i/>
      <w:iCs/>
      <w:color w:val="003087" w:themeColor="text2"/>
      <w:sz w:val="18"/>
      <w:szCs w:val="18"/>
    </w:rPr>
  </w:style>
  <w:style w:type="paragraph" w:styleId="ListParagraph">
    <w:name w:val="List Paragraph"/>
    <w:basedOn w:val="Normal"/>
    <w:uiPriority w:val="34"/>
    <w:qFormat/>
    <w:locked/>
    <w:rsid w:val="00E87E88"/>
    <w:pPr>
      <w:ind w:left="720"/>
      <w:contextualSpacing/>
    </w:pPr>
  </w:style>
  <w:style w:type="character" w:customStyle="1" w:styleId="LFTBodyChar">
    <w:name w:val="LFT Body Char"/>
    <w:link w:val="LFTBody"/>
    <w:locked/>
    <w:rsid w:val="002F598C"/>
  </w:style>
  <w:style w:type="table" w:styleId="ListTable3-Accent1">
    <w:name w:val="List Table 3 Accent 1"/>
    <w:basedOn w:val="TableNormal"/>
    <w:uiPriority w:val="48"/>
    <w:rsid w:val="007A2074"/>
    <w:pPr>
      <w:spacing w:after="0" w:line="240" w:lineRule="auto"/>
    </w:pPr>
    <w:rPr>
      <w:rFonts w:ascii="Cambria" w:eastAsia="Times New Roman" w:hAnsi="Cambria" w:cs="Times New Roman"/>
      <w:sz w:val="20"/>
      <w:szCs w:val="20"/>
      <w:lang w:bidi="ar-SA"/>
    </w:rPr>
    <w:tblPr>
      <w:tblStyleRowBandSize w:val="1"/>
      <w:tblStyleColBandSize w:val="1"/>
      <w:tblBorders>
        <w:top w:val="single" w:sz="4" w:space="0" w:color="003087" w:themeColor="accent1"/>
        <w:left w:val="single" w:sz="4" w:space="0" w:color="003087" w:themeColor="accent1"/>
        <w:bottom w:val="single" w:sz="4" w:space="0" w:color="003087" w:themeColor="accent1"/>
        <w:right w:val="single" w:sz="4" w:space="0" w:color="003087" w:themeColor="accent1"/>
      </w:tblBorders>
    </w:tblPr>
    <w:tblStylePr w:type="firstRow">
      <w:rPr>
        <w:b/>
        <w:bCs/>
        <w:color w:val="FFFFFF" w:themeColor="background1"/>
      </w:rPr>
      <w:tblPr/>
      <w:tcPr>
        <w:shd w:val="clear" w:color="auto" w:fill="003087" w:themeFill="accent1"/>
      </w:tcPr>
    </w:tblStylePr>
    <w:tblStylePr w:type="lastRow">
      <w:rPr>
        <w:b/>
        <w:bCs/>
      </w:rPr>
      <w:tblPr/>
      <w:tcPr>
        <w:tcBorders>
          <w:top w:val="double" w:sz="4" w:space="0" w:color="00308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3087" w:themeColor="accent1"/>
          <w:right w:val="single" w:sz="4" w:space="0" w:color="003087" w:themeColor="accent1"/>
        </w:tcBorders>
      </w:tcPr>
    </w:tblStylePr>
    <w:tblStylePr w:type="band1Horz">
      <w:tblPr/>
      <w:tcPr>
        <w:tcBorders>
          <w:top w:val="single" w:sz="4" w:space="0" w:color="003087" w:themeColor="accent1"/>
          <w:bottom w:val="single" w:sz="4" w:space="0" w:color="00308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3087" w:themeColor="accent1"/>
          <w:left w:val="nil"/>
        </w:tcBorders>
      </w:tcPr>
    </w:tblStylePr>
    <w:tblStylePr w:type="swCell">
      <w:tblPr/>
      <w:tcPr>
        <w:tcBorders>
          <w:top w:val="double" w:sz="4" w:space="0" w:color="003087" w:themeColor="accent1"/>
          <w:right w:val="nil"/>
        </w:tcBorders>
      </w:tcPr>
    </w:tblStylePr>
  </w:style>
  <w:style w:type="paragraph" w:styleId="Revision">
    <w:name w:val="Revision"/>
    <w:hidden/>
    <w:uiPriority w:val="99"/>
    <w:semiHidden/>
    <w:rsid w:val="009C65F4"/>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9758051">
      <w:bodyDiv w:val="1"/>
      <w:marLeft w:val="0"/>
      <w:marRight w:val="0"/>
      <w:marTop w:val="0"/>
      <w:marBottom w:val="0"/>
      <w:divBdr>
        <w:top w:val="none" w:sz="0" w:space="0" w:color="auto"/>
        <w:left w:val="none" w:sz="0" w:space="0" w:color="auto"/>
        <w:bottom w:val="none" w:sz="0" w:space="0" w:color="auto"/>
        <w:right w:val="none" w:sz="0" w:space="0" w:color="auto"/>
      </w:divBdr>
    </w:div>
    <w:div w:id="681519387">
      <w:bodyDiv w:val="1"/>
      <w:marLeft w:val="0"/>
      <w:marRight w:val="0"/>
      <w:marTop w:val="0"/>
      <w:marBottom w:val="0"/>
      <w:divBdr>
        <w:top w:val="none" w:sz="0" w:space="0" w:color="auto"/>
        <w:left w:val="none" w:sz="0" w:space="0" w:color="auto"/>
        <w:bottom w:val="none" w:sz="0" w:space="0" w:color="auto"/>
        <w:right w:val="none" w:sz="0" w:space="0" w:color="auto"/>
      </w:divBdr>
      <w:divsChild>
        <w:div w:id="981277880">
          <w:marLeft w:val="547"/>
          <w:marRight w:val="0"/>
          <w:marTop w:val="115"/>
          <w:marBottom w:val="0"/>
          <w:divBdr>
            <w:top w:val="none" w:sz="0" w:space="0" w:color="auto"/>
            <w:left w:val="none" w:sz="0" w:space="0" w:color="auto"/>
            <w:bottom w:val="none" w:sz="0" w:space="0" w:color="auto"/>
            <w:right w:val="none" w:sz="0" w:space="0" w:color="auto"/>
          </w:divBdr>
        </w:div>
        <w:div w:id="1553078745">
          <w:marLeft w:val="547"/>
          <w:marRight w:val="0"/>
          <w:marTop w:val="115"/>
          <w:marBottom w:val="0"/>
          <w:divBdr>
            <w:top w:val="none" w:sz="0" w:space="0" w:color="auto"/>
            <w:left w:val="none" w:sz="0" w:space="0" w:color="auto"/>
            <w:bottom w:val="none" w:sz="0" w:space="0" w:color="auto"/>
            <w:right w:val="none" w:sz="0" w:space="0" w:color="auto"/>
          </w:divBdr>
        </w:div>
        <w:div w:id="1637685842">
          <w:marLeft w:val="547"/>
          <w:marRight w:val="0"/>
          <w:marTop w:val="115"/>
          <w:marBottom w:val="0"/>
          <w:divBdr>
            <w:top w:val="none" w:sz="0" w:space="0" w:color="auto"/>
            <w:left w:val="none" w:sz="0" w:space="0" w:color="auto"/>
            <w:bottom w:val="none" w:sz="0" w:space="0" w:color="auto"/>
            <w:right w:val="none" w:sz="0" w:space="0" w:color="auto"/>
          </w:divBdr>
        </w:div>
      </w:divsChild>
    </w:div>
    <w:div w:id="868877185">
      <w:bodyDiv w:val="1"/>
      <w:marLeft w:val="0"/>
      <w:marRight w:val="0"/>
      <w:marTop w:val="0"/>
      <w:marBottom w:val="0"/>
      <w:divBdr>
        <w:top w:val="none" w:sz="0" w:space="0" w:color="auto"/>
        <w:left w:val="none" w:sz="0" w:space="0" w:color="auto"/>
        <w:bottom w:val="none" w:sz="0" w:space="0" w:color="auto"/>
        <w:right w:val="none" w:sz="0" w:space="0" w:color="auto"/>
      </w:divBdr>
    </w:div>
    <w:div w:id="1435251888">
      <w:bodyDiv w:val="1"/>
      <w:marLeft w:val="0"/>
      <w:marRight w:val="0"/>
      <w:marTop w:val="0"/>
      <w:marBottom w:val="0"/>
      <w:divBdr>
        <w:top w:val="none" w:sz="0" w:space="0" w:color="auto"/>
        <w:left w:val="none" w:sz="0" w:space="0" w:color="auto"/>
        <w:bottom w:val="none" w:sz="0" w:space="0" w:color="auto"/>
        <w:right w:val="none" w:sz="0" w:space="0" w:color="auto"/>
      </w:divBdr>
    </w:div>
    <w:div w:id="1453939365">
      <w:bodyDiv w:val="1"/>
      <w:marLeft w:val="0"/>
      <w:marRight w:val="0"/>
      <w:marTop w:val="0"/>
      <w:marBottom w:val="0"/>
      <w:divBdr>
        <w:top w:val="none" w:sz="0" w:space="0" w:color="auto"/>
        <w:left w:val="none" w:sz="0" w:space="0" w:color="auto"/>
        <w:bottom w:val="none" w:sz="0" w:space="0" w:color="auto"/>
        <w:right w:val="none" w:sz="0" w:space="0" w:color="auto"/>
      </w:divBdr>
    </w:div>
    <w:div w:id="1483499782">
      <w:bodyDiv w:val="1"/>
      <w:marLeft w:val="0"/>
      <w:marRight w:val="0"/>
      <w:marTop w:val="0"/>
      <w:marBottom w:val="0"/>
      <w:divBdr>
        <w:top w:val="none" w:sz="0" w:space="0" w:color="auto"/>
        <w:left w:val="none" w:sz="0" w:space="0" w:color="auto"/>
        <w:bottom w:val="none" w:sz="0" w:space="0" w:color="auto"/>
        <w:right w:val="none" w:sz="0" w:space="0" w:color="auto"/>
      </w:divBdr>
      <w:divsChild>
        <w:div w:id="1444573411">
          <w:marLeft w:val="547"/>
          <w:marRight w:val="0"/>
          <w:marTop w:val="115"/>
          <w:marBottom w:val="0"/>
          <w:divBdr>
            <w:top w:val="none" w:sz="0" w:space="0" w:color="auto"/>
            <w:left w:val="none" w:sz="0" w:space="0" w:color="auto"/>
            <w:bottom w:val="none" w:sz="0" w:space="0" w:color="auto"/>
            <w:right w:val="none" w:sz="0" w:space="0" w:color="auto"/>
          </w:divBdr>
        </w:div>
        <w:div w:id="1107965729">
          <w:marLeft w:val="547"/>
          <w:marRight w:val="0"/>
          <w:marTop w:val="115"/>
          <w:marBottom w:val="0"/>
          <w:divBdr>
            <w:top w:val="none" w:sz="0" w:space="0" w:color="auto"/>
            <w:left w:val="none" w:sz="0" w:space="0" w:color="auto"/>
            <w:bottom w:val="none" w:sz="0" w:space="0" w:color="auto"/>
            <w:right w:val="none" w:sz="0" w:space="0" w:color="auto"/>
          </w:divBdr>
        </w:div>
        <w:div w:id="1890602251">
          <w:marLeft w:val="547"/>
          <w:marRight w:val="0"/>
          <w:marTop w:val="115"/>
          <w:marBottom w:val="0"/>
          <w:divBdr>
            <w:top w:val="none" w:sz="0" w:space="0" w:color="auto"/>
            <w:left w:val="none" w:sz="0" w:space="0" w:color="auto"/>
            <w:bottom w:val="none" w:sz="0" w:space="0" w:color="auto"/>
            <w:right w:val="none" w:sz="0" w:space="0" w:color="auto"/>
          </w:divBdr>
        </w:div>
        <w:div w:id="1454054721">
          <w:marLeft w:val="547"/>
          <w:marRight w:val="0"/>
          <w:marTop w:val="115"/>
          <w:marBottom w:val="0"/>
          <w:divBdr>
            <w:top w:val="none" w:sz="0" w:space="0" w:color="auto"/>
            <w:left w:val="none" w:sz="0" w:space="0" w:color="auto"/>
            <w:bottom w:val="none" w:sz="0" w:space="0" w:color="auto"/>
            <w:right w:val="none" w:sz="0" w:space="0" w:color="auto"/>
          </w:divBdr>
        </w:div>
      </w:divsChild>
    </w:div>
    <w:div w:id="1671442204">
      <w:bodyDiv w:val="1"/>
      <w:marLeft w:val="0"/>
      <w:marRight w:val="0"/>
      <w:marTop w:val="0"/>
      <w:marBottom w:val="0"/>
      <w:divBdr>
        <w:top w:val="none" w:sz="0" w:space="0" w:color="auto"/>
        <w:left w:val="none" w:sz="0" w:space="0" w:color="auto"/>
        <w:bottom w:val="none" w:sz="0" w:space="0" w:color="auto"/>
        <w:right w:val="none" w:sz="0" w:space="0" w:color="auto"/>
      </w:divBdr>
      <w:divsChild>
        <w:div w:id="1347247134">
          <w:marLeft w:val="547"/>
          <w:marRight w:val="0"/>
          <w:marTop w:val="115"/>
          <w:marBottom w:val="0"/>
          <w:divBdr>
            <w:top w:val="none" w:sz="0" w:space="0" w:color="auto"/>
            <w:left w:val="none" w:sz="0" w:space="0" w:color="auto"/>
            <w:bottom w:val="none" w:sz="0" w:space="0" w:color="auto"/>
            <w:right w:val="none" w:sz="0" w:space="0" w:color="auto"/>
          </w:divBdr>
        </w:div>
        <w:div w:id="682315867">
          <w:marLeft w:val="547"/>
          <w:marRight w:val="0"/>
          <w:marTop w:val="115"/>
          <w:marBottom w:val="0"/>
          <w:divBdr>
            <w:top w:val="none" w:sz="0" w:space="0" w:color="auto"/>
            <w:left w:val="none" w:sz="0" w:space="0" w:color="auto"/>
            <w:bottom w:val="none" w:sz="0" w:space="0" w:color="auto"/>
            <w:right w:val="none" w:sz="0" w:space="0" w:color="auto"/>
          </w:divBdr>
        </w:div>
      </w:divsChild>
    </w:div>
    <w:div w:id="1695426050">
      <w:bodyDiv w:val="1"/>
      <w:marLeft w:val="0"/>
      <w:marRight w:val="0"/>
      <w:marTop w:val="0"/>
      <w:marBottom w:val="0"/>
      <w:divBdr>
        <w:top w:val="none" w:sz="0" w:space="0" w:color="auto"/>
        <w:left w:val="none" w:sz="0" w:space="0" w:color="auto"/>
        <w:bottom w:val="none" w:sz="0" w:space="0" w:color="auto"/>
        <w:right w:val="none" w:sz="0" w:space="0" w:color="auto"/>
      </w:divBdr>
    </w:div>
    <w:div w:id="1771512359">
      <w:bodyDiv w:val="1"/>
      <w:marLeft w:val="0"/>
      <w:marRight w:val="0"/>
      <w:marTop w:val="0"/>
      <w:marBottom w:val="0"/>
      <w:divBdr>
        <w:top w:val="none" w:sz="0" w:space="0" w:color="auto"/>
        <w:left w:val="none" w:sz="0" w:space="0" w:color="auto"/>
        <w:bottom w:val="none" w:sz="0" w:space="0" w:color="auto"/>
        <w:right w:val="none" w:sz="0" w:space="0" w:color="auto"/>
      </w:divBdr>
    </w:div>
    <w:div w:id="2061317493">
      <w:bodyDiv w:val="1"/>
      <w:marLeft w:val="0"/>
      <w:marRight w:val="0"/>
      <w:marTop w:val="0"/>
      <w:marBottom w:val="0"/>
      <w:divBdr>
        <w:top w:val="none" w:sz="0" w:space="0" w:color="auto"/>
        <w:left w:val="none" w:sz="0" w:space="0" w:color="auto"/>
        <w:bottom w:val="none" w:sz="0" w:space="0" w:color="auto"/>
        <w:right w:val="none" w:sz="0" w:space="0" w:color="auto"/>
      </w:divBdr>
      <w:divsChild>
        <w:div w:id="1810396689">
          <w:marLeft w:val="1166"/>
          <w:marRight w:val="0"/>
          <w:marTop w:val="96"/>
          <w:marBottom w:val="0"/>
          <w:divBdr>
            <w:top w:val="none" w:sz="0" w:space="0" w:color="auto"/>
            <w:left w:val="none" w:sz="0" w:space="0" w:color="auto"/>
            <w:bottom w:val="none" w:sz="0" w:space="0" w:color="auto"/>
            <w:right w:val="none" w:sz="0" w:space="0" w:color="auto"/>
          </w:divBdr>
        </w:div>
        <w:div w:id="226844031">
          <w:marLeft w:val="1800"/>
          <w:marRight w:val="0"/>
          <w:marTop w:val="86"/>
          <w:marBottom w:val="0"/>
          <w:divBdr>
            <w:top w:val="none" w:sz="0" w:space="0" w:color="auto"/>
            <w:left w:val="none" w:sz="0" w:space="0" w:color="auto"/>
            <w:bottom w:val="none" w:sz="0" w:space="0" w:color="auto"/>
            <w:right w:val="none" w:sz="0" w:space="0" w:color="auto"/>
          </w:divBdr>
        </w:div>
        <w:div w:id="495534402">
          <w:marLeft w:val="2520"/>
          <w:marRight w:val="0"/>
          <w:marTop w:val="77"/>
          <w:marBottom w:val="0"/>
          <w:divBdr>
            <w:top w:val="none" w:sz="0" w:space="0" w:color="auto"/>
            <w:left w:val="none" w:sz="0" w:space="0" w:color="auto"/>
            <w:bottom w:val="none" w:sz="0" w:space="0" w:color="auto"/>
            <w:right w:val="none" w:sz="0" w:space="0" w:color="auto"/>
          </w:divBdr>
        </w:div>
        <w:div w:id="1699507422">
          <w:marLeft w:val="2520"/>
          <w:marRight w:val="0"/>
          <w:marTop w:val="77"/>
          <w:marBottom w:val="0"/>
          <w:divBdr>
            <w:top w:val="none" w:sz="0" w:space="0" w:color="auto"/>
            <w:left w:val="none" w:sz="0" w:space="0" w:color="auto"/>
            <w:bottom w:val="none" w:sz="0" w:space="0" w:color="auto"/>
            <w:right w:val="none" w:sz="0" w:space="0" w:color="auto"/>
          </w:divBdr>
        </w:div>
        <w:div w:id="1264269014">
          <w:marLeft w:val="2520"/>
          <w:marRight w:val="0"/>
          <w:marTop w:val="77"/>
          <w:marBottom w:val="0"/>
          <w:divBdr>
            <w:top w:val="none" w:sz="0" w:space="0" w:color="auto"/>
            <w:left w:val="none" w:sz="0" w:space="0" w:color="auto"/>
            <w:bottom w:val="none" w:sz="0" w:space="0" w:color="auto"/>
            <w:right w:val="none" w:sz="0" w:space="0" w:color="auto"/>
          </w:divBdr>
        </w:div>
        <w:div w:id="1118062607">
          <w:marLeft w:val="2520"/>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117" Type="http://schemas.openxmlformats.org/officeDocument/2006/relationships/footer" Target="footer20.xml"/><Relationship Id="rId21" Type="http://schemas.openxmlformats.org/officeDocument/2006/relationships/image" Target="media/image1.emf"/><Relationship Id="rId42" Type="http://schemas.openxmlformats.org/officeDocument/2006/relationships/footer" Target="footer10.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7.png"/><Relationship Id="rId84" Type="http://schemas.openxmlformats.org/officeDocument/2006/relationships/chart" Target="charts/chart1.xml"/><Relationship Id="rId89" Type="http://schemas.openxmlformats.org/officeDocument/2006/relationships/image" Target="media/image41.png"/><Relationship Id="rId112" Type="http://schemas.openxmlformats.org/officeDocument/2006/relationships/header" Target="header18.xml"/><Relationship Id="rId16" Type="http://schemas.openxmlformats.org/officeDocument/2006/relationships/header" Target="header3.xml"/><Relationship Id="rId107" Type="http://schemas.openxmlformats.org/officeDocument/2006/relationships/image" Target="media/image58.jpeg"/><Relationship Id="rId11" Type="http://schemas.openxmlformats.org/officeDocument/2006/relationships/endnotes" Target="endnotes.xml"/><Relationship Id="rId32" Type="http://schemas.openxmlformats.org/officeDocument/2006/relationships/footer" Target="footer7.xml"/><Relationship Id="rId37" Type="http://schemas.openxmlformats.org/officeDocument/2006/relationships/image" Target="media/image4.png"/><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footer" Target="footer14.xml"/><Relationship Id="rId79" Type="http://schemas.openxmlformats.org/officeDocument/2006/relationships/image" Target="media/image32.png"/><Relationship Id="rId102" Type="http://schemas.openxmlformats.org/officeDocument/2006/relationships/image" Target="media/image50.png"/><Relationship Id="rId123" Type="http://schemas.openxmlformats.org/officeDocument/2006/relationships/footer" Target="footer23.xml"/><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36.png"/><Relationship Id="rId95" Type="http://schemas.openxmlformats.org/officeDocument/2006/relationships/image" Target="media/image46.png"/><Relationship Id="rId22" Type="http://schemas.openxmlformats.org/officeDocument/2006/relationships/image" Target="media/image2.png"/><Relationship Id="rId27" Type="http://schemas.openxmlformats.org/officeDocument/2006/relationships/footer" Target="footer5.xml"/><Relationship Id="rId43" Type="http://schemas.openxmlformats.org/officeDocument/2006/relationships/footer" Target="footer11.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30.png"/><Relationship Id="rId113" Type="http://schemas.openxmlformats.org/officeDocument/2006/relationships/footer" Target="footer18.xml"/><Relationship Id="rId118" Type="http://schemas.openxmlformats.org/officeDocument/2006/relationships/header" Target="header21.xml"/><Relationship Id="rId80" Type="http://schemas.openxmlformats.org/officeDocument/2006/relationships/image" Target="media/image34.png"/><Relationship Id="rId85" Type="http://schemas.openxmlformats.org/officeDocument/2006/relationships/chart" Target="charts/chart2.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footer" Target="footer8.xml"/><Relationship Id="rId38" Type="http://schemas.openxmlformats.org/officeDocument/2006/relationships/image" Target="media/image5.jpeg"/><Relationship Id="rId59" Type="http://schemas.openxmlformats.org/officeDocument/2006/relationships/image" Target="media/image20.png"/><Relationship Id="rId103" Type="http://schemas.openxmlformats.org/officeDocument/2006/relationships/image" Target="media/image54.png"/><Relationship Id="rId108" Type="http://schemas.openxmlformats.org/officeDocument/2006/relationships/header" Target="header16.xml"/><Relationship Id="rId124" Type="http://schemas.openxmlformats.org/officeDocument/2006/relationships/header" Target="header24.xml"/><Relationship Id="rId54" Type="http://schemas.openxmlformats.org/officeDocument/2006/relationships/image" Target="media/image15.png"/><Relationship Id="rId70" Type="http://schemas.openxmlformats.org/officeDocument/2006/relationships/image" Target="media/image29.png"/><Relationship Id="rId75" Type="http://schemas.openxmlformats.org/officeDocument/2006/relationships/header" Target="header15.xml"/><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3.png"/><Relationship Id="rId28" Type="http://schemas.openxmlformats.org/officeDocument/2006/relationships/header" Target="header6.xml"/><Relationship Id="rId49" Type="http://schemas.openxmlformats.org/officeDocument/2006/relationships/image" Target="media/image10.png"/><Relationship Id="rId114" Type="http://schemas.openxmlformats.org/officeDocument/2006/relationships/header" Target="header19.xml"/><Relationship Id="rId119" Type="http://schemas.openxmlformats.org/officeDocument/2006/relationships/footer" Target="footer21.xml"/><Relationship Id="rId44" Type="http://schemas.openxmlformats.org/officeDocument/2006/relationships/header" Target="header12.xm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35.png"/><Relationship Id="rId86" Type="http://schemas.openxmlformats.org/officeDocument/2006/relationships/image" Target="media/image39.png"/><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image" Target="media/image6.jpeg"/><Relationship Id="rId109" Type="http://schemas.openxmlformats.org/officeDocument/2006/relationships/header" Target="header17.xml"/><Relationship Id="rId34" Type="http://schemas.openxmlformats.org/officeDocument/2006/relationships/header" Target="header9.xml"/><Relationship Id="rId50" Type="http://schemas.openxmlformats.org/officeDocument/2006/relationships/image" Target="media/image9.png"/><Relationship Id="rId55" Type="http://schemas.openxmlformats.org/officeDocument/2006/relationships/image" Target="media/image16.png"/><Relationship Id="rId76" Type="http://schemas.openxmlformats.org/officeDocument/2006/relationships/footer" Target="footer15.xm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header" Target="header22.xml"/><Relationship Id="rId125" Type="http://schemas.openxmlformats.org/officeDocument/2006/relationships/footer" Target="footer24.xml"/><Relationship Id="rId7" Type="http://schemas.openxmlformats.org/officeDocument/2006/relationships/styles" Target="styles.xml"/><Relationship Id="rId71" Type="http://schemas.openxmlformats.org/officeDocument/2006/relationships/header" Target="header13.xml"/><Relationship Id="rId92" Type="http://schemas.openxmlformats.org/officeDocument/2006/relationships/image" Target="media/image43.jpeg"/><Relationship Id="rId2" Type="http://schemas.openxmlformats.org/officeDocument/2006/relationships/customXml" Target="../customXml/item2.xml"/><Relationship Id="rId29" Type="http://schemas.openxmlformats.org/officeDocument/2006/relationships/footer" Target="footer6.xml"/><Relationship Id="rId24" Type="http://schemas.openxmlformats.org/officeDocument/2006/relationships/header" Target="header4.xml"/><Relationship Id="rId40" Type="http://schemas.openxmlformats.org/officeDocument/2006/relationships/header" Target="header10.xml"/><Relationship Id="rId45" Type="http://schemas.openxmlformats.org/officeDocument/2006/relationships/footer" Target="footer12.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footer" Target="footer16.xml"/><Relationship Id="rId115" Type="http://schemas.openxmlformats.org/officeDocument/2006/relationships/header" Target="header20.xml"/><Relationship Id="rId61" Type="http://schemas.openxmlformats.org/officeDocument/2006/relationships/image" Target="media/image22.png"/><Relationship Id="rId82" Type="http://schemas.openxmlformats.org/officeDocument/2006/relationships/image" Target="media/image37.png"/><Relationship Id="rId19" Type="http://schemas.microsoft.com/office/2011/relationships/commentsExtended" Target="commentsExtended.xml"/><Relationship Id="rId14" Type="http://schemas.openxmlformats.org/officeDocument/2006/relationships/footer" Target="footer1.xml"/><Relationship Id="rId30" Type="http://schemas.openxmlformats.org/officeDocument/2006/relationships/header" Target="header7.xml"/><Relationship Id="rId35" Type="http://schemas.openxmlformats.org/officeDocument/2006/relationships/footer" Target="footer9.xml"/><Relationship Id="rId56" Type="http://schemas.openxmlformats.org/officeDocument/2006/relationships/image" Target="media/image13.png"/><Relationship Id="rId77" Type="http://schemas.openxmlformats.org/officeDocument/2006/relationships/image" Target="media/image31.png"/><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1.png"/><Relationship Id="rId72" Type="http://schemas.openxmlformats.org/officeDocument/2006/relationships/header" Target="header14.xm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header" Target="header23.xml"/><Relationship Id="rId3" Type="http://schemas.openxmlformats.org/officeDocument/2006/relationships/customXml" Target="../customXml/item3.xml"/><Relationship Id="rId25" Type="http://schemas.openxmlformats.org/officeDocument/2006/relationships/header" Target="header5.xml"/><Relationship Id="rId46" Type="http://schemas.openxmlformats.org/officeDocument/2006/relationships/image" Target="media/image6.png"/><Relationship Id="rId67" Type="http://schemas.openxmlformats.org/officeDocument/2006/relationships/image" Target="media/image28.png"/><Relationship Id="rId116" Type="http://schemas.openxmlformats.org/officeDocument/2006/relationships/footer" Target="footer19.xml"/><Relationship Id="rId20" Type="http://schemas.microsoft.com/office/2016/09/relationships/commentsIds" Target="commentsIds.xml"/><Relationship Id="rId41" Type="http://schemas.openxmlformats.org/officeDocument/2006/relationships/header" Target="header11.xml"/><Relationship Id="rId62" Type="http://schemas.openxmlformats.org/officeDocument/2006/relationships/image" Target="media/image19.png"/><Relationship Id="rId83" Type="http://schemas.openxmlformats.org/officeDocument/2006/relationships/image" Target="media/image38.png"/><Relationship Id="rId88" Type="http://schemas.microsoft.com/office/2014/relationships/chartEx" Target="charts/chartEx1.xml"/><Relationship Id="rId111" Type="http://schemas.openxmlformats.org/officeDocument/2006/relationships/footer" Target="footer17.xml"/><Relationship Id="rId15" Type="http://schemas.openxmlformats.org/officeDocument/2006/relationships/footer" Target="footer2.xml"/><Relationship Id="rId36" Type="http://schemas.microsoft.com/office/2018/08/relationships/commentsExtensible" Target="commentsExtensible.xml"/><Relationship Id="rId57" Type="http://schemas.openxmlformats.org/officeDocument/2006/relationships/image" Target="media/image17.png"/><Relationship Id="rId106" Type="http://schemas.openxmlformats.org/officeDocument/2006/relationships/image" Target="media/image57.png"/><Relationship Id="rId127" Type="http://schemas.microsoft.com/office/2011/relationships/people" Target="people.xm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12.png"/><Relationship Id="rId73" Type="http://schemas.openxmlformats.org/officeDocument/2006/relationships/footer" Target="footer13.xml"/><Relationship Id="rId78" Type="http://schemas.openxmlformats.org/officeDocument/2006/relationships/image" Target="media/image33.png"/><Relationship Id="rId94" Type="http://schemas.openxmlformats.org/officeDocument/2006/relationships/image" Target="media/image45.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footer" Target="footer22.xm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mb\Documents\LFT_Report_AutoTOC_A4.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cdmsmithonline-my.sharepoint.com/personal/registejh_cdmsmith_com/Documents/Documents/R_Directory/PR_Analysis/data/raw/HachvsProminent_Outlier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https://cdmsmithonline-my.sharepoint.com/personal/registejh_cdmsmith_com/Documents/Documents/R_Directory/PR_Analysis/data/raw/HachvsProminent_OutlierAnalysis.xlsx"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https://cdmsmithonline-my.sharepoint.com/personal/registejh_cdmsmith_com/Documents/Documents/R_Directory/PR_Analysis/data/raw/VisyPaper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'Inf &amp; Eff (no outliers)'!$A$12</c:f>
          <c:strCache>
            <c:ptCount val="1"/>
            <c:pt idx="0">
              <c:v>Inf &amp; Effluent Prominent vs Hach (Excluding Outliers)</c:v>
            </c:pt>
          </c:strCache>
        </c:strRef>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lumMod val="20000"/>
                  <a:lumOff val="80000"/>
                  <a:alpha val="50000"/>
                </a:schemeClr>
              </a:solidFill>
              <a:ln w="9525">
                <a:solidFill>
                  <a:schemeClr val="accent1">
                    <a:lumMod val="40000"/>
                    <a:lumOff val="60000"/>
                  </a:schemeClr>
                </a:solidFill>
              </a:ln>
              <a:effectLst/>
            </c:spPr>
          </c:marker>
          <c:trendline>
            <c:spPr>
              <a:ln w="25400" cap="rnd">
                <a:solidFill>
                  <a:srgbClr val="FF0000"/>
                </a:solidFill>
                <a:prstDash val="sysDot"/>
              </a:ln>
              <a:effectLst/>
            </c:spPr>
            <c:trendlineType val="linear"/>
            <c:dispRSqr val="1"/>
            <c:dispEq val="1"/>
            <c:trendlineLbl>
              <c:layout>
                <c:manualLayout>
                  <c:x val="0.21773280839895012"/>
                  <c:y val="-0.1321712064242273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'Inf &amp; Eff (no outliers)'!$C$23:$C$9724</c:f>
              <c:numCache>
                <c:formatCode>0.00</c:formatCode>
                <c:ptCount val="9473"/>
                <c:pt idx="0">
                  <c:v>0.7</c:v>
                </c:pt>
                <c:pt idx="1">
                  <c:v>0.71</c:v>
                </c:pt>
                <c:pt idx="2">
                  <c:v>0.66</c:v>
                </c:pt>
                <c:pt idx="3">
                  <c:v>0.68</c:v>
                </c:pt>
                <c:pt idx="4">
                  <c:v>0.69</c:v>
                </c:pt>
                <c:pt idx="5">
                  <c:v>0.66</c:v>
                </c:pt>
                <c:pt idx="6">
                  <c:v>0.67</c:v>
                </c:pt>
                <c:pt idx="7">
                  <c:v>0.7</c:v>
                </c:pt>
                <c:pt idx="8">
                  <c:v>0.72</c:v>
                </c:pt>
                <c:pt idx="9">
                  <c:v>0.66</c:v>
                </c:pt>
                <c:pt idx="10">
                  <c:v>0.86</c:v>
                </c:pt>
                <c:pt idx="11">
                  <c:v>0.85</c:v>
                </c:pt>
                <c:pt idx="12">
                  <c:v>0.93</c:v>
                </c:pt>
                <c:pt idx="13">
                  <c:v>0.82</c:v>
                </c:pt>
                <c:pt idx="14">
                  <c:v>0.79</c:v>
                </c:pt>
                <c:pt idx="15">
                  <c:v>0.84</c:v>
                </c:pt>
                <c:pt idx="16">
                  <c:v>0.82</c:v>
                </c:pt>
                <c:pt idx="17">
                  <c:v>0.86</c:v>
                </c:pt>
                <c:pt idx="18">
                  <c:v>0.79</c:v>
                </c:pt>
                <c:pt idx="19">
                  <c:v>1.51</c:v>
                </c:pt>
                <c:pt idx="20">
                  <c:v>1.76</c:v>
                </c:pt>
                <c:pt idx="21">
                  <c:v>1.71</c:v>
                </c:pt>
                <c:pt idx="22">
                  <c:v>1.75</c:v>
                </c:pt>
                <c:pt idx="23">
                  <c:v>1.62</c:v>
                </c:pt>
                <c:pt idx="24">
                  <c:v>1.6</c:v>
                </c:pt>
                <c:pt idx="25">
                  <c:v>1.95</c:v>
                </c:pt>
                <c:pt idx="26">
                  <c:v>1.04</c:v>
                </c:pt>
                <c:pt idx="27">
                  <c:v>0.88</c:v>
                </c:pt>
                <c:pt idx="28">
                  <c:v>1.7</c:v>
                </c:pt>
                <c:pt idx="29">
                  <c:v>1.7</c:v>
                </c:pt>
                <c:pt idx="30">
                  <c:v>1.22</c:v>
                </c:pt>
                <c:pt idx="31">
                  <c:v>1.17</c:v>
                </c:pt>
                <c:pt idx="32">
                  <c:v>1.58</c:v>
                </c:pt>
                <c:pt idx="33">
                  <c:v>1.2</c:v>
                </c:pt>
                <c:pt idx="34">
                  <c:v>1.18</c:v>
                </c:pt>
                <c:pt idx="35">
                  <c:v>1.1000000000000001</c:v>
                </c:pt>
                <c:pt idx="36">
                  <c:v>1.06</c:v>
                </c:pt>
                <c:pt idx="37">
                  <c:v>1.07</c:v>
                </c:pt>
                <c:pt idx="38">
                  <c:v>0.99</c:v>
                </c:pt>
                <c:pt idx="39">
                  <c:v>0.96</c:v>
                </c:pt>
                <c:pt idx="40">
                  <c:v>1.03</c:v>
                </c:pt>
                <c:pt idx="41">
                  <c:v>1.07</c:v>
                </c:pt>
                <c:pt idx="42">
                  <c:v>1.02</c:v>
                </c:pt>
                <c:pt idx="43">
                  <c:v>1.05</c:v>
                </c:pt>
                <c:pt idx="44">
                  <c:v>1.02</c:v>
                </c:pt>
                <c:pt idx="45">
                  <c:v>1.05</c:v>
                </c:pt>
                <c:pt idx="46">
                  <c:v>1.0900000000000001</c:v>
                </c:pt>
                <c:pt idx="47">
                  <c:v>1.1200000000000001</c:v>
                </c:pt>
                <c:pt idx="48">
                  <c:v>1.2</c:v>
                </c:pt>
                <c:pt idx="49">
                  <c:v>0.77</c:v>
                </c:pt>
                <c:pt idx="50">
                  <c:v>0.75</c:v>
                </c:pt>
                <c:pt idx="51">
                  <c:v>0.71</c:v>
                </c:pt>
                <c:pt idx="52">
                  <c:v>0.92</c:v>
                </c:pt>
                <c:pt idx="53">
                  <c:v>0.76</c:v>
                </c:pt>
                <c:pt idx="54">
                  <c:v>0.76</c:v>
                </c:pt>
                <c:pt idx="55">
                  <c:v>0.8</c:v>
                </c:pt>
                <c:pt idx="56">
                  <c:v>0.77</c:v>
                </c:pt>
                <c:pt idx="57">
                  <c:v>0.82</c:v>
                </c:pt>
                <c:pt idx="58">
                  <c:v>0.75</c:v>
                </c:pt>
                <c:pt idx="59">
                  <c:v>0.74</c:v>
                </c:pt>
                <c:pt idx="60">
                  <c:v>0.65</c:v>
                </c:pt>
                <c:pt idx="61">
                  <c:v>0.63</c:v>
                </c:pt>
                <c:pt idx="62">
                  <c:v>0.56999999999999995</c:v>
                </c:pt>
                <c:pt idx="63">
                  <c:v>0.64</c:v>
                </c:pt>
                <c:pt idx="64">
                  <c:v>0.64</c:v>
                </c:pt>
                <c:pt idx="65">
                  <c:v>0.6</c:v>
                </c:pt>
                <c:pt idx="66">
                  <c:v>0.63</c:v>
                </c:pt>
                <c:pt idx="67">
                  <c:v>1.1000000000000001</c:v>
                </c:pt>
                <c:pt idx="68">
                  <c:v>1.05</c:v>
                </c:pt>
                <c:pt idx="69">
                  <c:v>0.86</c:v>
                </c:pt>
                <c:pt idx="70">
                  <c:v>0.89</c:v>
                </c:pt>
                <c:pt idx="71">
                  <c:v>0.93</c:v>
                </c:pt>
                <c:pt idx="72">
                  <c:v>0.86</c:v>
                </c:pt>
                <c:pt idx="73">
                  <c:v>0.91</c:v>
                </c:pt>
                <c:pt idx="74">
                  <c:v>0.83</c:v>
                </c:pt>
                <c:pt idx="75">
                  <c:v>0.9</c:v>
                </c:pt>
                <c:pt idx="76">
                  <c:v>0.87</c:v>
                </c:pt>
                <c:pt idx="77">
                  <c:v>0.89</c:v>
                </c:pt>
                <c:pt idx="78">
                  <c:v>0.95</c:v>
                </c:pt>
                <c:pt idx="79">
                  <c:v>0.9</c:v>
                </c:pt>
                <c:pt idx="80">
                  <c:v>0.88</c:v>
                </c:pt>
                <c:pt idx="81">
                  <c:v>0.89</c:v>
                </c:pt>
                <c:pt idx="82">
                  <c:v>0.83</c:v>
                </c:pt>
                <c:pt idx="83">
                  <c:v>0.87</c:v>
                </c:pt>
                <c:pt idx="84">
                  <c:v>0.88</c:v>
                </c:pt>
                <c:pt idx="85">
                  <c:v>0.86</c:v>
                </c:pt>
                <c:pt idx="86">
                  <c:v>0.87</c:v>
                </c:pt>
                <c:pt idx="87">
                  <c:v>0.88</c:v>
                </c:pt>
                <c:pt idx="88">
                  <c:v>0.85</c:v>
                </c:pt>
                <c:pt idx="89">
                  <c:v>0.8</c:v>
                </c:pt>
                <c:pt idx="90">
                  <c:v>0.88</c:v>
                </c:pt>
                <c:pt idx="91">
                  <c:v>0.77</c:v>
                </c:pt>
                <c:pt idx="92">
                  <c:v>1.2</c:v>
                </c:pt>
                <c:pt idx="93">
                  <c:v>0.97</c:v>
                </c:pt>
                <c:pt idx="94">
                  <c:v>0.98</c:v>
                </c:pt>
                <c:pt idx="95">
                  <c:v>0.9</c:v>
                </c:pt>
                <c:pt idx="96">
                  <c:v>0.98</c:v>
                </c:pt>
                <c:pt idx="97">
                  <c:v>0.86</c:v>
                </c:pt>
                <c:pt idx="98">
                  <c:v>0.86</c:v>
                </c:pt>
                <c:pt idx="99">
                  <c:v>0.85</c:v>
                </c:pt>
                <c:pt idx="100">
                  <c:v>0.76</c:v>
                </c:pt>
                <c:pt idx="101">
                  <c:v>0.79</c:v>
                </c:pt>
                <c:pt idx="102">
                  <c:v>0.8</c:v>
                </c:pt>
                <c:pt idx="103">
                  <c:v>0.72</c:v>
                </c:pt>
                <c:pt idx="104">
                  <c:v>0.74</c:v>
                </c:pt>
                <c:pt idx="105">
                  <c:v>0.91</c:v>
                </c:pt>
                <c:pt idx="106">
                  <c:v>0.9</c:v>
                </c:pt>
                <c:pt idx="107">
                  <c:v>0.05</c:v>
                </c:pt>
                <c:pt idx="108">
                  <c:v>0.95</c:v>
                </c:pt>
                <c:pt idx="109">
                  <c:v>0.93</c:v>
                </c:pt>
                <c:pt idx="110">
                  <c:v>0.91</c:v>
                </c:pt>
                <c:pt idx="111">
                  <c:v>0.82</c:v>
                </c:pt>
                <c:pt idx="112">
                  <c:v>0.83</c:v>
                </c:pt>
                <c:pt idx="113">
                  <c:v>1.02</c:v>
                </c:pt>
                <c:pt idx="114">
                  <c:v>1.27</c:v>
                </c:pt>
                <c:pt idx="115">
                  <c:v>1.21</c:v>
                </c:pt>
                <c:pt idx="116">
                  <c:v>0.1</c:v>
                </c:pt>
                <c:pt idx="117">
                  <c:v>1.21</c:v>
                </c:pt>
                <c:pt idx="118">
                  <c:v>0.54</c:v>
                </c:pt>
                <c:pt idx="119">
                  <c:v>0.33</c:v>
                </c:pt>
                <c:pt idx="120">
                  <c:v>0.46</c:v>
                </c:pt>
                <c:pt idx="121">
                  <c:v>0.78</c:v>
                </c:pt>
                <c:pt idx="122">
                  <c:v>0.83</c:v>
                </c:pt>
                <c:pt idx="123">
                  <c:v>0.85</c:v>
                </c:pt>
                <c:pt idx="124">
                  <c:v>0.94</c:v>
                </c:pt>
                <c:pt idx="125">
                  <c:v>0.97</c:v>
                </c:pt>
                <c:pt idx="126">
                  <c:v>0.95</c:v>
                </c:pt>
                <c:pt idx="127">
                  <c:v>0.8</c:v>
                </c:pt>
                <c:pt idx="128">
                  <c:v>0.81</c:v>
                </c:pt>
                <c:pt idx="129">
                  <c:v>0.75</c:v>
                </c:pt>
                <c:pt idx="130">
                  <c:v>0.75</c:v>
                </c:pt>
                <c:pt idx="131">
                  <c:v>0.72</c:v>
                </c:pt>
                <c:pt idx="132">
                  <c:v>0.74</c:v>
                </c:pt>
                <c:pt idx="133">
                  <c:v>0.73</c:v>
                </c:pt>
                <c:pt idx="134">
                  <c:v>0.77</c:v>
                </c:pt>
                <c:pt idx="135">
                  <c:v>0.76</c:v>
                </c:pt>
                <c:pt idx="136">
                  <c:v>0.71</c:v>
                </c:pt>
                <c:pt idx="137">
                  <c:v>1.1200000000000001</c:v>
                </c:pt>
                <c:pt idx="138">
                  <c:v>0.91</c:v>
                </c:pt>
                <c:pt idx="139">
                  <c:v>0.9</c:v>
                </c:pt>
                <c:pt idx="140">
                  <c:v>1.01</c:v>
                </c:pt>
                <c:pt idx="141">
                  <c:v>0.97</c:v>
                </c:pt>
                <c:pt idx="142">
                  <c:v>0.95</c:v>
                </c:pt>
                <c:pt idx="143">
                  <c:v>0.9</c:v>
                </c:pt>
                <c:pt idx="144">
                  <c:v>0.92</c:v>
                </c:pt>
                <c:pt idx="145">
                  <c:v>0.9</c:v>
                </c:pt>
                <c:pt idx="146">
                  <c:v>0.84</c:v>
                </c:pt>
                <c:pt idx="147">
                  <c:v>0.82</c:v>
                </c:pt>
                <c:pt idx="148">
                  <c:v>0.8</c:v>
                </c:pt>
                <c:pt idx="149">
                  <c:v>0.83</c:v>
                </c:pt>
                <c:pt idx="150">
                  <c:v>0.86</c:v>
                </c:pt>
                <c:pt idx="151">
                  <c:v>0.85</c:v>
                </c:pt>
                <c:pt idx="152">
                  <c:v>0.86</c:v>
                </c:pt>
                <c:pt idx="153">
                  <c:v>0.83</c:v>
                </c:pt>
                <c:pt idx="154">
                  <c:v>0.78</c:v>
                </c:pt>
                <c:pt idx="155">
                  <c:v>0.82</c:v>
                </c:pt>
                <c:pt idx="156">
                  <c:v>0.8</c:v>
                </c:pt>
                <c:pt idx="157">
                  <c:v>0.78</c:v>
                </c:pt>
                <c:pt idx="158">
                  <c:v>0.81</c:v>
                </c:pt>
                <c:pt idx="159">
                  <c:v>0.86</c:v>
                </c:pt>
                <c:pt idx="160">
                  <c:v>0.74</c:v>
                </c:pt>
                <c:pt idx="161">
                  <c:v>1.1399999999999999</c:v>
                </c:pt>
                <c:pt idx="162">
                  <c:v>1.1000000000000001</c:v>
                </c:pt>
                <c:pt idx="163">
                  <c:v>1.17</c:v>
                </c:pt>
                <c:pt idx="164">
                  <c:v>0.54</c:v>
                </c:pt>
                <c:pt idx="165">
                  <c:v>0.71</c:v>
                </c:pt>
                <c:pt idx="166">
                  <c:v>0.53</c:v>
                </c:pt>
                <c:pt idx="167">
                  <c:v>0.84</c:v>
                </c:pt>
                <c:pt idx="168">
                  <c:v>0.78</c:v>
                </c:pt>
                <c:pt idx="169">
                  <c:v>0.94</c:v>
                </c:pt>
                <c:pt idx="170">
                  <c:v>1.46</c:v>
                </c:pt>
                <c:pt idx="171">
                  <c:v>1.59</c:v>
                </c:pt>
                <c:pt idx="172">
                  <c:v>1.0900000000000001</c:v>
                </c:pt>
                <c:pt idx="173">
                  <c:v>1.1599999999999999</c:v>
                </c:pt>
                <c:pt idx="174">
                  <c:v>1.0900000000000001</c:v>
                </c:pt>
                <c:pt idx="175">
                  <c:v>1.0900000000000001</c:v>
                </c:pt>
                <c:pt idx="176">
                  <c:v>0.99</c:v>
                </c:pt>
                <c:pt idx="177">
                  <c:v>0.96</c:v>
                </c:pt>
                <c:pt idx="178">
                  <c:v>1.1000000000000001</c:v>
                </c:pt>
                <c:pt idx="179">
                  <c:v>1.06</c:v>
                </c:pt>
                <c:pt idx="180">
                  <c:v>1.05</c:v>
                </c:pt>
                <c:pt idx="181">
                  <c:v>1.03</c:v>
                </c:pt>
                <c:pt idx="182">
                  <c:v>1.02</c:v>
                </c:pt>
                <c:pt idx="183">
                  <c:v>1.05</c:v>
                </c:pt>
                <c:pt idx="184">
                  <c:v>1.08</c:v>
                </c:pt>
                <c:pt idx="185">
                  <c:v>1.1000000000000001</c:v>
                </c:pt>
                <c:pt idx="186">
                  <c:v>1.1599999999999999</c:v>
                </c:pt>
                <c:pt idx="187">
                  <c:v>1.1200000000000001</c:v>
                </c:pt>
                <c:pt idx="188">
                  <c:v>1.1599999999999999</c:v>
                </c:pt>
                <c:pt idx="189">
                  <c:v>0.93</c:v>
                </c:pt>
                <c:pt idx="190">
                  <c:v>0.91</c:v>
                </c:pt>
                <c:pt idx="191">
                  <c:v>0.92</c:v>
                </c:pt>
                <c:pt idx="192">
                  <c:v>0.96</c:v>
                </c:pt>
                <c:pt idx="193">
                  <c:v>0.99</c:v>
                </c:pt>
                <c:pt idx="194">
                  <c:v>0.81</c:v>
                </c:pt>
                <c:pt idx="195">
                  <c:v>0.83</c:v>
                </c:pt>
                <c:pt idx="196">
                  <c:v>0.8</c:v>
                </c:pt>
                <c:pt idx="197">
                  <c:v>0.75</c:v>
                </c:pt>
                <c:pt idx="198">
                  <c:v>0.82</c:v>
                </c:pt>
                <c:pt idx="199">
                  <c:v>0.79</c:v>
                </c:pt>
                <c:pt idx="200">
                  <c:v>0.83</c:v>
                </c:pt>
                <c:pt idx="201">
                  <c:v>0.83</c:v>
                </c:pt>
                <c:pt idx="202">
                  <c:v>0.83</c:v>
                </c:pt>
                <c:pt idx="203">
                  <c:v>0.82</c:v>
                </c:pt>
                <c:pt idx="204">
                  <c:v>0.8</c:v>
                </c:pt>
                <c:pt idx="205">
                  <c:v>0.84</c:v>
                </c:pt>
                <c:pt idx="206">
                  <c:v>0.8</c:v>
                </c:pt>
                <c:pt idx="207">
                  <c:v>0.79</c:v>
                </c:pt>
                <c:pt idx="208">
                  <c:v>0.88</c:v>
                </c:pt>
                <c:pt idx="209">
                  <c:v>0.87</c:v>
                </c:pt>
                <c:pt idx="210">
                  <c:v>0.84</c:v>
                </c:pt>
                <c:pt idx="211">
                  <c:v>0.86</c:v>
                </c:pt>
                <c:pt idx="212">
                  <c:v>0.85</c:v>
                </c:pt>
                <c:pt idx="213">
                  <c:v>0.82</c:v>
                </c:pt>
                <c:pt idx="214">
                  <c:v>0.91</c:v>
                </c:pt>
                <c:pt idx="215">
                  <c:v>0.83</c:v>
                </c:pt>
                <c:pt idx="216">
                  <c:v>0.81</c:v>
                </c:pt>
                <c:pt idx="217">
                  <c:v>0.82</c:v>
                </c:pt>
                <c:pt idx="218">
                  <c:v>0.95</c:v>
                </c:pt>
                <c:pt idx="219">
                  <c:v>1.02</c:v>
                </c:pt>
                <c:pt idx="220">
                  <c:v>1.04</c:v>
                </c:pt>
                <c:pt idx="221">
                  <c:v>0.96</c:v>
                </c:pt>
                <c:pt idx="222">
                  <c:v>0.9</c:v>
                </c:pt>
                <c:pt idx="223">
                  <c:v>0.92</c:v>
                </c:pt>
                <c:pt idx="224">
                  <c:v>0.9</c:v>
                </c:pt>
                <c:pt idx="225">
                  <c:v>0.89</c:v>
                </c:pt>
                <c:pt idx="226">
                  <c:v>0.78</c:v>
                </c:pt>
                <c:pt idx="227">
                  <c:v>0.81</c:v>
                </c:pt>
                <c:pt idx="228">
                  <c:v>0.83</c:v>
                </c:pt>
                <c:pt idx="229">
                  <c:v>0.9</c:v>
                </c:pt>
                <c:pt idx="230">
                  <c:v>0.94</c:v>
                </c:pt>
                <c:pt idx="231">
                  <c:v>0.9</c:v>
                </c:pt>
                <c:pt idx="232">
                  <c:v>1.02</c:v>
                </c:pt>
                <c:pt idx="233">
                  <c:v>1.07</c:v>
                </c:pt>
                <c:pt idx="234">
                  <c:v>0.66</c:v>
                </c:pt>
                <c:pt idx="235">
                  <c:v>0.75</c:v>
                </c:pt>
                <c:pt idx="236">
                  <c:v>0.72</c:v>
                </c:pt>
                <c:pt idx="237">
                  <c:v>0.75</c:v>
                </c:pt>
                <c:pt idx="238">
                  <c:v>0.97</c:v>
                </c:pt>
                <c:pt idx="239">
                  <c:v>0.81</c:v>
                </c:pt>
                <c:pt idx="240">
                  <c:v>0.9</c:v>
                </c:pt>
                <c:pt idx="241">
                  <c:v>0.83</c:v>
                </c:pt>
                <c:pt idx="242">
                  <c:v>1.1000000000000001</c:v>
                </c:pt>
                <c:pt idx="243">
                  <c:v>1.04</c:v>
                </c:pt>
                <c:pt idx="244">
                  <c:v>1.1100000000000001</c:v>
                </c:pt>
                <c:pt idx="245">
                  <c:v>1.17</c:v>
                </c:pt>
                <c:pt idx="246">
                  <c:v>1.1499999999999999</c:v>
                </c:pt>
                <c:pt idx="247">
                  <c:v>1.1100000000000001</c:v>
                </c:pt>
                <c:pt idx="248">
                  <c:v>1.07</c:v>
                </c:pt>
                <c:pt idx="249">
                  <c:v>1.02</c:v>
                </c:pt>
                <c:pt idx="250">
                  <c:v>0.72</c:v>
                </c:pt>
                <c:pt idx="251">
                  <c:v>0.78</c:v>
                </c:pt>
                <c:pt idx="252">
                  <c:v>0.97</c:v>
                </c:pt>
                <c:pt idx="253">
                  <c:v>0.88</c:v>
                </c:pt>
                <c:pt idx="254">
                  <c:v>0.92</c:v>
                </c:pt>
                <c:pt idx="255">
                  <c:v>0.98</c:v>
                </c:pt>
                <c:pt idx="256">
                  <c:v>1.01</c:v>
                </c:pt>
                <c:pt idx="257">
                  <c:v>1.06</c:v>
                </c:pt>
                <c:pt idx="258">
                  <c:v>1.05</c:v>
                </c:pt>
                <c:pt idx="259">
                  <c:v>1.08</c:v>
                </c:pt>
                <c:pt idx="260">
                  <c:v>1.1100000000000001</c:v>
                </c:pt>
                <c:pt idx="261">
                  <c:v>1.06</c:v>
                </c:pt>
                <c:pt idx="262">
                  <c:v>1.1200000000000001</c:v>
                </c:pt>
                <c:pt idx="263">
                  <c:v>1.03</c:v>
                </c:pt>
                <c:pt idx="264">
                  <c:v>1.1000000000000001</c:v>
                </c:pt>
                <c:pt idx="265">
                  <c:v>1.04</c:v>
                </c:pt>
                <c:pt idx="266">
                  <c:v>1.07</c:v>
                </c:pt>
                <c:pt idx="267">
                  <c:v>1.08</c:v>
                </c:pt>
                <c:pt idx="268">
                  <c:v>1.08</c:v>
                </c:pt>
                <c:pt idx="269">
                  <c:v>1.0900000000000001</c:v>
                </c:pt>
                <c:pt idx="270">
                  <c:v>1.1499999999999999</c:v>
                </c:pt>
                <c:pt idx="271">
                  <c:v>1.1100000000000001</c:v>
                </c:pt>
                <c:pt idx="272">
                  <c:v>1.06</c:v>
                </c:pt>
                <c:pt idx="273">
                  <c:v>1.04</c:v>
                </c:pt>
                <c:pt idx="274">
                  <c:v>1</c:v>
                </c:pt>
                <c:pt idx="275">
                  <c:v>0.96</c:v>
                </c:pt>
                <c:pt idx="276">
                  <c:v>0.83</c:v>
                </c:pt>
                <c:pt idx="277">
                  <c:v>0.79</c:v>
                </c:pt>
                <c:pt idx="278">
                  <c:v>1.07</c:v>
                </c:pt>
                <c:pt idx="279">
                  <c:v>0.82</c:v>
                </c:pt>
                <c:pt idx="280">
                  <c:v>0.75</c:v>
                </c:pt>
                <c:pt idx="281">
                  <c:v>0.79</c:v>
                </c:pt>
                <c:pt idx="282">
                  <c:v>0.71</c:v>
                </c:pt>
                <c:pt idx="283">
                  <c:v>0.72</c:v>
                </c:pt>
                <c:pt idx="284">
                  <c:v>0.83</c:v>
                </c:pt>
                <c:pt idx="285">
                  <c:v>1.06</c:v>
                </c:pt>
                <c:pt idx="286">
                  <c:v>1.08</c:v>
                </c:pt>
                <c:pt idx="287">
                  <c:v>1.01</c:v>
                </c:pt>
                <c:pt idx="288">
                  <c:v>0.93</c:v>
                </c:pt>
                <c:pt idx="289">
                  <c:v>0.95</c:v>
                </c:pt>
                <c:pt idx="290">
                  <c:v>0.87</c:v>
                </c:pt>
                <c:pt idx="291">
                  <c:v>0.9</c:v>
                </c:pt>
                <c:pt idx="292">
                  <c:v>0.89</c:v>
                </c:pt>
                <c:pt idx="293">
                  <c:v>0.91</c:v>
                </c:pt>
                <c:pt idx="294">
                  <c:v>0.9</c:v>
                </c:pt>
                <c:pt idx="295">
                  <c:v>0.89</c:v>
                </c:pt>
                <c:pt idx="296">
                  <c:v>0.87</c:v>
                </c:pt>
                <c:pt idx="297">
                  <c:v>0.79</c:v>
                </c:pt>
                <c:pt idx="298">
                  <c:v>1.03</c:v>
                </c:pt>
                <c:pt idx="299">
                  <c:v>1.05</c:v>
                </c:pt>
                <c:pt idx="300">
                  <c:v>1</c:v>
                </c:pt>
                <c:pt idx="301">
                  <c:v>1.06</c:v>
                </c:pt>
                <c:pt idx="302">
                  <c:v>0.99</c:v>
                </c:pt>
                <c:pt idx="303">
                  <c:v>1.01</c:v>
                </c:pt>
                <c:pt idx="304">
                  <c:v>0.98</c:v>
                </c:pt>
                <c:pt idx="305">
                  <c:v>1.1100000000000001</c:v>
                </c:pt>
                <c:pt idx="306">
                  <c:v>1.18</c:v>
                </c:pt>
                <c:pt idx="307">
                  <c:v>1.1299999999999999</c:v>
                </c:pt>
                <c:pt idx="308">
                  <c:v>1.1599999999999999</c:v>
                </c:pt>
                <c:pt idx="309">
                  <c:v>0.95</c:v>
                </c:pt>
                <c:pt idx="310">
                  <c:v>1.07</c:v>
                </c:pt>
                <c:pt idx="311">
                  <c:v>1.06</c:v>
                </c:pt>
                <c:pt idx="312">
                  <c:v>1.02</c:v>
                </c:pt>
                <c:pt idx="313">
                  <c:v>1.02</c:v>
                </c:pt>
                <c:pt idx="314">
                  <c:v>1.05</c:v>
                </c:pt>
                <c:pt idx="315">
                  <c:v>1.1200000000000001</c:v>
                </c:pt>
                <c:pt idx="316">
                  <c:v>1.0900000000000001</c:v>
                </c:pt>
                <c:pt idx="317">
                  <c:v>1.02</c:v>
                </c:pt>
                <c:pt idx="318">
                  <c:v>0.82</c:v>
                </c:pt>
                <c:pt idx="319">
                  <c:v>0.98</c:v>
                </c:pt>
                <c:pt idx="320">
                  <c:v>1.01</c:v>
                </c:pt>
                <c:pt idx="321">
                  <c:v>1.02</c:v>
                </c:pt>
                <c:pt idx="322">
                  <c:v>0.96</c:v>
                </c:pt>
                <c:pt idx="323">
                  <c:v>0.94</c:v>
                </c:pt>
                <c:pt idx="324">
                  <c:v>0.95</c:v>
                </c:pt>
                <c:pt idx="325">
                  <c:v>0.99</c:v>
                </c:pt>
                <c:pt idx="326">
                  <c:v>1</c:v>
                </c:pt>
                <c:pt idx="327">
                  <c:v>1.04</c:v>
                </c:pt>
                <c:pt idx="328">
                  <c:v>0.72</c:v>
                </c:pt>
                <c:pt idx="329">
                  <c:v>0.97</c:v>
                </c:pt>
                <c:pt idx="330">
                  <c:v>1.41</c:v>
                </c:pt>
                <c:pt idx="331">
                  <c:v>1.29</c:v>
                </c:pt>
                <c:pt idx="332">
                  <c:v>1.01</c:v>
                </c:pt>
                <c:pt idx="333">
                  <c:v>1</c:v>
                </c:pt>
                <c:pt idx="334">
                  <c:v>0.98</c:v>
                </c:pt>
                <c:pt idx="335">
                  <c:v>1.06</c:v>
                </c:pt>
                <c:pt idx="336">
                  <c:v>1.02</c:v>
                </c:pt>
                <c:pt idx="337">
                  <c:v>1.1000000000000001</c:v>
                </c:pt>
                <c:pt idx="338">
                  <c:v>1.26</c:v>
                </c:pt>
                <c:pt idx="339">
                  <c:v>1.1599999999999999</c:v>
                </c:pt>
                <c:pt idx="340">
                  <c:v>0.98</c:v>
                </c:pt>
                <c:pt idx="341">
                  <c:v>0.95</c:v>
                </c:pt>
                <c:pt idx="342">
                  <c:v>0.88</c:v>
                </c:pt>
                <c:pt idx="343">
                  <c:v>0.89</c:v>
                </c:pt>
                <c:pt idx="344">
                  <c:v>0.9</c:v>
                </c:pt>
                <c:pt idx="345">
                  <c:v>0.91</c:v>
                </c:pt>
                <c:pt idx="346">
                  <c:v>0.93</c:v>
                </c:pt>
                <c:pt idx="347">
                  <c:v>0.89</c:v>
                </c:pt>
                <c:pt idx="348">
                  <c:v>0.91</c:v>
                </c:pt>
                <c:pt idx="349">
                  <c:v>0.94</c:v>
                </c:pt>
                <c:pt idx="350">
                  <c:v>0.8</c:v>
                </c:pt>
                <c:pt idx="351">
                  <c:v>0.83</c:v>
                </c:pt>
                <c:pt idx="352">
                  <c:v>0.81</c:v>
                </c:pt>
                <c:pt idx="353">
                  <c:v>0.78</c:v>
                </c:pt>
                <c:pt idx="354">
                  <c:v>0.85</c:v>
                </c:pt>
                <c:pt idx="355">
                  <c:v>0.8</c:v>
                </c:pt>
                <c:pt idx="356">
                  <c:v>1.2</c:v>
                </c:pt>
                <c:pt idx="357">
                  <c:v>0.77</c:v>
                </c:pt>
                <c:pt idx="358">
                  <c:v>1.1100000000000001</c:v>
                </c:pt>
                <c:pt idx="359">
                  <c:v>0.85</c:v>
                </c:pt>
                <c:pt idx="360">
                  <c:v>1.17</c:v>
                </c:pt>
                <c:pt idx="361">
                  <c:v>0.94</c:v>
                </c:pt>
                <c:pt idx="362">
                  <c:v>0.75</c:v>
                </c:pt>
                <c:pt idx="363">
                  <c:v>1.19</c:v>
                </c:pt>
                <c:pt idx="364">
                  <c:v>0.81</c:v>
                </c:pt>
                <c:pt idx="365">
                  <c:v>0.91</c:v>
                </c:pt>
                <c:pt idx="366">
                  <c:v>0.84</c:v>
                </c:pt>
                <c:pt idx="367">
                  <c:v>0.88</c:v>
                </c:pt>
                <c:pt idx="368">
                  <c:v>0.82</c:v>
                </c:pt>
                <c:pt idx="369">
                  <c:v>0.68</c:v>
                </c:pt>
                <c:pt idx="370">
                  <c:v>0.63</c:v>
                </c:pt>
                <c:pt idx="371">
                  <c:v>0.71</c:v>
                </c:pt>
                <c:pt idx="372">
                  <c:v>1.0900000000000001</c:v>
                </c:pt>
                <c:pt idx="373">
                  <c:v>0.6</c:v>
                </c:pt>
                <c:pt idx="374">
                  <c:v>1</c:v>
                </c:pt>
                <c:pt idx="375">
                  <c:v>1.05</c:v>
                </c:pt>
                <c:pt idx="376">
                  <c:v>1.6</c:v>
                </c:pt>
                <c:pt idx="377">
                  <c:v>1.36</c:v>
                </c:pt>
                <c:pt idx="378">
                  <c:v>1.1299999999999999</c:v>
                </c:pt>
                <c:pt idx="379">
                  <c:v>1.1399999999999999</c:v>
                </c:pt>
                <c:pt idx="380">
                  <c:v>1.02</c:v>
                </c:pt>
                <c:pt idx="381">
                  <c:v>1.03</c:v>
                </c:pt>
                <c:pt idx="382">
                  <c:v>1</c:v>
                </c:pt>
                <c:pt idx="383">
                  <c:v>1.1000000000000001</c:v>
                </c:pt>
                <c:pt idx="384">
                  <c:v>1.01</c:v>
                </c:pt>
                <c:pt idx="385">
                  <c:v>0.98</c:v>
                </c:pt>
                <c:pt idx="386">
                  <c:v>0.99</c:v>
                </c:pt>
                <c:pt idx="387">
                  <c:v>1.03</c:v>
                </c:pt>
                <c:pt idx="388">
                  <c:v>0.96</c:v>
                </c:pt>
                <c:pt idx="389">
                  <c:v>0.94</c:v>
                </c:pt>
                <c:pt idx="390">
                  <c:v>0.97</c:v>
                </c:pt>
                <c:pt idx="391">
                  <c:v>0.9</c:v>
                </c:pt>
                <c:pt idx="392">
                  <c:v>0.93</c:v>
                </c:pt>
                <c:pt idx="393">
                  <c:v>0.91</c:v>
                </c:pt>
                <c:pt idx="394">
                  <c:v>0.92</c:v>
                </c:pt>
                <c:pt idx="395">
                  <c:v>0.95</c:v>
                </c:pt>
                <c:pt idx="396">
                  <c:v>0.98</c:v>
                </c:pt>
                <c:pt idx="397">
                  <c:v>0.94</c:v>
                </c:pt>
                <c:pt idx="398">
                  <c:v>0.91</c:v>
                </c:pt>
                <c:pt idx="399">
                  <c:v>0.89</c:v>
                </c:pt>
                <c:pt idx="400">
                  <c:v>0.38</c:v>
                </c:pt>
                <c:pt idx="401">
                  <c:v>1.03</c:v>
                </c:pt>
                <c:pt idx="402">
                  <c:v>1.08</c:v>
                </c:pt>
                <c:pt idx="403">
                  <c:v>1.04</c:v>
                </c:pt>
                <c:pt idx="404">
                  <c:v>1.1000000000000001</c:v>
                </c:pt>
                <c:pt idx="405">
                  <c:v>0.91</c:v>
                </c:pt>
                <c:pt idx="406">
                  <c:v>0.94</c:v>
                </c:pt>
                <c:pt idx="407">
                  <c:v>0.89</c:v>
                </c:pt>
                <c:pt idx="408">
                  <c:v>0.84</c:v>
                </c:pt>
                <c:pt idx="409">
                  <c:v>0.79</c:v>
                </c:pt>
                <c:pt idx="410">
                  <c:v>0.84</c:v>
                </c:pt>
                <c:pt idx="411">
                  <c:v>0.72</c:v>
                </c:pt>
                <c:pt idx="412">
                  <c:v>0.8</c:v>
                </c:pt>
                <c:pt idx="413">
                  <c:v>0.77</c:v>
                </c:pt>
                <c:pt idx="414">
                  <c:v>0.75</c:v>
                </c:pt>
                <c:pt idx="415">
                  <c:v>0.7</c:v>
                </c:pt>
                <c:pt idx="416">
                  <c:v>0.8</c:v>
                </c:pt>
                <c:pt idx="417">
                  <c:v>0.83</c:v>
                </c:pt>
                <c:pt idx="418">
                  <c:v>0.79</c:v>
                </c:pt>
                <c:pt idx="419">
                  <c:v>0.74</c:v>
                </c:pt>
                <c:pt idx="420">
                  <c:v>0.81</c:v>
                </c:pt>
                <c:pt idx="421">
                  <c:v>0.77</c:v>
                </c:pt>
                <c:pt idx="422">
                  <c:v>0.78</c:v>
                </c:pt>
                <c:pt idx="423">
                  <c:v>0.97</c:v>
                </c:pt>
                <c:pt idx="424">
                  <c:v>0.93</c:v>
                </c:pt>
                <c:pt idx="425">
                  <c:v>0.98</c:v>
                </c:pt>
                <c:pt idx="426">
                  <c:v>0.9</c:v>
                </c:pt>
                <c:pt idx="427">
                  <c:v>0.86</c:v>
                </c:pt>
                <c:pt idx="428">
                  <c:v>0.83</c:v>
                </c:pt>
                <c:pt idx="429">
                  <c:v>0.86</c:v>
                </c:pt>
                <c:pt idx="430">
                  <c:v>1.0900000000000001</c:v>
                </c:pt>
                <c:pt idx="431">
                  <c:v>1.03</c:v>
                </c:pt>
                <c:pt idx="432">
                  <c:v>0.93</c:v>
                </c:pt>
                <c:pt idx="433">
                  <c:v>1.1399999999999999</c:v>
                </c:pt>
                <c:pt idx="434">
                  <c:v>1.02</c:v>
                </c:pt>
                <c:pt idx="435">
                  <c:v>1.07</c:v>
                </c:pt>
                <c:pt idx="436">
                  <c:v>0.96</c:v>
                </c:pt>
                <c:pt idx="437">
                  <c:v>0.94</c:v>
                </c:pt>
                <c:pt idx="438">
                  <c:v>0.69</c:v>
                </c:pt>
                <c:pt idx="439">
                  <c:v>0.98</c:v>
                </c:pt>
                <c:pt idx="440">
                  <c:v>0.98</c:v>
                </c:pt>
                <c:pt idx="441">
                  <c:v>0.99</c:v>
                </c:pt>
                <c:pt idx="442">
                  <c:v>0.89</c:v>
                </c:pt>
                <c:pt idx="443">
                  <c:v>0.92</c:v>
                </c:pt>
                <c:pt idx="444">
                  <c:v>0.95</c:v>
                </c:pt>
                <c:pt idx="445">
                  <c:v>1.01</c:v>
                </c:pt>
                <c:pt idx="446">
                  <c:v>0.77</c:v>
                </c:pt>
                <c:pt idx="447">
                  <c:v>0.56999999999999995</c:v>
                </c:pt>
                <c:pt idx="448">
                  <c:v>0.5</c:v>
                </c:pt>
                <c:pt idx="449">
                  <c:v>0.78</c:v>
                </c:pt>
                <c:pt idx="450">
                  <c:v>0.55000000000000004</c:v>
                </c:pt>
                <c:pt idx="451">
                  <c:v>0.55000000000000004</c:v>
                </c:pt>
                <c:pt idx="452">
                  <c:v>0.6</c:v>
                </c:pt>
                <c:pt idx="453">
                  <c:v>0.93</c:v>
                </c:pt>
                <c:pt idx="454">
                  <c:v>1.04</c:v>
                </c:pt>
                <c:pt idx="455">
                  <c:v>1.29</c:v>
                </c:pt>
                <c:pt idx="456">
                  <c:v>1.1200000000000001</c:v>
                </c:pt>
                <c:pt idx="457">
                  <c:v>0.76</c:v>
                </c:pt>
                <c:pt idx="458">
                  <c:v>1.1200000000000001</c:v>
                </c:pt>
                <c:pt idx="459">
                  <c:v>1.1000000000000001</c:v>
                </c:pt>
                <c:pt idx="460">
                  <c:v>1.03</c:v>
                </c:pt>
                <c:pt idx="461">
                  <c:v>0.98</c:v>
                </c:pt>
                <c:pt idx="462">
                  <c:v>0.96</c:v>
                </c:pt>
                <c:pt idx="463">
                  <c:v>0.98</c:v>
                </c:pt>
                <c:pt idx="464">
                  <c:v>1.01</c:v>
                </c:pt>
                <c:pt idx="465">
                  <c:v>1.1000000000000001</c:v>
                </c:pt>
                <c:pt idx="466">
                  <c:v>1.1599999999999999</c:v>
                </c:pt>
                <c:pt idx="467">
                  <c:v>0.97</c:v>
                </c:pt>
                <c:pt idx="468">
                  <c:v>0.7</c:v>
                </c:pt>
                <c:pt idx="469">
                  <c:v>0.73</c:v>
                </c:pt>
                <c:pt idx="470">
                  <c:v>0.7</c:v>
                </c:pt>
                <c:pt idx="471">
                  <c:v>0.12</c:v>
                </c:pt>
                <c:pt idx="472">
                  <c:v>0.84</c:v>
                </c:pt>
                <c:pt idx="473">
                  <c:v>0.88</c:v>
                </c:pt>
                <c:pt idx="474">
                  <c:v>0.66</c:v>
                </c:pt>
                <c:pt idx="475">
                  <c:v>0.81</c:v>
                </c:pt>
                <c:pt idx="476">
                  <c:v>0.82</c:v>
                </c:pt>
                <c:pt idx="477">
                  <c:v>0.52</c:v>
                </c:pt>
                <c:pt idx="478">
                  <c:v>0.57999999999999996</c:v>
                </c:pt>
                <c:pt idx="479">
                  <c:v>0.77</c:v>
                </c:pt>
                <c:pt idx="480">
                  <c:v>0.72</c:v>
                </c:pt>
                <c:pt idx="481">
                  <c:v>0.68</c:v>
                </c:pt>
                <c:pt idx="482">
                  <c:v>0.67</c:v>
                </c:pt>
                <c:pt idx="483">
                  <c:v>0.88</c:v>
                </c:pt>
                <c:pt idx="484">
                  <c:v>0.9</c:v>
                </c:pt>
                <c:pt idx="485">
                  <c:v>0.96</c:v>
                </c:pt>
                <c:pt idx="486">
                  <c:v>0.98</c:v>
                </c:pt>
                <c:pt idx="487">
                  <c:v>0.97</c:v>
                </c:pt>
                <c:pt idx="488">
                  <c:v>0.99</c:v>
                </c:pt>
                <c:pt idx="489">
                  <c:v>1.03</c:v>
                </c:pt>
                <c:pt idx="490">
                  <c:v>0.98</c:v>
                </c:pt>
                <c:pt idx="491">
                  <c:v>0.93</c:v>
                </c:pt>
                <c:pt idx="492">
                  <c:v>0.81</c:v>
                </c:pt>
                <c:pt idx="493">
                  <c:v>0.84</c:v>
                </c:pt>
                <c:pt idx="494">
                  <c:v>0.92</c:v>
                </c:pt>
                <c:pt idx="495">
                  <c:v>0.89</c:v>
                </c:pt>
                <c:pt idx="496">
                  <c:v>0.87</c:v>
                </c:pt>
                <c:pt idx="497">
                  <c:v>0.71</c:v>
                </c:pt>
                <c:pt idx="498">
                  <c:v>1.02</c:v>
                </c:pt>
                <c:pt idx="499">
                  <c:v>1.03</c:v>
                </c:pt>
                <c:pt idx="500">
                  <c:v>1.02</c:v>
                </c:pt>
                <c:pt idx="501">
                  <c:v>1.02</c:v>
                </c:pt>
                <c:pt idx="502">
                  <c:v>1</c:v>
                </c:pt>
                <c:pt idx="503">
                  <c:v>1.03</c:v>
                </c:pt>
                <c:pt idx="504">
                  <c:v>0.99</c:v>
                </c:pt>
                <c:pt idx="505">
                  <c:v>1.04</c:v>
                </c:pt>
                <c:pt idx="506">
                  <c:v>1.07</c:v>
                </c:pt>
                <c:pt idx="507">
                  <c:v>0.97</c:v>
                </c:pt>
                <c:pt idx="508">
                  <c:v>0.92</c:v>
                </c:pt>
                <c:pt idx="509">
                  <c:v>0.91</c:v>
                </c:pt>
                <c:pt idx="510">
                  <c:v>0.94</c:v>
                </c:pt>
                <c:pt idx="511">
                  <c:v>0.98</c:v>
                </c:pt>
                <c:pt idx="512">
                  <c:v>0.99</c:v>
                </c:pt>
                <c:pt idx="513">
                  <c:v>0.99</c:v>
                </c:pt>
                <c:pt idx="514">
                  <c:v>0.84</c:v>
                </c:pt>
                <c:pt idx="515">
                  <c:v>1.2</c:v>
                </c:pt>
                <c:pt idx="516">
                  <c:v>1.06</c:v>
                </c:pt>
                <c:pt idx="517">
                  <c:v>0.85</c:v>
                </c:pt>
                <c:pt idx="518">
                  <c:v>0.9</c:v>
                </c:pt>
                <c:pt idx="519">
                  <c:v>0.95</c:v>
                </c:pt>
                <c:pt idx="520">
                  <c:v>0.72</c:v>
                </c:pt>
                <c:pt idx="521">
                  <c:v>0.8</c:v>
                </c:pt>
                <c:pt idx="522">
                  <c:v>0.92</c:v>
                </c:pt>
                <c:pt idx="523">
                  <c:v>0.94</c:v>
                </c:pt>
                <c:pt idx="524">
                  <c:v>0.96</c:v>
                </c:pt>
                <c:pt idx="525">
                  <c:v>0.98</c:v>
                </c:pt>
                <c:pt idx="526">
                  <c:v>1.02</c:v>
                </c:pt>
                <c:pt idx="527">
                  <c:v>0.99</c:v>
                </c:pt>
                <c:pt idx="528">
                  <c:v>0.94</c:v>
                </c:pt>
                <c:pt idx="529">
                  <c:v>0.85</c:v>
                </c:pt>
                <c:pt idx="530">
                  <c:v>0.83</c:v>
                </c:pt>
                <c:pt idx="531">
                  <c:v>0.87</c:v>
                </c:pt>
                <c:pt idx="532">
                  <c:v>0.89</c:v>
                </c:pt>
                <c:pt idx="533">
                  <c:v>0.11</c:v>
                </c:pt>
                <c:pt idx="534">
                  <c:v>0.93</c:v>
                </c:pt>
                <c:pt idx="535">
                  <c:v>0.92</c:v>
                </c:pt>
                <c:pt idx="536">
                  <c:v>0.9</c:v>
                </c:pt>
                <c:pt idx="537">
                  <c:v>0.91</c:v>
                </c:pt>
                <c:pt idx="538">
                  <c:v>0.74</c:v>
                </c:pt>
                <c:pt idx="539">
                  <c:v>0.79</c:v>
                </c:pt>
                <c:pt idx="540">
                  <c:v>0.83</c:v>
                </c:pt>
                <c:pt idx="541">
                  <c:v>0.81</c:v>
                </c:pt>
                <c:pt idx="542">
                  <c:v>0.99</c:v>
                </c:pt>
                <c:pt idx="543">
                  <c:v>0.78</c:v>
                </c:pt>
                <c:pt idx="544">
                  <c:v>0.84</c:v>
                </c:pt>
                <c:pt idx="545">
                  <c:v>0.86</c:v>
                </c:pt>
                <c:pt idx="546">
                  <c:v>0.89</c:v>
                </c:pt>
                <c:pt idx="547">
                  <c:v>0.87</c:v>
                </c:pt>
                <c:pt idx="548">
                  <c:v>0.79</c:v>
                </c:pt>
                <c:pt idx="549">
                  <c:v>0.8</c:v>
                </c:pt>
                <c:pt idx="550">
                  <c:v>0.82</c:v>
                </c:pt>
                <c:pt idx="551">
                  <c:v>0.8</c:v>
                </c:pt>
                <c:pt idx="552">
                  <c:v>0.77</c:v>
                </c:pt>
                <c:pt idx="553">
                  <c:v>0.75</c:v>
                </c:pt>
                <c:pt idx="554">
                  <c:v>0.79</c:v>
                </c:pt>
                <c:pt idx="555">
                  <c:v>0.86</c:v>
                </c:pt>
                <c:pt idx="556">
                  <c:v>0.91</c:v>
                </c:pt>
                <c:pt idx="557">
                  <c:v>0.97</c:v>
                </c:pt>
                <c:pt idx="558">
                  <c:v>1.07</c:v>
                </c:pt>
                <c:pt idx="559">
                  <c:v>0.92</c:v>
                </c:pt>
                <c:pt idx="560">
                  <c:v>0.74</c:v>
                </c:pt>
                <c:pt idx="561">
                  <c:v>0.84</c:v>
                </c:pt>
                <c:pt idx="562">
                  <c:v>0.81</c:v>
                </c:pt>
                <c:pt idx="563">
                  <c:v>0.86</c:v>
                </c:pt>
                <c:pt idx="564">
                  <c:v>1.02</c:v>
                </c:pt>
                <c:pt idx="565">
                  <c:v>0.9</c:v>
                </c:pt>
                <c:pt idx="566">
                  <c:v>0.88</c:v>
                </c:pt>
                <c:pt idx="567">
                  <c:v>0.9</c:v>
                </c:pt>
                <c:pt idx="568">
                  <c:v>1.03</c:v>
                </c:pt>
                <c:pt idx="569">
                  <c:v>1.1000000000000001</c:v>
                </c:pt>
                <c:pt idx="570">
                  <c:v>1.1200000000000001</c:v>
                </c:pt>
                <c:pt idx="571">
                  <c:v>1.1499999999999999</c:v>
                </c:pt>
                <c:pt idx="572">
                  <c:v>1.04</c:v>
                </c:pt>
                <c:pt idx="573">
                  <c:v>1.04</c:v>
                </c:pt>
                <c:pt idx="574">
                  <c:v>0.99</c:v>
                </c:pt>
                <c:pt idx="575">
                  <c:v>1</c:v>
                </c:pt>
                <c:pt idx="576">
                  <c:v>1.02</c:v>
                </c:pt>
                <c:pt idx="577">
                  <c:v>0.89</c:v>
                </c:pt>
                <c:pt idx="578">
                  <c:v>0.94</c:v>
                </c:pt>
                <c:pt idx="579">
                  <c:v>0.99</c:v>
                </c:pt>
                <c:pt idx="580">
                  <c:v>0.74</c:v>
                </c:pt>
                <c:pt idx="581">
                  <c:v>0.81</c:v>
                </c:pt>
                <c:pt idx="582">
                  <c:v>1.1000000000000001</c:v>
                </c:pt>
                <c:pt idx="583">
                  <c:v>0.95</c:v>
                </c:pt>
                <c:pt idx="584">
                  <c:v>0.92</c:v>
                </c:pt>
                <c:pt idx="585">
                  <c:v>0.88</c:v>
                </c:pt>
                <c:pt idx="586">
                  <c:v>0.91</c:v>
                </c:pt>
                <c:pt idx="587">
                  <c:v>0.78</c:v>
                </c:pt>
                <c:pt idx="588">
                  <c:v>0.83</c:v>
                </c:pt>
                <c:pt idx="589">
                  <c:v>0.86</c:v>
                </c:pt>
                <c:pt idx="590">
                  <c:v>0.91</c:v>
                </c:pt>
                <c:pt idx="591">
                  <c:v>0.96</c:v>
                </c:pt>
                <c:pt idx="592">
                  <c:v>1.05</c:v>
                </c:pt>
                <c:pt idx="593">
                  <c:v>1.06</c:v>
                </c:pt>
                <c:pt idx="594">
                  <c:v>1.69</c:v>
                </c:pt>
                <c:pt idx="595">
                  <c:v>0.99</c:v>
                </c:pt>
                <c:pt idx="596">
                  <c:v>0.94</c:v>
                </c:pt>
                <c:pt idx="597">
                  <c:v>0.72</c:v>
                </c:pt>
                <c:pt idx="598">
                  <c:v>0.79</c:v>
                </c:pt>
                <c:pt idx="599">
                  <c:v>0.93</c:v>
                </c:pt>
                <c:pt idx="600">
                  <c:v>0.88</c:v>
                </c:pt>
                <c:pt idx="601">
                  <c:v>0.93</c:v>
                </c:pt>
                <c:pt idx="602">
                  <c:v>0.86</c:v>
                </c:pt>
                <c:pt idx="603">
                  <c:v>0.88</c:v>
                </c:pt>
                <c:pt idx="604">
                  <c:v>0.84</c:v>
                </c:pt>
                <c:pt idx="605">
                  <c:v>0.82</c:v>
                </c:pt>
                <c:pt idx="606">
                  <c:v>0.83</c:v>
                </c:pt>
                <c:pt idx="607">
                  <c:v>0.81</c:v>
                </c:pt>
                <c:pt idx="608">
                  <c:v>0.8</c:v>
                </c:pt>
                <c:pt idx="609">
                  <c:v>0.84</c:v>
                </c:pt>
                <c:pt idx="610">
                  <c:v>0.93</c:v>
                </c:pt>
                <c:pt idx="611">
                  <c:v>0.9</c:v>
                </c:pt>
                <c:pt idx="612">
                  <c:v>0.88</c:v>
                </c:pt>
                <c:pt idx="613">
                  <c:v>0.93</c:v>
                </c:pt>
                <c:pt idx="614">
                  <c:v>0.91</c:v>
                </c:pt>
                <c:pt idx="615">
                  <c:v>0.92</c:v>
                </c:pt>
                <c:pt idx="616">
                  <c:v>0.78</c:v>
                </c:pt>
                <c:pt idx="617">
                  <c:v>0.91</c:v>
                </c:pt>
                <c:pt idx="618">
                  <c:v>0.59</c:v>
                </c:pt>
                <c:pt idx="619">
                  <c:v>0.33</c:v>
                </c:pt>
                <c:pt idx="620">
                  <c:v>0.48</c:v>
                </c:pt>
                <c:pt idx="621">
                  <c:v>0.53</c:v>
                </c:pt>
                <c:pt idx="622">
                  <c:v>0.95</c:v>
                </c:pt>
                <c:pt idx="623">
                  <c:v>0.93</c:v>
                </c:pt>
                <c:pt idx="624">
                  <c:v>0.98</c:v>
                </c:pt>
                <c:pt idx="625">
                  <c:v>0.94</c:v>
                </c:pt>
                <c:pt idx="626">
                  <c:v>0.9</c:v>
                </c:pt>
                <c:pt idx="627">
                  <c:v>0.96</c:v>
                </c:pt>
                <c:pt idx="628">
                  <c:v>0.88</c:v>
                </c:pt>
                <c:pt idx="629">
                  <c:v>0.97</c:v>
                </c:pt>
                <c:pt idx="630">
                  <c:v>0.84</c:v>
                </c:pt>
                <c:pt idx="631">
                  <c:v>0.95</c:v>
                </c:pt>
                <c:pt idx="632">
                  <c:v>0.88</c:v>
                </c:pt>
                <c:pt idx="633">
                  <c:v>0.93</c:v>
                </c:pt>
                <c:pt idx="634">
                  <c:v>0.85</c:v>
                </c:pt>
                <c:pt idx="635">
                  <c:v>0.91</c:v>
                </c:pt>
                <c:pt idx="636">
                  <c:v>0.92</c:v>
                </c:pt>
                <c:pt idx="637">
                  <c:v>1.02</c:v>
                </c:pt>
                <c:pt idx="638">
                  <c:v>0.86</c:v>
                </c:pt>
                <c:pt idx="639">
                  <c:v>1.02</c:v>
                </c:pt>
                <c:pt idx="640">
                  <c:v>0.9</c:v>
                </c:pt>
                <c:pt idx="641">
                  <c:v>0.96</c:v>
                </c:pt>
                <c:pt idx="642">
                  <c:v>0.82</c:v>
                </c:pt>
                <c:pt idx="643">
                  <c:v>0.88</c:v>
                </c:pt>
                <c:pt idx="644">
                  <c:v>0.91</c:v>
                </c:pt>
                <c:pt idx="645">
                  <c:v>0.85</c:v>
                </c:pt>
                <c:pt idx="646">
                  <c:v>0.89</c:v>
                </c:pt>
                <c:pt idx="647">
                  <c:v>0.91</c:v>
                </c:pt>
                <c:pt idx="648">
                  <c:v>1.03</c:v>
                </c:pt>
                <c:pt idx="649">
                  <c:v>0.84</c:v>
                </c:pt>
                <c:pt idx="650">
                  <c:v>1.02</c:v>
                </c:pt>
                <c:pt idx="651">
                  <c:v>0.88</c:v>
                </c:pt>
                <c:pt idx="652">
                  <c:v>1.04</c:v>
                </c:pt>
                <c:pt idx="653">
                  <c:v>0.93</c:v>
                </c:pt>
                <c:pt idx="654">
                  <c:v>1.01</c:v>
                </c:pt>
                <c:pt idx="655">
                  <c:v>1.1000000000000001</c:v>
                </c:pt>
                <c:pt idx="656">
                  <c:v>1.05</c:v>
                </c:pt>
                <c:pt idx="657">
                  <c:v>1.1599999999999999</c:v>
                </c:pt>
                <c:pt idx="658">
                  <c:v>0.87</c:v>
                </c:pt>
                <c:pt idx="659">
                  <c:v>0.9</c:v>
                </c:pt>
                <c:pt idx="660">
                  <c:v>0.97</c:v>
                </c:pt>
                <c:pt idx="661">
                  <c:v>0.93</c:v>
                </c:pt>
                <c:pt idx="662">
                  <c:v>0.86</c:v>
                </c:pt>
                <c:pt idx="663">
                  <c:v>0.95</c:v>
                </c:pt>
                <c:pt idx="664">
                  <c:v>0.95</c:v>
                </c:pt>
                <c:pt idx="665">
                  <c:v>0.92</c:v>
                </c:pt>
                <c:pt idx="666">
                  <c:v>0.98</c:v>
                </c:pt>
                <c:pt idx="667">
                  <c:v>1</c:v>
                </c:pt>
                <c:pt idx="668">
                  <c:v>1.02</c:v>
                </c:pt>
                <c:pt idx="669">
                  <c:v>1</c:v>
                </c:pt>
                <c:pt idx="670">
                  <c:v>0.98</c:v>
                </c:pt>
                <c:pt idx="671">
                  <c:v>0.95</c:v>
                </c:pt>
                <c:pt idx="672">
                  <c:v>0.81</c:v>
                </c:pt>
                <c:pt idx="673">
                  <c:v>0.79</c:v>
                </c:pt>
                <c:pt idx="674">
                  <c:v>0.79</c:v>
                </c:pt>
                <c:pt idx="675">
                  <c:v>0.74</c:v>
                </c:pt>
                <c:pt idx="676">
                  <c:v>0.8</c:v>
                </c:pt>
                <c:pt idx="677">
                  <c:v>0.63</c:v>
                </c:pt>
                <c:pt idx="678">
                  <c:v>1.01</c:v>
                </c:pt>
                <c:pt idx="679">
                  <c:v>1.01</c:v>
                </c:pt>
                <c:pt idx="680">
                  <c:v>1.08</c:v>
                </c:pt>
                <c:pt idx="681">
                  <c:v>1.04</c:v>
                </c:pt>
                <c:pt idx="682">
                  <c:v>0.85</c:v>
                </c:pt>
                <c:pt idx="683">
                  <c:v>0.88</c:v>
                </c:pt>
                <c:pt idx="684">
                  <c:v>0.9</c:v>
                </c:pt>
                <c:pt idx="685">
                  <c:v>1.04</c:v>
                </c:pt>
                <c:pt idx="686">
                  <c:v>1.1499999999999999</c:v>
                </c:pt>
                <c:pt idx="687">
                  <c:v>0.98</c:v>
                </c:pt>
                <c:pt idx="688">
                  <c:v>1.0900000000000001</c:v>
                </c:pt>
                <c:pt idx="689">
                  <c:v>0.9</c:v>
                </c:pt>
                <c:pt idx="690">
                  <c:v>0.88</c:v>
                </c:pt>
                <c:pt idx="691">
                  <c:v>0.81</c:v>
                </c:pt>
                <c:pt idx="692">
                  <c:v>0.71</c:v>
                </c:pt>
                <c:pt idx="693">
                  <c:v>0.73</c:v>
                </c:pt>
                <c:pt idx="694">
                  <c:v>0.64</c:v>
                </c:pt>
                <c:pt idx="695">
                  <c:v>1.08</c:v>
                </c:pt>
                <c:pt idx="696">
                  <c:v>1.04</c:v>
                </c:pt>
                <c:pt idx="697">
                  <c:v>0.93</c:v>
                </c:pt>
                <c:pt idx="698">
                  <c:v>0.92</c:v>
                </c:pt>
                <c:pt idx="699">
                  <c:v>0.89</c:v>
                </c:pt>
                <c:pt idx="700">
                  <c:v>0.95</c:v>
                </c:pt>
                <c:pt idx="701">
                  <c:v>1</c:v>
                </c:pt>
                <c:pt idx="702">
                  <c:v>0.86</c:v>
                </c:pt>
                <c:pt idx="703">
                  <c:v>0.75</c:v>
                </c:pt>
                <c:pt idx="704">
                  <c:v>0.7</c:v>
                </c:pt>
                <c:pt idx="705">
                  <c:v>0.69</c:v>
                </c:pt>
                <c:pt idx="706">
                  <c:v>0.71</c:v>
                </c:pt>
                <c:pt idx="707">
                  <c:v>0.73</c:v>
                </c:pt>
                <c:pt idx="708">
                  <c:v>0.93</c:v>
                </c:pt>
                <c:pt idx="709">
                  <c:v>0.93</c:v>
                </c:pt>
                <c:pt idx="710">
                  <c:v>1.1100000000000001</c:v>
                </c:pt>
                <c:pt idx="711">
                  <c:v>1.05</c:v>
                </c:pt>
                <c:pt idx="712">
                  <c:v>1.06</c:v>
                </c:pt>
                <c:pt idx="713">
                  <c:v>1.1000000000000001</c:v>
                </c:pt>
                <c:pt idx="714">
                  <c:v>1.1000000000000001</c:v>
                </c:pt>
                <c:pt idx="715">
                  <c:v>1.01</c:v>
                </c:pt>
                <c:pt idx="716">
                  <c:v>0.95</c:v>
                </c:pt>
                <c:pt idx="717">
                  <c:v>0.88</c:v>
                </c:pt>
                <c:pt idx="718">
                  <c:v>0.91</c:v>
                </c:pt>
                <c:pt idx="719">
                  <c:v>0.94</c:v>
                </c:pt>
                <c:pt idx="720">
                  <c:v>1.1299999999999999</c:v>
                </c:pt>
                <c:pt idx="721">
                  <c:v>1.1200000000000001</c:v>
                </c:pt>
                <c:pt idx="722">
                  <c:v>1.18</c:v>
                </c:pt>
                <c:pt idx="723">
                  <c:v>1.08</c:v>
                </c:pt>
                <c:pt idx="724">
                  <c:v>1.01</c:v>
                </c:pt>
                <c:pt idx="725">
                  <c:v>1.05</c:v>
                </c:pt>
                <c:pt idx="726">
                  <c:v>1.03</c:v>
                </c:pt>
                <c:pt idx="727">
                  <c:v>0.96</c:v>
                </c:pt>
                <c:pt idx="728">
                  <c:v>0.95</c:v>
                </c:pt>
                <c:pt idx="729">
                  <c:v>1.04</c:v>
                </c:pt>
                <c:pt idx="730">
                  <c:v>0.82</c:v>
                </c:pt>
                <c:pt idx="731">
                  <c:v>0.9</c:v>
                </c:pt>
                <c:pt idx="732">
                  <c:v>0.89</c:v>
                </c:pt>
                <c:pt idx="733">
                  <c:v>0.83</c:v>
                </c:pt>
                <c:pt idx="734">
                  <c:v>0.73</c:v>
                </c:pt>
                <c:pt idx="735">
                  <c:v>0.82</c:v>
                </c:pt>
                <c:pt idx="736">
                  <c:v>0.91</c:v>
                </c:pt>
                <c:pt idx="737">
                  <c:v>0.83</c:v>
                </c:pt>
                <c:pt idx="738">
                  <c:v>0.79</c:v>
                </c:pt>
                <c:pt idx="739">
                  <c:v>0.71</c:v>
                </c:pt>
                <c:pt idx="740">
                  <c:v>0.82</c:v>
                </c:pt>
                <c:pt idx="741">
                  <c:v>0.78</c:v>
                </c:pt>
                <c:pt idx="742">
                  <c:v>0.89</c:v>
                </c:pt>
                <c:pt idx="743">
                  <c:v>1.1000000000000001</c:v>
                </c:pt>
                <c:pt idx="744">
                  <c:v>1.03</c:v>
                </c:pt>
                <c:pt idx="745">
                  <c:v>1.02</c:v>
                </c:pt>
                <c:pt idx="746">
                  <c:v>1.06</c:v>
                </c:pt>
                <c:pt idx="747">
                  <c:v>1.03</c:v>
                </c:pt>
                <c:pt idx="748">
                  <c:v>0.98</c:v>
                </c:pt>
                <c:pt idx="749">
                  <c:v>0.96</c:v>
                </c:pt>
                <c:pt idx="750">
                  <c:v>0.99</c:v>
                </c:pt>
                <c:pt idx="751">
                  <c:v>0.89</c:v>
                </c:pt>
                <c:pt idx="752">
                  <c:v>0.86</c:v>
                </c:pt>
                <c:pt idx="753">
                  <c:v>0.82</c:v>
                </c:pt>
                <c:pt idx="754">
                  <c:v>0.84</c:v>
                </c:pt>
                <c:pt idx="755">
                  <c:v>0.87</c:v>
                </c:pt>
                <c:pt idx="756">
                  <c:v>0.83</c:v>
                </c:pt>
                <c:pt idx="757">
                  <c:v>0.72</c:v>
                </c:pt>
                <c:pt idx="758">
                  <c:v>0.45</c:v>
                </c:pt>
                <c:pt idx="759">
                  <c:v>0.45</c:v>
                </c:pt>
                <c:pt idx="760">
                  <c:v>0.45</c:v>
                </c:pt>
                <c:pt idx="761">
                  <c:v>1.1399999999999999</c:v>
                </c:pt>
                <c:pt idx="762">
                  <c:v>1.21</c:v>
                </c:pt>
                <c:pt idx="763">
                  <c:v>1.64</c:v>
                </c:pt>
                <c:pt idx="764">
                  <c:v>1.7</c:v>
                </c:pt>
                <c:pt idx="765">
                  <c:v>1.73</c:v>
                </c:pt>
                <c:pt idx="766">
                  <c:v>1.72</c:v>
                </c:pt>
                <c:pt idx="767">
                  <c:v>1.1299999999999999</c:v>
                </c:pt>
                <c:pt idx="768">
                  <c:v>1.1499999999999999</c:v>
                </c:pt>
                <c:pt idx="769">
                  <c:v>0.76</c:v>
                </c:pt>
                <c:pt idx="770">
                  <c:v>0.83</c:v>
                </c:pt>
                <c:pt idx="771">
                  <c:v>0.74</c:v>
                </c:pt>
                <c:pt idx="772">
                  <c:v>0.55000000000000004</c:v>
                </c:pt>
                <c:pt idx="773">
                  <c:v>0.7</c:v>
                </c:pt>
                <c:pt idx="774">
                  <c:v>0.52</c:v>
                </c:pt>
                <c:pt idx="775">
                  <c:v>0.8</c:v>
                </c:pt>
                <c:pt idx="776">
                  <c:v>0.86</c:v>
                </c:pt>
                <c:pt idx="777">
                  <c:v>0.73</c:v>
                </c:pt>
                <c:pt idx="778">
                  <c:v>0.81</c:v>
                </c:pt>
                <c:pt idx="779">
                  <c:v>0.86</c:v>
                </c:pt>
                <c:pt idx="780">
                  <c:v>0.75</c:v>
                </c:pt>
                <c:pt idx="781">
                  <c:v>0.63</c:v>
                </c:pt>
                <c:pt idx="782">
                  <c:v>0.79</c:v>
                </c:pt>
                <c:pt idx="783">
                  <c:v>0.8</c:v>
                </c:pt>
                <c:pt idx="784">
                  <c:v>0.56000000000000005</c:v>
                </c:pt>
                <c:pt idx="785">
                  <c:v>0.87</c:v>
                </c:pt>
                <c:pt idx="786">
                  <c:v>1.01</c:v>
                </c:pt>
                <c:pt idx="787">
                  <c:v>0.91</c:v>
                </c:pt>
                <c:pt idx="788">
                  <c:v>0.93</c:v>
                </c:pt>
                <c:pt idx="789">
                  <c:v>0.9</c:v>
                </c:pt>
                <c:pt idx="790">
                  <c:v>0.55000000000000004</c:v>
                </c:pt>
                <c:pt idx="791">
                  <c:v>1.03</c:v>
                </c:pt>
                <c:pt idx="792">
                  <c:v>0.97</c:v>
                </c:pt>
                <c:pt idx="793">
                  <c:v>0.64</c:v>
                </c:pt>
                <c:pt idx="794">
                  <c:v>0.87</c:v>
                </c:pt>
                <c:pt idx="795">
                  <c:v>0.86</c:v>
                </c:pt>
                <c:pt idx="796">
                  <c:v>0.69</c:v>
                </c:pt>
                <c:pt idx="797">
                  <c:v>0.76</c:v>
                </c:pt>
                <c:pt idx="798">
                  <c:v>0.91</c:v>
                </c:pt>
                <c:pt idx="799">
                  <c:v>0.91</c:v>
                </c:pt>
                <c:pt idx="800">
                  <c:v>0.9</c:v>
                </c:pt>
                <c:pt idx="801">
                  <c:v>0.81</c:v>
                </c:pt>
                <c:pt idx="802">
                  <c:v>0.93</c:v>
                </c:pt>
                <c:pt idx="803">
                  <c:v>0.9</c:v>
                </c:pt>
                <c:pt idx="804">
                  <c:v>0.88</c:v>
                </c:pt>
                <c:pt idx="805">
                  <c:v>0.86</c:v>
                </c:pt>
                <c:pt idx="806">
                  <c:v>0.81</c:v>
                </c:pt>
                <c:pt idx="807">
                  <c:v>0.9</c:v>
                </c:pt>
                <c:pt idx="808">
                  <c:v>0.95</c:v>
                </c:pt>
                <c:pt idx="809">
                  <c:v>0.77</c:v>
                </c:pt>
                <c:pt idx="810">
                  <c:v>0.91</c:v>
                </c:pt>
                <c:pt idx="811">
                  <c:v>0.73</c:v>
                </c:pt>
                <c:pt idx="812">
                  <c:v>0.75</c:v>
                </c:pt>
                <c:pt idx="813">
                  <c:v>0.93</c:v>
                </c:pt>
                <c:pt idx="814">
                  <c:v>0.72</c:v>
                </c:pt>
                <c:pt idx="815">
                  <c:v>0.91</c:v>
                </c:pt>
                <c:pt idx="816">
                  <c:v>0.88</c:v>
                </c:pt>
                <c:pt idx="817">
                  <c:v>0.74</c:v>
                </c:pt>
                <c:pt idx="818">
                  <c:v>0.73</c:v>
                </c:pt>
                <c:pt idx="819">
                  <c:v>0.51</c:v>
                </c:pt>
                <c:pt idx="820">
                  <c:v>0.63</c:v>
                </c:pt>
                <c:pt idx="821">
                  <c:v>0.86</c:v>
                </c:pt>
                <c:pt idx="822">
                  <c:v>0.76</c:v>
                </c:pt>
                <c:pt idx="823">
                  <c:v>0.91</c:v>
                </c:pt>
                <c:pt idx="824">
                  <c:v>0.75</c:v>
                </c:pt>
                <c:pt idx="825">
                  <c:v>0.89</c:v>
                </c:pt>
                <c:pt idx="826">
                  <c:v>0.73</c:v>
                </c:pt>
                <c:pt idx="827">
                  <c:v>0.91</c:v>
                </c:pt>
                <c:pt idx="828">
                  <c:v>0.97</c:v>
                </c:pt>
                <c:pt idx="829">
                  <c:v>0.76</c:v>
                </c:pt>
                <c:pt idx="830">
                  <c:v>0.74</c:v>
                </c:pt>
                <c:pt idx="831">
                  <c:v>1.0900000000000001</c:v>
                </c:pt>
                <c:pt idx="832">
                  <c:v>0.77</c:v>
                </c:pt>
                <c:pt idx="833">
                  <c:v>1.07</c:v>
                </c:pt>
                <c:pt idx="834">
                  <c:v>1.17</c:v>
                </c:pt>
                <c:pt idx="835">
                  <c:v>1.31</c:v>
                </c:pt>
                <c:pt idx="836">
                  <c:v>0.9</c:v>
                </c:pt>
                <c:pt idx="837">
                  <c:v>0.91</c:v>
                </c:pt>
                <c:pt idx="838">
                  <c:v>0.96</c:v>
                </c:pt>
                <c:pt idx="839">
                  <c:v>0.99</c:v>
                </c:pt>
                <c:pt idx="840">
                  <c:v>1.02</c:v>
                </c:pt>
                <c:pt idx="841">
                  <c:v>0.95</c:v>
                </c:pt>
                <c:pt idx="842">
                  <c:v>0.98</c:v>
                </c:pt>
                <c:pt idx="843">
                  <c:v>0.88</c:v>
                </c:pt>
                <c:pt idx="844">
                  <c:v>0.89</c:v>
                </c:pt>
                <c:pt idx="845">
                  <c:v>0.92</c:v>
                </c:pt>
                <c:pt idx="846">
                  <c:v>0.93</c:v>
                </c:pt>
                <c:pt idx="847">
                  <c:v>0.95</c:v>
                </c:pt>
                <c:pt idx="848">
                  <c:v>0.97</c:v>
                </c:pt>
                <c:pt idx="849">
                  <c:v>0.94</c:v>
                </c:pt>
                <c:pt idx="850">
                  <c:v>1.04</c:v>
                </c:pt>
                <c:pt idx="851">
                  <c:v>0.96</c:v>
                </c:pt>
                <c:pt idx="852">
                  <c:v>0.94</c:v>
                </c:pt>
                <c:pt idx="853">
                  <c:v>0.9</c:v>
                </c:pt>
                <c:pt idx="854">
                  <c:v>0.96</c:v>
                </c:pt>
                <c:pt idx="855">
                  <c:v>1.02</c:v>
                </c:pt>
                <c:pt idx="856">
                  <c:v>0.98</c:v>
                </c:pt>
                <c:pt idx="857">
                  <c:v>0.95</c:v>
                </c:pt>
                <c:pt idx="858">
                  <c:v>0.92</c:v>
                </c:pt>
                <c:pt idx="859">
                  <c:v>0.65</c:v>
                </c:pt>
                <c:pt idx="860">
                  <c:v>0.98</c:v>
                </c:pt>
                <c:pt idx="861">
                  <c:v>0.99</c:v>
                </c:pt>
                <c:pt idx="862">
                  <c:v>0.96</c:v>
                </c:pt>
                <c:pt idx="863">
                  <c:v>0.66</c:v>
                </c:pt>
                <c:pt idx="864">
                  <c:v>0.83</c:v>
                </c:pt>
                <c:pt idx="865">
                  <c:v>0.88</c:v>
                </c:pt>
                <c:pt idx="866">
                  <c:v>0.78</c:v>
                </c:pt>
                <c:pt idx="867">
                  <c:v>0.91</c:v>
                </c:pt>
                <c:pt idx="868">
                  <c:v>0.93</c:v>
                </c:pt>
                <c:pt idx="869">
                  <c:v>0.56999999999999995</c:v>
                </c:pt>
                <c:pt idx="870">
                  <c:v>0.88</c:v>
                </c:pt>
                <c:pt idx="871">
                  <c:v>0.98</c:v>
                </c:pt>
                <c:pt idx="872">
                  <c:v>0.77</c:v>
                </c:pt>
                <c:pt idx="873">
                  <c:v>0.73</c:v>
                </c:pt>
                <c:pt idx="874">
                  <c:v>0.65</c:v>
                </c:pt>
                <c:pt idx="875">
                  <c:v>0.7</c:v>
                </c:pt>
                <c:pt idx="876">
                  <c:v>0.78</c:v>
                </c:pt>
                <c:pt idx="877">
                  <c:v>0.89</c:v>
                </c:pt>
                <c:pt idx="878">
                  <c:v>0.84</c:v>
                </c:pt>
                <c:pt idx="879">
                  <c:v>0.84</c:v>
                </c:pt>
                <c:pt idx="880">
                  <c:v>0.8</c:v>
                </c:pt>
                <c:pt idx="881">
                  <c:v>0.71</c:v>
                </c:pt>
                <c:pt idx="882">
                  <c:v>0.44</c:v>
                </c:pt>
                <c:pt idx="883">
                  <c:v>0.6</c:v>
                </c:pt>
                <c:pt idx="884">
                  <c:v>0.44</c:v>
                </c:pt>
                <c:pt idx="885">
                  <c:v>0.42</c:v>
                </c:pt>
                <c:pt idx="886">
                  <c:v>0.53</c:v>
                </c:pt>
                <c:pt idx="887">
                  <c:v>0.56999999999999995</c:v>
                </c:pt>
                <c:pt idx="888">
                  <c:v>0.59</c:v>
                </c:pt>
                <c:pt idx="889">
                  <c:v>0.66</c:v>
                </c:pt>
                <c:pt idx="890">
                  <c:v>0.65</c:v>
                </c:pt>
                <c:pt idx="891">
                  <c:v>0.28000000000000003</c:v>
                </c:pt>
                <c:pt idx="892">
                  <c:v>0.84</c:v>
                </c:pt>
                <c:pt idx="893">
                  <c:v>0.77</c:v>
                </c:pt>
                <c:pt idx="894">
                  <c:v>0.9</c:v>
                </c:pt>
                <c:pt idx="895">
                  <c:v>0.95</c:v>
                </c:pt>
                <c:pt idx="896">
                  <c:v>0.69</c:v>
                </c:pt>
                <c:pt idx="897">
                  <c:v>0.74</c:v>
                </c:pt>
                <c:pt idx="898">
                  <c:v>0.62</c:v>
                </c:pt>
                <c:pt idx="899">
                  <c:v>0.71</c:v>
                </c:pt>
                <c:pt idx="900">
                  <c:v>0.9</c:v>
                </c:pt>
                <c:pt idx="901">
                  <c:v>0.85</c:v>
                </c:pt>
                <c:pt idx="902">
                  <c:v>0.87</c:v>
                </c:pt>
                <c:pt idx="903">
                  <c:v>0.95</c:v>
                </c:pt>
                <c:pt idx="904">
                  <c:v>0.75</c:v>
                </c:pt>
                <c:pt idx="905">
                  <c:v>0.82</c:v>
                </c:pt>
                <c:pt idx="906">
                  <c:v>0.48</c:v>
                </c:pt>
                <c:pt idx="907">
                  <c:v>0.39</c:v>
                </c:pt>
                <c:pt idx="908">
                  <c:v>0.41</c:v>
                </c:pt>
                <c:pt idx="909">
                  <c:v>0.42</c:v>
                </c:pt>
                <c:pt idx="910">
                  <c:v>0.32</c:v>
                </c:pt>
                <c:pt idx="911">
                  <c:v>0.54</c:v>
                </c:pt>
                <c:pt idx="912">
                  <c:v>0.56000000000000005</c:v>
                </c:pt>
                <c:pt idx="913">
                  <c:v>0.89</c:v>
                </c:pt>
                <c:pt idx="914">
                  <c:v>1.1299999999999999</c:v>
                </c:pt>
                <c:pt idx="915">
                  <c:v>0.93</c:v>
                </c:pt>
                <c:pt idx="916">
                  <c:v>1.1000000000000001</c:v>
                </c:pt>
                <c:pt idx="917">
                  <c:v>1.02</c:v>
                </c:pt>
                <c:pt idx="918">
                  <c:v>0.97</c:v>
                </c:pt>
                <c:pt idx="919">
                  <c:v>0.91</c:v>
                </c:pt>
                <c:pt idx="920">
                  <c:v>0.98</c:v>
                </c:pt>
                <c:pt idx="921">
                  <c:v>0.79</c:v>
                </c:pt>
                <c:pt idx="922">
                  <c:v>0.86</c:v>
                </c:pt>
                <c:pt idx="923">
                  <c:v>0.9</c:v>
                </c:pt>
                <c:pt idx="924">
                  <c:v>0.88</c:v>
                </c:pt>
                <c:pt idx="925">
                  <c:v>0.84</c:v>
                </c:pt>
                <c:pt idx="926">
                  <c:v>0.9</c:v>
                </c:pt>
                <c:pt idx="927">
                  <c:v>0.94</c:v>
                </c:pt>
                <c:pt idx="928">
                  <c:v>1.03</c:v>
                </c:pt>
                <c:pt idx="929">
                  <c:v>0.96</c:v>
                </c:pt>
                <c:pt idx="930">
                  <c:v>0.88</c:v>
                </c:pt>
                <c:pt idx="931">
                  <c:v>0.88</c:v>
                </c:pt>
                <c:pt idx="932">
                  <c:v>0.86</c:v>
                </c:pt>
                <c:pt idx="933">
                  <c:v>0.7597222222222223</c:v>
                </c:pt>
                <c:pt idx="934">
                  <c:v>0.73</c:v>
                </c:pt>
                <c:pt idx="935">
                  <c:v>0.72</c:v>
                </c:pt>
                <c:pt idx="936">
                  <c:v>0.7</c:v>
                </c:pt>
                <c:pt idx="937">
                  <c:v>0.73</c:v>
                </c:pt>
                <c:pt idx="938">
                  <c:v>0.44</c:v>
                </c:pt>
                <c:pt idx="939">
                  <c:v>1.1499999999999999</c:v>
                </c:pt>
                <c:pt idx="940">
                  <c:v>0.92</c:v>
                </c:pt>
                <c:pt idx="941">
                  <c:v>0.91</c:v>
                </c:pt>
                <c:pt idx="942">
                  <c:v>0.57999999999999996</c:v>
                </c:pt>
                <c:pt idx="943">
                  <c:v>0.89</c:v>
                </c:pt>
                <c:pt idx="944">
                  <c:v>0.9</c:v>
                </c:pt>
                <c:pt idx="945">
                  <c:v>0.94</c:v>
                </c:pt>
                <c:pt idx="946">
                  <c:v>0.9</c:v>
                </c:pt>
                <c:pt idx="947">
                  <c:v>0.89</c:v>
                </c:pt>
                <c:pt idx="948">
                  <c:v>0.93</c:v>
                </c:pt>
                <c:pt idx="949">
                  <c:v>0.92</c:v>
                </c:pt>
                <c:pt idx="950">
                  <c:v>0.9</c:v>
                </c:pt>
                <c:pt idx="951">
                  <c:v>0.82</c:v>
                </c:pt>
                <c:pt idx="952">
                  <c:v>0.83</c:v>
                </c:pt>
                <c:pt idx="953">
                  <c:v>0.84</c:v>
                </c:pt>
                <c:pt idx="954">
                  <c:v>0.94</c:v>
                </c:pt>
                <c:pt idx="955">
                  <c:v>0.88</c:v>
                </c:pt>
                <c:pt idx="956">
                  <c:v>0.86</c:v>
                </c:pt>
                <c:pt idx="957">
                  <c:v>0.83</c:v>
                </c:pt>
                <c:pt idx="958">
                  <c:v>0.82</c:v>
                </c:pt>
                <c:pt idx="959">
                  <c:v>0.85</c:v>
                </c:pt>
                <c:pt idx="960">
                  <c:v>0.79</c:v>
                </c:pt>
                <c:pt idx="961">
                  <c:v>0.75</c:v>
                </c:pt>
                <c:pt idx="962">
                  <c:v>0.79</c:v>
                </c:pt>
                <c:pt idx="963">
                  <c:v>0.75</c:v>
                </c:pt>
                <c:pt idx="964">
                  <c:v>0.73</c:v>
                </c:pt>
                <c:pt idx="965">
                  <c:v>0.81</c:v>
                </c:pt>
                <c:pt idx="966">
                  <c:v>0.66</c:v>
                </c:pt>
                <c:pt idx="967">
                  <c:v>0.78</c:v>
                </c:pt>
                <c:pt idx="968">
                  <c:v>0.85</c:v>
                </c:pt>
                <c:pt idx="969">
                  <c:v>0.82</c:v>
                </c:pt>
                <c:pt idx="970">
                  <c:v>0.83</c:v>
                </c:pt>
                <c:pt idx="971">
                  <c:v>0.85</c:v>
                </c:pt>
                <c:pt idx="972">
                  <c:v>0.86</c:v>
                </c:pt>
                <c:pt idx="973">
                  <c:v>0.83</c:v>
                </c:pt>
                <c:pt idx="974">
                  <c:v>0.86</c:v>
                </c:pt>
                <c:pt idx="975">
                  <c:v>0.8</c:v>
                </c:pt>
                <c:pt idx="976">
                  <c:v>0.86</c:v>
                </c:pt>
                <c:pt idx="977">
                  <c:v>0.81</c:v>
                </c:pt>
                <c:pt idx="978">
                  <c:v>1.0900000000000001</c:v>
                </c:pt>
                <c:pt idx="979">
                  <c:v>0.89</c:v>
                </c:pt>
                <c:pt idx="980">
                  <c:v>1.01</c:v>
                </c:pt>
                <c:pt idx="981">
                  <c:v>0.95</c:v>
                </c:pt>
                <c:pt idx="982">
                  <c:v>0.86</c:v>
                </c:pt>
                <c:pt idx="983">
                  <c:v>0.88</c:v>
                </c:pt>
                <c:pt idx="984">
                  <c:v>0.75</c:v>
                </c:pt>
                <c:pt idx="985">
                  <c:v>0.9</c:v>
                </c:pt>
                <c:pt idx="986">
                  <c:v>0.84</c:v>
                </c:pt>
                <c:pt idx="987">
                  <c:v>0.76</c:v>
                </c:pt>
                <c:pt idx="988">
                  <c:v>0.79</c:v>
                </c:pt>
                <c:pt idx="989">
                  <c:v>0.76</c:v>
                </c:pt>
                <c:pt idx="990">
                  <c:v>1.04</c:v>
                </c:pt>
                <c:pt idx="991">
                  <c:v>0.89</c:v>
                </c:pt>
                <c:pt idx="992">
                  <c:v>0.78</c:v>
                </c:pt>
                <c:pt idx="993">
                  <c:v>0.7</c:v>
                </c:pt>
                <c:pt idx="994">
                  <c:v>0.81</c:v>
                </c:pt>
                <c:pt idx="995">
                  <c:v>0.78</c:v>
                </c:pt>
                <c:pt idx="996">
                  <c:v>0.88</c:v>
                </c:pt>
                <c:pt idx="997">
                  <c:v>0.9</c:v>
                </c:pt>
                <c:pt idx="998">
                  <c:v>0.84</c:v>
                </c:pt>
                <c:pt idx="999">
                  <c:v>0.85</c:v>
                </c:pt>
                <c:pt idx="1000">
                  <c:v>0.87</c:v>
                </c:pt>
                <c:pt idx="1001">
                  <c:v>0.9</c:v>
                </c:pt>
                <c:pt idx="1002">
                  <c:v>0.64</c:v>
                </c:pt>
                <c:pt idx="1003">
                  <c:v>0.87</c:v>
                </c:pt>
                <c:pt idx="1004">
                  <c:v>0.74</c:v>
                </c:pt>
                <c:pt idx="1005">
                  <c:v>0.84</c:v>
                </c:pt>
                <c:pt idx="1006">
                  <c:v>0.79</c:v>
                </c:pt>
                <c:pt idx="1007">
                  <c:v>0.86</c:v>
                </c:pt>
                <c:pt idx="1008">
                  <c:v>0.89</c:v>
                </c:pt>
                <c:pt idx="1009">
                  <c:v>0.6</c:v>
                </c:pt>
                <c:pt idx="1010">
                  <c:v>0.93</c:v>
                </c:pt>
                <c:pt idx="1011">
                  <c:v>0.91</c:v>
                </c:pt>
                <c:pt idx="1012">
                  <c:v>0.88</c:v>
                </c:pt>
                <c:pt idx="1013">
                  <c:v>0.83</c:v>
                </c:pt>
                <c:pt idx="1014">
                  <c:v>0.87</c:v>
                </c:pt>
                <c:pt idx="1015">
                  <c:v>0.82</c:v>
                </c:pt>
                <c:pt idx="1016">
                  <c:v>0.84</c:v>
                </c:pt>
                <c:pt idx="1017">
                  <c:v>0.83</c:v>
                </c:pt>
                <c:pt idx="1018">
                  <c:v>0.75</c:v>
                </c:pt>
                <c:pt idx="1019">
                  <c:v>0.78</c:v>
                </c:pt>
                <c:pt idx="1020">
                  <c:v>0.89</c:v>
                </c:pt>
                <c:pt idx="1021">
                  <c:v>0.82</c:v>
                </c:pt>
                <c:pt idx="1022">
                  <c:v>0.75</c:v>
                </c:pt>
                <c:pt idx="1023">
                  <c:v>0.9</c:v>
                </c:pt>
                <c:pt idx="1024">
                  <c:v>0.86</c:v>
                </c:pt>
                <c:pt idx="1025">
                  <c:v>0.77</c:v>
                </c:pt>
                <c:pt idx="1026">
                  <c:v>0.74</c:v>
                </c:pt>
                <c:pt idx="1027">
                  <c:v>0.87</c:v>
                </c:pt>
                <c:pt idx="1028">
                  <c:v>0.81</c:v>
                </c:pt>
                <c:pt idx="1029">
                  <c:v>0.77</c:v>
                </c:pt>
                <c:pt idx="1030">
                  <c:v>0.76</c:v>
                </c:pt>
                <c:pt idx="1031">
                  <c:v>0.68</c:v>
                </c:pt>
                <c:pt idx="1032">
                  <c:v>0.59</c:v>
                </c:pt>
                <c:pt idx="1033">
                  <c:v>0.63</c:v>
                </c:pt>
                <c:pt idx="1034">
                  <c:v>0.78</c:v>
                </c:pt>
                <c:pt idx="1035">
                  <c:v>0.81</c:v>
                </c:pt>
                <c:pt idx="1036">
                  <c:v>0.75</c:v>
                </c:pt>
                <c:pt idx="1037">
                  <c:v>0.77</c:v>
                </c:pt>
                <c:pt idx="1038">
                  <c:v>0.79</c:v>
                </c:pt>
                <c:pt idx="1039">
                  <c:v>0.78</c:v>
                </c:pt>
                <c:pt idx="1040">
                  <c:v>0.65</c:v>
                </c:pt>
                <c:pt idx="1041">
                  <c:v>0.91</c:v>
                </c:pt>
                <c:pt idx="1042">
                  <c:v>0.75</c:v>
                </c:pt>
                <c:pt idx="1043">
                  <c:v>1.93</c:v>
                </c:pt>
                <c:pt idx="1044">
                  <c:v>1.24</c:v>
                </c:pt>
                <c:pt idx="1045">
                  <c:v>1.19</c:v>
                </c:pt>
                <c:pt idx="1046">
                  <c:v>1.03</c:v>
                </c:pt>
                <c:pt idx="1047">
                  <c:v>1.1200000000000001</c:v>
                </c:pt>
                <c:pt idx="1048">
                  <c:v>0.89</c:v>
                </c:pt>
                <c:pt idx="1049">
                  <c:v>0.86</c:v>
                </c:pt>
                <c:pt idx="1050">
                  <c:v>0.62</c:v>
                </c:pt>
                <c:pt idx="1051">
                  <c:v>0.54</c:v>
                </c:pt>
                <c:pt idx="1052">
                  <c:v>0.57999999999999996</c:v>
                </c:pt>
                <c:pt idx="1053">
                  <c:v>0.62</c:v>
                </c:pt>
                <c:pt idx="1054">
                  <c:v>0.68</c:v>
                </c:pt>
                <c:pt idx="1055">
                  <c:v>0.7</c:v>
                </c:pt>
                <c:pt idx="1056">
                  <c:v>0.77</c:v>
                </c:pt>
                <c:pt idx="1057">
                  <c:v>0.91</c:v>
                </c:pt>
                <c:pt idx="1058">
                  <c:v>0.88</c:v>
                </c:pt>
                <c:pt idx="1059">
                  <c:v>0.97</c:v>
                </c:pt>
                <c:pt idx="1060">
                  <c:v>0.91</c:v>
                </c:pt>
                <c:pt idx="1061">
                  <c:v>0.99</c:v>
                </c:pt>
                <c:pt idx="1062">
                  <c:v>1.01</c:v>
                </c:pt>
                <c:pt idx="1063">
                  <c:v>0.92</c:v>
                </c:pt>
                <c:pt idx="1064">
                  <c:v>1.01</c:v>
                </c:pt>
                <c:pt idx="1065">
                  <c:v>0.99</c:v>
                </c:pt>
                <c:pt idx="1066">
                  <c:v>0.95</c:v>
                </c:pt>
                <c:pt idx="1067">
                  <c:v>0.99</c:v>
                </c:pt>
                <c:pt idx="1068">
                  <c:v>0.98</c:v>
                </c:pt>
                <c:pt idx="1069">
                  <c:v>1.02</c:v>
                </c:pt>
                <c:pt idx="1070">
                  <c:v>0.95</c:v>
                </c:pt>
                <c:pt idx="1071">
                  <c:v>0.81</c:v>
                </c:pt>
                <c:pt idx="1072">
                  <c:v>0.89</c:v>
                </c:pt>
                <c:pt idx="1073">
                  <c:v>0.88</c:v>
                </c:pt>
                <c:pt idx="1074">
                  <c:v>0.93</c:v>
                </c:pt>
                <c:pt idx="1075">
                  <c:v>0.88</c:v>
                </c:pt>
                <c:pt idx="1076">
                  <c:v>0.79</c:v>
                </c:pt>
                <c:pt idx="1077">
                  <c:v>0.76</c:v>
                </c:pt>
                <c:pt idx="1078">
                  <c:v>0.73</c:v>
                </c:pt>
                <c:pt idx="1079">
                  <c:v>1.04</c:v>
                </c:pt>
                <c:pt idx="1080">
                  <c:v>0.81</c:v>
                </c:pt>
                <c:pt idx="1081">
                  <c:v>0.92</c:v>
                </c:pt>
                <c:pt idx="1082">
                  <c:v>0.94</c:v>
                </c:pt>
                <c:pt idx="1083">
                  <c:v>0.97</c:v>
                </c:pt>
                <c:pt idx="1084">
                  <c:v>0.93</c:v>
                </c:pt>
                <c:pt idx="1085">
                  <c:v>0.94</c:v>
                </c:pt>
                <c:pt idx="1086">
                  <c:v>0.93</c:v>
                </c:pt>
                <c:pt idx="1087">
                  <c:v>0.81</c:v>
                </c:pt>
                <c:pt idx="1088">
                  <c:v>0.84</c:v>
                </c:pt>
                <c:pt idx="1089">
                  <c:v>0.93</c:v>
                </c:pt>
                <c:pt idx="1090">
                  <c:v>0.95</c:v>
                </c:pt>
                <c:pt idx="1091">
                  <c:v>1</c:v>
                </c:pt>
                <c:pt idx="1092">
                  <c:v>0.98</c:v>
                </c:pt>
                <c:pt idx="1093">
                  <c:v>0.79</c:v>
                </c:pt>
                <c:pt idx="1094">
                  <c:v>0.89</c:v>
                </c:pt>
                <c:pt idx="1095">
                  <c:v>0.95</c:v>
                </c:pt>
                <c:pt idx="1096">
                  <c:v>0.99</c:v>
                </c:pt>
                <c:pt idx="1097">
                  <c:v>0.89</c:v>
                </c:pt>
                <c:pt idx="1098">
                  <c:v>0.73</c:v>
                </c:pt>
                <c:pt idx="1099">
                  <c:v>0.74</c:v>
                </c:pt>
                <c:pt idx="1100">
                  <c:v>0.83</c:v>
                </c:pt>
                <c:pt idx="1101">
                  <c:v>0.86</c:v>
                </c:pt>
                <c:pt idx="1102">
                  <c:v>0.88</c:v>
                </c:pt>
                <c:pt idx="1103">
                  <c:v>0.77</c:v>
                </c:pt>
                <c:pt idx="1104">
                  <c:v>0.75</c:v>
                </c:pt>
                <c:pt idx="1105">
                  <c:v>0.86</c:v>
                </c:pt>
                <c:pt idx="1106">
                  <c:v>0.93</c:v>
                </c:pt>
                <c:pt idx="1107">
                  <c:v>1.01</c:v>
                </c:pt>
                <c:pt idx="1108">
                  <c:v>0.88</c:v>
                </c:pt>
                <c:pt idx="1109">
                  <c:v>0.92</c:v>
                </c:pt>
                <c:pt idx="1110">
                  <c:v>0.89</c:v>
                </c:pt>
                <c:pt idx="1111">
                  <c:v>0.67</c:v>
                </c:pt>
                <c:pt idx="1112">
                  <c:v>0.98</c:v>
                </c:pt>
                <c:pt idx="1113">
                  <c:v>0.94</c:v>
                </c:pt>
                <c:pt idx="1114">
                  <c:v>1</c:v>
                </c:pt>
                <c:pt idx="1115">
                  <c:v>1.01</c:v>
                </c:pt>
                <c:pt idx="1116">
                  <c:v>0.97</c:v>
                </c:pt>
                <c:pt idx="1117">
                  <c:v>0.99</c:v>
                </c:pt>
                <c:pt idx="1118">
                  <c:v>1.1299999999999999</c:v>
                </c:pt>
                <c:pt idx="1119">
                  <c:v>1.07</c:v>
                </c:pt>
                <c:pt idx="1120">
                  <c:v>0.97</c:v>
                </c:pt>
                <c:pt idx="1121">
                  <c:v>0.95</c:v>
                </c:pt>
                <c:pt idx="1122">
                  <c:v>0.75</c:v>
                </c:pt>
                <c:pt idx="1123">
                  <c:v>0.83</c:v>
                </c:pt>
                <c:pt idx="1124">
                  <c:v>0.85</c:v>
                </c:pt>
                <c:pt idx="1125">
                  <c:v>0.89</c:v>
                </c:pt>
                <c:pt idx="1126">
                  <c:v>0.92</c:v>
                </c:pt>
                <c:pt idx="1127">
                  <c:v>0.63</c:v>
                </c:pt>
                <c:pt idx="1128">
                  <c:v>0.74</c:v>
                </c:pt>
                <c:pt idx="1129">
                  <c:v>0.86</c:v>
                </c:pt>
                <c:pt idx="1130">
                  <c:v>0.79</c:v>
                </c:pt>
                <c:pt idx="1131">
                  <c:v>0.81</c:v>
                </c:pt>
                <c:pt idx="1132">
                  <c:v>0.82</c:v>
                </c:pt>
                <c:pt idx="1133">
                  <c:v>0.8</c:v>
                </c:pt>
                <c:pt idx="1135">
                  <c:v>0.81</c:v>
                </c:pt>
                <c:pt idx="1136">
                  <c:v>0.8</c:v>
                </c:pt>
                <c:pt idx="1137">
                  <c:v>0.84</c:v>
                </c:pt>
                <c:pt idx="1138">
                  <c:v>0.84</c:v>
                </c:pt>
                <c:pt idx="1139">
                  <c:v>0.8</c:v>
                </c:pt>
                <c:pt idx="1140">
                  <c:v>0.85</c:v>
                </c:pt>
                <c:pt idx="1141">
                  <c:v>1.02</c:v>
                </c:pt>
                <c:pt idx="1142">
                  <c:v>1.02</c:v>
                </c:pt>
                <c:pt idx="1143">
                  <c:v>0.95</c:v>
                </c:pt>
                <c:pt idx="1144">
                  <c:v>1.03</c:v>
                </c:pt>
                <c:pt idx="1145">
                  <c:v>0.71</c:v>
                </c:pt>
                <c:pt idx="1146">
                  <c:v>0.83</c:v>
                </c:pt>
                <c:pt idx="1147">
                  <c:v>0.85</c:v>
                </c:pt>
                <c:pt idx="1148">
                  <c:v>0.9</c:v>
                </c:pt>
                <c:pt idx="1149">
                  <c:v>0.75</c:v>
                </c:pt>
                <c:pt idx="1150">
                  <c:v>0.79</c:v>
                </c:pt>
                <c:pt idx="1151">
                  <c:v>0.88</c:v>
                </c:pt>
                <c:pt idx="1152">
                  <c:v>0.94</c:v>
                </c:pt>
                <c:pt idx="1153">
                  <c:v>1.05</c:v>
                </c:pt>
                <c:pt idx="1154">
                  <c:v>0.98</c:v>
                </c:pt>
                <c:pt idx="1155">
                  <c:v>0.99</c:v>
                </c:pt>
                <c:pt idx="1156">
                  <c:v>1.01</c:v>
                </c:pt>
                <c:pt idx="1157">
                  <c:v>1.03</c:v>
                </c:pt>
                <c:pt idx="1158">
                  <c:v>0.98</c:v>
                </c:pt>
                <c:pt idx="1159">
                  <c:v>0.96</c:v>
                </c:pt>
                <c:pt idx="1160">
                  <c:v>1</c:v>
                </c:pt>
                <c:pt idx="1161">
                  <c:v>0.98</c:v>
                </c:pt>
                <c:pt idx="1162">
                  <c:v>0.95</c:v>
                </c:pt>
                <c:pt idx="1163">
                  <c:v>0.86</c:v>
                </c:pt>
                <c:pt idx="1164">
                  <c:v>0.89</c:v>
                </c:pt>
                <c:pt idx="1165">
                  <c:v>0.8</c:v>
                </c:pt>
                <c:pt idx="1166">
                  <c:v>1.27</c:v>
                </c:pt>
                <c:pt idx="1167">
                  <c:v>0.68</c:v>
                </c:pt>
                <c:pt idx="1168">
                  <c:v>0.78</c:v>
                </c:pt>
                <c:pt idx="1169">
                  <c:v>1.1200000000000001</c:v>
                </c:pt>
                <c:pt idx="1170">
                  <c:v>0.77</c:v>
                </c:pt>
                <c:pt idx="1171">
                  <c:v>0.89</c:v>
                </c:pt>
                <c:pt idx="1172">
                  <c:v>0.97</c:v>
                </c:pt>
                <c:pt idx="1173">
                  <c:v>0.44</c:v>
                </c:pt>
                <c:pt idx="1174">
                  <c:v>1.1200000000000001</c:v>
                </c:pt>
                <c:pt idx="1175">
                  <c:v>1.21</c:v>
                </c:pt>
                <c:pt idx="1176">
                  <c:v>1.02</c:v>
                </c:pt>
                <c:pt idx="1177">
                  <c:v>0.9</c:v>
                </c:pt>
                <c:pt idx="1178">
                  <c:v>0.95</c:v>
                </c:pt>
                <c:pt idx="1179">
                  <c:v>0.91</c:v>
                </c:pt>
                <c:pt idx="1180">
                  <c:v>0.86</c:v>
                </c:pt>
                <c:pt idx="1181">
                  <c:v>0.81</c:v>
                </c:pt>
                <c:pt idx="1182">
                  <c:v>0.79</c:v>
                </c:pt>
                <c:pt idx="1183">
                  <c:v>0.71</c:v>
                </c:pt>
                <c:pt idx="1184">
                  <c:v>0.73</c:v>
                </c:pt>
                <c:pt idx="1185">
                  <c:v>0.76</c:v>
                </c:pt>
                <c:pt idx="1186">
                  <c:v>0.79</c:v>
                </c:pt>
                <c:pt idx="1187">
                  <c:v>0.76</c:v>
                </c:pt>
                <c:pt idx="1188">
                  <c:v>0.75</c:v>
                </c:pt>
                <c:pt idx="1189">
                  <c:v>0.74</c:v>
                </c:pt>
                <c:pt idx="1190">
                  <c:v>0.78</c:v>
                </c:pt>
                <c:pt idx="1191">
                  <c:v>0.78</c:v>
                </c:pt>
                <c:pt idx="1192">
                  <c:v>0.72</c:v>
                </c:pt>
                <c:pt idx="1193">
                  <c:v>0.71</c:v>
                </c:pt>
                <c:pt idx="1194">
                  <c:v>0.71</c:v>
                </c:pt>
                <c:pt idx="1195">
                  <c:v>0.71</c:v>
                </c:pt>
                <c:pt idx="1196">
                  <c:v>0.69</c:v>
                </c:pt>
                <c:pt idx="1197">
                  <c:v>0.81</c:v>
                </c:pt>
                <c:pt idx="1198">
                  <c:v>0.77</c:v>
                </c:pt>
                <c:pt idx="1199">
                  <c:v>0.83</c:v>
                </c:pt>
                <c:pt idx="1200">
                  <c:v>0.67</c:v>
                </c:pt>
                <c:pt idx="1201">
                  <c:v>0.71</c:v>
                </c:pt>
                <c:pt idx="1202">
                  <c:v>0.69</c:v>
                </c:pt>
                <c:pt idx="1203">
                  <c:v>0.75</c:v>
                </c:pt>
                <c:pt idx="1204">
                  <c:v>0.7</c:v>
                </c:pt>
                <c:pt idx="1205">
                  <c:v>0.76</c:v>
                </c:pt>
                <c:pt idx="1206">
                  <c:v>0.77</c:v>
                </c:pt>
                <c:pt idx="1207">
                  <c:v>0.75</c:v>
                </c:pt>
                <c:pt idx="1208">
                  <c:v>0.74</c:v>
                </c:pt>
                <c:pt idx="1209">
                  <c:v>0.72</c:v>
                </c:pt>
                <c:pt idx="1210">
                  <c:v>0.68</c:v>
                </c:pt>
                <c:pt idx="1211">
                  <c:v>0.75</c:v>
                </c:pt>
                <c:pt idx="1212">
                  <c:v>0.77</c:v>
                </c:pt>
                <c:pt idx="1213">
                  <c:v>0.77</c:v>
                </c:pt>
                <c:pt idx="1214">
                  <c:v>0.81</c:v>
                </c:pt>
                <c:pt idx="1215">
                  <c:v>0.82</c:v>
                </c:pt>
                <c:pt idx="1216">
                  <c:v>0.98</c:v>
                </c:pt>
                <c:pt idx="1217">
                  <c:v>0.86</c:v>
                </c:pt>
                <c:pt idx="1218">
                  <c:v>1.01</c:v>
                </c:pt>
                <c:pt idx="1219">
                  <c:v>1.04</c:v>
                </c:pt>
                <c:pt idx="1220">
                  <c:v>0.99</c:v>
                </c:pt>
                <c:pt idx="1221">
                  <c:v>0.71</c:v>
                </c:pt>
                <c:pt idx="1222">
                  <c:v>0.72</c:v>
                </c:pt>
                <c:pt idx="1223">
                  <c:v>0.7</c:v>
                </c:pt>
                <c:pt idx="1224">
                  <c:v>0.69</c:v>
                </c:pt>
                <c:pt idx="1225">
                  <c:v>0.73</c:v>
                </c:pt>
                <c:pt idx="1226">
                  <c:v>0.69</c:v>
                </c:pt>
                <c:pt idx="1227">
                  <c:v>0.68</c:v>
                </c:pt>
                <c:pt idx="1228">
                  <c:v>0.67</c:v>
                </c:pt>
                <c:pt idx="1229">
                  <c:v>0.61</c:v>
                </c:pt>
                <c:pt idx="1230">
                  <c:v>0.68</c:v>
                </c:pt>
                <c:pt idx="1231">
                  <c:v>0.72</c:v>
                </c:pt>
                <c:pt idx="1232">
                  <c:v>0.74</c:v>
                </c:pt>
                <c:pt idx="1233">
                  <c:v>0.7</c:v>
                </c:pt>
                <c:pt idx="1234">
                  <c:v>0.75</c:v>
                </c:pt>
                <c:pt idx="1235">
                  <c:v>0.73</c:v>
                </c:pt>
                <c:pt idx="1236">
                  <c:v>0.76</c:v>
                </c:pt>
                <c:pt idx="1237">
                  <c:v>0.84</c:v>
                </c:pt>
                <c:pt idx="1238">
                  <c:v>0.82</c:v>
                </c:pt>
                <c:pt idx="1239">
                  <c:v>0.81</c:v>
                </c:pt>
                <c:pt idx="1240">
                  <c:v>0.64</c:v>
                </c:pt>
                <c:pt idx="1241">
                  <c:v>0.7</c:v>
                </c:pt>
                <c:pt idx="1242">
                  <c:v>0.74</c:v>
                </c:pt>
                <c:pt idx="1243">
                  <c:v>0.67</c:v>
                </c:pt>
                <c:pt idx="1244">
                  <c:v>0.64</c:v>
                </c:pt>
                <c:pt idx="1245">
                  <c:v>0.7</c:v>
                </c:pt>
                <c:pt idx="1246">
                  <c:v>0.75</c:v>
                </c:pt>
                <c:pt idx="1247">
                  <c:v>0.71</c:v>
                </c:pt>
                <c:pt idx="1248">
                  <c:v>0.73</c:v>
                </c:pt>
                <c:pt idx="1249">
                  <c:v>0.76</c:v>
                </c:pt>
                <c:pt idx="1250">
                  <c:v>0.73</c:v>
                </c:pt>
                <c:pt idx="1251">
                  <c:v>0.67</c:v>
                </c:pt>
                <c:pt idx="1252">
                  <c:v>0.72</c:v>
                </c:pt>
                <c:pt idx="1253">
                  <c:v>0.81</c:v>
                </c:pt>
                <c:pt idx="1254">
                  <c:v>0.88</c:v>
                </c:pt>
                <c:pt idx="1255">
                  <c:v>0.8</c:v>
                </c:pt>
                <c:pt idx="1256">
                  <c:v>0.73</c:v>
                </c:pt>
                <c:pt idx="1257">
                  <c:v>0.75</c:v>
                </c:pt>
                <c:pt idx="1258">
                  <c:v>0.68</c:v>
                </c:pt>
                <c:pt idx="1259">
                  <c:v>0.71</c:v>
                </c:pt>
                <c:pt idx="1260">
                  <c:v>0.65</c:v>
                </c:pt>
                <c:pt idx="1261">
                  <c:v>0.73</c:v>
                </c:pt>
                <c:pt idx="1262">
                  <c:v>0.75</c:v>
                </c:pt>
                <c:pt idx="1263">
                  <c:v>0.77</c:v>
                </c:pt>
                <c:pt idx="1264">
                  <c:v>0.75</c:v>
                </c:pt>
                <c:pt idx="1265">
                  <c:v>0.72</c:v>
                </c:pt>
                <c:pt idx="1266">
                  <c:v>0.81</c:v>
                </c:pt>
                <c:pt idx="1267">
                  <c:v>0.56999999999999995</c:v>
                </c:pt>
                <c:pt idx="1268">
                  <c:v>0.59</c:v>
                </c:pt>
                <c:pt idx="1269">
                  <c:v>0.56999999999999995</c:v>
                </c:pt>
                <c:pt idx="1270">
                  <c:v>0.7</c:v>
                </c:pt>
                <c:pt idx="1271">
                  <c:v>0.73</c:v>
                </c:pt>
                <c:pt idx="1272">
                  <c:v>0.72</c:v>
                </c:pt>
                <c:pt idx="1273">
                  <c:v>0.85</c:v>
                </c:pt>
                <c:pt idx="1274">
                  <c:v>0.88</c:v>
                </c:pt>
                <c:pt idx="1275">
                  <c:v>0.87</c:v>
                </c:pt>
                <c:pt idx="1276">
                  <c:v>0.87</c:v>
                </c:pt>
                <c:pt idx="1277">
                  <c:v>0.84</c:v>
                </c:pt>
                <c:pt idx="1278">
                  <c:v>0.82</c:v>
                </c:pt>
                <c:pt idx="1279">
                  <c:v>0.62</c:v>
                </c:pt>
                <c:pt idx="1280">
                  <c:v>0.66</c:v>
                </c:pt>
                <c:pt idx="1281">
                  <c:v>0.56999999999999995</c:v>
                </c:pt>
                <c:pt idx="1282">
                  <c:v>0.89</c:v>
                </c:pt>
                <c:pt idx="1283">
                  <c:v>0.79</c:v>
                </c:pt>
                <c:pt idx="1284">
                  <c:v>0.78</c:v>
                </c:pt>
                <c:pt idx="1285">
                  <c:v>0.72</c:v>
                </c:pt>
                <c:pt idx="1286">
                  <c:v>0.64</c:v>
                </c:pt>
                <c:pt idx="1287">
                  <c:v>0.61</c:v>
                </c:pt>
                <c:pt idx="1288">
                  <c:v>0.6</c:v>
                </c:pt>
                <c:pt idx="1289">
                  <c:v>0.61</c:v>
                </c:pt>
                <c:pt idx="1290">
                  <c:v>0.65</c:v>
                </c:pt>
                <c:pt idx="1291">
                  <c:v>0.59</c:v>
                </c:pt>
                <c:pt idx="1292">
                  <c:v>0.6</c:v>
                </c:pt>
                <c:pt idx="1293">
                  <c:v>0.68</c:v>
                </c:pt>
                <c:pt idx="1294">
                  <c:v>0.74</c:v>
                </c:pt>
                <c:pt idx="1295">
                  <c:v>0.78</c:v>
                </c:pt>
                <c:pt idx="1296">
                  <c:v>0.8</c:v>
                </c:pt>
                <c:pt idx="1297">
                  <c:v>0.7</c:v>
                </c:pt>
                <c:pt idx="1298">
                  <c:v>0.74</c:v>
                </c:pt>
                <c:pt idx="1299">
                  <c:v>0.91</c:v>
                </c:pt>
                <c:pt idx="1300">
                  <c:v>0.88</c:v>
                </c:pt>
                <c:pt idx="1301">
                  <c:v>0.85</c:v>
                </c:pt>
                <c:pt idx="1302">
                  <c:v>0.65</c:v>
                </c:pt>
                <c:pt idx="1303">
                  <c:v>0.66</c:v>
                </c:pt>
                <c:pt idx="1304">
                  <c:v>0.62</c:v>
                </c:pt>
                <c:pt idx="1305">
                  <c:v>0.64</c:v>
                </c:pt>
                <c:pt idx="1306">
                  <c:v>0.62</c:v>
                </c:pt>
                <c:pt idx="1307">
                  <c:v>0.61</c:v>
                </c:pt>
                <c:pt idx="1308">
                  <c:v>0.67</c:v>
                </c:pt>
                <c:pt idx="1309">
                  <c:v>0.79</c:v>
                </c:pt>
                <c:pt idx="1310">
                  <c:v>0.67</c:v>
                </c:pt>
                <c:pt idx="1311">
                  <c:v>0.61</c:v>
                </c:pt>
                <c:pt idx="1312">
                  <c:v>0.67</c:v>
                </c:pt>
                <c:pt idx="1313">
                  <c:v>0.79</c:v>
                </c:pt>
                <c:pt idx="1314">
                  <c:v>0.7</c:v>
                </c:pt>
                <c:pt idx="1315">
                  <c:v>0.62</c:v>
                </c:pt>
                <c:pt idx="1316">
                  <c:v>0.64</c:v>
                </c:pt>
                <c:pt idx="1317">
                  <c:v>0.73</c:v>
                </c:pt>
                <c:pt idx="1318">
                  <c:v>0.7</c:v>
                </c:pt>
                <c:pt idx="1319">
                  <c:v>0.75</c:v>
                </c:pt>
                <c:pt idx="1320">
                  <c:v>0.74</c:v>
                </c:pt>
                <c:pt idx="1321">
                  <c:v>0.68</c:v>
                </c:pt>
                <c:pt idx="1322">
                  <c:v>0.72</c:v>
                </c:pt>
                <c:pt idx="1323">
                  <c:v>0.64</c:v>
                </c:pt>
                <c:pt idx="1324">
                  <c:v>0.66</c:v>
                </c:pt>
                <c:pt idx="1325">
                  <c:v>0.68</c:v>
                </c:pt>
                <c:pt idx="1326">
                  <c:v>0.66</c:v>
                </c:pt>
                <c:pt idx="1327">
                  <c:v>0.69</c:v>
                </c:pt>
                <c:pt idx="1328">
                  <c:v>0.72</c:v>
                </c:pt>
                <c:pt idx="1329">
                  <c:v>0.74</c:v>
                </c:pt>
                <c:pt idx="1330">
                  <c:v>0.75</c:v>
                </c:pt>
                <c:pt idx="1331">
                  <c:v>0.73</c:v>
                </c:pt>
                <c:pt idx="1332">
                  <c:v>0.67</c:v>
                </c:pt>
                <c:pt idx="1333">
                  <c:v>0.66</c:v>
                </c:pt>
                <c:pt idx="1334">
                  <c:v>0.63</c:v>
                </c:pt>
                <c:pt idx="1335">
                  <c:v>0.7</c:v>
                </c:pt>
                <c:pt idx="1336">
                  <c:v>0.63</c:v>
                </c:pt>
                <c:pt idx="1337">
                  <c:v>0.71</c:v>
                </c:pt>
                <c:pt idx="1338">
                  <c:v>0.71</c:v>
                </c:pt>
                <c:pt idx="1339">
                  <c:v>0.72</c:v>
                </c:pt>
                <c:pt idx="1340">
                  <c:v>0.73</c:v>
                </c:pt>
                <c:pt idx="1341">
                  <c:v>0.71</c:v>
                </c:pt>
                <c:pt idx="1342">
                  <c:v>0.82</c:v>
                </c:pt>
                <c:pt idx="1343">
                  <c:v>0.8</c:v>
                </c:pt>
                <c:pt idx="1344">
                  <c:v>0.81</c:v>
                </c:pt>
                <c:pt idx="1345">
                  <c:v>0.82</c:v>
                </c:pt>
                <c:pt idx="1346">
                  <c:v>0.84</c:v>
                </c:pt>
                <c:pt idx="1347">
                  <c:v>0.75</c:v>
                </c:pt>
                <c:pt idx="1348">
                  <c:v>0.73</c:v>
                </c:pt>
                <c:pt idx="1349">
                  <c:v>0.74</c:v>
                </c:pt>
                <c:pt idx="1350">
                  <c:v>0.72</c:v>
                </c:pt>
                <c:pt idx="1351">
                  <c:v>0.76</c:v>
                </c:pt>
                <c:pt idx="1352">
                  <c:v>0.75</c:v>
                </c:pt>
                <c:pt idx="1353">
                  <c:v>0.73</c:v>
                </c:pt>
                <c:pt idx="1354">
                  <c:v>0.76</c:v>
                </c:pt>
                <c:pt idx="1355">
                  <c:v>0.79</c:v>
                </c:pt>
                <c:pt idx="1356">
                  <c:v>0.77</c:v>
                </c:pt>
                <c:pt idx="1357">
                  <c:v>0.73</c:v>
                </c:pt>
                <c:pt idx="1358">
                  <c:v>0.75</c:v>
                </c:pt>
                <c:pt idx="1359">
                  <c:v>0.72</c:v>
                </c:pt>
                <c:pt idx="1360">
                  <c:v>0.75</c:v>
                </c:pt>
                <c:pt idx="1361">
                  <c:v>0.76</c:v>
                </c:pt>
                <c:pt idx="1362">
                  <c:v>0.74</c:v>
                </c:pt>
                <c:pt idx="1363">
                  <c:v>0.71</c:v>
                </c:pt>
                <c:pt idx="1364">
                  <c:v>0.7</c:v>
                </c:pt>
                <c:pt idx="1365">
                  <c:v>0.71</c:v>
                </c:pt>
                <c:pt idx="1366">
                  <c:v>0.69</c:v>
                </c:pt>
                <c:pt idx="1367">
                  <c:v>0.89</c:v>
                </c:pt>
                <c:pt idx="1368">
                  <c:v>0.88</c:v>
                </c:pt>
                <c:pt idx="1369">
                  <c:v>0.88</c:v>
                </c:pt>
                <c:pt idx="1370">
                  <c:v>0.87</c:v>
                </c:pt>
                <c:pt idx="1371">
                  <c:v>0.77</c:v>
                </c:pt>
                <c:pt idx="1372">
                  <c:v>0.76</c:v>
                </c:pt>
                <c:pt idx="1373">
                  <c:v>0.71</c:v>
                </c:pt>
                <c:pt idx="1374">
                  <c:v>0.7</c:v>
                </c:pt>
                <c:pt idx="1375">
                  <c:v>0.61</c:v>
                </c:pt>
                <c:pt idx="1376">
                  <c:v>0.6</c:v>
                </c:pt>
                <c:pt idx="1377">
                  <c:v>0.62</c:v>
                </c:pt>
                <c:pt idx="1378">
                  <c:v>0.61</c:v>
                </c:pt>
                <c:pt idx="1379">
                  <c:v>0.62</c:v>
                </c:pt>
                <c:pt idx="1380">
                  <c:v>0.61</c:v>
                </c:pt>
                <c:pt idx="1381">
                  <c:v>0.68</c:v>
                </c:pt>
                <c:pt idx="1382">
                  <c:v>0.7</c:v>
                </c:pt>
                <c:pt idx="1383">
                  <c:v>0.73</c:v>
                </c:pt>
                <c:pt idx="1384">
                  <c:v>0.71</c:v>
                </c:pt>
                <c:pt idx="1385">
                  <c:v>0.73</c:v>
                </c:pt>
                <c:pt idx="1386">
                  <c:v>0.72</c:v>
                </c:pt>
                <c:pt idx="1387">
                  <c:v>0.79</c:v>
                </c:pt>
                <c:pt idx="1388">
                  <c:v>0.77</c:v>
                </c:pt>
                <c:pt idx="1389">
                  <c:v>0.81</c:v>
                </c:pt>
                <c:pt idx="1390">
                  <c:v>0.86</c:v>
                </c:pt>
                <c:pt idx="1391">
                  <c:v>0.87</c:v>
                </c:pt>
                <c:pt idx="1392">
                  <c:v>0.84</c:v>
                </c:pt>
                <c:pt idx="1393">
                  <c:v>0.73</c:v>
                </c:pt>
                <c:pt idx="1394">
                  <c:v>0.75</c:v>
                </c:pt>
                <c:pt idx="1395">
                  <c:v>0.69</c:v>
                </c:pt>
                <c:pt idx="1396">
                  <c:v>0.66</c:v>
                </c:pt>
                <c:pt idx="1397">
                  <c:v>0.69</c:v>
                </c:pt>
                <c:pt idx="1398">
                  <c:v>0.71</c:v>
                </c:pt>
                <c:pt idx="1399">
                  <c:v>0.73</c:v>
                </c:pt>
                <c:pt idx="1400">
                  <c:v>0.7</c:v>
                </c:pt>
                <c:pt idx="1401">
                  <c:v>0.74</c:v>
                </c:pt>
                <c:pt idx="1402">
                  <c:v>0.62</c:v>
                </c:pt>
                <c:pt idx="1403">
                  <c:v>0.59</c:v>
                </c:pt>
                <c:pt idx="1404">
                  <c:v>0.69</c:v>
                </c:pt>
                <c:pt idx="1405">
                  <c:v>0.72</c:v>
                </c:pt>
                <c:pt idx="1406">
                  <c:v>0.68</c:v>
                </c:pt>
                <c:pt idx="1407">
                  <c:v>0.57999999999999996</c:v>
                </c:pt>
                <c:pt idx="1408">
                  <c:v>0.66</c:v>
                </c:pt>
                <c:pt idx="1409">
                  <c:v>0.6</c:v>
                </c:pt>
                <c:pt idx="1410">
                  <c:v>0.61</c:v>
                </c:pt>
                <c:pt idx="1411">
                  <c:v>0.64</c:v>
                </c:pt>
                <c:pt idx="1412">
                  <c:v>0.7</c:v>
                </c:pt>
                <c:pt idx="1413">
                  <c:v>0.72</c:v>
                </c:pt>
                <c:pt idx="1414">
                  <c:v>0.64</c:v>
                </c:pt>
                <c:pt idx="1415">
                  <c:v>0.63</c:v>
                </c:pt>
                <c:pt idx="1416">
                  <c:v>0.85</c:v>
                </c:pt>
                <c:pt idx="1417">
                  <c:v>0.69</c:v>
                </c:pt>
                <c:pt idx="1418">
                  <c:v>0.64</c:v>
                </c:pt>
                <c:pt idx="1419">
                  <c:v>0.61</c:v>
                </c:pt>
                <c:pt idx="1420">
                  <c:v>0.64</c:v>
                </c:pt>
                <c:pt idx="1421">
                  <c:v>0.62</c:v>
                </c:pt>
                <c:pt idx="1422">
                  <c:v>0.6</c:v>
                </c:pt>
                <c:pt idx="1423">
                  <c:v>0.56000000000000005</c:v>
                </c:pt>
                <c:pt idx="1424">
                  <c:v>0.57999999999999996</c:v>
                </c:pt>
                <c:pt idx="1425">
                  <c:v>0.6</c:v>
                </c:pt>
                <c:pt idx="1426">
                  <c:v>0.6</c:v>
                </c:pt>
                <c:pt idx="1427">
                  <c:v>0.64</c:v>
                </c:pt>
                <c:pt idx="1428">
                  <c:v>0.65</c:v>
                </c:pt>
                <c:pt idx="1429">
                  <c:v>0.85</c:v>
                </c:pt>
                <c:pt idx="1430">
                  <c:v>0.87</c:v>
                </c:pt>
                <c:pt idx="1431">
                  <c:v>0.66</c:v>
                </c:pt>
                <c:pt idx="1432">
                  <c:v>0.71</c:v>
                </c:pt>
                <c:pt idx="1433">
                  <c:v>0.63</c:v>
                </c:pt>
                <c:pt idx="1434">
                  <c:v>0.59</c:v>
                </c:pt>
                <c:pt idx="1435">
                  <c:v>0.62</c:v>
                </c:pt>
                <c:pt idx="1436">
                  <c:v>0.69</c:v>
                </c:pt>
                <c:pt idx="1437">
                  <c:v>0.71</c:v>
                </c:pt>
                <c:pt idx="1438">
                  <c:v>0.6</c:v>
                </c:pt>
                <c:pt idx="1439">
                  <c:v>0.73</c:v>
                </c:pt>
                <c:pt idx="1440">
                  <c:v>0.78</c:v>
                </c:pt>
                <c:pt idx="1441">
                  <c:v>0.69</c:v>
                </c:pt>
                <c:pt idx="1442">
                  <c:v>0.72</c:v>
                </c:pt>
                <c:pt idx="1443">
                  <c:v>0.67</c:v>
                </c:pt>
                <c:pt idx="1444">
                  <c:v>0.69</c:v>
                </c:pt>
                <c:pt idx="1445">
                  <c:v>0.7</c:v>
                </c:pt>
                <c:pt idx="1446">
                  <c:v>0.81</c:v>
                </c:pt>
                <c:pt idx="1447">
                  <c:v>0.8</c:v>
                </c:pt>
                <c:pt idx="1448">
                  <c:v>0.96</c:v>
                </c:pt>
                <c:pt idx="1449">
                  <c:v>0.93</c:v>
                </c:pt>
                <c:pt idx="1450">
                  <c:v>0.91</c:v>
                </c:pt>
                <c:pt idx="1451">
                  <c:v>0.9</c:v>
                </c:pt>
                <c:pt idx="1452">
                  <c:v>0.92</c:v>
                </c:pt>
                <c:pt idx="1453">
                  <c:v>0.59</c:v>
                </c:pt>
                <c:pt idx="1454">
                  <c:v>0.64</c:v>
                </c:pt>
                <c:pt idx="1455">
                  <c:v>0.66</c:v>
                </c:pt>
                <c:pt idx="1456">
                  <c:v>0.69</c:v>
                </c:pt>
                <c:pt idx="1457">
                  <c:v>0.65</c:v>
                </c:pt>
                <c:pt idx="1458">
                  <c:v>0.56000000000000005</c:v>
                </c:pt>
                <c:pt idx="1459">
                  <c:v>0.59</c:v>
                </c:pt>
                <c:pt idx="1460">
                  <c:v>0.64</c:v>
                </c:pt>
                <c:pt idx="1461">
                  <c:v>0.64</c:v>
                </c:pt>
                <c:pt idx="1462">
                  <c:v>0.65</c:v>
                </c:pt>
                <c:pt idx="1463">
                  <c:v>0.67</c:v>
                </c:pt>
                <c:pt idx="1464">
                  <c:v>0.69</c:v>
                </c:pt>
                <c:pt idx="1465">
                  <c:v>0.66</c:v>
                </c:pt>
                <c:pt idx="1466">
                  <c:v>0.63</c:v>
                </c:pt>
                <c:pt idx="1467">
                  <c:v>0.65</c:v>
                </c:pt>
                <c:pt idx="1468">
                  <c:v>0.64</c:v>
                </c:pt>
                <c:pt idx="1469">
                  <c:v>0.65</c:v>
                </c:pt>
                <c:pt idx="1470">
                  <c:v>0.65</c:v>
                </c:pt>
                <c:pt idx="1471">
                  <c:v>0.61</c:v>
                </c:pt>
                <c:pt idx="1472">
                  <c:v>0.56999999999999995</c:v>
                </c:pt>
                <c:pt idx="1473">
                  <c:v>0.67</c:v>
                </c:pt>
                <c:pt idx="1474">
                  <c:v>0.66</c:v>
                </c:pt>
                <c:pt idx="1475">
                  <c:v>0.64</c:v>
                </c:pt>
                <c:pt idx="1476">
                  <c:v>0.73</c:v>
                </c:pt>
                <c:pt idx="1477">
                  <c:v>0.66</c:v>
                </c:pt>
                <c:pt idx="1478">
                  <c:v>0.57999999999999996</c:v>
                </c:pt>
                <c:pt idx="1479">
                  <c:v>0.76</c:v>
                </c:pt>
                <c:pt idx="1480">
                  <c:v>0.77</c:v>
                </c:pt>
                <c:pt idx="1481">
                  <c:v>0.71</c:v>
                </c:pt>
                <c:pt idx="1482">
                  <c:v>0.64</c:v>
                </c:pt>
                <c:pt idx="1483">
                  <c:v>0.69</c:v>
                </c:pt>
                <c:pt idx="1484">
                  <c:v>0.67</c:v>
                </c:pt>
                <c:pt idx="1485">
                  <c:v>0.65</c:v>
                </c:pt>
                <c:pt idx="1486">
                  <c:v>0.62</c:v>
                </c:pt>
                <c:pt idx="1487">
                  <c:v>0.62</c:v>
                </c:pt>
                <c:pt idx="1488">
                  <c:v>0.64</c:v>
                </c:pt>
                <c:pt idx="1489">
                  <c:v>0.6</c:v>
                </c:pt>
                <c:pt idx="1490">
                  <c:v>0.68</c:v>
                </c:pt>
                <c:pt idx="1491">
                  <c:v>0.64</c:v>
                </c:pt>
                <c:pt idx="1492">
                  <c:v>0.62</c:v>
                </c:pt>
                <c:pt idx="1493">
                  <c:v>0.64</c:v>
                </c:pt>
                <c:pt idx="1494">
                  <c:v>0.7</c:v>
                </c:pt>
                <c:pt idx="1495">
                  <c:v>0.68</c:v>
                </c:pt>
                <c:pt idx="1496">
                  <c:v>0.5</c:v>
                </c:pt>
                <c:pt idx="1497">
                  <c:v>0.71</c:v>
                </c:pt>
                <c:pt idx="1498">
                  <c:v>0.7</c:v>
                </c:pt>
                <c:pt idx="1499">
                  <c:v>0.69</c:v>
                </c:pt>
                <c:pt idx="1500">
                  <c:v>0.68</c:v>
                </c:pt>
                <c:pt idx="1501">
                  <c:v>0.7</c:v>
                </c:pt>
                <c:pt idx="1502">
                  <c:v>0.67</c:v>
                </c:pt>
                <c:pt idx="1503">
                  <c:v>0.55000000000000004</c:v>
                </c:pt>
                <c:pt idx="1504">
                  <c:v>0.56000000000000005</c:v>
                </c:pt>
                <c:pt idx="1505">
                  <c:v>0.66</c:v>
                </c:pt>
                <c:pt idx="1506">
                  <c:v>0.65</c:v>
                </c:pt>
                <c:pt idx="1507">
                  <c:v>0.87</c:v>
                </c:pt>
                <c:pt idx="1508">
                  <c:v>0.87</c:v>
                </c:pt>
                <c:pt idx="1509">
                  <c:v>0.68</c:v>
                </c:pt>
                <c:pt idx="1510">
                  <c:v>0.71</c:v>
                </c:pt>
                <c:pt idx="1511">
                  <c:v>0.7</c:v>
                </c:pt>
                <c:pt idx="1512">
                  <c:v>0.6</c:v>
                </c:pt>
                <c:pt idx="1513">
                  <c:v>0.62</c:v>
                </c:pt>
                <c:pt idx="1514">
                  <c:v>0.63</c:v>
                </c:pt>
                <c:pt idx="1515">
                  <c:v>0.66</c:v>
                </c:pt>
                <c:pt idx="1516">
                  <c:v>0.73</c:v>
                </c:pt>
                <c:pt idx="1517">
                  <c:v>0.64</c:v>
                </c:pt>
                <c:pt idx="1518">
                  <c:v>0.66</c:v>
                </c:pt>
                <c:pt idx="1519">
                  <c:v>0.69</c:v>
                </c:pt>
                <c:pt idx="1520">
                  <c:v>0.63</c:v>
                </c:pt>
                <c:pt idx="1521">
                  <c:v>0.85</c:v>
                </c:pt>
                <c:pt idx="1522">
                  <c:v>0.88</c:v>
                </c:pt>
                <c:pt idx="1523">
                  <c:v>0.97</c:v>
                </c:pt>
                <c:pt idx="1524">
                  <c:v>0.85</c:v>
                </c:pt>
                <c:pt idx="1525">
                  <c:v>1.46</c:v>
                </c:pt>
                <c:pt idx="1526">
                  <c:v>1.3</c:v>
                </c:pt>
                <c:pt idx="1527">
                  <c:v>0.99</c:v>
                </c:pt>
                <c:pt idx="1528">
                  <c:v>0.96</c:v>
                </c:pt>
                <c:pt idx="1529">
                  <c:v>1.03</c:v>
                </c:pt>
                <c:pt idx="1530">
                  <c:v>0.85</c:v>
                </c:pt>
                <c:pt idx="1531">
                  <c:v>0.8</c:v>
                </c:pt>
                <c:pt idx="1532">
                  <c:v>0.88</c:v>
                </c:pt>
                <c:pt idx="1533">
                  <c:v>1</c:v>
                </c:pt>
                <c:pt idx="1534">
                  <c:v>1.02</c:v>
                </c:pt>
                <c:pt idx="1535">
                  <c:v>0.91</c:v>
                </c:pt>
                <c:pt idx="1536">
                  <c:v>0.87</c:v>
                </c:pt>
                <c:pt idx="1537">
                  <c:v>0.93</c:v>
                </c:pt>
                <c:pt idx="1538">
                  <c:v>0.98</c:v>
                </c:pt>
                <c:pt idx="1539">
                  <c:v>0.84</c:v>
                </c:pt>
                <c:pt idx="1540">
                  <c:v>0.79</c:v>
                </c:pt>
                <c:pt idx="1541">
                  <c:v>0.81</c:v>
                </c:pt>
                <c:pt idx="1542">
                  <c:v>0.9</c:v>
                </c:pt>
                <c:pt idx="1543">
                  <c:v>0.94</c:v>
                </c:pt>
                <c:pt idx="1544">
                  <c:v>0.9</c:v>
                </c:pt>
                <c:pt idx="1545">
                  <c:v>0.88</c:v>
                </c:pt>
                <c:pt idx="1546">
                  <c:v>0.91</c:v>
                </c:pt>
                <c:pt idx="1547">
                  <c:v>0.93</c:v>
                </c:pt>
                <c:pt idx="1548">
                  <c:v>0.9</c:v>
                </c:pt>
                <c:pt idx="1549">
                  <c:v>0.84</c:v>
                </c:pt>
                <c:pt idx="1550">
                  <c:v>0.82</c:v>
                </c:pt>
                <c:pt idx="1551">
                  <c:v>0.8</c:v>
                </c:pt>
                <c:pt idx="1552">
                  <c:v>0.83</c:v>
                </c:pt>
                <c:pt idx="1553">
                  <c:v>0.81</c:v>
                </c:pt>
                <c:pt idx="1554">
                  <c:v>0.79</c:v>
                </c:pt>
                <c:pt idx="1555">
                  <c:v>0.83</c:v>
                </c:pt>
                <c:pt idx="1556">
                  <c:v>0.88</c:v>
                </c:pt>
                <c:pt idx="1557">
                  <c:v>1.04</c:v>
                </c:pt>
                <c:pt idx="1558">
                  <c:v>1</c:v>
                </c:pt>
                <c:pt idx="1559">
                  <c:v>1.07</c:v>
                </c:pt>
                <c:pt idx="1560">
                  <c:v>0.94</c:v>
                </c:pt>
                <c:pt idx="1561">
                  <c:v>0.94</c:v>
                </c:pt>
                <c:pt idx="1562">
                  <c:v>0.76</c:v>
                </c:pt>
                <c:pt idx="1563">
                  <c:v>0.72</c:v>
                </c:pt>
                <c:pt idx="1564">
                  <c:v>0.76</c:v>
                </c:pt>
                <c:pt idx="1565">
                  <c:v>0.59</c:v>
                </c:pt>
                <c:pt idx="1566">
                  <c:v>0.71</c:v>
                </c:pt>
                <c:pt idx="1567">
                  <c:v>0.76</c:v>
                </c:pt>
                <c:pt idx="1568">
                  <c:v>0.69</c:v>
                </c:pt>
                <c:pt idx="1569">
                  <c:v>0.73</c:v>
                </c:pt>
                <c:pt idx="1570">
                  <c:v>0.75</c:v>
                </c:pt>
                <c:pt idx="1571">
                  <c:v>0.72</c:v>
                </c:pt>
                <c:pt idx="1572">
                  <c:v>0.82</c:v>
                </c:pt>
                <c:pt idx="1573">
                  <c:v>0.71</c:v>
                </c:pt>
                <c:pt idx="1574">
                  <c:v>0.7</c:v>
                </c:pt>
                <c:pt idx="1575">
                  <c:v>0.63</c:v>
                </c:pt>
                <c:pt idx="1576">
                  <c:v>0.71</c:v>
                </c:pt>
                <c:pt idx="1577">
                  <c:v>0.7</c:v>
                </c:pt>
                <c:pt idx="1578">
                  <c:v>0.63</c:v>
                </c:pt>
                <c:pt idx="1579">
                  <c:v>0.64</c:v>
                </c:pt>
                <c:pt idx="1580">
                  <c:v>0.64</c:v>
                </c:pt>
                <c:pt idx="1581">
                  <c:v>0.78</c:v>
                </c:pt>
                <c:pt idx="1582">
                  <c:v>0.8</c:v>
                </c:pt>
                <c:pt idx="1583">
                  <c:v>0.81</c:v>
                </c:pt>
                <c:pt idx="1584">
                  <c:v>0.7</c:v>
                </c:pt>
                <c:pt idx="1585">
                  <c:v>0.69</c:v>
                </c:pt>
                <c:pt idx="1586">
                  <c:v>0.65</c:v>
                </c:pt>
                <c:pt idx="1587">
                  <c:v>0.62</c:v>
                </c:pt>
                <c:pt idx="1588">
                  <c:v>0.68</c:v>
                </c:pt>
                <c:pt idx="1589">
                  <c:v>0.66</c:v>
                </c:pt>
                <c:pt idx="1590">
                  <c:v>0.7</c:v>
                </c:pt>
                <c:pt idx="1591">
                  <c:v>0.75</c:v>
                </c:pt>
                <c:pt idx="1592">
                  <c:v>0.72</c:v>
                </c:pt>
                <c:pt idx="1593">
                  <c:v>0.73</c:v>
                </c:pt>
                <c:pt idx="1594">
                  <c:v>0.71</c:v>
                </c:pt>
                <c:pt idx="1595">
                  <c:v>0.71</c:v>
                </c:pt>
                <c:pt idx="1596">
                  <c:v>0.78</c:v>
                </c:pt>
                <c:pt idx="1597">
                  <c:v>0.61</c:v>
                </c:pt>
                <c:pt idx="1598">
                  <c:v>0.76</c:v>
                </c:pt>
                <c:pt idx="1599">
                  <c:v>0.63</c:v>
                </c:pt>
                <c:pt idx="1600">
                  <c:v>0.52</c:v>
                </c:pt>
                <c:pt idx="1601">
                  <c:v>0.6</c:v>
                </c:pt>
                <c:pt idx="1602">
                  <c:v>0.63</c:v>
                </c:pt>
                <c:pt idx="1603">
                  <c:v>0.74</c:v>
                </c:pt>
                <c:pt idx="1604">
                  <c:v>0.64</c:v>
                </c:pt>
                <c:pt idx="1605">
                  <c:v>0.67</c:v>
                </c:pt>
                <c:pt idx="1606">
                  <c:v>0.74</c:v>
                </c:pt>
                <c:pt idx="1607">
                  <c:v>0.85</c:v>
                </c:pt>
                <c:pt idx="1608">
                  <c:v>0.77</c:v>
                </c:pt>
                <c:pt idx="1609">
                  <c:v>0.72</c:v>
                </c:pt>
                <c:pt idx="1610">
                  <c:v>0.65</c:v>
                </c:pt>
                <c:pt idx="1611">
                  <c:v>0.69</c:v>
                </c:pt>
                <c:pt idx="1612">
                  <c:v>0.57999999999999996</c:v>
                </c:pt>
                <c:pt idx="1613">
                  <c:v>0.57999999999999996</c:v>
                </c:pt>
                <c:pt idx="1614">
                  <c:v>0.6</c:v>
                </c:pt>
                <c:pt idx="1615">
                  <c:v>0.59</c:v>
                </c:pt>
                <c:pt idx="1616">
                  <c:v>0.54</c:v>
                </c:pt>
                <c:pt idx="1617">
                  <c:v>0.63</c:v>
                </c:pt>
                <c:pt idx="1618">
                  <c:v>0.68</c:v>
                </c:pt>
                <c:pt idx="1619">
                  <c:v>0.47</c:v>
                </c:pt>
                <c:pt idx="1620">
                  <c:v>0.5</c:v>
                </c:pt>
                <c:pt idx="1621">
                  <c:v>0.75</c:v>
                </c:pt>
                <c:pt idx="1622">
                  <c:v>1.36</c:v>
                </c:pt>
                <c:pt idx="1623">
                  <c:v>0.82</c:v>
                </c:pt>
                <c:pt idx="1624">
                  <c:v>0.87</c:v>
                </c:pt>
                <c:pt idx="1625">
                  <c:v>0.84</c:v>
                </c:pt>
                <c:pt idx="1626">
                  <c:v>0.79</c:v>
                </c:pt>
                <c:pt idx="1627">
                  <c:v>0.8</c:v>
                </c:pt>
                <c:pt idx="1628">
                  <c:v>0.86</c:v>
                </c:pt>
                <c:pt idx="1629">
                  <c:v>0.77</c:v>
                </c:pt>
                <c:pt idx="1630">
                  <c:v>0.73</c:v>
                </c:pt>
                <c:pt idx="1631">
                  <c:v>0.74</c:v>
                </c:pt>
                <c:pt idx="1632">
                  <c:v>0.62</c:v>
                </c:pt>
                <c:pt idx="1633">
                  <c:v>0.64</c:v>
                </c:pt>
                <c:pt idx="1634">
                  <c:v>0.54</c:v>
                </c:pt>
                <c:pt idx="1635">
                  <c:v>0.55000000000000004</c:v>
                </c:pt>
                <c:pt idx="1636">
                  <c:v>0.56999999999999995</c:v>
                </c:pt>
                <c:pt idx="1637">
                  <c:v>0.6</c:v>
                </c:pt>
                <c:pt idx="1638">
                  <c:v>0.61</c:v>
                </c:pt>
                <c:pt idx="1639">
                  <c:v>0.66</c:v>
                </c:pt>
                <c:pt idx="1640">
                  <c:v>0.68</c:v>
                </c:pt>
                <c:pt idx="1641">
                  <c:v>0.69</c:v>
                </c:pt>
                <c:pt idx="1642">
                  <c:v>0.69</c:v>
                </c:pt>
                <c:pt idx="1643">
                  <c:v>0.68</c:v>
                </c:pt>
                <c:pt idx="1644">
                  <c:v>0.66</c:v>
                </c:pt>
                <c:pt idx="1645">
                  <c:v>0.64</c:v>
                </c:pt>
                <c:pt idx="1646">
                  <c:v>0.74</c:v>
                </c:pt>
                <c:pt idx="1647">
                  <c:v>0.71</c:v>
                </c:pt>
                <c:pt idx="1648">
                  <c:v>0.55000000000000004</c:v>
                </c:pt>
                <c:pt idx="1649">
                  <c:v>0.68</c:v>
                </c:pt>
                <c:pt idx="1650">
                  <c:v>0.64</c:v>
                </c:pt>
                <c:pt idx="1651">
                  <c:v>0.65</c:v>
                </c:pt>
                <c:pt idx="1652">
                  <c:v>0.57999999999999996</c:v>
                </c:pt>
                <c:pt idx="1653">
                  <c:v>0.56000000000000005</c:v>
                </c:pt>
                <c:pt idx="1654">
                  <c:v>0.57999999999999996</c:v>
                </c:pt>
                <c:pt idx="1655">
                  <c:v>0.6</c:v>
                </c:pt>
                <c:pt idx="1656">
                  <c:v>0.62</c:v>
                </c:pt>
                <c:pt idx="1657">
                  <c:v>0.69</c:v>
                </c:pt>
                <c:pt idx="1658">
                  <c:v>0.63</c:v>
                </c:pt>
                <c:pt idx="1659">
                  <c:v>0.63</c:v>
                </c:pt>
                <c:pt idx="1660">
                  <c:v>0.59</c:v>
                </c:pt>
                <c:pt idx="1661">
                  <c:v>0.61</c:v>
                </c:pt>
                <c:pt idx="1662">
                  <c:v>0.62</c:v>
                </c:pt>
                <c:pt idx="1663">
                  <c:v>0.65</c:v>
                </c:pt>
                <c:pt idx="1664">
                  <c:v>0.68</c:v>
                </c:pt>
                <c:pt idx="1665">
                  <c:v>0.59</c:v>
                </c:pt>
                <c:pt idx="1666">
                  <c:v>0.6</c:v>
                </c:pt>
                <c:pt idx="1667">
                  <c:v>0.78</c:v>
                </c:pt>
                <c:pt idx="1668">
                  <c:v>0.76</c:v>
                </c:pt>
                <c:pt idx="1669">
                  <c:v>0.76</c:v>
                </c:pt>
                <c:pt idx="1670">
                  <c:v>0.92</c:v>
                </c:pt>
                <c:pt idx="1671">
                  <c:v>0.68</c:v>
                </c:pt>
                <c:pt idx="1672">
                  <c:v>0.6</c:v>
                </c:pt>
                <c:pt idx="1673">
                  <c:v>0.57999999999999996</c:v>
                </c:pt>
                <c:pt idx="1674">
                  <c:v>0.55000000000000004</c:v>
                </c:pt>
                <c:pt idx="1675">
                  <c:v>0.54</c:v>
                </c:pt>
                <c:pt idx="1676">
                  <c:v>0.5</c:v>
                </c:pt>
                <c:pt idx="1677">
                  <c:v>0.56000000000000005</c:v>
                </c:pt>
                <c:pt idx="1678">
                  <c:v>0.57999999999999996</c:v>
                </c:pt>
                <c:pt idx="1679">
                  <c:v>0.63</c:v>
                </c:pt>
                <c:pt idx="1680">
                  <c:v>1.1000000000000001</c:v>
                </c:pt>
                <c:pt idx="1681">
                  <c:v>1.19</c:v>
                </c:pt>
                <c:pt idx="1682">
                  <c:v>1.02</c:v>
                </c:pt>
                <c:pt idx="1683">
                  <c:v>0.92</c:v>
                </c:pt>
                <c:pt idx="1684">
                  <c:v>0.81</c:v>
                </c:pt>
                <c:pt idx="1685">
                  <c:v>0.92</c:v>
                </c:pt>
                <c:pt idx="1686">
                  <c:v>0.93</c:v>
                </c:pt>
                <c:pt idx="1687">
                  <c:v>0.91</c:v>
                </c:pt>
                <c:pt idx="1688">
                  <c:v>0.84</c:v>
                </c:pt>
                <c:pt idx="1689">
                  <c:v>0.83</c:v>
                </c:pt>
                <c:pt idx="1690">
                  <c:v>0.81</c:v>
                </c:pt>
                <c:pt idx="1691">
                  <c:v>0.78</c:v>
                </c:pt>
                <c:pt idx="1692">
                  <c:v>0.75</c:v>
                </c:pt>
                <c:pt idx="1693">
                  <c:v>0.74</c:v>
                </c:pt>
                <c:pt idx="1694">
                  <c:v>0.82</c:v>
                </c:pt>
                <c:pt idx="1695">
                  <c:v>0.86</c:v>
                </c:pt>
                <c:pt idx="1696">
                  <c:v>0.84</c:v>
                </c:pt>
                <c:pt idx="1697">
                  <c:v>0.85</c:v>
                </c:pt>
                <c:pt idx="1698">
                  <c:v>0.66</c:v>
                </c:pt>
                <c:pt idx="1699">
                  <c:v>0.65</c:v>
                </c:pt>
                <c:pt idx="1700">
                  <c:v>0.7</c:v>
                </c:pt>
                <c:pt idx="1701">
                  <c:v>0.76</c:v>
                </c:pt>
                <c:pt idx="1702">
                  <c:v>0.72</c:v>
                </c:pt>
                <c:pt idx="1703">
                  <c:v>0.7</c:v>
                </c:pt>
                <c:pt idx="1704">
                  <c:v>0.71</c:v>
                </c:pt>
                <c:pt idx="1705">
                  <c:v>0.69</c:v>
                </c:pt>
                <c:pt idx="1706">
                  <c:v>0.68</c:v>
                </c:pt>
                <c:pt idx="1707">
                  <c:v>0.73</c:v>
                </c:pt>
                <c:pt idx="1708">
                  <c:v>0.7</c:v>
                </c:pt>
                <c:pt idx="1709">
                  <c:v>0.71</c:v>
                </c:pt>
                <c:pt idx="1710">
                  <c:v>0.7</c:v>
                </c:pt>
                <c:pt idx="1711">
                  <c:v>0.67</c:v>
                </c:pt>
                <c:pt idx="1712">
                  <c:v>0.62</c:v>
                </c:pt>
                <c:pt idx="1713">
                  <c:v>0.66</c:v>
                </c:pt>
                <c:pt idx="1714">
                  <c:v>0.6</c:v>
                </c:pt>
                <c:pt idx="1715">
                  <c:v>0.65</c:v>
                </c:pt>
                <c:pt idx="1716">
                  <c:v>0.7</c:v>
                </c:pt>
                <c:pt idx="1717">
                  <c:v>0.68</c:v>
                </c:pt>
                <c:pt idx="1718">
                  <c:v>0.7</c:v>
                </c:pt>
                <c:pt idx="1719">
                  <c:v>0.64</c:v>
                </c:pt>
                <c:pt idx="1720">
                  <c:v>0.62</c:v>
                </c:pt>
                <c:pt idx="1721">
                  <c:v>0.62</c:v>
                </c:pt>
                <c:pt idx="1722">
                  <c:v>0.65</c:v>
                </c:pt>
                <c:pt idx="1723">
                  <c:v>0.59</c:v>
                </c:pt>
                <c:pt idx="1724">
                  <c:v>0.61</c:v>
                </c:pt>
                <c:pt idx="1725">
                  <c:v>0.6</c:v>
                </c:pt>
                <c:pt idx="1726">
                  <c:v>0.63</c:v>
                </c:pt>
                <c:pt idx="1727">
                  <c:v>0.57999999999999996</c:v>
                </c:pt>
                <c:pt idx="1728">
                  <c:v>0.56000000000000005</c:v>
                </c:pt>
                <c:pt idx="1729">
                  <c:v>0.56999999999999995</c:v>
                </c:pt>
                <c:pt idx="1730">
                  <c:v>0.59</c:v>
                </c:pt>
                <c:pt idx="1731">
                  <c:v>0.62</c:v>
                </c:pt>
                <c:pt idx="1732">
                  <c:v>0.65</c:v>
                </c:pt>
                <c:pt idx="1733">
                  <c:v>0.62</c:v>
                </c:pt>
                <c:pt idx="1734">
                  <c:v>0.59</c:v>
                </c:pt>
                <c:pt idx="1735">
                  <c:v>0.54</c:v>
                </c:pt>
                <c:pt idx="1736">
                  <c:v>0.61</c:v>
                </c:pt>
                <c:pt idx="1737">
                  <c:v>0.55000000000000004</c:v>
                </c:pt>
                <c:pt idx="1738">
                  <c:v>0.56999999999999995</c:v>
                </c:pt>
                <c:pt idx="1739">
                  <c:v>0.6</c:v>
                </c:pt>
                <c:pt idx="1740">
                  <c:v>0.61</c:v>
                </c:pt>
                <c:pt idx="1741">
                  <c:v>0.65</c:v>
                </c:pt>
                <c:pt idx="1742">
                  <c:v>0.57999999999999996</c:v>
                </c:pt>
                <c:pt idx="1743">
                  <c:v>0.61</c:v>
                </c:pt>
                <c:pt idx="1744">
                  <c:v>0.65</c:v>
                </c:pt>
                <c:pt idx="1745">
                  <c:v>0.67</c:v>
                </c:pt>
                <c:pt idx="1746">
                  <c:v>0.66</c:v>
                </c:pt>
                <c:pt idx="1747">
                  <c:v>0.61</c:v>
                </c:pt>
                <c:pt idx="1748">
                  <c:v>0.56999999999999995</c:v>
                </c:pt>
                <c:pt idx="1749">
                  <c:v>0.59</c:v>
                </c:pt>
                <c:pt idx="1750">
                  <c:v>0.52</c:v>
                </c:pt>
                <c:pt idx="1751">
                  <c:v>0.62</c:v>
                </c:pt>
                <c:pt idx="1752">
                  <c:v>0.55000000000000004</c:v>
                </c:pt>
                <c:pt idx="1753">
                  <c:v>0.51</c:v>
                </c:pt>
                <c:pt idx="1754">
                  <c:v>0.53</c:v>
                </c:pt>
                <c:pt idx="1755">
                  <c:v>0.56999999999999995</c:v>
                </c:pt>
                <c:pt idx="1756">
                  <c:v>0.54</c:v>
                </c:pt>
                <c:pt idx="1757">
                  <c:v>0.51</c:v>
                </c:pt>
                <c:pt idx="1758">
                  <c:v>0.54</c:v>
                </c:pt>
                <c:pt idx="1759">
                  <c:v>0.53</c:v>
                </c:pt>
                <c:pt idx="1760">
                  <c:v>0.68</c:v>
                </c:pt>
                <c:pt idx="1761">
                  <c:v>0.45</c:v>
                </c:pt>
                <c:pt idx="1762">
                  <c:v>0.39</c:v>
                </c:pt>
                <c:pt idx="1763">
                  <c:v>0.51</c:v>
                </c:pt>
                <c:pt idx="1764">
                  <c:v>0.54</c:v>
                </c:pt>
                <c:pt idx="1765">
                  <c:v>0.5</c:v>
                </c:pt>
                <c:pt idx="1766">
                  <c:v>0.54</c:v>
                </c:pt>
                <c:pt idx="1767">
                  <c:v>0.6</c:v>
                </c:pt>
                <c:pt idx="1768">
                  <c:v>0.72</c:v>
                </c:pt>
                <c:pt idx="1769">
                  <c:v>0.54</c:v>
                </c:pt>
                <c:pt idx="1770">
                  <c:v>0.64</c:v>
                </c:pt>
                <c:pt idx="1771">
                  <c:v>0.68</c:v>
                </c:pt>
                <c:pt idx="1772">
                  <c:v>0.63</c:v>
                </c:pt>
                <c:pt idx="1773">
                  <c:v>0.61</c:v>
                </c:pt>
                <c:pt idx="1774">
                  <c:v>0.66</c:v>
                </c:pt>
                <c:pt idx="1775">
                  <c:v>0.63</c:v>
                </c:pt>
                <c:pt idx="1776">
                  <c:v>0.65</c:v>
                </c:pt>
                <c:pt idx="1777">
                  <c:v>0.66</c:v>
                </c:pt>
                <c:pt idx="1778">
                  <c:v>0.65</c:v>
                </c:pt>
                <c:pt idx="1779">
                  <c:v>0.62</c:v>
                </c:pt>
                <c:pt idx="1780">
                  <c:v>0.6</c:v>
                </c:pt>
                <c:pt idx="1781">
                  <c:v>0.59</c:v>
                </c:pt>
                <c:pt idx="1782">
                  <c:v>0.6</c:v>
                </c:pt>
                <c:pt idx="1783">
                  <c:v>0.68</c:v>
                </c:pt>
                <c:pt idx="1784">
                  <c:v>0.67</c:v>
                </c:pt>
                <c:pt idx="1785">
                  <c:v>0.68</c:v>
                </c:pt>
                <c:pt idx="1786">
                  <c:v>0.65</c:v>
                </c:pt>
                <c:pt idx="1787">
                  <c:v>0.65</c:v>
                </c:pt>
                <c:pt idx="1788">
                  <c:v>0.66</c:v>
                </c:pt>
                <c:pt idx="1789">
                  <c:v>0.65</c:v>
                </c:pt>
                <c:pt idx="1790">
                  <c:v>0.68</c:v>
                </c:pt>
                <c:pt idx="1791">
                  <c:v>0.65</c:v>
                </c:pt>
                <c:pt idx="1792">
                  <c:v>0.61</c:v>
                </c:pt>
                <c:pt idx="1793">
                  <c:v>0.63</c:v>
                </c:pt>
                <c:pt idx="1794">
                  <c:v>0.57999999999999996</c:v>
                </c:pt>
                <c:pt idx="1795">
                  <c:v>0.6</c:v>
                </c:pt>
                <c:pt idx="1796">
                  <c:v>0.57999999999999996</c:v>
                </c:pt>
                <c:pt idx="1797">
                  <c:v>0.55000000000000004</c:v>
                </c:pt>
                <c:pt idx="1798">
                  <c:v>0.54</c:v>
                </c:pt>
                <c:pt idx="1799">
                  <c:v>0.6</c:v>
                </c:pt>
                <c:pt idx="1800">
                  <c:v>0.6</c:v>
                </c:pt>
                <c:pt idx="1801">
                  <c:v>0.62</c:v>
                </c:pt>
                <c:pt idx="1802">
                  <c:v>0.56000000000000005</c:v>
                </c:pt>
                <c:pt idx="1803">
                  <c:v>0.57999999999999996</c:v>
                </c:pt>
                <c:pt idx="1804">
                  <c:v>0.56999999999999995</c:v>
                </c:pt>
                <c:pt idx="1805">
                  <c:v>0.53</c:v>
                </c:pt>
                <c:pt idx="1806">
                  <c:v>0.62</c:v>
                </c:pt>
                <c:pt idx="1807">
                  <c:v>0.72</c:v>
                </c:pt>
                <c:pt idx="1808">
                  <c:v>0.74</c:v>
                </c:pt>
                <c:pt idx="1809">
                  <c:v>0.73</c:v>
                </c:pt>
                <c:pt idx="1810">
                  <c:v>0.68</c:v>
                </c:pt>
                <c:pt idx="1811">
                  <c:v>0.69</c:v>
                </c:pt>
                <c:pt idx="1812">
                  <c:v>0.67</c:v>
                </c:pt>
                <c:pt idx="1813">
                  <c:v>0.62</c:v>
                </c:pt>
                <c:pt idx="1814">
                  <c:v>0.63</c:v>
                </c:pt>
                <c:pt idx="1815">
                  <c:v>0.77</c:v>
                </c:pt>
                <c:pt idx="1816">
                  <c:v>0.81</c:v>
                </c:pt>
                <c:pt idx="1817">
                  <c:v>1</c:v>
                </c:pt>
                <c:pt idx="1818">
                  <c:v>0.99</c:v>
                </c:pt>
                <c:pt idx="1819">
                  <c:v>0.9</c:v>
                </c:pt>
                <c:pt idx="1820">
                  <c:v>0.86</c:v>
                </c:pt>
                <c:pt idx="1821">
                  <c:v>0.84</c:v>
                </c:pt>
                <c:pt idx="1822">
                  <c:v>0.75</c:v>
                </c:pt>
                <c:pt idx="1823">
                  <c:v>0.74</c:v>
                </c:pt>
                <c:pt idx="1824">
                  <c:v>0.75</c:v>
                </c:pt>
                <c:pt idx="1825">
                  <c:v>0.76</c:v>
                </c:pt>
                <c:pt idx="1826">
                  <c:v>0.74</c:v>
                </c:pt>
                <c:pt idx="1827">
                  <c:v>0.78</c:v>
                </c:pt>
                <c:pt idx="1828">
                  <c:v>0.76</c:v>
                </c:pt>
                <c:pt idx="1829">
                  <c:v>0.72</c:v>
                </c:pt>
                <c:pt idx="1830">
                  <c:v>0.76</c:v>
                </c:pt>
                <c:pt idx="1831">
                  <c:v>0.73</c:v>
                </c:pt>
                <c:pt idx="1832">
                  <c:v>0.7</c:v>
                </c:pt>
                <c:pt idx="1833">
                  <c:v>0.74</c:v>
                </c:pt>
                <c:pt idx="1834">
                  <c:v>0.73</c:v>
                </c:pt>
                <c:pt idx="1835">
                  <c:v>0.7</c:v>
                </c:pt>
                <c:pt idx="1836">
                  <c:v>0.73</c:v>
                </c:pt>
                <c:pt idx="1837">
                  <c:v>0.73</c:v>
                </c:pt>
                <c:pt idx="1838">
                  <c:v>0.36</c:v>
                </c:pt>
                <c:pt idx="1839">
                  <c:v>0.47</c:v>
                </c:pt>
                <c:pt idx="1840">
                  <c:v>0.6</c:v>
                </c:pt>
                <c:pt idx="1841">
                  <c:v>0.4</c:v>
                </c:pt>
                <c:pt idx="1842">
                  <c:v>0.43</c:v>
                </c:pt>
                <c:pt idx="1843">
                  <c:v>1.1200000000000001</c:v>
                </c:pt>
                <c:pt idx="1844">
                  <c:v>0.49</c:v>
                </c:pt>
                <c:pt idx="1845">
                  <c:v>0.35</c:v>
                </c:pt>
                <c:pt idx="1846">
                  <c:v>0.35</c:v>
                </c:pt>
                <c:pt idx="1847">
                  <c:v>0.81</c:v>
                </c:pt>
                <c:pt idx="1848">
                  <c:v>0.63</c:v>
                </c:pt>
                <c:pt idx="1849">
                  <c:v>1.95</c:v>
                </c:pt>
                <c:pt idx="1850">
                  <c:v>1.67</c:v>
                </c:pt>
                <c:pt idx="1851">
                  <c:v>1.69</c:v>
                </c:pt>
                <c:pt idx="1852">
                  <c:v>1.49</c:v>
                </c:pt>
                <c:pt idx="1853">
                  <c:v>1.08</c:v>
                </c:pt>
                <c:pt idx="1854">
                  <c:v>1.3</c:v>
                </c:pt>
                <c:pt idx="1855">
                  <c:v>1.53</c:v>
                </c:pt>
                <c:pt idx="1856">
                  <c:v>1.6</c:v>
                </c:pt>
                <c:pt idx="1857">
                  <c:v>1.9</c:v>
                </c:pt>
                <c:pt idx="1858">
                  <c:v>1.68</c:v>
                </c:pt>
                <c:pt idx="1859">
                  <c:v>1.3</c:v>
                </c:pt>
                <c:pt idx="1860">
                  <c:v>1.1100000000000001</c:v>
                </c:pt>
                <c:pt idx="1861">
                  <c:v>0.91</c:v>
                </c:pt>
                <c:pt idx="1862">
                  <c:v>0.83</c:v>
                </c:pt>
                <c:pt idx="1863">
                  <c:v>0.84</c:v>
                </c:pt>
                <c:pt idx="1864">
                  <c:v>1</c:v>
                </c:pt>
                <c:pt idx="1865">
                  <c:v>0.8</c:v>
                </c:pt>
                <c:pt idx="1866">
                  <c:v>0.83</c:v>
                </c:pt>
                <c:pt idx="1867">
                  <c:v>0.88</c:v>
                </c:pt>
                <c:pt idx="1868">
                  <c:v>0.79</c:v>
                </c:pt>
                <c:pt idx="1869">
                  <c:v>0.76</c:v>
                </c:pt>
                <c:pt idx="1870">
                  <c:v>0.73</c:v>
                </c:pt>
                <c:pt idx="1871">
                  <c:v>0.75</c:v>
                </c:pt>
                <c:pt idx="1872">
                  <c:v>0.77</c:v>
                </c:pt>
                <c:pt idx="1873">
                  <c:v>0.74</c:v>
                </c:pt>
                <c:pt idx="1874">
                  <c:v>0.78</c:v>
                </c:pt>
                <c:pt idx="1875">
                  <c:v>0.85</c:v>
                </c:pt>
                <c:pt idx="1876">
                  <c:v>0.87</c:v>
                </c:pt>
                <c:pt idx="1877">
                  <c:v>0.96</c:v>
                </c:pt>
                <c:pt idx="1878">
                  <c:v>0.92</c:v>
                </c:pt>
                <c:pt idx="1879">
                  <c:v>0.87</c:v>
                </c:pt>
                <c:pt idx="1880">
                  <c:v>0.84</c:v>
                </c:pt>
                <c:pt idx="1881">
                  <c:v>0.87</c:v>
                </c:pt>
                <c:pt idx="1882">
                  <c:v>0.81</c:v>
                </c:pt>
                <c:pt idx="1883">
                  <c:v>0.8</c:v>
                </c:pt>
                <c:pt idx="1884">
                  <c:v>0.83</c:v>
                </c:pt>
                <c:pt idx="1885">
                  <c:v>0.66</c:v>
                </c:pt>
                <c:pt idx="1886">
                  <c:v>0.63</c:v>
                </c:pt>
                <c:pt idx="1887">
                  <c:v>0.66</c:v>
                </c:pt>
                <c:pt idx="1888">
                  <c:v>0.69</c:v>
                </c:pt>
                <c:pt idx="1889">
                  <c:v>0.68</c:v>
                </c:pt>
                <c:pt idx="1890">
                  <c:v>0.55000000000000004</c:v>
                </c:pt>
                <c:pt idx="1891">
                  <c:v>0.59</c:v>
                </c:pt>
                <c:pt idx="1892">
                  <c:v>0.65</c:v>
                </c:pt>
                <c:pt idx="1893">
                  <c:v>0.57999999999999996</c:v>
                </c:pt>
                <c:pt idx="1894">
                  <c:v>0.53</c:v>
                </c:pt>
                <c:pt idx="1895">
                  <c:v>0.61</c:v>
                </c:pt>
                <c:pt idx="1896">
                  <c:v>0.57999999999999996</c:v>
                </c:pt>
                <c:pt idx="1897">
                  <c:v>0.56000000000000005</c:v>
                </c:pt>
                <c:pt idx="1898">
                  <c:v>0.6</c:v>
                </c:pt>
                <c:pt idx="1899">
                  <c:v>0.66</c:v>
                </c:pt>
                <c:pt idx="1900">
                  <c:v>0.61</c:v>
                </c:pt>
                <c:pt idx="1901">
                  <c:v>0.71</c:v>
                </c:pt>
                <c:pt idx="1902">
                  <c:v>0.74</c:v>
                </c:pt>
                <c:pt idx="1903">
                  <c:v>0.73</c:v>
                </c:pt>
                <c:pt idx="1904">
                  <c:v>0.7</c:v>
                </c:pt>
                <c:pt idx="1905">
                  <c:v>0.71</c:v>
                </c:pt>
                <c:pt idx="1906">
                  <c:v>0.76</c:v>
                </c:pt>
                <c:pt idx="1907">
                  <c:v>0.56999999999999995</c:v>
                </c:pt>
                <c:pt idx="1908">
                  <c:v>0.63</c:v>
                </c:pt>
                <c:pt idx="1909">
                  <c:v>0.78</c:v>
                </c:pt>
                <c:pt idx="1910">
                  <c:v>0.74</c:v>
                </c:pt>
                <c:pt idx="1911">
                  <c:v>0.72</c:v>
                </c:pt>
                <c:pt idx="1912">
                  <c:v>0.69</c:v>
                </c:pt>
                <c:pt idx="1913">
                  <c:v>0.71</c:v>
                </c:pt>
                <c:pt idx="1914">
                  <c:v>0.55000000000000004</c:v>
                </c:pt>
                <c:pt idx="1915">
                  <c:v>0.69</c:v>
                </c:pt>
                <c:pt idx="1916">
                  <c:v>0.65</c:v>
                </c:pt>
                <c:pt idx="1917">
                  <c:v>0.6</c:v>
                </c:pt>
                <c:pt idx="1918">
                  <c:v>0.54</c:v>
                </c:pt>
                <c:pt idx="1919">
                  <c:v>0.56000000000000005</c:v>
                </c:pt>
                <c:pt idx="1920">
                  <c:v>0.56999999999999995</c:v>
                </c:pt>
                <c:pt idx="1921">
                  <c:v>0.7</c:v>
                </c:pt>
                <c:pt idx="1922">
                  <c:v>1.56</c:v>
                </c:pt>
                <c:pt idx="1923">
                  <c:v>1.52</c:v>
                </c:pt>
                <c:pt idx="1924">
                  <c:v>1.54</c:v>
                </c:pt>
                <c:pt idx="1925">
                  <c:v>1.89</c:v>
                </c:pt>
                <c:pt idx="1926">
                  <c:v>1.61</c:v>
                </c:pt>
                <c:pt idx="1927">
                  <c:v>1.4</c:v>
                </c:pt>
                <c:pt idx="1928">
                  <c:v>1.33</c:v>
                </c:pt>
                <c:pt idx="1929">
                  <c:v>1.24</c:v>
                </c:pt>
                <c:pt idx="1930">
                  <c:v>1.19</c:v>
                </c:pt>
                <c:pt idx="1931">
                  <c:v>1.07</c:v>
                </c:pt>
                <c:pt idx="1932">
                  <c:v>1.67</c:v>
                </c:pt>
                <c:pt idx="1933">
                  <c:v>1.56</c:v>
                </c:pt>
                <c:pt idx="1934">
                  <c:v>1.4</c:v>
                </c:pt>
                <c:pt idx="1935">
                  <c:v>1.1499999999999999</c:v>
                </c:pt>
                <c:pt idx="1936">
                  <c:v>1.19</c:v>
                </c:pt>
                <c:pt idx="1937">
                  <c:v>1.1499999999999999</c:v>
                </c:pt>
                <c:pt idx="1938">
                  <c:v>1.4</c:v>
                </c:pt>
                <c:pt idx="1939">
                  <c:v>1.35</c:v>
                </c:pt>
                <c:pt idx="1940">
                  <c:v>1.31</c:v>
                </c:pt>
                <c:pt idx="1941">
                  <c:v>1.49</c:v>
                </c:pt>
                <c:pt idx="1942">
                  <c:v>1.46</c:v>
                </c:pt>
                <c:pt idx="1943">
                  <c:v>1.47</c:v>
                </c:pt>
                <c:pt idx="1944">
                  <c:v>1.31</c:v>
                </c:pt>
                <c:pt idx="1945">
                  <c:v>1.23</c:v>
                </c:pt>
                <c:pt idx="1946">
                  <c:v>1.32</c:v>
                </c:pt>
                <c:pt idx="1947">
                  <c:v>1.36</c:v>
                </c:pt>
                <c:pt idx="1948">
                  <c:v>1.33</c:v>
                </c:pt>
                <c:pt idx="1949">
                  <c:v>1.44</c:v>
                </c:pt>
                <c:pt idx="1950">
                  <c:v>1.35</c:v>
                </c:pt>
                <c:pt idx="1951">
                  <c:v>1.26</c:v>
                </c:pt>
                <c:pt idx="1952">
                  <c:v>1.24</c:v>
                </c:pt>
                <c:pt idx="1953">
                  <c:v>1.22</c:v>
                </c:pt>
                <c:pt idx="1954">
                  <c:v>1.18</c:v>
                </c:pt>
                <c:pt idx="1955">
                  <c:v>1.91</c:v>
                </c:pt>
                <c:pt idx="1956">
                  <c:v>1.91</c:v>
                </c:pt>
                <c:pt idx="1957">
                  <c:v>1.48</c:v>
                </c:pt>
                <c:pt idx="1958">
                  <c:v>1.32</c:v>
                </c:pt>
                <c:pt idx="1959">
                  <c:v>1.28</c:v>
                </c:pt>
                <c:pt idx="1960">
                  <c:v>1.1499999999999999</c:v>
                </c:pt>
                <c:pt idx="1961">
                  <c:v>0.8</c:v>
                </c:pt>
                <c:pt idx="1962">
                  <c:v>0.83</c:v>
                </c:pt>
                <c:pt idx="1963">
                  <c:v>0.86</c:v>
                </c:pt>
                <c:pt idx="1964">
                  <c:v>0.87</c:v>
                </c:pt>
                <c:pt idx="1965">
                  <c:v>1.33</c:v>
                </c:pt>
                <c:pt idx="1966">
                  <c:v>1.75</c:v>
                </c:pt>
                <c:pt idx="1967">
                  <c:v>1.99</c:v>
                </c:pt>
                <c:pt idx="1968">
                  <c:v>1.83</c:v>
                </c:pt>
                <c:pt idx="1969">
                  <c:v>1.9</c:v>
                </c:pt>
                <c:pt idx="1970">
                  <c:v>1.75</c:v>
                </c:pt>
                <c:pt idx="1971">
                  <c:v>1.89</c:v>
                </c:pt>
                <c:pt idx="1972">
                  <c:v>1.6</c:v>
                </c:pt>
                <c:pt idx="1973">
                  <c:v>1.6</c:v>
                </c:pt>
                <c:pt idx="1974">
                  <c:v>1.52</c:v>
                </c:pt>
                <c:pt idx="1975">
                  <c:v>1.48</c:v>
                </c:pt>
                <c:pt idx="1976">
                  <c:v>1.5</c:v>
                </c:pt>
                <c:pt idx="1977">
                  <c:v>1.32</c:v>
                </c:pt>
                <c:pt idx="1978">
                  <c:v>1.28</c:v>
                </c:pt>
                <c:pt idx="1979">
                  <c:v>1.55</c:v>
                </c:pt>
                <c:pt idx="1980">
                  <c:v>1.47</c:v>
                </c:pt>
                <c:pt idx="1981">
                  <c:v>1.54</c:v>
                </c:pt>
                <c:pt idx="1982">
                  <c:v>1.38</c:v>
                </c:pt>
                <c:pt idx="1983">
                  <c:v>1.35</c:v>
                </c:pt>
                <c:pt idx="1984">
                  <c:v>1.01</c:v>
                </c:pt>
                <c:pt idx="1985">
                  <c:v>1</c:v>
                </c:pt>
                <c:pt idx="1986">
                  <c:v>1.05</c:v>
                </c:pt>
                <c:pt idx="1987">
                  <c:v>1.1599999999999999</c:v>
                </c:pt>
                <c:pt idx="1988">
                  <c:v>1.1399999999999999</c:v>
                </c:pt>
                <c:pt idx="1989">
                  <c:v>1.34</c:v>
                </c:pt>
                <c:pt idx="1990">
                  <c:v>1.47</c:v>
                </c:pt>
                <c:pt idx="1991">
                  <c:v>1.38</c:v>
                </c:pt>
                <c:pt idx="1992">
                  <c:v>1.18</c:v>
                </c:pt>
                <c:pt idx="1993">
                  <c:v>1.08</c:v>
                </c:pt>
                <c:pt idx="1994">
                  <c:v>1.04</c:v>
                </c:pt>
                <c:pt idx="1995">
                  <c:v>0.97</c:v>
                </c:pt>
                <c:pt idx="1996">
                  <c:v>0.83</c:v>
                </c:pt>
                <c:pt idx="1997">
                  <c:v>0.79</c:v>
                </c:pt>
                <c:pt idx="1998">
                  <c:v>0.89</c:v>
                </c:pt>
                <c:pt idx="1999">
                  <c:v>0.78</c:v>
                </c:pt>
                <c:pt idx="2000">
                  <c:v>0.72</c:v>
                </c:pt>
                <c:pt idx="2001">
                  <c:v>0.65</c:v>
                </c:pt>
                <c:pt idx="2002">
                  <c:v>0.71</c:v>
                </c:pt>
                <c:pt idx="2003">
                  <c:v>0.68</c:v>
                </c:pt>
                <c:pt idx="2004">
                  <c:v>0.67</c:v>
                </c:pt>
                <c:pt idx="2005">
                  <c:v>0.69</c:v>
                </c:pt>
                <c:pt idx="2006">
                  <c:v>0.8</c:v>
                </c:pt>
                <c:pt idx="2007">
                  <c:v>0.81</c:v>
                </c:pt>
                <c:pt idx="2008">
                  <c:v>0.52</c:v>
                </c:pt>
                <c:pt idx="2009">
                  <c:v>0.54</c:v>
                </c:pt>
                <c:pt idx="2010">
                  <c:v>0.61</c:v>
                </c:pt>
                <c:pt idx="2011">
                  <c:v>0.55000000000000004</c:v>
                </c:pt>
                <c:pt idx="2012">
                  <c:v>0.66</c:v>
                </c:pt>
                <c:pt idx="2013">
                  <c:v>0.69</c:v>
                </c:pt>
                <c:pt idx="2014">
                  <c:v>0.83</c:v>
                </c:pt>
                <c:pt idx="2015">
                  <c:v>0.82</c:v>
                </c:pt>
                <c:pt idx="2016">
                  <c:v>0.76</c:v>
                </c:pt>
                <c:pt idx="2017">
                  <c:v>0.78</c:v>
                </c:pt>
                <c:pt idx="2018">
                  <c:v>0.81</c:v>
                </c:pt>
                <c:pt idx="2019">
                  <c:v>0.78</c:v>
                </c:pt>
                <c:pt idx="2020">
                  <c:v>0.81</c:v>
                </c:pt>
                <c:pt idx="2021">
                  <c:v>0.85</c:v>
                </c:pt>
                <c:pt idx="2022">
                  <c:v>0.75</c:v>
                </c:pt>
                <c:pt idx="2023">
                  <c:v>0.77</c:v>
                </c:pt>
                <c:pt idx="2024">
                  <c:v>0.78</c:v>
                </c:pt>
                <c:pt idx="2025">
                  <c:v>0.76</c:v>
                </c:pt>
                <c:pt idx="2026">
                  <c:v>0.79</c:v>
                </c:pt>
                <c:pt idx="2027">
                  <c:v>0.79</c:v>
                </c:pt>
                <c:pt idx="2028">
                  <c:v>0.77</c:v>
                </c:pt>
                <c:pt idx="2029">
                  <c:v>0.8</c:v>
                </c:pt>
                <c:pt idx="2030">
                  <c:v>0.68</c:v>
                </c:pt>
                <c:pt idx="2031">
                  <c:v>0.8</c:v>
                </c:pt>
                <c:pt idx="2032">
                  <c:v>0.78</c:v>
                </c:pt>
                <c:pt idx="2033">
                  <c:v>0.75</c:v>
                </c:pt>
                <c:pt idx="2034">
                  <c:v>0.74</c:v>
                </c:pt>
                <c:pt idx="2035">
                  <c:v>0.79</c:v>
                </c:pt>
                <c:pt idx="2036">
                  <c:v>0.75</c:v>
                </c:pt>
                <c:pt idx="2037">
                  <c:v>0.73</c:v>
                </c:pt>
                <c:pt idx="2038">
                  <c:v>0.79</c:v>
                </c:pt>
                <c:pt idx="2039">
                  <c:v>0.65</c:v>
                </c:pt>
                <c:pt idx="2040">
                  <c:v>0.71</c:v>
                </c:pt>
                <c:pt idx="2041">
                  <c:v>0.7</c:v>
                </c:pt>
                <c:pt idx="2042">
                  <c:v>0.75</c:v>
                </c:pt>
                <c:pt idx="2043">
                  <c:v>0.77</c:v>
                </c:pt>
                <c:pt idx="2044">
                  <c:v>0.83</c:v>
                </c:pt>
                <c:pt idx="2045">
                  <c:v>0.8</c:v>
                </c:pt>
                <c:pt idx="2046">
                  <c:v>0.55000000000000004</c:v>
                </c:pt>
                <c:pt idx="2047">
                  <c:v>0.63</c:v>
                </c:pt>
                <c:pt idx="2048">
                  <c:v>0.65</c:v>
                </c:pt>
                <c:pt idx="2049">
                  <c:v>0.66</c:v>
                </c:pt>
                <c:pt idx="2050">
                  <c:v>0.6</c:v>
                </c:pt>
                <c:pt idx="2051">
                  <c:v>0.59</c:v>
                </c:pt>
                <c:pt idx="2052">
                  <c:v>0.69</c:v>
                </c:pt>
                <c:pt idx="2053">
                  <c:v>0.63</c:v>
                </c:pt>
                <c:pt idx="2054">
                  <c:v>0.74</c:v>
                </c:pt>
                <c:pt idx="2055">
                  <c:v>0.69</c:v>
                </c:pt>
                <c:pt idx="2056">
                  <c:v>0.77</c:v>
                </c:pt>
                <c:pt idx="2057">
                  <c:v>0.75</c:v>
                </c:pt>
                <c:pt idx="2058">
                  <c:v>0.77</c:v>
                </c:pt>
                <c:pt idx="2059">
                  <c:v>0.65</c:v>
                </c:pt>
                <c:pt idx="2060">
                  <c:v>1.1499999999999999</c:v>
                </c:pt>
                <c:pt idx="2061">
                  <c:v>1.1000000000000001</c:v>
                </c:pt>
                <c:pt idx="2062">
                  <c:v>1.1499999999999999</c:v>
                </c:pt>
                <c:pt idx="2063">
                  <c:v>1.2</c:v>
                </c:pt>
                <c:pt idx="2064">
                  <c:v>0.95</c:v>
                </c:pt>
                <c:pt idx="2065">
                  <c:v>0.89</c:v>
                </c:pt>
                <c:pt idx="2066">
                  <c:v>0.88</c:v>
                </c:pt>
                <c:pt idx="2067">
                  <c:v>0.92</c:v>
                </c:pt>
                <c:pt idx="2068">
                  <c:v>0.82</c:v>
                </c:pt>
                <c:pt idx="2069">
                  <c:v>0.57999999999999996</c:v>
                </c:pt>
                <c:pt idx="2070">
                  <c:v>0.53</c:v>
                </c:pt>
                <c:pt idx="2071">
                  <c:v>0.66</c:v>
                </c:pt>
                <c:pt idx="2072">
                  <c:v>0.53</c:v>
                </c:pt>
                <c:pt idx="2073">
                  <c:v>0.92</c:v>
                </c:pt>
                <c:pt idx="2074">
                  <c:v>1.36</c:v>
                </c:pt>
                <c:pt idx="2075">
                  <c:v>1.26</c:v>
                </c:pt>
                <c:pt idx="2076">
                  <c:v>1.29</c:v>
                </c:pt>
                <c:pt idx="2077">
                  <c:v>0.91</c:v>
                </c:pt>
                <c:pt idx="2078">
                  <c:v>0.82</c:v>
                </c:pt>
                <c:pt idx="2079">
                  <c:v>0.92</c:v>
                </c:pt>
                <c:pt idx="2080">
                  <c:v>1.27</c:v>
                </c:pt>
                <c:pt idx="2081">
                  <c:v>1.1100000000000001</c:v>
                </c:pt>
                <c:pt idx="2082">
                  <c:v>0.98</c:v>
                </c:pt>
                <c:pt idx="2083">
                  <c:v>0.9</c:v>
                </c:pt>
                <c:pt idx="2084">
                  <c:v>0.93</c:v>
                </c:pt>
                <c:pt idx="2085">
                  <c:v>0.88</c:v>
                </c:pt>
                <c:pt idx="2086">
                  <c:v>0.85</c:v>
                </c:pt>
                <c:pt idx="2087">
                  <c:v>0.87</c:v>
                </c:pt>
                <c:pt idx="2088">
                  <c:v>1</c:v>
                </c:pt>
                <c:pt idx="2089">
                  <c:v>0.7</c:v>
                </c:pt>
                <c:pt idx="2090">
                  <c:v>1.24</c:v>
                </c:pt>
                <c:pt idx="2091">
                  <c:v>1.47</c:v>
                </c:pt>
                <c:pt idx="2092">
                  <c:v>1.45</c:v>
                </c:pt>
                <c:pt idx="2093">
                  <c:v>1.46</c:v>
                </c:pt>
                <c:pt idx="2094">
                  <c:v>1.46</c:v>
                </c:pt>
                <c:pt idx="2095">
                  <c:v>1.04</c:v>
                </c:pt>
                <c:pt idx="2096">
                  <c:v>0.96</c:v>
                </c:pt>
                <c:pt idx="2097">
                  <c:v>0.95</c:v>
                </c:pt>
                <c:pt idx="2098">
                  <c:v>0.93</c:v>
                </c:pt>
                <c:pt idx="2099">
                  <c:v>0.88</c:v>
                </c:pt>
                <c:pt idx="2100">
                  <c:v>1</c:v>
                </c:pt>
                <c:pt idx="2101">
                  <c:v>0.89</c:v>
                </c:pt>
                <c:pt idx="2102">
                  <c:v>0.84</c:v>
                </c:pt>
                <c:pt idx="2103">
                  <c:v>0.81</c:v>
                </c:pt>
                <c:pt idx="2104">
                  <c:v>0.83</c:v>
                </c:pt>
                <c:pt idx="2105">
                  <c:v>0.77</c:v>
                </c:pt>
                <c:pt idx="2106">
                  <c:v>0.75</c:v>
                </c:pt>
                <c:pt idx="2107">
                  <c:v>0.69</c:v>
                </c:pt>
                <c:pt idx="2108">
                  <c:v>0.71</c:v>
                </c:pt>
                <c:pt idx="2109">
                  <c:v>0.66</c:v>
                </c:pt>
                <c:pt idx="2110">
                  <c:v>0.62</c:v>
                </c:pt>
                <c:pt idx="2111">
                  <c:v>0.74</c:v>
                </c:pt>
                <c:pt idx="2112">
                  <c:v>0.76</c:v>
                </c:pt>
                <c:pt idx="2113">
                  <c:v>0.68</c:v>
                </c:pt>
                <c:pt idx="2114">
                  <c:v>0.66</c:v>
                </c:pt>
                <c:pt idx="2115">
                  <c:v>0.55000000000000004</c:v>
                </c:pt>
                <c:pt idx="2116">
                  <c:v>0.61</c:v>
                </c:pt>
                <c:pt idx="2117">
                  <c:v>0.57999999999999996</c:v>
                </c:pt>
                <c:pt idx="2118">
                  <c:v>0.65</c:v>
                </c:pt>
                <c:pt idx="2119">
                  <c:v>0.5</c:v>
                </c:pt>
                <c:pt idx="2120">
                  <c:v>0.53</c:v>
                </c:pt>
                <c:pt idx="2121">
                  <c:v>0.64</c:v>
                </c:pt>
                <c:pt idx="2122">
                  <c:v>0.89</c:v>
                </c:pt>
                <c:pt idx="2123">
                  <c:v>0.81</c:v>
                </c:pt>
                <c:pt idx="2124">
                  <c:v>0.73</c:v>
                </c:pt>
                <c:pt idx="2125">
                  <c:v>0.8</c:v>
                </c:pt>
                <c:pt idx="2126">
                  <c:v>0.75</c:v>
                </c:pt>
                <c:pt idx="2127">
                  <c:v>0.44</c:v>
                </c:pt>
                <c:pt idx="2128">
                  <c:v>0.85</c:v>
                </c:pt>
                <c:pt idx="2129">
                  <c:v>0.89</c:v>
                </c:pt>
                <c:pt idx="2130">
                  <c:v>0.8</c:v>
                </c:pt>
                <c:pt idx="2131">
                  <c:v>0.78</c:v>
                </c:pt>
                <c:pt idx="2132">
                  <c:v>0.62</c:v>
                </c:pt>
                <c:pt idx="2133">
                  <c:v>0.79</c:v>
                </c:pt>
                <c:pt idx="2134">
                  <c:v>0.94</c:v>
                </c:pt>
                <c:pt idx="2135">
                  <c:v>0.95</c:v>
                </c:pt>
                <c:pt idx="2136">
                  <c:v>0.92</c:v>
                </c:pt>
                <c:pt idx="2137">
                  <c:v>0.59</c:v>
                </c:pt>
                <c:pt idx="2138">
                  <c:v>0.9</c:v>
                </c:pt>
                <c:pt idx="2139">
                  <c:v>0.88</c:v>
                </c:pt>
                <c:pt idx="2140">
                  <c:v>0.85</c:v>
                </c:pt>
                <c:pt idx="2141">
                  <c:v>0.82</c:v>
                </c:pt>
                <c:pt idx="2142">
                  <c:v>0.8</c:v>
                </c:pt>
                <c:pt idx="2143">
                  <c:v>0.81</c:v>
                </c:pt>
                <c:pt idx="2144">
                  <c:v>0.93</c:v>
                </c:pt>
                <c:pt idx="2145">
                  <c:v>0.69</c:v>
                </c:pt>
                <c:pt idx="2146">
                  <c:v>0.71</c:v>
                </c:pt>
                <c:pt idx="2147">
                  <c:v>0.62</c:v>
                </c:pt>
                <c:pt idx="2148">
                  <c:v>0.71</c:v>
                </c:pt>
                <c:pt idx="2149">
                  <c:v>0.66</c:v>
                </c:pt>
                <c:pt idx="2150">
                  <c:v>0.70000000000000007</c:v>
                </c:pt>
                <c:pt idx="2151">
                  <c:v>0.65</c:v>
                </c:pt>
                <c:pt idx="2152">
                  <c:v>0.67</c:v>
                </c:pt>
                <c:pt idx="2153">
                  <c:v>0.6</c:v>
                </c:pt>
                <c:pt idx="2154">
                  <c:v>0.73</c:v>
                </c:pt>
                <c:pt idx="2155">
                  <c:v>0.68</c:v>
                </c:pt>
                <c:pt idx="2156">
                  <c:v>0.63</c:v>
                </c:pt>
                <c:pt idx="2157">
                  <c:v>0.84</c:v>
                </c:pt>
                <c:pt idx="2158">
                  <c:v>0.96</c:v>
                </c:pt>
                <c:pt idx="2159">
                  <c:v>0.87</c:v>
                </c:pt>
                <c:pt idx="2160">
                  <c:v>1.17</c:v>
                </c:pt>
                <c:pt idx="2161">
                  <c:v>1.2</c:v>
                </c:pt>
                <c:pt idx="2162">
                  <c:v>1.55</c:v>
                </c:pt>
                <c:pt idx="2163">
                  <c:v>1.76</c:v>
                </c:pt>
                <c:pt idx="2164">
                  <c:v>1.77</c:v>
                </c:pt>
                <c:pt idx="2165">
                  <c:v>1.5</c:v>
                </c:pt>
                <c:pt idx="2166">
                  <c:v>0.64</c:v>
                </c:pt>
                <c:pt idx="2167">
                  <c:v>0.55000000000000004</c:v>
                </c:pt>
                <c:pt idx="2168">
                  <c:v>1.24</c:v>
                </c:pt>
                <c:pt idx="2169">
                  <c:v>1.49</c:v>
                </c:pt>
                <c:pt idx="2170">
                  <c:v>1.32</c:v>
                </c:pt>
                <c:pt idx="2171">
                  <c:v>1.1000000000000001</c:v>
                </c:pt>
                <c:pt idx="2172">
                  <c:v>1.28</c:v>
                </c:pt>
                <c:pt idx="2173">
                  <c:v>1.19</c:v>
                </c:pt>
                <c:pt idx="2174">
                  <c:v>1.07</c:v>
                </c:pt>
                <c:pt idx="2175">
                  <c:v>1.77</c:v>
                </c:pt>
                <c:pt idx="2176">
                  <c:v>1.76</c:v>
                </c:pt>
                <c:pt idx="2177">
                  <c:v>1.39</c:v>
                </c:pt>
                <c:pt idx="2178">
                  <c:v>1.46</c:v>
                </c:pt>
                <c:pt idx="2179">
                  <c:v>1.69</c:v>
                </c:pt>
                <c:pt idx="2180">
                  <c:v>1.72</c:v>
                </c:pt>
                <c:pt idx="2181">
                  <c:v>1.81</c:v>
                </c:pt>
                <c:pt idx="2182">
                  <c:v>1.5</c:v>
                </c:pt>
                <c:pt idx="2183">
                  <c:v>1.4</c:v>
                </c:pt>
                <c:pt idx="2184">
                  <c:v>1.35</c:v>
                </c:pt>
                <c:pt idx="2185">
                  <c:v>1.73</c:v>
                </c:pt>
                <c:pt idx="2186">
                  <c:v>1.67</c:v>
                </c:pt>
                <c:pt idx="2187">
                  <c:v>1.77</c:v>
                </c:pt>
                <c:pt idx="2188">
                  <c:v>1.71</c:v>
                </c:pt>
                <c:pt idx="2189">
                  <c:v>1.56</c:v>
                </c:pt>
                <c:pt idx="2190">
                  <c:v>1.6</c:v>
                </c:pt>
                <c:pt idx="2191">
                  <c:v>1.52</c:v>
                </c:pt>
                <c:pt idx="2192">
                  <c:v>1.65</c:v>
                </c:pt>
                <c:pt idx="2193">
                  <c:v>1.44</c:v>
                </c:pt>
                <c:pt idx="2194">
                  <c:v>0.78</c:v>
                </c:pt>
                <c:pt idx="2195">
                  <c:v>1.79</c:v>
                </c:pt>
                <c:pt idx="2196">
                  <c:v>1.56</c:v>
                </c:pt>
                <c:pt idx="2197">
                  <c:v>1.3</c:v>
                </c:pt>
                <c:pt idx="2198">
                  <c:v>1.25</c:v>
                </c:pt>
                <c:pt idx="2199">
                  <c:v>1.36</c:v>
                </c:pt>
                <c:pt idx="2200">
                  <c:v>1.2</c:v>
                </c:pt>
                <c:pt idx="2201">
                  <c:v>1.03</c:v>
                </c:pt>
                <c:pt idx="2202">
                  <c:v>0.92</c:v>
                </c:pt>
                <c:pt idx="2203">
                  <c:v>0.6</c:v>
                </c:pt>
                <c:pt idx="2204">
                  <c:v>0.9</c:v>
                </c:pt>
                <c:pt idx="2205">
                  <c:v>0.9</c:v>
                </c:pt>
                <c:pt idx="2206">
                  <c:v>1.1000000000000001</c:v>
                </c:pt>
                <c:pt idx="2207">
                  <c:v>0.87</c:v>
                </c:pt>
                <c:pt idx="2208">
                  <c:v>0.78</c:v>
                </c:pt>
                <c:pt idx="2209">
                  <c:v>0.79</c:v>
                </c:pt>
                <c:pt idx="2210">
                  <c:v>0.83</c:v>
                </c:pt>
                <c:pt idx="2211">
                  <c:v>0.77</c:v>
                </c:pt>
                <c:pt idx="2212">
                  <c:v>0.74</c:v>
                </c:pt>
                <c:pt idx="2213">
                  <c:v>0.73</c:v>
                </c:pt>
                <c:pt idx="2214">
                  <c:v>0.92</c:v>
                </c:pt>
                <c:pt idx="2215">
                  <c:v>0.86</c:v>
                </c:pt>
                <c:pt idx="2216">
                  <c:v>0.79</c:v>
                </c:pt>
                <c:pt idx="2217">
                  <c:v>0.73</c:v>
                </c:pt>
                <c:pt idx="2218">
                  <c:v>0.67</c:v>
                </c:pt>
                <c:pt idx="2219">
                  <c:v>0.73</c:v>
                </c:pt>
                <c:pt idx="2220">
                  <c:v>0.75</c:v>
                </c:pt>
                <c:pt idx="2221">
                  <c:v>0.72</c:v>
                </c:pt>
                <c:pt idx="2222">
                  <c:v>0.75</c:v>
                </c:pt>
                <c:pt idx="2223">
                  <c:v>0.9</c:v>
                </c:pt>
                <c:pt idx="2224">
                  <c:v>0.92</c:v>
                </c:pt>
                <c:pt idx="2225">
                  <c:v>0.87</c:v>
                </c:pt>
                <c:pt idx="2226">
                  <c:v>0.97</c:v>
                </c:pt>
                <c:pt idx="2227">
                  <c:v>1.03</c:v>
                </c:pt>
                <c:pt idx="2228">
                  <c:v>1.07</c:v>
                </c:pt>
                <c:pt idx="2229">
                  <c:v>1.06</c:v>
                </c:pt>
                <c:pt idx="2230">
                  <c:v>1.1299999999999999</c:v>
                </c:pt>
                <c:pt idx="2231">
                  <c:v>1.26</c:v>
                </c:pt>
                <c:pt idx="2232">
                  <c:v>0.95</c:v>
                </c:pt>
                <c:pt idx="2233">
                  <c:v>0.94</c:v>
                </c:pt>
                <c:pt idx="2234">
                  <c:v>0.81</c:v>
                </c:pt>
                <c:pt idx="2235">
                  <c:v>0.74</c:v>
                </c:pt>
                <c:pt idx="2236">
                  <c:v>0.91</c:v>
                </c:pt>
                <c:pt idx="2237">
                  <c:v>0.86</c:v>
                </c:pt>
                <c:pt idx="2238">
                  <c:v>0.78</c:v>
                </c:pt>
                <c:pt idx="2239">
                  <c:v>0.81</c:v>
                </c:pt>
                <c:pt idx="2240">
                  <c:v>0.96</c:v>
                </c:pt>
                <c:pt idx="2241">
                  <c:v>1.0900000000000001</c:v>
                </c:pt>
                <c:pt idx="2242">
                  <c:v>0.76</c:v>
                </c:pt>
                <c:pt idx="2243">
                  <c:v>0.92</c:v>
                </c:pt>
                <c:pt idx="2244">
                  <c:v>0.88</c:v>
                </c:pt>
                <c:pt idx="2245">
                  <c:v>1.98</c:v>
                </c:pt>
                <c:pt idx="2246">
                  <c:v>0.95</c:v>
                </c:pt>
                <c:pt idx="2247">
                  <c:v>0.9</c:v>
                </c:pt>
                <c:pt idx="2248">
                  <c:v>0.91</c:v>
                </c:pt>
                <c:pt idx="2249">
                  <c:v>0.95</c:v>
                </c:pt>
                <c:pt idx="2250">
                  <c:v>1</c:v>
                </c:pt>
                <c:pt idx="2251">
                  <c:v>0.98</c:v>
                </c:pt>
                <c:pt idx="2252">
                  <c:v>1.1000000000000001</c:v>
                </c:pt>
                <c:pt idx="2253">
                  <c:v>1.02</c:v>
                </c:pt>
                <c:pt idx="2254">
                  <c:v>0.55000000000000004</c:v>
                </c:pt>
                <c:pt idx="2255">
                  <c:v>0.95</c:v>
                </c:pt>
                <c:pt idx="2256">
                  <c:v>1.7</c:v>
                </c:pt>
                <c:pt idx="2257">
                  <c:v>1.17</c:v>
                </c:pt>
                <c:pt idx="2258">
                  <c:v>0.87</c:v>
                </c:pt>
                <c:pt idx="2259">
                  <c:v>0.74</c:v>
                </c:pt>
                <c:pt idx="2260">
                  <c:v>0.84</c:v>
                </c:pt>
                <c:pt idx="2261">
                  <c:v>1.07</c:v>
                </c:pt>
                <c:pt idx="2262">
                  <c:v>1.44</c:v>
                </c:pt>
                <c:pt idx="2263">
                  <c:v>1.66</c:v>
                </c:pt>
                <c:pt idx="2264">
                  <c:v>1.51</c:v>
                </c:pt>
                <c:pt idx="2265">
                  <c:v>1.63</c:v>
                </c:pt>
                <c:pt idx="2266">
                  <c:v>1.8</c:v>
                </c:pt>
                <c:pt idx="2267">
                  <c:v>1.32</c:v>
                </c:pt>
                <c:pt idx="2268">
                  <c:v>1.19</c:v>
                </c:pt>
                <c:pt idx="2269">
                  <c:v>1.02</c:v>
                </c:pt>
                <c:pt idx="2270">
                  <c:v>1.1000000000000001</c:v>
                </c:pt>
                <c:pt idx="2271">
                  <c:v>1.19</c:v>
                </c:pt>
                <c:pt idx="2272">
                  <c:v>1.36</c:v>
                </c:pt>
                <c:pt idx="2273">
                  <c:v>1.1499999999999999</c:v>
                </c:pt>
                <c:pt idx="2274">
                  <c:v>1.07</c:v>
                </c:pt>
                <c:pt idx="2275">
                  <c:v>1.1399999999999999</c:v>
                </c:pt>
                <c:pt idx="2276">
                  <c:v>0.9</c:v>
                </c:pt>
                <c:pt idx="2277">
                  <c:v>0.64</c:v>
                </c:pt>
                <c:pt idx="2278">
                  <c:v>0.87</c:v>
                </c:pt>
                <c:pt idx="2279">
                  <c:v>0.9</c:v>
                </c:pt>
                <c:pt idx="2280">
                  <c:v>0.83</c:v>
                </c:pt>
                <c:pt idx="2281">
                  <c:v>0.81</c:v>
                </c:pt>
                <c:pt idx="2282">
                  <c:v>0.84</c:v>
                </c:pt>
                <c:pt idx="2283">
                  <c:v>0.85</c:v>
                </c:pt>
                <c:pt idx="2284">
                  <c:v>0.88</c:v>
                </c:pt>
                <c:pt idx="2285">
                  <c:v>0.77</c:v>
                </c:pt>
                <c:pt idx="2286">
                  <c:v>0.73</c:v>
                </c:pt>
                <c:pt idx="2287">
                  <c:v>0.7</c:v>
                </c:pt>
                <c:pt idx="2288">
                  <c:v>0.69</c:v>
                </c:pt>
                <c:pt idx="2289">
                  <c:v>0.75</c:v>
                </c:pt>
                <c:pt idx="2290">
                  <c:v>0.79</c:v>
                </c:pt>
                <c:pt idx="2291">
                  <c:v>0.72</c:v>
                </c:pt>
                <c:pt idx="2292">
                  <c:v>0.68</c:v>
                </c:pt>
                <c:pt idx="2293">
                  <c:v>0.66</c:v>
                </c:pt>
                <c:pt idx="2294">
                  <c:v>0.71</c:v>
                </c:pt>
                <c:pt idx="2295">
                  <c:v>0.67</c:v>
                </c:pt>
                <c:pt idx="2296">
                  <c:v>0.75</c:v>
                </c:pt>
                <c:pt idx="2297">
                  <c:v>0.71</c:v>
                </c:pt>
                <c:pt idx="2298">
                  <c:v>0.68</c:v>
                </c:pt>
                <c:pt idx="2299">
                  <c:v>0.67</c:v>
                </c:pt>
                <c:pt idx="2300">
                  <c:v>0.85</c:v>
                </c:pt>
                <c:pt idx="2301">
                  <c:v>0.9</c:v>
                </c:pt>
                <c:pt idx="2302">
                  <c:v>0.88</c:v>
                </c:pt>
                <c:pt idx="2303">
                  <c:v>1</c:v>
                </c:pt>
                <c:pt idx="2304">
                  <c:v>0.71</c:v>
                </c:pt>
                <c:pt idx="2305">
                  <c:v>0.76</c:v>
                </c:pt>
                <c:pt idx="2306">
                  <c:v>0.75</c:v>
                </c:pt>
                <c:pt idx="2307">
                  <c:v>0.72</c:v>
                </c:pt>
                <c:pt idx="2308">
                  <c:v>0.69</c:v>
                </c:pt>
                <c:pt idx="2309">
                  <c:v>0.7</c:v>
                </c:pt>
                <c:pt idx="2310">
                  <c:v>0.72</c:v>
                </c:pt>
                <c:pt idx="2311">
                  <c:v>0.54</c:v>
                </c:pt>
                <c:pt idx="2312">
                  <c:v>0.74</c:v>
                </c:pt>
                <c:pt idx="2313">
                  <c:v>0.79</c:v>
                </c:pt>
                <c:pt idx="2314">
                  <c:v>0.8</c:v>
                </c:pt>
                <c:pt idx="2315">
                  <c:v>0.77</c:v>
                </c:pt>
                <c:pt idx="2316">
                  <c:v>0.81</c:v>
                </c:pt>
                <c:pt idx="2317">
                  <c:v>0.69</c:v>
                </c:pt>
                <c:pt idx="2318">
                  <c:v>0.64</c:v>
                </c:pt>
                <c:pt idx="2319">
                  <c:v>0.75</c:v>
                </c:pt>
                <c:pt idx="2320">
                  <c:v>0.82</c:v>
                </c:pt>
                <c:pt idx="2321">
                  <c:v>0.85</c:v>
                </c:pt>
                <c:pt idx="2322">
                  <c:v>0.9</c:v>
                </c:pt>
                <c:pt idx="2323">
                  <c:v>0.86</c:v>
                </c:pt>
                <c:pt idx="2324">
                  <c:v>0.82</c:v>
                </c:pt>
                <c:pt idx="2325">
                  <c:v>0.85</c:v>
                </c:pt>
                <c:pt idx="2326">
                  <c:v>0.8</c:v>
                </c:pt>
                <c:pt idx="2327">
                  <c:v>0.9</c:v>
                </c:pt>
                <c:pt idx="2328">
                  <c:v>0.73</c:v>
                </c:pt>
                <c:pt idx="2329">
                  <c:v>0.78</c:v>
                </c:pt>
                <c:pt idx="2330">
                  <c:v>0.91</c:v>
                </c:pt>
                <c:pt idx="2331">
                  <c:v>0.98</c:v>
                </c:pt>
                <c:pt idx="2332">
                  <c:v>1.01</c:v>
                </c:pt>
                <c:pt idx="2333">
                  <c:v>1.07</c:v>
                </c:pt>
                <c:pt idx="2334">
                  <c:v>0.87</c:v>
                </c:pt>
                <c:pt idx="2335">
                  <c:v>0.93</c:v>
                </c:pt>
                <c:pt idx="2336">
                  <c:v>0.96</c:v>
                </c:pt>
                <c:pt idx="2337">
                  <c:v>1.01</c:v>
                </c:pt>
                <c:pt idx="2338">
                  <c:v>0.98</c:v>
                </c:pt>
                <c:pt idx="2339">
                  <c:v>1.06</c:v>
                </c:pt>
                <c:pt idx="2340">
                  <c:v>0.98</c:v>
                </c:pt>
                <c:pt idx="2341">
                  <c:v>0.9</c:v>
                </c:pt>
                <c:pt idx="2342">
                  <c:v>0.84</c:v>
                </c:pt>
                <c:pt idx="2343">
                  <c:v>0.89</c:v>
                </c:pt>
                <c:pt idx="2344">
                  <c:v>0.76</c:v>
                </c:pt>
                <c:pt idx="2345">
                  <c:v>0.7</c:v>
                </c:pt>
                <c:pt idx="2346">
                  <c:v>0.78</c:v>
                </c:pt>
                <c:pt idx="2347">
                  <c:v>0.8</c:v>
                </c:pt>
                <c:pt idx="2348">
                  <c:v>0.99</c:v>
                </c:pt>
                <c:pt idx="2349">
                  <c:v>0.79</c:v>
                </c:pt>
                <c:pt idx="2350">
                  <c:v>0.99</c:v>
                </c:pt>
                <c:pt idx="2351">
                  <c:v>0.81</c:v>
                </c:pt>
                <c:pt idx="2352">
                  <c:v>0.86</c:v>
                </c:pt>
                <c:pt idx="2353">
                  <c:v>0.85</c:v>
                </c:pt>
                <c:pt idx="2354">
                  <c:v>0.8</c:v>
                </c:pt>
                <c:pt idx="2355">
                  <c:v>0.8</c:v>
                </c:pt>
                <c:pt idx="2356">
                  <c:v>0.78</c:v>
                </c:pt>
                <c:pt idx="2357">
                  <c:v>1.1200000000000001</c:v>
                </c:pt>
                <c:pt idx="2358">
                  <c:v>1.05</c:v>
                </c:pt>
                <c:pt idx="2359">
                  <c:v>1.06</c:v>
                </c:pt>
                <c:pt idx="2360">
                  <c:v>1.1000000000000001</c:v>
                </c:pt>
                <c:pt idx="2361">
                  <c:v>1.1399999999999999</c:v>
                </c:pt>
                <c:pt idx="2362">
                  <c:v>1.1599999999999999</c:v>
                </c:pt>
                <c:pt idx="2363">
                  <c:v>1.17</c:v>
                </c:pt>
                <c:pt idx="2364">
                  <c:v>1.0900000000000001</c:v>
                </c:pt>
                <c:pt idx="2365">
                  <c:v>0.89</c:v>
                </c:pt>
                <c:pt idx="2366">
                  <c:v>0.91</c:v>
                </c:pt>
                <c:pt idx="2367">
                  <c:v>0.9</c:v>
                </c:pt>
                <c:pt idx="2368">
                  <c:v>0.87</c:v>
                </c:pt>
                <c:pt idx="2369">
                  <c:v>0.94</c:v>
                </c:pt>
                <c:pt idx="2370">
                  <c:v>0.9</c:v>
                </c:pt>
                <c:pt idx="2371">
                  <c:v>0.94</c:v>
                </c:pt>
                <c:pt idx="2372">
                  <c:v>1.03</c:v>
                </c:pt>
                <c:pt idx="2373">
                  <c:v>1.1000000000000001</c:v>
                </c:pt>
                <c:pt idx="2374">
                  <c:v>0.96</c:v>
                </c:pt>
                <c:pt idx="2375">
                  <c:v>0.98</c:v>
                </c:pt>
                <c:pt idx="2376">
                  <c:v>0.82</c:v>
                </c:pt>
                <c:pt idx="2377">
                  <c:v>0.87</c:v>
                </c:pt>
                <c:pt idx="2378">
                  <c:v>0.85</c:v>
                </c:pt>
                <c:pt idx="2379">
                  <c:v>0.93</c:v>
                </c:pt>
                <c:pt idx="2380">
                  <c:v>0.83</c:v>
                </c:pt>
                <c:pt idx="2381">
                  <c:v>0.77</c:v>
                </c:pt>
                <c:pt idx="2382">
                  <c:v>0.89</c:v>
                </c:pt>
                <c:pt idx="2383">
                  <c:v>0.92</c:v>
                </c:pt>
                <c:pt idx="2384">
                  <c:v>0.8</c:v>
                </c:pt>
                <c:pt idx="2385">
                  <c:v>0.7</c:v>
                </c:pt>
                <c:pt idx="2386">
                  <c:v>0.74</c:v>
                </c:pt>
                <c:pt idx="2387">
                  <c:v>0.92</c:v>
                </c:pt>
                <c:pt idx="2388">
                  <c:v>0.64</c:v>
                </c:pt>
                <c:pt idx="2389">
                  <c:v>0.88</c:v>
                </c:pt>
                <c:pt idx="2390">
                  <c:v>0.85</c:v>
                </c:pt>
                <c:pt idx="2391">
                  <c:v>1.01</c:v>
                </c:pt>
                <c:pt idx="2392">
                  <c:v>1.04</c:v>
                </c:pt>
                <c:pt idx="2393">
                  <c:v>1.1299999999999999</c:v>
                </c:pt>
                <c:pt idx="2394">
                  <c:v>0.81</c:v>
                </c:pt>
                <c:pt idx="2395">
                  <c:v>0.86</c:v>
                </c:pt>
                <c:pt idx="2396">
                  <c:v>0.99</c:v>
                </c:pt>
                <c:pt idx="2397">
                  <c:v>1.06</c:v>
                </c:pt>
                <c:pt idx="2398">
                  <c:v>1.1000000000000001</c:v>
                </c:pt>
                <c:pt idx="2399">
                  <c:v>1.22</c:v>
                </c:pt>
                <c:pt idx="2400">
                  <c:v>1.34</c:v>
                </c:pt>
                <c:pt idx="2401">
                  <c:v>0.77</c:v>
                </c:pt>
                <c:pt idx="2402">
                  <c:v>0.94</c:v>
                </c:pt>
                <c:pt idx="2403">
                  <c:v>0.67</c:v>
                </c:pt>
                <c:pt idx="2404">
                  <c:v>0.61</c:v>
                </c:pt>
                <c:pt idx="2405">
                  <c:v>0.57999999999999996</c:v>
                </c:pt>
                <c:pt idx="2406">
                  <c:v>0.65</c:v>
                </c:pt>
                <c:pt idx="2407">
                  <c:v>0.77</c:v>
                </c:pt>
                <c:pt idx="2408">
                  <c:v>0.62</c:v>
                </c:pt>
                <c:pt idx="2409">
                  <c:v>0.52</c:v>
                </c:pt>
                <c:pt idx="2410">
                  <c:v>0.6</c:v>
                </c:pt>
                <c:pt idx="2411">
                  <c:v>0.63</c:v>
                </c:pt>
                <c:pt idx="2412">
                  <c:v>0.79</c:v>
                </c:pt>
                <c:pt idx="2413">
                  <c:v>0.82</c:v>
                </c:pt>
                <c:pt idx="2414">
                  <c:v>0.76</c:v>
                </c:pt>
                <c:pt idx="2415">
                  <c:v>0.46</c:v>
                </c:pt>
                <c:pt idx="2416">
                  <c:v>1.1000000000000001</c:v>
                </c:pt>
                <c:pt idx="2417">
                  <c:v>1.21</c:v>
                </c:pt>
                <c:pt idx="2418">
                  <c:v>1.43</c:v>
                </c:pt>
                <c:pt idx="2419">
                  <c:v>0.5</c:v>
                </c:pt>
                <c:pt idx="2420">
                  <c:v>1.52</c:v>
                </c:pt>
                <c:pt idx="2421">
                  <c:v>1.61</c:v>
                </c:pt>
                <c:pt idx="2422">
                  <c:v>1.83</c:v>
                </c:pt>
                <c:pt idx="2423">
                  <c:v>1.1599999999999999</c:v>
                </c:pt>
                <c:pt idx="2424">
                  <c:v>1.1499999999999999</c:v>
                </c:pt>
                <c:pt idx="2425">
                  <c:v>1.2</c:v>
                </c:pt>
                <c:pt idx="2426">
                  <c:v>1.19</c:v>
                </c:pt>
                <c:pt idx="2427">
                  <c:v>1</c:v>
                </c:pt>
                <c:pt idx="2428">
                  <c:v>0.93</c:v>
                </c:pt>
                <c:pt idx="2429">
                  <c:v>0.72</c:v>
                </c:pt>
                <c:pt idx="2430">
                  <c:v>0.64</c:v>
                </c:pt>
                <c:pt idx="2431">
                  <c:v>0.69</c:v>
                </c:pt>
                <c:pt idx="2432">
                  <c:v>0.8</c:v>
                </c:pt>
                <c:pt idx="2433">
                  <c:v>0.85</c:v>
                </c:pt>
                <c:pt idx="2434">
                  <c:v>0.91</c:v>
                </c:pt>
                <c:pt idx="2435">
                  <c:v>0.93</c:v>
                </c:pt>
                <c:pt idx="2436">
                  <c:v>0.84</c:v>
                </c:pt>
                <c:pt idx="2437">
                  <c:v>0.75</c:v>
                </c:pt>
                <c:pt idx="2438">
                  <c:v>0.72</c:v>
                </c:pt>
                <c:pt idx="2439">
                  <c:v>0.74</c:v>
                </c:pt>
                <c:pt idx="2440">
                  <c:v>0.81</c:v>
                </c:pt>
                <c:pt idx="2441">
                  <c:v>0.82</c:v>
                </c:pt>
                <c:pt idx="2442">
                  <c:v>0.85</c:v>
                </c:pt>
                <c:pt idx="2443">
                  <c:v>0.81</c:v>
                </c:pt>
                <c:pt idx="2444">
                  <c:v>0.77</c:v>
                </c:pt>
                <c:pt idx="2445">
                  <c:v>0.76</c:v>
                </c:pt>
                <c:pt idx="2446">
                  <c:v>0.83</c:v>
                </c:pt>
                <c:pt idx="2447">
                  <c:v>0.77</c:v>
                </c:pt>
                <c:pt idx="2448">
                  <c:v>0.71</c:v>
                </c:pt>
                <c:pt idx="2449">
                  <c:v>0.78</c:v>
                </c:pt>
                <c:pt idx="2450">
                  <c:v>0.81</c:v>
                </c:pt>
                <c:pt idx="2451">
                  <c:v>0.8</c:v>
                </c:pt>
                <c:pt idx="2452">
                  <c:v>0.75</c:v>
                </c:pt>
                <c:pt idx="2453">
                  <c:v>0.76</c:v>
                </c:pt>
                <c:pt idx="2454">
                  <c:v>0.73</c:v>
                </c:pt>
                <c:pt idx="2455">
                  <c:v>0.8</c:v>
                </c:pt>
                <c:pt idx="2456">
                  <c:v>0.79</c:v>
                </c:pt>
                <c:pt idx="2457">
                  <c:v>0.7</c:v>
                </c:pt>
                <c:pt idx="2458">
                  <c:v>0.76</c:v>
                </c:pt>
                <c:pt idx="2459">
                  <c:v>0.75</c:v>
                </c:pt>
                <c:pt idx="2460">
                  <c:v>0.78</c:v>
                </c:pt>
                <c:pt idx="2461">
                  <c:v>0.59</c:v>
                </c:pt>
                <c:pt idx="2462">
                  <c:v>0.59</c:v>
                </c:pt>
                <c:pt idx="2463">
                  <c:v>0.55000000000000004</c:v>
                </c:pt>
                <c:pt idx="2464">
                  <c:v>0.61</c:v>
                </c:pt>
                <c:pt idx="2465">
                  <c:v>0.63</c:v>
                </c:pt>
                <c:pt idx="2466">
                  <c:v>0.62</c:v>
                </c:pt>
                <c:pt idx="2467">
                  <c:v>0.59</c:v>
                </c:pt>
                <c:pt idx="2468">
                  <c:v>0.56000000000000005</c:v>
                </c:pt>
                <c:pt idx="2469">
                  <c:v>0.54</c:v>
                </c:pt>
                <c:pt idx="2470">
                  <c:v>0.81</c:v>
                </c:pt>
                <c:pt idx="2471">
                  <c:v>0.69</c:v>
                </c:pt>
                <c:pt idx="2472">
                  <c:v>0.67</c:v>
                </c:pt>
                <c:pt idx="2473">
                  <c:v>0.65</c:v>
                </c:pt>
                <c:pt idx="2474">
                  <c:v>0.7</c:v>
                </c:pt>
                <c:pt idx="2475">
                  <c:v>0.69</c:v>
                </c:pt>
                <c:pt idx="2476">
                  <c:v>0.63</c:v>
                </c:pt>
                <c:pt idx="2477">
                  <c:v>0.66</c:v>
                </c:pt>
                <c:pt idx="2478">
                  <c:v>0.64</c:v>
                </c:pt>
                <c:pt idx="2479">
                  <c:v>0.71</c:v>
                </c:pt>
                <c:pt idx="2480">
                  <c:v>0.74</c:v>
                </c:pt>
                <c:pt idx="2481">
                  <c:v>0.66</c:v>
                </c:pt>
                <c:pt idx="2482">
                  <c:v>0.65</c:v>
                </c:pt>
                <c:pt idx="2483">
                  <c:v>0.65</c:v>
                </c:pt>
                <c:pt idx="2484">
                  <c:v>0.64</c:v>
                </c:pt>
                <c:pt idx="2485">
                  <c:v>0.65</c:v>
                </c:pt>
                <c:pt idx="2486">
                  <c:v>0.87</c:v>
                </c:pt>
                <c:pt idx="2487">
                  <c:v>0.83</c:v>
                </c:pt>
                <c:pt idx="2488">
                  <c:v>0.73</c:v>
                </c:pt>
                <c:pt idx="2489">
                  <c:v>0.79</c:v>
                </c:pt>
                <c:pt idx="2490">
                  <c:v>0.78</c:v>
                </c:pt>
                <c:pt idx="2491">
                  <c:v>0.8</c:v>
                </c:pt>
                <c:pt idx="2492">
                  <c:v>0.73</c:v>
                </c:pt>
                <c:pt idx="2493">
                  <c:v>0.76</c:v>
                </c:pt>
                <c:pt idx="2494">
                  <c:v>0.76</c:v>
                </c:pt>
                <c:pt idx="2495">
                  <c:v>0.83</c:v>
                </c:pt>
                <c:pt idx="2496">
                  <c:v>0.78</c:v>
                </c:pt>
                <c:pt idx="2497">
                  <c:v>0.48</c:v>
                </c:pt>
                <c:pt idx="2498">
                  <c:v>0.75</c:v>
                </c:pt>
                <c:pt idx="2499">
                  <c:v>0.59</c:v>
                </c:pt>
                <c:pt idx="2500">
                  <c:v>0.66</c:v>
                </c:pt>
                <c:pt idx="2501">
                  <c:v>0.8</c:v>
                </c:pt>
                <c:pt idx="2502">
                  <c:v>0.94</c:v>
                </c:pt>
                <c:pt idx="2503">
                  <c:v>1.02</c:v>
                </c:pt>
                <c:pt idx="2504">
                  <c:v>0.9</c:v>
                </c:pt>
                <c:pt idx="2505">
                  <c:v>0.91</c:v>
                </c:pt>
                <c:pt idx="2506">
                  <c:v>0.65</c:v>
                </c:pt>
                <c:pt idx="2507">
                  <c:v>0.74</c:v>
                </c:pt>
                <c:pt idx="2508">
                  <c:v>0.84</c:v>
                </c:pt>
                <c:pt idx="2509">
                  <c:v>0.88</c:v>
                </c:pt>
                <c:pt idx="2510">
                  <c:v>0.97</c:v>
                </c:pt>
                <c:pt idx="2511">
                  <c:v>1.08</c:v>
                </c:pt>
                <c:pt idx="2512">
                  <c:v>1.05</c:v>
                </c:pt>
                <c:pt idx="2513">
                  <c:v>1.02</c:v>
                </c:pt>
                <c:pt idx="2514">
                  <c:v>0.89</c:v>
                </c:pt>
                <c:pt idx="2515">
                  <c:v>0.85</c:v>
                </c:pt>
                <c:pt idx="2516">
                  <c:v>0.73</c:v>
                </c:pt>
                <c:pt idx="2517">
                  <c:v>0.72</c:v>
                </c:pt>
                <c:pt idx="2518">
                  <c:v>0.51944444444444449</c:v>
                </c:pt>
                <c:pt idx="2519">
                  <c:v>0.56999999999999995</c:v>
                </c:pt>
                <c:pt idx="2520">
                  <c:v>0.59</c:v>
                </c:pt>
                <c:pt idx="2521">
                  <c:v>0.92</c:v>
                </c:pt>
                <c:pt idx="2522">
                  <c:v>0.96</c:v>
                </c:pt>
                <c:pt idx="2523">
                  <c:v>0.92</c:v>
                </c:pt>
                <c:pt idx="2524">
                  <c:v>0.96</c:v>
                </c:pt>
                <c:pt idx="2525">
                  <c:v>0.83</c:v>
                </c:pt>
                <c:pt idx="2526">
                  <c:v>1.1599999999999999</c:v>
                </c:pt>
                <c:pt idx="2527">
                  <c:v>1.0900000000000001</c:v>
                </c:pt>
                <c:pt idx="2528">
                  <c:v>0.87</c:v>
                </c:pt>
                <c:pt idx="2529">
                  <c:v>0.8</c:v>
                </c:pt>
                <c:pt idx="2530">
                  <c:v>0.75</c:v>
                </c:pt>
                <c:pt idx="2531">
                  <c:v>0.8</c:v>
                </c:pt>
                <c:pt idx="2532">
                  <c:v>0.78</c:v>
                </c:pt>
                <c:pt idx="2533">
                  <c:v>0.76</c:v>
                </c:pt>
                <c:pt idx="2534">
                  <c:v>0.77</c:v>
                </c:pt>
                <c:pt idx="2535">
                  <c:v>0.75</c:v>
                </c:pt>
                <c:pt idx="2536">
                  <c:v>0.76</c:v>
                </c:pt>
                <c:pt idx="2537">
                  <c:v>0.77</c:v>
                </c:pt>
                <c:pt idx="2538">
                  <c:v>0.69</c:v>
                </c:pt>
                <c:pt idx="2539">
                  <c:v>0.72</c:v>
                </c:pt>
                <c:pt idx="2540">
                  <c:v>0.68</c:v>
                </c:pt>
                <c:pt idx="2541">
                  <c:v>0.55000000000000004</c:v>
                </c:pt>
                <c:pt idx="2542">
                  <c:v>0.54</c:v>
                </c:pt>
                <c:pt idx="2543">
                  <c:v>0.52</c:v>
                </c:pt>
                <c:pt idx="2544">
                  <c:v>0.59</c:v>
                </c:pt>
                <c:pt idx="2545">
                  <c:v>0.62</c:v>
                </c:pt>
                <c:pt idx="2546">
                  <c:v>0.66</c:v>
                </c:pt>
                <c:pt idx="2547">
                  <c:v>0.71</c:v>
                </c:pt>
                <c:pt idx="2548">
                  <c:v>0.69</c:v>
                </c:pt>
                <c:pt idx="2549">
                  <c:v>0.75</c:v>
                </c:pt>
                <c:pt idx="2550">
                  <c:v>0.79</c:v>
                </c:pt>
                <c:pt idx="2551">
                  <c:v>0.86</c:v>
                </c:pt>
                <c:pt idx="2552">
                  <c:v>0.74</c:v>
                </c:pt>
                <c:pt idx="2553">
                  <c:v>0.77</c:v>
                </c:pt>
                <c:pt idx="2554">
                  <c:v>0.69</c:v>
                </c:pt>
                <c:pt idx="2555">
                  <c:v>0.93</c:v>
                </c:pt>
                <c:pt idx="2556">
                  <c:v>0.96</c:v>
                </c:pt>
                <c:pt idx="2557">
                  <c:v>0.78</c:v>
                </c:pt>
                <c:pt idx="2558">
                  <c:v>0.76</c:v>
                </c:pt>
                <c:pt idx="2559">
                  <c:v>0.8</c:v>
                </c:pt>
                <c:pt idx="2560">
                  <c:v>0.77</c:v>
                </c:pt>
                <c:pt idx="2561">
                  <c:v>0.84</c:v>
                </c:pt>
                <c:pt idx="2562">
                  <c:v>0.82</c:v>
                </c:pt>
                <c:pt idx="2563">
                  <c:v>0.8</c:v>
                </c:pt>
                <c:pt idx="2564">
                  <c:v>0.84</c:v>
                </c:pt>
                <c:pt idx="2565">
                  <c:v>0.62</c:v>
                </c:pt>
                <c:pt idx="2566">
                  <c:v>0.53</c:v>
                </c:pt>
                <c:pt idx="2567">
                  <c:v>0.53</c:v>
                </c:pt>
                <c:pt idx="2568">
                  <c:v>0.75</c:v>
                </c:pt>
                <c:pt idx="2569">
                  <c:v>0.71</c:v>
                </c:pt>
                <c:pt idx="2570">
                  <c:v>0.74</c:v>
                </c:pt>
                <c:pt idx="2571">
                  <c:v>0.79</c:v>
                </c:pt>
                <c:pt idx="2572">
                  <c:v>0.89</c:v>
                </c:pt>
                <c:pt idx="2573">
                  <c:v>0.88</c:v>
                </c:pt>
                <c:pt idx="2574">
                  <c:v>0.9</c:v>
                </c:pt>
                <c:pt idx="2575">
                  <c:v>0.9</c:v>
                </c:pt>
                <c:pt idx="2576">
                  <c:v>0.8</c:v>
                </c:pt>
                <c:pt idx="2577">
                  <c:v>0.88</c:v>
                </c:pt>
                <c:pt idx="2578">
                  <c:v>0.88</c:v>
                </c:pt>
                <c:pt idx="2579">
                  <c:v>0.9</c:v>
                </c:pt>
                <c:pt idx="2580">
                  <c:v>0.59</c:v>
                </c:pt>
                <c:pt idx="2581">
                  <c:v>0.53</c:v>
                </c:pt>
                <c:pt idx="2582">
                  <c:v>0.69</c:v>
                </c:pt>
                <c:pt idx="2583">
                  <c:v>0.52</c:v>
                </c:pt>
                <c:pt idx="2584">
                  <c:v>0.63</c:v>
                </c:pt>
                <c:pt idx="2585">
                  <c:v>0.64</c:v>
                </c:pt>
                <c:pt idx="2586">
                  <c:v>0.62</c:v>
                </c:pt>
                <c:pt idx="2587">
                  <c:v>0.56000000000000005</c:v>
                </c:pt>
                <c:pt idx="2588">
                  <c:v>0.51</c:v>
                </c:pt>
                <c:pt idx="2589">
                  <c:v>0.45</c:v>
                </c:pt>
                <c:pt idx="2590">
                  <c:v>0.69</c:v>
                </c:pt>
                <c:pt idx="2591">
                  <c:v>0.72</c:v>
                </c:pt>
                <c:pt idx="2592">
                  <c:v>0.89</c:v>
                </c:pt>
                <c:pt idx="2593">
                  <c:v>1.1599999999999999</c:v>
                </c:pt>
                <c:pt idx="2594">
                  <c:v>1.29</c:v>
                </c:pt>
                <c:pt idx="2595">
                  <c:v>1.53</c:v>
                </c:pt>
                <c:pt idx="2596">
                  <c:v>1.52</c:v>
                </c:pt>
                <c:pt idx="2597">
                  <c:v>1.7</c:v>
                </c:pt>
                <c:pt idx="2598">
                  <c:v>1.65</c:v>
                </c:pt>
                <c:pt idx="2599">
                  <c:v>1.6</c:v>
                </c:pt>
                <c:pt idx="2600">
                  <c:v>1.56</c:v>
                </c:pt>
                <c:pt idx="2601">
                  <c:v>1.45</c:v>
                </c:pt>
                <c:pt idx="2602">
                  <c:v>1.55</c:v>
                </c:pt>
                <c:pt idx="2603">
                  <c:v>1.53</c:v>
                </c:pt>
                <c:pt idx="2604">
                  <c:v>1</c:v>
                </c:pt>
                <c:pt idx="2605">
                  <c:v>0.95</c:v>
                </c:pt>
                <c:pt idx="2606">
                  <c:v>0.93</c:v>
                </c:pt>
                <c:pt idx="2607">
                  <c:v>0.87</c:v>
                </c:pt>
                <c:pt idx="2608">
                  <c:v>1</c:v>
                </c:pt>
                <c:pt idx="2609">
                  <c:v>0.98</c:v>
                </c:pt>
                <c:pt idx="2610">
                  <c:v>1.07</c:v>
                </c:pt>
                <c:pt idx="2611">
                  <c:v>1.08</c:v>
                </c:pt>
                <c:pt idx="2612">
                  <c:v>1.06</c:v>
                </c:pt>
                <c:pt idx="2613">
                  <c:v>1.07</c:v>
                </c:pt>
                <c:pt idx="2614">
                  <c:v>0.86</c:v>
                </c:pt>
                <c:pt idx="2615">
                  <c:v>0.88</c:v>
                </c:pt>
                <c:pt idx="2616">
                  <c:v>1.1000000000000001</c:v>
                </c:pt>
                <c:pt idx="2617">
                  <c:v>0.84</c:v>
                </c:pt>
                <c:pt idx="2618">
                  <c:v>0.77</c:v>
                </c:pt>
                <c:pt idx="2619">
                  <c:v>0.98</c:v>
                </c:pt>
                <c:pt idx="2620">
                  <c:v>0.96</c:v>
                </c:pt>
                <c:pt idx="2621">
                  <c:v>1.83</c:v>
                </c:pt>
                <c:pt idx="2622">
                  <c:v>1.58</c:v>
                </c:pt>
                <c:pt idx="2623">
                  <c:v>1.23</c:v>
                </c:pt>
                <c:pt idx="2624">
                  <c:v>1.1499999999999999</c:v>
                </c:pt>
                <c:pt idx="2625">
                  <c:v>1.1399999999999999</c:v>
                </c:pt>
                <c:pt idx="2626">
                  <c:v>1.05</c:v>
                </c:pt>
                <c:pt idx="2627">
                  <c:v>0.98</c:v>
                </c:pt>
                <c:pt idx="2628">
                  <c:v>0.86</c:v>
                </c:pt>
                <c:pt idx="2629">
                  <c:v>0.85</c:v>
                </c:pt>
                <c:pt idx="2630">
                  <c:v>0.89</c:v>
                </c:pt>
                <c:pt idx="2631">
                  <c:v>0.86</c:v>
                </c:pt>
                <c:pt idx="2632">
                  <c:v>0.87</c:v>
                </c:pt>
                <c:pt idx="2633">
                  <c:v>0.83</c:v>
                </c:pt>
                <c:pt idx="2634">
                  <c:v>0.77</c:v>
                </c:pt>
                <c:pt idx="2635">
                  <c:v>0.8</c:v>
                </c:pt>
                <c:pt idx="2636">
                  <c:v>0.86</c:v>
                </c:pt>
                <c:pt idx="2637">
                  <c:v>0.84</c:v>
                </c:pt>
                <c:pt idx="2638">
                  <c:v>0.88</c:v>
                </c:pt>
                <c:pt idx="2639">
                  <c:v>0.92</c:v>
                </c:pt>
                <c:pt idx="2640">
                  <c:v>0.98</c:v>
                </c:pt>
                <c:pt idx="2641">
                  <c:v>0.93</c:v>
                </c:pt>
                <c:pt idx="2642">
                  <c:v>1.01</c:v>
                </c:pt>
                <c:pt idx="2643">
                  <c:v>1.1200000000000001</c:v>
                </c:pt>
                <c:pt idx="2644">
                  <c:v>0.84</c:v>
                </c:pt>
                <c:pt idx="2645">
                  <c:v>0.9</c:v>
                </c:pt>
                <c:pt idx="2646">
                  <c:v>0.79</c:v>
                </c:pt>
                <c:pt idx="2647">
                  <c:v>0.53</c:v>
                </c:pt>
                <c:pt idx="2648">
                  <c:v>0.74</c:v>
                </c:pt>
                <c:pt idx="2649">
                  <c:v>0.86</c:v>
                </c:pt>
                <c:pt idx="2650">
                  <c:v>1.02</c:v>
                </c:pt>
                <c:pt idx="2651">
                  <c:v>0.88</c:v>
                </c:pt>
                <c:pt idx="2652">
                  <c:v>1</c:v>
                </c:pt>
                <c:pt idx="2653">
                  <c:v>1.01</c:v>
                </c:pt>
                <c:pt idx="2654">
                  <c:v>0.98</c:v>
                </c:pt>
                <c:pt idx="2655">
                  <c:v>0.93</c:v>
                </c:pt>
                <c:pt idx="2656">
                  <c:v>0.91</c:v>
                </c:pt>
                <c:pt idx="2657">
                  <c:v>1</c:v>
                </c:pt>
                <c:pt idx="2658">
                  <c:v>1.01</c:v>
                </c:pt>
                <c:pt idx="2659">
                  <c:v>1</c:v>
                </c:pt>
                <c:pt idx="2660">
                  <c:v>1.07</c:v>
                </c:pt>
                <c:pt idx="2661">
                  <c:v>1.1299999999999999</c:v>
                </c:pt>
                <c:pt idx="2662">
                  <c:v>0.92</c:v>
                </c:pt>
                <c:pt idx="2663">
                  <c:v>0.84</c:v>
                </c:pt>
                <c:pt idx="2664">
                  <c:v>0.8</c:v>
                </c:pt>
                <c:pt idx="2665">
                  <c:v>0.76</c:v>
                </c:pt>
                <c:pt idx="2666">
                  <c:v>0.74</c:v>
                </c:pt>
                <c:pt idx="2667">
                  <c:v>0.74</c:v>
                </c:pt>
                <c:pt idx="2668">
                  <c:v>0.7</c:v>
                </c:pt>
                <c:pt idx="2669">
                  <c:v>0.95</c:v>
                </c:pt>
                <c:pt idx="2670">
                  <c:v>0.99</c:v>
                </c:pt>
                <c:pt idx="2671">
                  <c:v>1.1100000000000001</c:v>
                </c:pt>
                <c:pt idx="2672">
                  <c:v>1.02</c:v>
                </c:pt>
                <c:pt idx="2673">
                  <c:v>0.96</c:v>
                </c:pt>
                <c:pt idx="2674">
                  <c:v>0.93</c:v>
                </c:pt>
                <c:pt idx="2675">
                  <c:v>0.82</c:v>
                </c:pt>
                <c:pt idx="2676">
                  <c:v>0.41</c:v>
                </c:pt>
                <c:pt idx="2677">
                  <c:v>0.54</c:v>
                </c:pt>
                <c:pt idx="2678">
                  <c:v>0.61</c:v>
                </c:pt>
                <c:pt idx="2679">
                  <c:v>0.48</c:v>
                </c:pt>
                <c:pt idx="2680">
                  <c:v>0.68</c:v>
                </c:pt>
                <c:pt idx="2681">
                  <c:v>0.61</c:v>
                </c:pt>
                <c:pt idx="2682">
                  <c:v>0.54</c:v>
                </c:pt>
                <c:pt idx="2683">
                  <c:v>0.99</c:v>
                </c:pt>
                <c:pt idx="2684">
                  <c:v>1.34</c:v>
                </c:pt>
                <c:pt idx="2685">
                  <c:v>1.21</c:v>
                </c:pt>
                <c:pt idx="2686">
                  <c:v>1.28</c:v>
                </c:pt>
                <c:pt idx="2687">
                  <c:v>1.34</c:v>
                </c:pt>
                <c:pt idx="2688">
                  <c:v>1.19</c:v>
                </c:pt>
                <c:pt idx="2689">
                  <c:v>1.1399999999999999</c:v>
                </c:pt>
                <c:pt idx="2690">
                  <c:v>1.2</c:v>
                </c:pt>
                <c:pt idx="2691">
                  <c:v>0.86</c:v>
                </c:pt>
                <c:pt idx="2692">
                  <c:v>0.88</c:v>
                </c:pt>
                <c:pt idx="2693">
                  <c:v>0.78</c:v>
                </c:pt>
                <c:pt idx="2694">
                  <c:v>0.93</c:v>
                </c:pt>
                <c:pt idx="2695">
                  <c:v>0.85</c:v>
                </c:pt>
                <c:pt idx="2696">
                  <c:v>0.82</c:v>
                </c:pt>
                <c:pt idx="2697">
                  <c:v>0.83</c:v>
                </c:pt>
                <c:pt idx="2698">
                  <c:v>0.86</c:v>
                </c:pt>
                <c:pt idx="2699">
                  <c:v>0.76</c:v>
                </c:pt>
                <c:pt idx="2700">
                  <c:v>1.48</c:v>
                </c:pt>
                <c:pt idx="2701">
                  <c:v>1.31</c:v>
                </c:pt>
                <c:pt idx="2702">
                  <c:v>1.1200000000000001</c:v>
                </c:pt>
                <c:pt idx="2703">
                  <c:v>1.29</c:v>
                </c:pt>
                <c:pt idx="2704">
                  <c:v>0.89</c:v>
                </c:pt>
                <c:pt idx="2705">
                  <c:v>0.9</c:v>
                </c:pt>
                <c:pt idx="2706">
                  <c:v>0.45</c:v>
                </c:pt>
                <c:pt idx="2707">
                  <c:v>0.78</c:v>
                </c:pt>
                <c:pt idx="2708">
                  <c:v>0.67</c:v>
                </c:pt>
                <c:pt idx="2709">
                  <c:v>0.63</c:v>
                </c:pt>
                <c:pt idx="2710">
                  <c:v>0.7</c:v>
                </c:pt>
                <c:pt idx="2711">
                  <c:v>0.74</c:v>
                </c:pt>
                <c:pt idx="2712">
                  <c:v>0.76</c:v>
                </c:pt>
                <c:pt idx="2713">
                  <c:v>0.86</c:v>
                </c:pt>
                <c:pt idx="2714">
                  <c:v>0.82</c:v>
                </c:pt>
                <c:pt idx="2715">
                  <c:v>0.87</c:v>
                </c:pt>
                <c:pt idx="2716">
                  <c:v>0.85</c:v>
                </c:pt>
                <c:pt idx="2717">
                  <c:v>1.1000000000000001</c:v>
                </c:pt>
                <c:pt idx="2718">
                  <c:v>1.06</c:v>
                </c:pt>
                <c:pt idx="2719">
                  <c:v>0.96</c:v>
                </c:pt>
                <c:pt idx="2720">
                  <c:v>1.1499999999999999</c:v>
                </c:pt>
                <c:pt idx="2721">
                  <c:v>1.0900000000000001</c:v>
                </c:pt>
                <c:pt idx="2722">
                  <c:v>1.1200000000000001</c:v>
                </c:pt>
                <c:pt idx="2723">
                  <c:v>1.1299999999999999</c:v>
                </c:pt>
                <c:pt idx="2724">
                  <c:v>1.1499999999999999</c:v>
                </c:pt>
                <c:pt idx="2725">
                  <c:v>1.1100000000000001</c:v>
                </c:pt>
                <c:pt idx="2726">
                  <c:v>1.02</c:v>
                </c:pt>
                <c:pt idx="2727">
                  <c:v>1</c:v>
                </c:pt>
                <c:pt idx="2728">
                  <c:v>0.98</c:v>
                </c:pt>
                <c:pt idx="2729">
                  <c:v>1.01</c:v>
                </c:pt>
                <c:pt idx="2730">
                  <c:v>0.99</c:v>
                </c:pt>
                <c:pt idx="2731">
                  <c:v>1.0900000000000001</c:v>
                </c:pt>
                <c:pt idx="2732">
                  <c:v>1.05</c:v>
                </c:pt>
                <c:pt idx="2733">
                  <c:v>1.02</c:v>
                </c:pt>
                <c:pt idx="2734">
                  <c:v>0.99</c:v>
                </c:pt>
                <c:pt idx="2735">
                  <c:v>0.99</c:v>
                </c:pt>
                <c:pt idx="2736">
                  <c:v>0.97</c:v>
                </c:pt>
                <c:pt idx="2737">
                  <c:v>0.95</c:v>
                </c:pt>
                <c:pt idx="2738">
                  <c:v>0.95</c:v>
                </c:pt>
                <c:pt idx="2739">
                  <c:v>0.85</c:v>
                </c:pt>
                <c:pt idx="2740">
                  <c:v>0.95</c:v>
                </c:pt>
                <c:pt idx="2741">
                  <c:v>0.93</c:v>
                </c:pt>
                <c:pt idx="2742">
                  <c:v>0.92</c:v>
                </c:pt>
                <c:pt idx="2743">
                  <c:v>0.9</c:v>
                </c:pt>
                <c:pt idx="2744">
                  <c:v>0.91</c:v>
                </c:pt>
                <c:pt idx="2745">
                  <c:v>0.88</c:v>
                </c:pt>
                <c:pt idx="2746">
                  <c:v>0.98</c:v>
                </c:pt>
                <c:pt idx="2747">
                  <c:v>0.94</c:v>
                </c:pt>
                <c:pt idx="2748">
                  <c:v>1.1000000000000001</c:v>
                </c:pt>
                <c:pt idx="2749">
                  <c:v>1.03</c:v>
                </c:pt>
                <c:pt idx="2750">
                  <c:v>0.98</c:v>
                </c:pt>
                <c:pt idx="2751">
                  <c:v>0.86</c:v>
                </c:pt>
                <c:pt idx="2752">
                  <c:v>0.95</c:v>
                </c:pt>
                <c:pt idx="2753">
                  <c:v>0.84</c:v>
                </c:pt>
                <c:pt idx="2754">
                  <c:v>0.9</c:v>
                </c:pt>
                <c:pt idx="2755">
                  <c:v>0.97</c:v>
                </c:pt>
                <c:pt idx="2756">
                  <c:v>1.01</c:v>
                </c:pt>
                <c:pt idx="2757">
                  <c:v>0.99</c:v>
                </c:pt>
                <c:pt idx="2758">
                  <c:v>0.96</c:v>
                </c:pt>
                <c:pt idx="2759">
                  <c:v>1.1000000000000001</c:v>
                </c:pt>
                <c:pt idx="2760">
                  <c:v>1.06</c:v>
                </c:pt>
                <c:pt idx="2761">
                  <c:v>0.95</c:v>
                </c:pt>
                <c:pt idx="2762">
                  <c:v>1.06</c:v>
                </c:pt>
                <c:pt idx="2763">
                  <c:v>1.02</c:v>
                </c:pt>
                <c:pt idx="2764">
                  <c:v>0.89</c:v>
                </c:pt>
                <c:pt idx="2765">
                  <c:v>1.38</c:v>
                </c:pt>
                <c:pt idx="2766">
                  <c:v>1.07</c:v>
                </c:pt>
                <c:pt idx="2767">
                  <c:v>0.97</c:v>
                </c:pt>
                <c:pt idx="2768">
                  <c:v>0.94</c:v>
                </c:pt>
                <c:pt idx="2769">
                  <c:v>1.07</c:v>
                </c:pt>
                <c:pt idx="2770">
                  <c:v>1.08</c:v>
                </c:pt>
                <c:pt idx="2771">
                  <c:v>1.03</c:v>
                </c:pt>
                <c:pt idx="2772">
                  <c:v>1.1000000000000001</c:v>
                </c:pt>
                <c:pt idx="2773">
                  <c:v>1.1200000000000001</c:v>
                </c:pt>
                <c:pt idx="2774">
                  <c:v>0.96</c:v>
                </c:pt>
                <c:pt idx="2775">
                  <c:v>0.98</c:v>
                </c:pt>
                <c:pt idx="2776">
                  <c:v>0.99</c:v>
                </c:pt>
                <c:pt idx="2777">
                  <c:v>1.04</c:v>
                </c:pt>
                <c:pt idx="2778">
                  <c:v>1.08</c:v>
                </c:pt>
                <c:pt idx="2779">
                  <c:v>1.1599999999999999</c:v>
                </c:pt>
                <c:pt idx="2780">
                  <c:v>0.96</c:v>
                </c:pt>
                <c:pt idx="2781">
                  <c:v>0.91</c:v>
                </c:pt>
                <c:pt idx="2782">
                  <c:v>0.96</c:v>
                </c:pt>
                <c:pt idx="2783">
                  <c:v>1.01</c:v>
                </c:pt>
                <c:pt idx="2784">
                  <c:v>1.04</c:v>
                </c:pt>
                <c:pt idx="2785">
                  <c:v>1.08</c:v>
                </c:pt>
                <c:pt idx="2786">
                  <c:v>1.0900000000000001</c:v>
                </c:pt>
                <c:pt idx="2787">
                  <c:v>0.61</c:v>
                </c:pt>
                <c:pt idx="2788">
                  <c:v>0.7</c:v>
                </c:pt>
                <c:pt idx="2789">
                  <c:v>0.63</c:v>
                </c:pt>
                <c:pt idx="2790">
                  <c:v>0.65</c:v>
                </c:pt>
                <c:pt idx="2791">
                  <c:v>0.64</c:v>
                </c:pt>
                <c:pt idx="2792">
                  <c:v>0.69</c:v>
                </c:pt>
                <c:pt idx="2793">
                  <c:v>0.56999999999999995</c:v>
                </c:pt>
                <c:pt idx="2794">
                  <c:v>0.6</c:v>
                </c:pt>
                <c:pt idx="2795">
                  <c:v>0.64</c:v>
                </c:pt>
                <c:pt idx="2796">
                  <c:v>0.67</c:v>
                </c:pt>
                <c:pt idx="2797">
                  <c:v>0.62</c:v>
                </c:pt>
                <c:pt idx="2798">
                  <c:v>0.66</c:v>
                </c:pt>
                <c:pt idx="2799">
                  <c:v>0.62</c:v>
                </c:pt>
                <c:pt idx="2800">
                  <c:v>0.68</c:v>
                </c:pt>
                <c:pt idx="2801">
                  <c:v>0.72</c:v>
                </c:pt>
                <c:pt idx="2802">
                  <c:v>0.7</c:v>
                </c:pt>
                <c:pt idx="2803">
                  <c:v>0.7</c:v>
                </c:pt>
                <c:pt idx="2804">
                  <c:v>0.69</c:v>
                </c:pt>
                <c:pt idx="2805">
                  <c:v>0.64</c:v>
                </c:pt>
                <c:pt idx="2806">
                  <c:v>0.75</c:v>
                </c:pt>
                <c:pt idx="2807">
                  <c:v>0.77</c:v>
                </c:pt>
                <c:pt idx="2808">
                  <c:v>0.67</c:v>
                </c:pt>
                <c:pt idx="2809">
                  <c:v>0.67</c:v>
                </c:pt>
                <c:pt idx="2810">
                  <c:v>0.7</c:v>
                </c:pt>
                <c:pt idx="2811">
                  <c:v>0.68</c:v>
                </c:pt>
                <c:pt idx="2812">
                  <c:v>0.73</c:v>
                </c:pt>
                <c:pt idx="2813">
                  <c:v>0.75</c:v>
                </c:pt>
                <c:pt idx="2814">
                  <c:v>0.71</c:v>
                </c:pt>
                <c:pt idx="2815">
                  <c:v>0.76</c:v>
                </c:pt>
                <c:pt idx="2816">
                  <c:v>0.74</c:v>
                </c:pt>
                <c:pt idx="2817">
                  <c:v>0.7</c:v>
                </c:pt>
                <c:pt idx="2818">
                  <c:v>0.67</c:v>
                </c:pt>
                <c:pt idx="2819">
                  <c:v>0.74</c:v>
                </c:pt>
                <c:pt idx="2820">
                  <c:v>0.71</c:v>
                </c:pt>
                <c:pt idx="2821">
                  <c:v>0.73</c:v>
                </c:pt>
                <c:pt idx="2822">
                  <c:v>0.7</c:v>
                </c:pt>
                <c:pt idx="2823">
                  <c:v>0.68</c:v>
                </c:pt>
                <c:pt idx="2824">
                  <c:v>0.61</c:v>
                </c:pt>
                <c:pt idx="2825">
                  <c:v>0.65</c:v>
                </c:pt>
                <c:pt idx="2826">
                  <c:v>0.69</c:v>
                </c:pt>
                <c:pt idx="2827">
                  <c:v>0.59</c:v>
                </c:pt>
                <c:pt idx="2828">
                  <c:v>0.73</c:v>
                </c:pt>
                <c:pt idx="2829">
                  <c:v>0.69</c:v>
                </c:pt>
                <c:pt idx="2830">
                  <c:v>0.81</c:v>
                </c:pt>
                <c:pt idx="2831">
                  <c:v>0.73</c:v>
                </c:pt>
                <c:pt idx="2832">
                  <c:v>0.67</c:v>
                </c:pt>
                <c:pt idx="2833">
                  <c:v>0.62</c:v>
                </c:pt>
                <c:pt idx="2834">
                  <c:v>0.65</c:v>
                </c:pt>
                <c:pt idx="2835">
                  <c:v>0.62</c:v>
                </c:pt>
                <c:pt idx="2836">
                  <c:v>0.67</c:v>
                </c:pt>
                <c:pt idx="2837">
                  <c:v>0.65</c:v>
                </c:pt>
                <c:pt idx="2838">
                  <c:v>0.67</c:v>
                </c:pt>
                <c:pt idx="2839">
                  <c:v>0.64</c:v>
                </c:pt>
                <c:pt idx="2840">
                  <c:v>0.66</c:v>
                </c:pt>
                <c:pt idx="2841">
                  <c:v>0.6</c:v>
                </c:pt>
                <c:pt idx="2842">
                  <c:v>0.56999999999999995</c:v>
                </c:pt>
                <c:pt idx="2843">
                  <c:v>0.56000000000000005</c:v>
                </c:pt>
                <c:pt idx="2844">
                  <c:v>0.56999999999999995</c:v>
                </c:pt>
                <c:pt idx="2845">
                  <c:v>0.54</c:v>
                </c:pt>
                <c:pt idx="2846">
                  <c:v>0.54</c:v>
                </c:pt>
                <c:pt idx="2847">
                  <c:v>0.54</c:v>
                </c:pt>
                <c:pt idx="2848">
                  <c:v>0.52</c:v>
                </c:pt>
                <c:pt idx="2849">
                  <c:v>0.66</c:v>
                </c:pt>
                <c:pt idx="2850">
                  <c:v>0.64</c:v>
                </c:pt>
                <c:pt idx="2851">
                  <c:v>0.6</c:v>
                </c:pt>
                <c:pt idx="2852">
                  <c:v>0.69</c:v>
                </c:pt>
                <c:pt idx="2853">
                  <c:v>0.69</c:v>
                </c:pt>
                <c:pt idx="2854">
                  <c:v>0.77</c:v>
                </c:pt>
                <c:pt idx="2855">
                  <c:v>0.79</c:v>
                </c:pt>
                <c:pt idx="2856">
                  <c:v>0.61</c:v>
                </c:pt>
                <c:pt idx="2857">
                  <c:v>0.46</c:v>
                </c:pt>
                <c:pt idx="2858">
                  <c:v>0.95</c:v>
                </c:pt>
                <c:pt idx="2859">
                  <c:v>0.62</c:v>
                </c:pt>
                <c:pt idx="2860">
                  <c:v>0.53</c:v>
                </c:pt>
                <c:pt idx="2861">
                  <c:v>0.59</c:v>
                </c:pt>
                <c:pt idx="2862">
                  <c:v>0.62</c:v>
                </c:pt>
                <c:pt idx="2863">
                  <c:v>0.55000000000000004</c:v>
                </c:pt>
                <c:pt idx="2864">
                  <c:v>0.59</c:v>
                </c:pt>
                <c:pt idx="2865">
                  <c:v>0.63</c:v>
                </c:pt>
                <c:pt idx="2866">
                  <c:v>0.66</c:v>
                </c:pt>
                <c:pt idx="2867">
                  <c:v>0.69</c:v>
                </c:pt>
                <c:pt idx="2868">
                  <c:v>0.68</c:v>
                </c:pt>
                <c:pt idx="2869">
                  <c:v>0.79</c:v>
                </c:pt>
                <c:pt idx="2870">
                  <c:v>0.73</c:v>
                </c:pt>
                <c:pt idx="2871">
                  <c:v>0.81</c:v>
                </c:pt>
                <c:pt idx="2872">
                  <c:v>0.88</c:v>
                </c:pt>
                <c:pt idx="2873">
                  <c:v>0.49</c:v>
                </c:pt>
                <c:pt idx="2874">
                  <c:v>0.51</c:v>
                </c:pt>
                <c:pt idx="2875">
                  <c:v>0.59</c:v>
                </c:pt>
                <c:pt idx="2876">
                  <c:v>0.61</c:v>
                </c:pt>
                <c:pt idx="2877">
                  <c:v>0.7</c:v>
                </c:pt>
                <c:pt idx="2878">
                  <c:v>0.51</c:v>
                </c:pt>
                <c:pt idx="2879">
                  <c:v>0.53</c:v>
                </c:pt>
                <c:pt idx="2880">
                  <c:v>0.6</c:v>
                </c:pt>
                <c:pt idx="2881">
                  <c:v>0.64</c:v>
                </c:pt>
                <c:pt idx="2882">
                  <c:v>0.56000000000000005</c:v>
                </c:pt>
                <c:pt idx="2883">
                  <c:v>0.45</c:v>
                </c:pt>
                <c:pt idx="2884">
                  <c:v>0.79</c:v>
                </c:pt>
                <c:pt idx="2885">
                  <c:v>0.99</c:v>
                </c:pt>
                <c:pt idx="2886">
                  <c:v>1.07</c:v>
                </c:pt>
                <c:pt idx="2887">
                  <c:v>1.1499999999999999</c:v>
                </c:pt>
                <c:pt idx="2888">
                  <c:v>1.05</c:v>
                </c:pt>
                <c:pt idx="2889">
                  <c:v>1.03</c:v>
                </c:pt>
                <c:pt idx="2890">
                  <c:v>1</c:v>
                </c:pt>
                <c:pt idx="2891">
                  <c:v>0.98</c:v>
                </c:pt>
                <c:pt idx="2892">
                  <c:v>0.93</c:v>
                </c:pt>
                <c:pt idx="2893">
                  <c:v>0.86</c:v>
                </c:pt>
                <c:pt idx="2894">
                  <c:v>0.84</c:v>
                </c:pt>
                <c:pt idx="2895">
                  <c:v>0.82</c:v>
                </c:pt>
                <c:pt idx="2896">
                  <c:v>0.77</c:v>
                </c:pt>
                <c:pt idx="2897">
                  <c:v>0.79</c:v>
                </c:pt>
                <c:pt idx="2898">
                  <c:v>0.82</c:v>
                </c:pt>
                <c:pt idx="2899">
                  <c:v>1.44</c:v>
                </c:pt>
                <c:pt idx="2900">
                  <c:v>1.18</c:v>
                </c:pt>
                <c:pt idx="2901">
                  <c:v>1.01</c:v>
                </c:pt>
                <c:pt idx="2902">
                  <c:v>1.05</c:v>
                </c:pt>
                <c:pt idx="2903">
                  <c:v>1.18</c:v>
                </c:pt>
                <c:pt idx="2904">
                  <c:v>1.29</c:v>
                </c:pt>
                <c:pt idx="2905">
                  <c:v>1.48</c:v>
                </c:pt>
                <c:pt idx="2906">
                  <c:v>1.42</c:v>
                </c:pt>
                <c:pt idx="2907">
                  <c:v>1.45</c:v>
                </c:pt>
                <c:pt idx="2908">
                  <c:v>1.3</c:v>
                </c:pt>
                <c:pt idx="2909">
                  <c:v>1.56</c:v>
                </c:pt>
                <c:pt idx="2910">
                  <c:v>1.48</c:v>
                </c:pt>
                <c:pt idx="2911">
                  <c:v>1.2</c:v>
                </c:pt>
                <c:pt idx="2912">
                  <c:v>1.39</c:v>
                </c:pt>
                <c:pt idx="2913">
                  <c:v>1.37</c:v>
                </c:pt>
                <c:pt idx="2914">
                  <c:v>1.44</c:v>
                </c:pt>
                <c:pt idx="2915">
                  <c:v>0.39999999999999997</c:v>
                </c:pt>
                <c:pt idx="2916">
                  <c:v>1.5</c:v>
                </c:pt>
                <c:pt idx="2917">
                  <c:v>1.52</c:v>
                </c:pt>
                <c:pt idx="2918">
                  <c:v>1.53</c:v>
                </c:pt>
                <c:pt idx="2919">
                  <c:v>1.55</c:v>
                </c:pt>
                <c:pt idx="2920">
                  <c:v>1.19</c:v>
                </c:pt>
                <c:pt idx="2921">
                  <c:v>1.06</c:v>
                </c:pt>
                <c:pt idx="2922">
                  <c:v>1.1100000000000001</c:v>
                </c:pt>
                <c:pt idx="2923">
                  <c:v>1.41</c:v>
                </c:pt>
                <c:pt idx="2924">
                  <c:v>1.46</c:v>
                </c:pt>
                <c:pt idx="2925">
                  <c:v>0.50972222222222219</c:v>
                </c:pt>
                <c:pt idx="2926">
                  <c:v>1.3</c:v>
                </c:pt>
                <c:pt idx="2927">
                  <c:v>1.24</c:v>
                </c:pt>
                <c:pt idx="2928">
                  <c:v>1.35</c:v>
                </c:pt>
                <c:pt idx="2929">
                  <c:v>1.07</c:v>
                </c:pt>
                <c:pt idx="2930">
                  <c:v>1.19</c:v>
                </c:pt>
                <c:pt idx="2931">
                  <c:v>1.29</c:v>
                </c:pt>
                <c:pt idx="2932">
                  <c:v>1.21</c:v>
                </c:pt>
                <c:pt idx="2933">
                  <c:v>1.33</c:v>
                </c:pt>
                <c:pt idx="2934">
                  <c:v>1.31</c:v>
                </c:pt>
                <c:pt idx="2935">
                  <c:v>1.45</c:v>
                </c:pt>
                <c:pt idx="2936">
                  <c:v>1.4</c:v>
                </c:pt>
                <c:pt idx="2937">
                  <c:v>1.2</c:v>
                </c:pt>
                <c:pt idx="2938">
                  <c:v>1.1100000000000001</c:v>
                </c:pt>
                <c:pt idx="2939">
                  <c:v>1.7</c:v>
                </c:pt>
                <c:pt idx="2940">
                  <c:v>1.88</c:v>
                </c:pt>
                <c:pt idx="2941">
                  <c:v>1.5</c:v>
                </c:pt>
                <c:pt idx="2942">
                  <c:v>1.41</c:v>
                </c:pt>
                <c:pt idx="2943">
                  <c:v>1.44</c:v>
                </c:pt>
                <c:pt idx="2944">
                  <c:v>1.46</c:v>
                </c:pt>
                <c:pt idx="2945">
                  <c:v>1.44</c:v>
                </c:pt>
                <c:pt idx="2946">
                  <c:v>1.42</c:v>
                </c:pt>
                <c:pt idx="2947">
                  <c:v>1.46</c:v>
                </c:pt>
                <c:pt idx="2948">
                  <c:v>1.47</c:v>
                </c:pt>
                <c:pt idx="2949">
                  <c:v>1.59</c:v>
                </c:pt>
                <c:pt idx="2950">
                  <c:v>1.48</c:v>
                </c:pt>
                <c:pt idx="2951">
                  <c:v>1.59</c:v>
                </c:pt>
                <c:pt idx="2952">
                  <c:v>1.45</c:v>
                </c:pt>
                <c:pt idx="2953">
                  <c:v>1.33</c:v>
                </c:pt>
                <c:pt idx="2954">
                  <c:v>1.39</c:v>
                </c:pt>
                <c:pt idx="2955">
                  <c:v>1.43</c:v>
                </c:pt>
                <c:pt idx="2956">
                  <c:v>1.45</c:v>
                </c:pt>
                <c:pt idx="2957">
                  <c:v>1.49</c:v>
                </c:pt>
                <c:pt idx="2958">
                  <c:v>1.4</c:v>
                </c:pt>
                <c:pt idx="2959">
                  <c:v>1.45</c:v>
                </c:pt>
                <c:pt idx="2960">
                  <c:v>1.38</c:v>
                </c:pt>
                <c:pt idx="2961">
                  <c:v>1.18</c:v>
                </c:pt>
                <c:pt idx="2962">
                  <c:v>1.1200000000000001</c:v>
                </c:pt>
                <c:pt idx="2963">
                  <c:v>1.55</c:v>
                </c:pt>
                <c:pt idx="2964">
                  <c:v>1.44</c:v>
                </c:pt>
                <c:pt idx="2965">
                  <c:v>1.1100000000000001</c:v>
                </c:pt>
                <c:pt idx="2966">
                  <c:v>0.82</c:v>
                </c:pt>
                <c:pt idx="2967">
                  <c:v>0.92</c:v>
                </c:pt>
                <c:pt idx="2968">
                  <c:v>0.95</c:v>
                </c:pt>
                <c:pt idx="2969">
                  <c:v>0.74</c:v>
                </c:pt>
                <c:pt idx="2970">
                  <c:v>1.05</c:v>
                </c:pt>
                <c:pt idx="2971">
                  <c:v>1.23</c:v>
                </c:pt>
                <c:pt idx="2972">
                  <c:v>1.1000000000000001</c:v>
                </c:pt>
                <c:pt idx="2973">
                  <c:v>0.91</c:v>
                </c:pt>
                <c:pt idx="2974">
                  <c:v>0.69</c:v>
                </c:pt>
                <c:pt idx="2975">
                  <c:v>0.72</c:v>
                </c:pt>
                <c:pt idx="2976">
                  <c:v>0.83</c:v>
                </c:pt>
                <c:pt idx="2977">
                  <c:v>1.07</c:v>
                </c:pt>
                <c:pt idx="2978">
                  <c:v>0.99</c:v>
                </c:pt>
                <c:pt idx="2979">
                  <c:v>0.88</c:v>
                </c:pt>
                <c:pt idx="2980">
                  <c:v>0.75</c:v>
                </c:pt>
                <c:pt idx="2981">
                  <c:v>0.56000000000000005</c:v>
                </c:pt>
                <c:pt idx="2982">
                  <c:v>0.75</c:v>
                </c:pt>
                <c:pt idx="2983">
                  <c:v>0.76</c:v>
                </c:pt>
                <c:pt idx="2984">
                  <c:v>0.71</c:v>
                </c:pt>
                <c:pt idx="2985">
                  <c:v>0.69</c:v>
                </c:pt>
                <c:pt idx="2986">
                  <c:v>0.72</c:v>
                </c:pt>
                <c:pt idx="2987">
                  <c:v>0.74</c:v>
                </c:pt>
                <c:pt idx="2988">
                  <c:v>0.72</c:v>
                </c:pt>
                <c:pt idx="2989">
                  <c:v>0.8</c:v>
                </c:pt>
                <c:pt idx="2990">
                  <c:v>0.75</c:v>
                </c:pt>
                <c:pt idx="2991">
                  <c:v>0.73</c:v>
                </c:pt>
                <c:pt idx="2992">
                  <c:v>0.73</c:v>
                </c:pt>
                <c:pt idx="2993">
                  <c:v>0.7</c:v>
                </c:pt>
                <c:pt idx="2994">
                  <c:v>0.6</c:v>
                </c:pt>
                <c:pt idx="2995">
                  <c:v>0.59</c:v>
                </c:pt>
                <c:pt idx="2996">
                  <c:v>0.49</c:v>
                </c:pt>
                <c:pt idx="2997">
                  <c:v>0.66</c:v>
                </c:pt>
                <c:pt idx="2998">
                  <c:v>0.55000000000000004</c:v>
                </c:pt>
                <c:pt idx="2999">
                  <c:v>0.72</c:v>
                </c:pt>
                <c:pt idx="3000">
                  <c:v>0.7</c:v>
                </c:pt>
                <c:pt idx="3001">
                  <c:v>0.79</c:v>
                </c:pt>
                <c:pt idx="3002">
                  <c:v>0.81</c:v>
                </c:pt>
                <c:pt idx="3003">
                  <c:v>0.72</c:v>
                </c:pt>
                <c:pt idx="3004">
                  <c:v>0.7</c:v>
                </c:pt>
                <c:pt idx="3005">
                  <c:v>0.7</c:v>
                </c:pt>
                <c:pt idx="3006">
                  <c:v>0.65</c:v>
                </c:pt>
                <c:pt idx="3007">
                  <c:v>0.62</c:v>
                </c:pt>
                <c:pt idx="3008">
                  <c:v>0.69</c:v>
                </c:pt>
                <c:pt idx="3009">
                  <c:v>0.68</c:v>
                </c:pt>
                <c:pt idx="3010">
                  <c:v>0.66</c:v>
                </c:pt>
                <c:pt idx="3011">
                  <c:v>0.77</c:v>
                </c:pt>
                <c:pt idx="3012">
                  <c:v>0.75</c:v>
                </c:pt>
                <c:pt idx="3013">
                  <c:v>0.76</c:v>
                </c:pt>
                <c:pt idx="3014">
                  <c:v>0.78</c:v>
                </c:pt>
                <c:pt idx="3015">
                  <c:v>0.71</c:v>
                </c:pt>
                <c:pt idx="3016">
                  <c:v>0.73</c:v>
                </c:pt>
                <c:pt idx="3017">
                  <c:v>0.83</c:v>
                </c:pt>
                <c:pt idx="3018">
                  <c:v>0.99</c:v>
                </c:pt>
                <c:pt idx="3019">
                  <c:v>0.84</c:v>
                </c:pt>
                <c:pt idx="3020">
                  <c:v>1.02</c:v>
                </c:pt>
                <c:pt idx="3021">
                  <c:v>0.83</c:v>
                </c:pt>
                <c:pt idx="3022">
                  <c:v>0.79</c:v>
                </c:pt>
                <c:pt idx="3023">
                  <c:v>0.76</c:v>
                </c:pt>
                <c:pt idx="3024">
                  <c:v>0.71</c:v>
                </c:pt>
                <c:pt idx="3025">
                  <c:v>0.64</c:v>
                </c:pt>
                <c:pt idx="3026">
                  <c:v>0.56000000000000005</c:v>
                </c:pt>
                <c:pt idx="3027">
                  <c:v>0.63</c:v>
                </c:pt>
                <c:pt idx="3028">
                  <c:v>0.6</c:v>
                </c:pt>
                <c:pt idx="3029">
                  <c:v>0.75</c:v>
                </c:pt>
                <c:pt idx="3030">
                  <c:v>0.76</c:v>
                </c:pt>
                <c:pt idx="3031">
                  <c:v>0.77</c:v>
                </c:pt>
                <c:pt idx="3032">
                  <c:v>0.79</c:v>
                </c:pt>
                <c:pt idx="3033">
                  <c:v>0.75</c:v>
                </c:pt>
                <c:pt idx="3034">
                  <c:v>0.72</c:v>
                </c:pt>
                <c:pt idx="3035">
                  <c:v>0.73</c:v>
                </c:pt>
                <c:pt idx="3036">
                  <c:v>0.7</c:v>
                </c:pt>
                <c:pt idx="3037">
                  <c:v>0.66</c:v>
                </c:pt>
                <c:pt idx="3038">
                  <c:v>0.61</c:v>
                </c:pt>
                <c:pt idx="3039">
                  <c:v>0.7</c:v>
                </c:pt>
                <c:pt idx="3040">
                  <c:v>0.97</c:v>
                </c:pt>
                <c:pt idx="3041">
                  <c:v>0.79</c:v>
                </c:pt>
                <c:pt idx="3042">
                  <c:v>0.51</c:v>
                </c:pt>
                <c:pt idx="3043">
                  <c:v>0.48</c:v>
                </c:pt>
                <c:pt idx="3044">
                  <c:v>0.92</c:v>
                </c:pt>
                <c:pt idx="3045">
                  <c:v>0.96</c:v>
                </c:pt>
                <c:pt idx="3046">
                  <c:v>0.88</c:v>
                </c:pt>
                <c:pt idx="3047">
                  <c:v>0.64</c:v>
                </c:pt>
                <c:pt idx="3048">
                  <c:v>0.62</c:v>
                </c:pt>
                <c:pt idx="3049">
                  <c:v>0.61</c:v>
                </c:pt>
                <c:pt idx="3050">
                  <c:v>0.63</c:v>
                </c:pt>
                <c:pt idx="3051">
                  <c:v>0.72</c:v>
                </c:pt>
                <c:pt idx="3052">
                  <c:v>0.75</c:v>
                </c:pt>
                <c:pt idx="3053">
                  <c:v>0.77</c:v>
                </c:pt>
                <c:pt idx="3054">
                  <c:v>0.8</c:v>
                </c:pt>
                <c:pt idx="3055">
                  <c:v>0.79</c:v>
                </c:pt>
                <c:pt idx="3056">
                  <c:v>0.76</c:v>
                </c:pt>
                <c:pt idx="3057">
                  <c:v>0.73</c:v>
                </c:pt>
                <c:pt idx="3058">
                  <c:v>1.26</c:v>
                </c:pt>
                <c:pt idx="3059">
                  <c:v>1.19</c:v>
                </c:pt>
                <c:pt idx="3060">
                  <c:v>0.45</c:v>
                </c:pt>
                <c:pt idx="3061">
                  <c:v>0.8</c:v>
                </c:pt>
                <c:pt idx="3062">
                  <c:v>0.79</c:v>
                </c:pt>
                <c:pt idx="3063">
                  <c:v>0.67</c:v>
                </c:pt>
                <c:pt idx="3064">
                  <c:v>0.35</c:v>
                </c:pt>
                <c:pt idx="3065">
                  <c:v>0.32</c:v>
                </c:pt>
                <c:pt idx="3066">
                  <c:v>0.27</c:v>
                </c:pt>
                <c:pt idx="3067">
                  <c:v>0.21</c:v>
                </c:pt>
                <c:pt idx="3068">
                  <c:v>0.72</c:v>
                </c:pt>
                <c:pt idx="3069">
                  <c:v>0.7</c:v>
                </c:pt>
                <c:pt idx="3070">
                  <c:v>0.93</c:v>
                </c:pt>
                <c:pt idx="3071">
                  <c:v>0.91</c:v>
                </c:pt>
                <c:pt idx="3072">
                  <c:v>1.1599999999999999</c:v>
                </c:pt>
                <c:pt idx="3073">
                  <c:v>1.1100000000000001</c:v>
                </c:pt>
                <c:pt idx="3074">
                  <c:v>1.01</c:v>
                </c:pt>
                <c:pt idx="3075">
                  <c:v>1.01</c:v>
                </c:pt>
                <c:pt idx="3076">
                  <c:v>0.77</c:v>
                </c:pt>
                <c:pt idx="3077">
                  <c:v>0.7</c:v>
                </c:pt>
                <c:pt idx="3078">
                  <c:v>0.65</c:v>
                </c:pt>
                <c:pt idx="3079">
                  <c:v>0.64</c:v>
                </c:pt>
                <c:pt idx="3080">
                  <c:v>0.87</c:v>
                </c:pt>
                <c:pt idx="3081">
                  <c:v>0.81</c:v>
                </c:pt>
                <c:pt idx="3082">
                  <c:v>0.75</c:v>
                </c:pt>
                <c:pt idx="3083">
                  <c:v>0.77</c:v>
                </c:pt>
                <c:pt idx="3084">
                  <c:v>0.71</c:v>
                </c:pt>
                <c:pt idx="3085">
                  <c:v>0.68</c:v>
                </c:pt>
                <c:pt idx="3086">
                  <c:v>0.74</c:v>
                </c:pt>
                <c:pt idx="3087">
                  <c:v>0.69</c:v>
                </c:pt>
                <c:pt idx="3088">
                  <c:v>0.55000000000000004</c:v>
                </c:pt>
                <c:pt idx="3089">
                  <c:v>0.59</c:v>
                </c:pt>
                <c:pt idx="3090">
                  <c:v>0.49</c:v>
                </c:pt>
                <c:pt idx="3091">
                  <c:v>0.56000000000000005</c:v>
                </c:pt>
                <c:pt idx="3092">
                  <c:v>0.61</c:v>
                </c:pt>
                <c:pt idx="3093">
                  <c:v>0.59</c:v>
                </c:pt>
                <c:pt idx="3094">
                  <c:v>0.65</c:v>
                </c:pt>
                <c:pt idx="3095">
                  <c:v>0.84</c:v>
                </c:pt>
                <c:pt idx="3096">
                  <c:v>0.85</c:v>
                </c:pt>
                <c:pt idx="3097">
                  <c:v>1.1599999999999999</c:v>
                </c:pt>
                <c:pt idx="3098">
                  <c:v>1.1499999999999999</c:v>
                </c:pt>
                <c:pt idx="3099">
                  <c:v>1.1000000000000001</c:v>
                </c:pt>
                <c:pt idx="3100">
                  <c:v>1.24</c:v>
                </c:pt>
                <c:pt idx="3101">
                  <c:v>1.19</c:v>
                </c:pt>
                <c:pt idx="3102">
                  <c:v>1.08</c:v>
                </c:pt>
                <c:pt idx="3103">
                  <c:v>1.19</c:v>
                </c:pt>
                <c:pt idx="3104">
                  <c:v>1.1399999999999999</c:v>
                </c:pt>
                <c:pt idx="3105">
                  <c:v>1.04</c:v>
                </c:pt>
                <c:pt idx="3106">
                  <c:v>0.99</c:v>
                </c:pt>
                <c:pt idx="3107">
                  <c:v>1.01</c:v>
                </c:pt>
                <c:pt idx="3108">
                  <c:v>0.95</c:v>
                </c:pt>
                <c:pt idx="3109">
                  <c:v>0.98</c:v>
                </c:pt>
                <c:pt idx="3110">
                  <c:v>0.93</c:v>
                </c:pt>
                <c:pt idx="3111">
                  <c:v>0.81</c:v>
                </c:pt>
                <c:pt idx="3112">
                  <c:v>0.55000000000000004</c:v>
                </c:pt>
                <c:pt idx="3113">
                  <c:v>0.64</c:v>
                </c:pt>
                <c:pt idx="3114">
                  <c:v>0.69</c:v>
                </c:pt>
                <c:pt idx="3115">
                  <c:v>0.74</c:v>
                </c:pt>
                <c:pt idx="3116">
                  <c:v>0.7</c:v>
                </c:pt>
                <c:pt idx="3117">
                  <c:v>0.75</c:v>
                </c:pt>
                <c:pt idx="3118">
                  <c:v>0.64</c:v>
                </c:pt>
                <c:pt idx="3119">
                  <c:v>0.76</c:v>
                </c:pt>
                <c:pt idx="3120">
                  <c:v>0.78</c:v>
                </c:pt>
                <c:pt idx="3121">
                  <c:v>0.79</c:v>
                </c:pt>
                <c:pt idx="3122">
                  <c:v>0.85</c:v>
                </c:pt>
                <c:pt idx="3123">
                  <c:v>0.7</c:v>
                </c:pt>
                <c:pt idx="3124">
                  <c:v>0.62</c:v>
                </c:pt>
                <c:pt idx="3125">
                  <c:v>0.64</c:v>
                </c:pt>
                <c:pt idx="3126">
                  <c:v>0.6</c:v>
                </c:pt>
                <c:pt idx="3127">
                  <c:v>0.65</c:v>
                </c:pt>
                <c:pt idx="3128">
                  <c:v>0.81</c:v>
                </c:pt>
                <c:pt idx="3129">
                  <c:v>0.89</c:v>
                </c:pt>
                <c:pt idx="3130">
                  <c:v>0.89</c:v>
                </c:pt>
                <c:pt idx="3131">
                  <c:v>1</c:v>
                </c:pt>
                <c:pt idx="3132">
                  <c:v>1.07</c:v>
                </c:pt>
                <c:pt idx="3133">
                  <c:v>1.0900000000000001</c:v>
                </c:pt>
                <c:pt idx="3134">
                  <c:v>1.06</c:v>
                </c:pt>
                <c:pt idx="3135">
                  <c:v>1.1200000000000001</c:v>
                </c:pt>
                <c:pt idx="3136">
                  <c:v>0.64</c:v>
                </c:pt>
                <c:pt idx="3137">
                  <c:v>0.69</c:v>
                </c:pt>
                <c:pt idx="3138">
                  <c:v>0.73</c:v>
                </c:pt>
                <c:pt idx="3139">
                  <c:v>0.55000000000000004</c:v>
                </c:pt>
                <c:pt idx="3140">
                  <c:v>0.53</c:v>
                </c:pt>
                <c:pt idx="3141">
                  <c:v>0.59</c:v>
                </c:pt>
                <c:pt idx="3142">
                  <c:v>0.66</c:v>
                </c:pt>
                <c:pt idx="3143">
                  <c:v>0.96</c:v>
                </c:pt>
                <c:pt idx="3144">
                  <c:v>1.18</c:v>
                </c:pt>
                <c:pt idx="3145">
                  <c:v>1.43</c:v>
                </c:pt>
                <c:pt idx="3146">
                  <c:v>1.7</c:v>
                </c:pt>
                <c:pt idx="3147">
                  <c:v>1.61</c:v>
                </c:pt>
                <c:pt idx="3148">
                  <c:v>1.65</c:v>
                </c:pt>
                <c:pt idx="3149">
                  <c:v>1.35</c:v>
                </c:pt>
                <c:pt idx="3150">
                  <c:v>1.44</c:v>
                </c:pt>
                <c:pt idx="3151">
                  <c:v>1.4</c:v>
                </c:pt>
                <c:pt idx="3152">
                  <c:v>0.95</c:v>
                </c:pt>
                <c:pt idx="3153">
                  <c:v>0.9</c:v>
                </c:pt>
                <c:pt idx="3154">
                  <c:v>0.91</c:v>
                </c:pt>
                <c:pt idx="3155">
                  <c:v>0.83</c:v>
                </c:pt>
                <c:pt idx="3156">
                  <c:v>0.81</c:v>
                </c:pt>
                <c:pt idx="3157">
                  <c:v>0.74</c:v>
                </c:pt>
                <c:pt idx="3158">
                  <c:v>0.85</c:v>
                </c:pt>
                <c:pt idx="3159">
                  <c:v>0.83</c:v>
                </c:pt>
                <c:pt idx="3160">
                  <c:v>0.83</c:v>
                </c:pt>
                <c:pt idx="3161">
                  <c:v>0.93</c:v>
                </c:pt>
                <c:pt idx="3162">
                  <c:v>0.8</c:v>
                </c:pt>
                <c:pt idx="3163">
                  <c:v>0.77</c:v>
                </c:pt>
                <c:pt idx="3164">
                  <c:v>0.8</c:v>
                </c:pt>
                <c:pt idx="3165">
                  <c:v>0.83</c:v>
                </c:pt>
                <c:pt idx="3166">
                  <c:v>0.71</c:v>
                </c:pt>
                <c:pt idx="3167">
                  <c:v>0.79</c:v>
                </c:pt>
                <c:pt idx="3168">
                  <c:v>1.06</c:v>
                </c:pt>
                <c:pt idx="3169">
                  <c:v>1.18</c:v>
                </c:pt>
                <c:pt idx="3170">
                  <c:v>1.23</c:v>
                </c:pt>
                <c:pt idx="3171">
                  <c:v>1.19</c:v>
                </c:pt>
                <c:pt idx="3172">
                  <c:v>1.18</c:v>
                </c:pt>
                <c:pt idx="3173">
                  <c:v>1.1000000000000001</c:v>
                </c:pt>
                <c:pt idx="3174">
                  <c:v>1.1000000000000001</c:v>
                </c:pt>
                <c:pt idx="3175">
                  <c:v>1.17</c:v>
                </c:pt>
                <c:pt idx="3176">
                  <c:v>1.1499999999999999</c:v>
                </c:pt>
                <c:pt idx="3177">
                  <c:v>1.1299999999999999</c:v>
                </c:pt>
                <c:pt idx="3178">
                  <c:v>1.0900000000000001</c:v>
                </c:pt>
                <c:pt idx="3179">
                  <c:v>1.1100000000000001</c:v>
                </c:pt>
                <c:pt idx="3180">
                  <c:v>1.08</c:v>
                </c:pt>
                <c:pt idx="3181">
                  <c:v>1.02</c:v>
                </c:pt>
                <c:pt idx="3182">
                  <c:v>1.03</c:v>
                </c:pt>
                <c:pt idx="3183">
                  <c:v>1.0900000000000001</c:v>
                </c:pt>
                <c:pt idx="3184">
                  <c:v>0.97</c:v>
                </c:pt>
                <c:pt idx="3185">
                  <c:v>0.99</c:v>
                </c:pt>
                <c:pt idx="3186">
                  <c:v>0.94</c:v>
                </c:pt>
                <c:pt idx="3187">
                  <c:v>0.97</c:v>
                </c:pt>
                <c:pt idx="3188">
                  <c:v>0.93</c:v>
                </c:pt>
                <c:pt idx="3189">
                  <c:v>0.99</c:v>
                </c:pt>
                <c:pt idx="3190">
                  <c:v>0.98</c:v>
                </c:pt>
                <c:pt idx="3191">
                  <c:v>1.1100000000000001</c:v>
                </c:pt>
                <c:pt idx="3192">
                  <c:v>1.19</c:v>
                </c:pt>
                <c:pt idx="3193">
                  <c:v>1.1100000000000001</c:v>
                </c:pt>
                <c:pt idx="3194">
                  <c:v>1.1399999999999999</c:v>
                </c:pt>
                <c:pt idx="3195">
                  <c:v>1.1100000000000001</c:v>
                </c:pt>
                <c:pt idx="3196">
                  <c:v>1.1499999999999999</c:v>
                </c:pt>
                <c:pt idx="3197">
                  <c:v>1.1000000000000001</c:v>
                </c:pt>
                <c:pt idx="3198">
                  <c:v>1.1200000000000001</c:v>
                </c:pt>
                <c:pt idx="3199">
                  <c:v>1.05</c:v>
                </c:pt>
                <c:pt idx="3200">
                  <c:v>0.97</c:v>
                </c:pt>
                <c:pt idx="3201">
                  <c:v>1.0900000000000001</c:v>
                </c:pt>
                <c:pt idx="3202">
                  <c:v>1.02</c:v>
                </c:pt>
                <c:pt idx="3203">
                  <c:v>1.24</c:v>
                </c:pt>
                <c:pt idx="3204">
                  <c:v>1.21</c:v>
                </c:pt>
                <c:pt idx="3205">
                  <c:v>1.22</c:v>
                </c:pt>
                <c:pt idx="3206">
                  <c:v>1.3</c:v>
                </c:pt>
                <c:pt idx="3207">
                  <c:v>1.1100000000000001</c:v>
                </c:pt>
                <c:pt idx="3208">
                  <c:v>0.71</c:v>
                </c:pt>
                <c:pt idx="3209">
                  <c:v>0.72</c:v>
                </c:pt>
                <c:pt idx="3210">
                  <c:v>0.61</c:v>
                </c:pt>
                <c:pt idx="3211">
                  <c:v>0.5</c:v>
                </c:pt>
                <c:pt idx="3212">
                  <c:v>0.44</c:v>
                </c:pt>
                <c:pt idx="3213">
                  <c:v>0.6</c:v>
                </c:pt>
                <c:pt idx="3214">
                  <c:v>0.73</c:v>
                </c:pt>
                <c:pt idx="3215">
                  <c:v>0.81</c:v>
                </c:pt>
                <c:pt idx="3216">
                  <c:v>0.85</c:v>
                </c:pt>
                <c:pt idx="3217">
                  <c:v>0.73</c:v>
                </c:pt>
                <c:pt idx="3218">
                  <c:v>0.7</c:v>
                </c:pt>
                <c:pt idx="3219">
                  <c:v>0.88</c:v>
                </c:pt>
                <c:pt idx="3220">
                  <c:v>0.86</c:v>
                </c:pt>
                <c:pt idx="3221">
                  <c:v>0.98</c:v>
                </c:pt>
                <c:pt idx="3222">
                  <c:v>0.96</c:v>
                </c:pt>
                <c:pt idx="3223">
                  <c:v>1.01</c:v>
                </c:pt>
                <c:pt idx="3224">
                  <c:v>1.03</c:v>
                </c:pt>
                <c:pt idx="3225">
                  <c:v>0.86</c:v>
                </c:pt>
                <c:pt idx="3226">
                  <c:v>0.8</c:v>
                </c:pt>
                <c:pt idx="3227">
                  <c:v>0.82</c:v>
                </c:pt>
                <c:pt idx="3228">
                  <c:v>0.84</c:v>
                </c:pt>
                <c:pt idx="3229">
                  <c:v>0.79</c:v>
                </c:pt>
                <c:pt idx="3230">
                  <c:v>0.82</c:v>
                </c:pt>
                <c:pt idx="3231">
                  <c:v>0.8</c:v>
                </c:pt>
                <c:pt idx="3232">
                  <c:v>0.72</c:v>
                </c:pt>
                <c:pt idx="3233">
                  <c:v>0.7</c:v>
                </c:pt>
                <c:pt idx="3234">
                  <c:v>0.74</c:v>
                </c:pt>
                <c:pt idx="3235">
                  <c:v>0.67</c:v>
                </c:pt>
                <c:pt idx="3236">
                  <c:v>0.69</c:v>
                </c:pt>
                <c:pt idx="3237">
                  <c:v>0.72</c:v>
                </c:pt>
                <c:pt idx="3238">
                  <c:v>0.73</c:v>
                </c:pt>
                <c:pt idx="3239">
                  <c:v>0.7</c:v>
                </c:pt>
                <c:pt idx="3240">
                  <c:v>0.65</c:v>
                </c:pt>
                <c:pt idx="3241">
                  <c:v>0.63</c:v>
                </c:pt>
                <c:pt idx="3242">
                  <c:v>0.65</c:v>
                </c:pt>
                <c:pt idx="3243">
                  <c:v>0.71</c:v>
                </c:pt>
                <c:pt idx="3244">
                  <c:v>0.82</c:v>
                </c:pt>
                <c:pt idx="3245">
                  <c:v>0.85</c:v>
                </c:pt>
                <c:pt idx="3246">
                  <c:v>0.75</c:v>
                </c:pt>
                <c:pt idx="3247">
                  <c:v>0.76</c:v>
                </c:pt>
                <c:pt idx="3248">
                  <c:v>0.77</c:v>
                </c:pt>
                <c:pt idx="3249">
                  <c:v>0.74</c:v>
                </c:pt>
                <c:pt idx="3250">
                  <c:v>0.7</c:v>
                </c:pt>
                <c:pt idx="3251">
                  <c:v>0.69</c:v>
                </c:pt>
                <c:pt idx="3252">
                  <c:v>0.79</c:v>
                </c:pt>
                <c:pt idx="3253">
                  <c:v>0.88</c:v>
                </c:pt>
                <c:pt idx="3254">
                  <c:v>0.86</c:v>
                </c:pt>
                <c:pt idx="3255">
                  <c:v>0.88</c:v>
                </c:pt>
                <c:pt idx="3256">
                  <c:v>0.83</c:v>
                </c:pt>
                <c:pt idx="3257">
                  <c:v>0.96</c:v>
                </c:pt>
                <c:pt idx="3258">
                  <c:v>0.84</c:v>
                </c:pt>
                <c:pt idx="3259">
                  <c:v>0.73</c:v>
                </c:pt>
                <c:pt idx="3260">
                  <c:v>0.78</c:v>
                </c:pt>
                <c:pt idx="3261">
                  <c:v>1.1000000000000001</c:v>
                </c:pt>
                <c:pt idx="3262">
                  <c:v>0.75</c:v>
                </c:pt>
                <c:pt idx="3263">
                  <c:v>0.73</c:v>
                </c:pt>
                <c:pt idx="3264">
                  <c:v>0.75</c:v>
                </c:pt>
                <c:pt idx="3265">
                  <c:v>1.05</c:v>
                </c:pt>
                <c:pt idx="3266">
                  <c:v>0.83</c:v>
                </c:pt>
                <c:pt idx="3267">
                  <c:v>0.81</c:v>
                </c:pt>
                <c:pt idx="3268">
                  <c:v>0.81</c:v>
                </c:pt>
                <c:pt idx="3269">
                  <c:v>0.79</c:v>
                </c:pt>
                <c:pt idx="3270">
                  <c:v>0.81</c:v>
                </c:pt>
                <c:pt idx="3271">
                  <c:v>0.84</c:v>
                </c:pt>
                <c:pt idx="3272">
                  <c:v>0.67</c:v>
                </c:pt>
                <c:pt idx="3273">
                  <c:v>0.75</c:v>
                </c:pt>
                <c:pt idx="3274">
                  <c:v>0.71</c:v>
                </c:pt>
                <c:pt idx="3275">
                  <c:v>0.68</c:v>
                </c:pt>
                <c:pt idx="3276">
                  <c:v>0.66</c:v>
                </c:pt>
                <c:pt idx="3277">
                  <c:v>0.73</c:v>
                </c:pt>
                <c:pt idx="3278">
                  <c:v>0.7</c:v>
                </c:pt>
                <c:pt idx="3279">
                  <c:v>0.67</c:v>
                </c:pt>
                <c:pt idx="3280">
                  <c:v>0.72</c:v>
                </c:pt>
                <c:pt idx="3281">
                  <c:v>0.71</c:v>
                </c:pt>
                <c:pt idx="3282">
                  <c:v>0.51</c:v>
                </c:pt>
                <c:pt idx="3283">
                  <c:v>0.54</c:v>
                </c:pt>
                <c:pt idx="3284">
                  <c:v>0.64</c:v>
                </c:pt>
                <c:pt idx="3285">
                  <c:v>0.78</c:v>
                </c:pt>
                <c:pt idx="3286">
                  <c:v>1.06</c:v>
                </c:pt>
                <c:pt idx="3287">
                  <c:v>1.1200000000000001</c:v>
                </c:pt>
                <c:pt idx="3288">
                  <c:v>0.99</c:v>
                </c:pt>
                <c:pt idx="3289">
                  <c:v>0.97</c:v>
                </c:pt>
                <c:pt idx="3290">
                  <c:v>1.08</c:v>
                </c:pt>
                <c:pt idx="3291">
                  <c:v>1</c:v>
                </c:pt>
                <c:pt idx="3292">
                  <c:v>1.1299999999999999</c:v>
                </c:pt>
                <c:pt idx="3293">
                  <c:v>1.04</c:v>
                </c:pt>
                <c:pt idx="3294">
                  <c:v>0.46</c:v>
                </c:pt>
                <c:pt idx="3295">
                  <c:v>0.42</c:v>
                </c:pt>
                <c:pt idx="3296">
                  <c:v>1.02</c:v>
                </c:pt>
                <c:pt idx="3297">
                  <c:v>0.9</c:v>
                </c:pt>
                <c:pt idx="3298">
                  <c:v>0.87</c:v>
                </c:pt>
                <c:pt idx="3299">
                  <c:v>0.86</c:v>
                </c:pt>
                <c:pt idx="3300">
                  <c:v>0.84</c:v>
                </c:pt>
                <c:pt idx="3301">
                  <c:v>0.82</c:v>
                </c:pt>
                <c:pt idx="3302">
                  <c:v>0.84</c:v>
                </c:pt>
                <c:pt idx="3303">
                  <c:v>0.81</c:v>
                </c:pt>
                <c:pt idx="3304">
                  <c:v>0.72</c:v>
                </c:pt>
                <c:pt idx="3305">
                  <c:v>0.7</c:v>
                </c:pt>
                <c:pt idx="3306">
                  <c:v>0.75</c:v>
                </c:pt>
                <c:pt idx="3307">
                  <c:v>0.72</c:v>
                </c:pt>
                <c:pt idx="3308">
                  <c:v>0.7</c:v>
                </c:pt>
                <c:pt idx="3309">
                  <c:v>0.73</c:v>
                </c:pt>
                <c:pt idx="3310">
                  <c:v>0.7</c:v>
                </c:pt>
                <c:pt idx="3311">
                  <c:v>0.74</c:v>
                </c:pt>
                <c:pt idx="3312">
                  <c:v>0.9</c:v>
                </c:pt>
                <c:pt idx="3313">
                  <c:v>0.9</c:v>
                </c:pt>
                <c:pt idx="3314">
                  <c:v>0.87</c:v>
                </c:pt>
                <c:pt idx="3315">
                  <c:v>0.85</c:v>
                </c:pt>
                <c:pt idx="3316">
                  <c:v>0.93</c:v>
                </c:pt>
                <c:pt idx="3317">
                  <c:v>0.95</c:v>
                </c:pt>
                <c:pt idx="3318">
                  <c:v>0.86</c:v>
                </c:pt>
                <c:pt idx="3319">
                  <c:v>0.84</c:v>
                </c:pt>
                <c:pt idx="3320">
                  <c:v>0.65</c:v>
                </c:pt>
                <c:pt idx="3321">
                  <c:v>0.7</c:v>
                </c:pt>
                <c:pt idx="3322">
                  <c:v>0.78</c:v>
                </c:pt>
                <c:pt idx="3323">
                  <c:v>0.76</c:v>
                </c:pt>
                <c:pt idx="3324">
                  <c:v>0.83</c:v>
                </c:pt>
                <c:pt idx="3325">
                  <c:v>0.88</c:v>
                </c:pt>
                <c:pt idx="3326">
                  <c:v>0.81</c:v>
                </c:pt>
                <c:pt idx="3327">
                  <c:v>0.86</c:v>
                </c:pt>
                <c:pt idx="3328">
                  <c:v>0.65</c:v>
                </c:pt>
                <c:pt idx="3329">
                  <c:v>0.75</c:v>
                </c:pt>
                <c:pt idx="3330">
                  <c:v>0.68</c:v>
                </c:pt>
                <c:pt idx="3331">
                  <c:v>0.76</c:v>
                </c:pt>
                <c:pt idx="3332">
                  <c:v>0.79</c:v>
                </c:pt>
                <c:pt idx="3333">
                  <c:v>0.8</c:v>
                </c:pt>
                <c:pt idx="3334">
                  <c:v>0.69</c:v>
                </c:pt>
                <c:pt idx="3335">
                  <c:v>0.57999999999999996</c:v>
                </c:pt>
                <c:pt idx="3336">
                  <c:v>0.75</c:v>
                </c:pt>
                <c:pt idx="3337">
                  <c:v>0.72</c:v>
                </c:pt>
                <c:pt idx="3338">
                  <c:v>0.8</c:v>
                </c:pt>
                <c:pt idx="3339">
                  <c:v>0.77</c:v>
                </c:pt>
                <c:pt idx="3340">
                  <c:v>0.76</c:v>
                </c:pt>
                <c:pt idx="3341">
                  <c:v>0.72</c:v>
                </c:pt>
                <c:pt idx="3342">
                  <c:v>0.78</c:v>
                </c:pt>
                <c:pt idx="3343">
                  <c:v>0.8</c:v>
                </c:pt>
                <c:pt idx="3344">
                  <c:v>0.74</c:v>
                </c:pt>
                <c:pt idx="3345">
                  <c:v>0.69</c:v>
                </c:pt>
                <c:pt idx="3346">
                  <c:v>0.64</c:v>
                </c:pt>
                <c:pt idx="3347">
                  <c:v>0.63</c:v>
                </c:pt>
                <c:pt idx="3348">
                  <c:v>0.66</c:v>
                </c:pt>
                <c:pt idx="3349">
                  <c:v>0.8</c:v>
                </c:pt>
                <c:pt idx="3350">
                  <c:v>0.62</c:v>
                </c:pt>
                <c:pt idx="3351">
                  <c:v>0.6</c:v>
                </c:pt>
                <c:pt idx="3352">
                  <c:v>0.48</c:v>
                </c:pt>
                <c:pt idx="3353">
                  <c:v>0.94</c:v>
                </c:pt>
                <c:pt idx="3354">
                  <c:v>0.85</c:v>
                </c:pt>
                <c:pt idx="3355">
                  <c:v>0.74</c:v>
                </c:pt>
                <c:pt idx="3356">
                  <c:v>0.57999999999999996</c:v>
                </c:pt>
                <c:pt idx="3357">
                  <c:v>0.56000000000000005</c:v>
                </c:pt>
                <c:pt idx="3358">
                  <c:v>0.67</c:v>
                </c:pt>
                <c:pt idx="3359">
                  <c:v>0.71</c:v>
                </c:pt>
                <c:pt idx="3360">
                  <c:v>0.95</c:v>
                </c:pt>
                <c:pt idx="3361">
                  <c:v>0.99</c:v>
                </c:pt>
                <c:pt idx="3362">
                  <c:v>0.93</c:v>
                </c:pt>
                <c:pt idx="3363">
                  <c:v>0.91</c:v>
                </c:pt>
                <c:pt idx="3364">
                  <c:v>0.84</c:v>
                </c:pt>
                <c:pt idx="3365">
                  <c:v>0.78</c:v>
                </c:pt>
                <c:pt idx="3366">
                  <c:v>0.66</c:v>
                </c:pt>
                <c:pt idx="3367">
                  <c:v>0.63</c:v>
                </c:pt>
                <c:pt idx="3368">
                  <c:v>0.62</c:v>
                </c:pt>
                <c:pt idx="3369">
                  <c:v>0.6</c:v>
                </c:pt>
                <c:pt idx="3370">
                  <c:v>0.64</c:v>
                </c:pt>
                <c:pt idx="3371">
                  <c:v>0.65</c:v>
                </c:pt>
                <c:pt idx="3372">
                  <c:v>0.59</c:v>
                </c:pt>
                <c:pt idx="3373">
                  <c:v>0.61</c:v>
                </c:pt>
                <c:pt idx="3374">
                  <c:v>0.63</c:v>
                </c:pt>
                <c:pt idx="3375">
                  <c:v>0.65</c:v>
                </c:pt>
                <c:pt idx="3376">
                  <c:v>0.68</c:v>
                </c:pt>
                <c:pt idx="3377">
                  <c:v>0.62</c:v>
                </c:pt>
                <c:pt idx="3378">
                  <c:v>0.54</c:v>
                </c:pt>
                <c:pt idx="3379">
                  <c:v>0.48</c:v>
                </c:pt>
                <c:pt idx="3380">
                  <c:v>0.46</c:v>
                </c:pt>
                <c:pt idx="3381">
                  <c:v>0.42</c:v>
                </c:pt>
                <c:pt idx="3382">
                  <c:v>0.36</c:v>
                </c:pt>
                <c:pt idx="3383">
                  <c:v>0.31</c:v>
                </c:pt>
                <c:pt idx="3384">
                  <c:v>0.76</c:v>
                </c:pt>
                <c:pt idx="3385">
                  <c:v>0.63</c:v>
                </c:pt>
                <c:pt idx="3386">
                  <c:v>0.77</c:v>
                </c:pt>
                <c:pt idx="3387">
                  <c:v>0.8</c:v>
                </c:pt>
                <c:pt idx="3388">
                  <c:v>0.84</c:v>
                </c:pt>
                <c:pt idx="3389">
                  <c:v>0.76</c:v>
                </c:pt>
                <c:pt idx="3390">
                  <c:v>0.7</c:v>
                </c:pt>
                <c:pt idx="3391">
                  <c:v>0.65</c:v>
                </c:pt>
                <c:pt idx="3392">
                  <c:v>0.55000000000000004</c:v>
                </c:pt>
                <c:pt idx="3393">
                  <c:v>0.57999999999999996</c:v>
                </c:pt>
                <c:pt idx="3394">
                  <c:v>0.56000000000000005</c:v>
                </c:pt>
                <c:pt idx="3395">
                  <c:v>0.59</c:v>
                </c:pt>
                <c:pt idx="3396">
                  <c:v>0.64</c:v>
                </c:pt>
                <c:pt idx="3397">
                  <c:v>0.61</c:v>
                </c:pt>
                <c:pt idx="3398">
                  <c:v>0.6</c:v>
                </c:pt>
                <c:pt idx="3399">
                  <c:v>0.65</c:v>
                </c:pt>
                <c:pt idx="3400">
                  <c:v>0.56000000000000005</c:v>
                </c:pt>
                <c:pt idx="3401">
                  <c:v>0.57999999999999996</c:v>
                </c:pt>
                <c:pt idx="3402">
                  <c:v>0.5</c:v>
                </c:pt>
                <c:pt idx="3403">
                  <c:v>0.56000000000000005</c:v>
                </c:pt>
                <c:pt idx="3404">
                  <c:v>0.5</c:v>
                </c:pt>
                <c:pt idx="3405">
                  <c:v>0.47</c:v>
                </c:pt>
                <c:pt idx="3406">
                  <c:v>0.56000000000000005</c:v>
                </c:pt>
                <c:pt idx="3407">
                  <c:v>0.55000000000000004</c:v>
                </c:pt>
                <c:pt idx="3408">
                  <c:v>0.59</c:v>
                </c:pt>
                <c:pt idx="3409">
                  <c:v>0.62</c:v>
                </c:pt>
                <c:pt idx="3410">
                  <c:v>0.64</c:v>
                </c:pt>
                <c:pt idx="3411">
                  <c:v>0.61</c:v>
                </c:pt>
                <c:pt idx="3412">
                  <c:v>0.62</c:v>
                </c:pt>
                <c:pt idx="3413">
                  <c:v>0.6</c:v>
                </c:pt>
                <c:pt idx="3414">
                  <c:v>0.57999999999999996</c:v>
                </c:pt>
                <c:pt idx="3415">
                  <c:v>0.62</c:v>
                </c:pt>
                <c:pt idx="3416">
                  <c:v>0.64</c:v>
                </c:pt>
                <c:pt idx="3417">
                  <c:v>0.6</c:v>
                </c:pt>
                <c:pt idx="3418">
                  <c:v>0.59</c:v>
                </c:pt>
                <c:pt idx="3419">
                  <c:v>0.57999999999999996</c:v>
                </c:pt>
                <c:pt idx="3420">
                  <c:v>0.59</c:v>
                </c:pt>
                <c:pt idx="3421">
                  <c:v>0.61</c:v>
                </c:pt>
                <c:pt idx="3422">
                  <c:v>0.57999999999999996</c:v>
                </c:pt>
                <c:pt idx="3423">
                  <c:v>0.55000000000000004</c:v>
                </c:pt>
                <c:pt idx="3424">
                  <c:v>0.56000000000000005</c:v>
                </c:pt>
                <c:pt idx="3425">
                  <c:v>0.62</c:v>
                </c:pt>
                <c:pt idx="3426">
                  <c:v>0.67</c:v>
                </c:pt>
                <c:pt idx="3427">
                  <c:v>0.61</c:v>
                </c:pt>
                <c:pt idx="3428">
                  <c:v>0.69</c:v>
                </c:pt>
                <c:pt idx="3429">
                  <c:v>0.66</c:v>
                </c:pt>
                <c:pt idx="3430">
                  <c:v>0.69</c:v>
                </c:pt>
                <c:pt idx="3431">
                  <c:v>0.65</c:v>
                </c:pt>
                <c:pt idx="3432">
                  <c:v>0.83</c:v>
                </c:pt>
                <c:pt idx="3433">
                  <c:v>0.85</c:v>
                </c:pt>
                <c:pt idx="3434">
                  <c:v>0.71</c:v>
                </c:pt>
                <c:pt idx="3435">
                  <c:v>0.68</c:v>
                </c:pt>
                <c:pt idx="3436">
                  <c:v>0.74</c:v>
                </c:pt>
                <c:pt idx="3437">
                  <c:v>0.76</c:v>
                </c:pt>
                <c:pt idx="3438">
                  <c:v>0.68</c:v>
                </c:pt>
                <c:pt idx="3439">
                  <c:v>0.63</c:v>
                </c:pt>
                <c:pt idx="3440">
                  <c:v>0.64</c:v>
                </c:pt>
                <c:pt idx="3441">
                  <c:v>0.62</c:v>
                </c:pt>
                <c:pt idx="3442">
                  <c:v>0.65</c:v>
                </c:pt>
                <c:pt idx="3443">
                  <c:v>0.67</c:v>
                </c:pt>
                <c:pt idx="3444">
                  <c:v>0.66</c:v>
                </c:pt>
                <c:pt idx="3445">
                  <c:v>0.72</c:v>
                </c:pt>
                <c:pt idx="3446">
                  <c:v>0.77</c:v>
                </c:pt>
                <c:pt idx="3447">
                  <c:v>0.73</c:v>
                </c:pt>
                <c:pt idx="3448">
                  <c:v>0.73</c:v>
                </c:pt>
                <c:pt idx="3449">
                  <c:v>0.67</c:v>
                </c:pt>
                <c:pt idx="3450">
                  <c:v>0.79</c:v>
                </c:pt>
                <c:pt idx="3451">
                  <c:v>0.77</c:v>
                </c:pt>
                <c:pt idx="3452">
                  <c:v>0.8</c:v>
                </c:pt>
                <c:pt idx="3453">
                  <c:v>0.7</c:v>
                </c:pt>
                <c:pt idx="3454">
                  <c:v>0.82</c:v>
                </c:pt>
                <c:pt idx="3455">
                  <c:v>0.93</c:v>
                </c:pt>
                <c:pt idx="3456">
                  <c:v>0.97</c:v>
                </c:pt>
                <c:pt idx="3457">
                  <c:v>0.79</c:v>
                </c:pt>
                <c:pt idx="3458">
                  <c:v>0.89</c:v>
                </c:pt>
                <c:pt idx="3459">
                  <c:v>0.8</c:v>
                </c:pt>
                <c:pt idx="3460">
                  <c:v>1.02</c:v>
                </c:pt>
                <c:pt idx="3461">
                  <c:v>1.06</c:v>
                </c:pt>
                <c:pt idx="3462">
                  <c:v>1.19</c:v>
                </c:pt>
                <c:pt idx="3463">
                  <c:v>1.01</c:v>
                </c:pt>
                <c:pt idx="3464">
                  <c:v>0.74</c:v>
                </c:pt>
                <c:pt idx="3465">
                  <c:v>0.98</c:v>
                </c:pt>
                <c:pt idx="3466">
                  <c:v>0.93</c:v>
                </c:pt>
                <c:pt idx="3467">
                  <c:v>0.91</c:v>
                </c:pt>
                <c:pt idx="3468">
                  <c:v>0.87</c:v>
                </c:pt>
                <c:pt idx="3469">
                  <c:v>0.77</c:v>
                </c:pt>
                <c:pt idx="3470">
                  <c:v>0.76</c:v>
                </c:pt>
                <c:pt idx="3471">
                  <c:v>0.79</c:v>
                </c:pt>
                <c:pt idx="3472">
                  <c:v>1.05</c:v>
                </c:pt>
                <c:pt idx="3473">
                  <c:v>0.77</c:v>
                </c:pt>
                <c:pt idx="3474">
                  <c:v>0.76</c:v>
                </c:pt>
                <c:pt idx="3475">
                  <c:v>0.77</c:v>
                </c:pt>
                <c:pt idx="3476">
                  <c:v>0.61</c:v>
                </c:pt>
                <c:pt idx="3477">
                  <c:v>0.67</c:v>
                </c:pt>
                <c:pt idx="3478">
                  <c:v>0.74</c:v>
                </c:pt>
                <c:pt idx="3479">
                  <c:v>0.86</c:v>
                </c:pt>
                <c:pt idx="3480">
                  <c:v>0.88</c:v>
                </c:pt>
                <c:pt idx="3481">
                  <c:v>0.97</c:v>
                </c:pt>
                <c:pt idx="3482">
                  <c:v>0.91</c:v>
                </c:pt>
                <c:pt idx="3483">
                  <c:v>0.93</c:v>
                </c:pt>
                <c:pt idx="3484">
                  <c:v>0.97</c:v>
                </c:pt>
                <c:pt idx="3485">
                  <c:v>0.9</c:v>
                </c:pt>
                <c:pt idx="3486">
                  <c:v>1.06</c:v>
                </c:pt>
                <c:pt idx="3487">
                  <c:v>1.24</c:v>
                </c:pt>
                <c:pt idx="3488">
                  <c:v>1.18</c:v>
                </c:pt>
                <c:pt idx="3489">
                  <c:v>1.1000000000000001</c:v>
                </c:pt>
                <c:pt idx="3490">
                  <c:v>1.1299999999999999</c:v>
                </c:pt>
                <c:pt idx="3491">
                  <c:v>1.1000000000000001</c:v>
                </c:pt>
                <c:pt idx="3492">
                  <c:v>1.1000000000000001</c:v>
                </c:pt>
                <c:pt idx="3493">
                  <c:v>1.06</c:v>
                </c:pt>
                <c:pt idx="3494">
                  <c:v>0.96</c:v>
                </c:pt>
                <c:pt idx="3495">
                  <c:v>0.8</c:v>
                </c:pt>
                <c:pt idx="3496">
                  <c:v>1</c:v>
                </c:pt>
                <c:pt idx="3497">
                  <c:v>0.66</c:v>
                </c:pt>
                <c:pt idx="3498">
                  <c:v>0.57999999999999996</c:v>
                </c:pt>
                <c:pt idx="3499">
                  <c:v>0.9</c:v>
                </c:pt>
                <c:pt idx="3500">
                  <c:v>0.53</c:v>
                </c:pt>
                <c:pt idx="3501">
                  <c:v>0.88</c:v>
                </c:pt>
                <c:pt idx="3502">
                  <c:v>0.39</c:v>
                </c:pt>
                <c:pt idx="3503">
                  <c:v>0.69</c:v>
                </c:pt>
                <c:pt idx="3504">
                  <c:v>0.39</c:v>
                </c:pt>
                <c:pt idx="3505">
                  <c:v>0.73</c:v>
                </c:pt>
                <c:pt idx="3506">
                  <c:v>0.63</c:v>
                </c:pt>
                <c:pt idx="3507">
                  <c:v>0.9</c:v>
                </c:pt>
                <c:pt idx="3508">
                  <c:v>0.76</c:v>
                </c:pt>
                <c:pt idx="3509">
                  <c:v>1.21</c:v>
                </c:pt>
                <c:pt idx="3510">
                  <c:v>1.1499999999999999</c:v>
                </c:pt>
                <c:pt idx="3511">
                  <c:v>1.1299999999999999</c:v>
                </c:pt>
                <c:pt idx="3512">
                  <c:v>1.01</c:v>
                </c:pt>
                <c:pt idx="3513">
                  <c:v>1.04</c:v>
                </c:pt>
                <c:pt idx="3514">
                  <c:v>1.38</c:v>
                </c:pt>
                <c:pt idx="3515">
                  <c:v>1.1499999999999999</c:v>
                </c:pt>
                <c:pt idx="3516">
                  <c:v>1.31</c:v>
                </c:pt>
                <c:pt idx="3517">
                  <c:v>0.91</c:v>
                </c:pt>
                <c:pt idx="3518">
                  <c:v>1.22</c:v>
                </c:pt>
                <c:pt idx="3519">
                  <c:v>0.95</c:v>
                </c:pt>
                <c:pt idx="3520">
                  <c:v>1.17</c:v>
                </c:pt>
                <c:pt idx="3521">
                  <c:v>0.88</c:v>
                </c:pt>
                <c:pt idx="3522">
                  <c:v>0.93</c:v>
                </c:pt>
                <c:pt idx="3523">
                  <c:v>0.9</c:v>
                </c:pt>
                <c:pt idx="3524">
                  <c:v>0.9</c:v>
                </c:pt>
                <c:pt idx="3525">
                  <c:v>0.88</c:v>
                </c:pt>
                <c:pt idx="3526">
                  <c:v>0.81</c:v>
                </c:pt>
                <c:pt idx="3527">
                  <c:v>0.95</c:v>
                </c:pt>
                <c:pt idx="3528">
                  <c:v>0.84</c:v>
                </c:pt>
                <c:pt idx="3529">
                  <c:v>1.21</c:v>
                </c:pt>
                <c:pt idx="3530">
                  <c:v>1.07</c:v>
                </c:pt>
                <c:pt idx="3531">
                  <c:v>1.18</c:v>
                </c:pt>
                <c:pt idx="3532">
                  <c:v>1.03</c:v>
                </c:pt>
                <c:pt idx="3533">
                  <c:v>0.97</c:v>
                </c:pt>
                <c:pt idx="3534">
                  <c:v>1.1100000000000001</c:v>
                </c:pt>
                <c:pt idx="3535">
                  <c:v>0.93</c:v>
                </c:pt>
                <c:pt idx="3536">
                  <c:v>1.07</c:v>
                </c:pt>
                <c:pt idx="3537">
                  <c:v>0.95</c:v>
                </c:pt>
                <c:pt idx="3538">
                  <c:v>0.92</c:v>
                </c:pt>
                <c:pt idx="3539">
                  <c:v>1</c:v>
                </c:pt>
                <c:pt idx="3540">
                  <c:v>0.9</c:v>
                </c:pt>
                <c:pt idx="3541">
                  <c:v>1.02</c:v>
                </c:pt>
                <c:pt idx="3542">
                  <c:v>0.88</c:v>
                </c:pt>
                <c:pt idx="3543">
                  <c:v>0.62</c:v>
                </c:pt>
                <c:pt idx="3544">
                  <c:v>0.86</c:v>
                </c:pt>
                <c:pt idx="3545">
                  <c:v>0.59</c:v>
                </c:pt>
                <c:pt idx="3546">
                  <c:v>0.63</c:v>
                </c:pt>
                <c:pt idx="3547">
                  <c:v>0.79</c:v>
                </c:pt>
                <c:pt idx="3548">
                  <c:v>0.75</c:v>
                </c:pt>
                <c:pt idx="3549">
                  <c:v>0.77</c:v>
                </c:pt>
                <c:pt idx="3550">
                  <c:v>0.85</c:v>
                </c:pt>
                <c:pt idx="3551">
                  <c:v>0.83</c:v>
                </c:pt>
                <c:pt idx="3552">
                  <c:v>0.9</c:v>
                </c:pt>
                <c:pt idx="3553">
                  <c:v>0.92</c:v>
                </c:pt>
                <c:pt idx="3554">
                  <c:v>0.86</c:v>
                </c:pt>
                <c:pt idx="3555">
                  <c:v>0.93</c:v>
                </c:pt>
                <c:pt idx="3556">
                  <c:v>0.87</c:v>
                </c:pt>
                <c:pt idx="3557">
                  <c:v>0.78</c:v>
                </c:pt>
                <c:pt idx="3558">
                  <c:v>0.54</c:v>
                </c:pt>
                <c:pt idx="3559">
                  <c:v>0.46</c:v>
                </c:pt>
                <c:pt idx="3560">
                  <c:v>0.95</c:v>
                </c:pt>
                <c:pt idx="3561">
                  <c:v>1.1000000000000001</c:v>
                </c:pt>
                <c:pt idx="3562">
                  <c:v>1.06</c:v>
                </c:pt>
                <c:pt idx="3563">
                  <c:v>1.01</c:v>
                </c:pt>
                <c:pt idx="3564">
                  <c:v>1.08</c:v>
                </c:pt>
                <c:pt idx="3565">
                  <c:v>1.18</c:v>
                </c:pt>
                <c:pt idx="3566">
                  <c:v>1</c:v>
                </c:pt>
                <c:pt idx="3567">
                  <c:v>0.93</c:v>
                </c:pt>
                <c:pt idx="3568">
                  <c:v>0.94</c:v>
                </c:pt>
                <c:pt idx="3569">
                  <c:v>0.81</c:v>
                </c:pt>
                <c:pt idx="3570">
                  <c:v>0.7</c:v>
                </c:pt>
                <c:pt idx="3571">
                  <c:v>0.63</c:v>
                </c:pt>
                <c:pt idx="3572">
                  <c:v>0.55000000000000004</c:v>
                </c:pt>
                <c:pt idx="3573">
                  <c:v>0.52</c:v>
                </c:pt>
                <c:pt idx="3574">
                  <c:v>1.1599999999999999</c:v>
                </c:pt>
                <c:pt idx="3575">
                  <c:v>1.0900000000000001</c:v>
                </c:pt>
                <c:pt idx="3576">
                  <c:v>1.04</c:v>
                </c:pt>
                <c:pt idx="3577">
                  <c:v>1.1100000000000001</c:v>
                </c:pt>
                <c:pt idx="3578">
                  <c:v>1.06</c:v>
                </c:pt>
                <c:pt idx="3579">
                  <c:v>0.87</c:v>
                </c:pt>
                <c:pt idx="3580">
                  <c:v>0.93</c:v>
                </c:pt>
                <c:pt idx="3581">
                  <c:v>1.04</c:v>
                </c:pt>
                <c:pt idx="3582">
                  <c:v>1.08</c:v>
                </c:pt>
                <c:pt idx="3583">
                  <c:v>0.99</c:v>
                </c:pt>
                <c:pt idx="3584">
                  <c:v>0.9</c:v>
                </c:pt>
                <c:pt idx="3585">
                  <c:v>0.89</c:v>
                </c:pt>
                <c:pt idx="3586">
                  <c:v>0.92</c:v>
                </c:pt>
                <c:pt idx="3587">
                  <c:v>0.98</c:v>
                </c:pt>
                <c:pt idx="3588">
                  <c:v>1</c:v>
                </c:pt>
                <c:pt idx="3589">
                  <c:v>0.97</c:v>
                </c:pt>
                <c:pt idx="3590">
                  <c:v>1.06</c:v>
                </c:pt>
                <c:pt idx="3591">
                  <c:v>1.1499999999999999</c:v>
                </c:pt>
                <c:pt idx="3592">
                  <c:v>1.21</c:v>
                </c:pt>
                <c:pt idx="3593">
                  <c:v>0.98</c:v>
                </c:pt>
                <c:pt idx="3594">
                  <c:v>0.95</c:v>
                </c:pt>
                <c:pt idx="3595">
                  <c:v>0.91</c:v>
                </c:pt>
                <c:pt idx="3596">
                  <c:v>0.73</c:v>
                </c:pt>
                <c:pt idx="3597">
                  <c:v>0.49</c:v>
                </c:pt>
                <c:pt idx="3598">
                  <c:v>0.94</c:v>
                </c:pt>
                <c:pt idx="3599">
                  <c:v>0.96</c:v>
                </c:pt>
                <c:pt idx="3600">
                  <c:v>0.99</c:v>
                </c:pt>
                <c:pt idx="3601">
                  <c:v>1</c:v>
                </c:pt>
                <c:pt idx="3602">
                  <c:v>1.1000000000000001</c:v>
                </c:pt>
                <c:pt idx="3603">
                  <c:v>1.07</c:v>
                </c:pt>
                <c:pt idx="3604">
                  <c:v>1.03</c:v>
                </c:pt>
                <c:pt idx="3605">
                  <c:v>1.08</c:v>
                </c:pt>
                <c:pt idx="3606">
                  <c:v>1.05</c:v>
                </c:pt>
                <c:pt idx="3607">
                  <c:v>1.1499999999999999</c:v>
                </c:pt>
                <c:pt idx="3608">
                  <c:v>1.25</c:v>
                </c:pt>
                <c:pt idx="3609">
                  <c:v>1.22</c:v>
                </c:pt>
                <c:pt idx="3610">
                  <c:v>1.1299999999999999</c:v>
                </c:pt>
                <c:pt idx="3611">
                  <c:v>1.24</c:v>
                </c:pt>
                <c:pt idx="3612">
                  <c:v>1.33</c:v>
                </c:pt>
                <c:pt idx="3613">
                  <c:v>1.43</c:v>
                </c:pt>
                <c:pt idx="3614">
                  <c:v>1.5</c:v>
                </c:pt>
                <c:pt idx="3615">
                  <c:v>1.41</c:v>
                </c:pt>
                <c:pt idx="3616">
                  <c:v>1.32</c:v>
                </c:pt>
                <c:pt idx="3617">
                  <c:v>0.93</c:v>
                </c:pt>
                <c:pt idx="3618">
                  <c:v>0.89</c:v>
                </c:pt>
                <c:pt idx="3619">
                  <c:v>0.92</c:v>
                </c:pt>
                <c:pt idx="3620">
                  <c:v>0.95</c:v>
                </c:pt>
                <c:pt idx="3621">
                  <c:v>0.9</c:v>
                </c:pt>
                <c:pt idx="3622">
                  <c:v>0.56000000000000005</c:v>
                </c:pt>
                <c:pt idx="3623">
                  <c:v>0.5</c:v>
                </c:pt>
                <c:pt idx="3624">
                  <c:v>0.43</c:v>
                </c:pt>
                <c:pt idx="3625">
                  <c:v>0.98</c:v>
                </c:pt>
                <c:pt idx="3626">
                  <c:v>1.03</c:v>
                </c:pt>
                <c:pt idx="3627">
                  <c:v>0.98</c:v>
                </c:pt>
                <c:pt idx="3628">
                  <c:v>1.28</c:v>
                </c:pt>
                <c:pt idx="3629">
                  <c:v>1.55</c:v>
                </c:pt>
                <c:pt idx="3630">
                  <c:v>1.41</c:v>
                </c:pt>
                <c:pt idx="3631">
                  <c:v>1.25</c:v>
                </c:pt>
                <c:pt idx="3632">
                  <c:v>1.08</c:v>
                </c:pt>
                <c:pt idx="3633">
                  <c:v>1.1100000000000001</c:v>
                </c:pt>
                <c:pt idx="3634">
                  <c:v>1.35</c:v>
                </c:pt>
                <c:pt idx="3635">
                  <c:v>1.28</c:v>
                </c:pt>
                <c:pt idx="3636">
                  <c:v>1.56</c:v>
                </c:pt>
                <c:pt idx="3637">
                  <c:v>1.61</c:v>
                </c:pt>
                <c:pt idx="3638">
                  <c:v>1.1499999999999999</c:v>
                </c:pt>
                <c:pt idx="3639">
                  <c:v>1.08</c:v>
                </c:pt>
                <c:pt idx="3640">
                  <c:v>1.24</c:v>
                </c:pt>
                <c:pt idx="3641">
                  <c:v>1.49</c:v>
                </c:pt>
                <c:pt idx="3642">
                  <c:v>1.56</c:v>
                </c:pt>
                <c:pt idx="3643">
                  <c:v>1.63</c:v>
                </c:pt>
                <c:pt idx="3644">
                  <c:v>1.35</c:v>
                </c:pt>
                <c:pt idx="3645">
                  <c:v>1.1299999999999999</c:v>
                </c:pt>
                <c:pt idx="3646">
                  <c:v>1.36</c:v>
                </c:pt>
                <c:pt idx="3647">
                  <c:v>1.38</c:v>
                </c:pt>
                <c:pt idx="3648">
                  <c:v>1.41</c:v>
                </c:pt>
                <c:pt idx="3649">
                  <c:v>1.42</c:v>
                </c:pt>
                <c:pt idx="3650">
                  <c:v>1.46</c:v>
                </c:pt>
                <c:pt idx="3651">
                  <c:v>1.58</c:v>
                </c:pt>
                <c:pt idx="3652">
                  <c:v>1.42</c:v>
                </c:pt>
                <c:pt idx="3653">
                  <c:v>1.58</c:v>
                </c:pt>
                <c:pt idx="3654">
                  <c:v>1.95</c:v>
                </c:pt>
                <c:pt idx="3655">
                  <c:v>1.55</c:v>
                </c:pt>
                <c:pt idx="3656">
                  <c:v>1.45</c:v>
                </c:pt>
                <c:pt idx="3657">
                  <c:v>1.4</c:v>
                </c:pt>
                <c:pt idx="3658">
                  <c:v>1.39</c:v>
                </c:pt>
                <c:pt idx="3659">
                  <c:v>1.57</c:v>
                </c:pt>
                <c:pt idx="3660">
                  <c:v>1.83</c:v>
                </c:pt>
                <c:pt idx="3661">
                  <c:v>1.6</c:v>
                </c:pt>
                <c:pt idx="3662">
                  <c:v>1.54</c:v>
                </c:pt>
                <c:pt idx="3663">
                  <c:v>1.36</c:v>
                </c:pt>
                <c:pt idx="3664">
                  <c:v>1.31</c:v>
                </c:pt>
                <c:pt idx="3665">
                  <c:v>1.21</c:v>
                </c:pt>
                <c:pt idx="3666">
                  <c:v>1.1399999999999999</c:v>
                </c:pt>
                <c:pt idx="3667">
                  <c:v>0.92</c:v>
                </c:pt>
                <c:pt idx="3668">
                  <c:v>0.83</c:v>
                </c:pt>
                <c:pt idx="3669">
                  <c:v>0.45</c:v>
                </c:pt>
                <c:pt idx="3670">
                  <c:v>0.93</c:v>
                </c:pt>
                <c:pt idx="3671">
                  <c:v>0.95</c:v>
                </c:pt>
                <c:pt idx="3672">
                  <c:v>0.94</c:v>
                </c:pt>
                <c:pt idx="3673">
                  <c:v>1.48</c:v>
                </c:pt>
                <c:pt idx="3674">
                  <c:v>1.53</c:v>
                </c:pt>
                <c:pt idx="3675">
                  <c:v>1.49</c:v>
                </c:pt>
                <c:pt idx="3676">
                  <c:v>1.61</c:v>
                </c:pt>
                <c:pt idx="3677">
                  <c:v>1.51</c:v>
                </c:pt>
                <c:pt idx="3678">
                  <c:v>1.95</c:v>
                </c:pt>
                <c:pt idx="3679">
                  <c:v>1.52</c:v>
                </c:pt>
                <c:pt idx="3680">
                  <c:v>1.44</c:v>
                </c:pt>
                <c:pt idx="3681">
                  <c:v>1.56</c:v>
                </c:pt>
                <c:pt idx="3682">
                  <c:v>1.52</c:v>
                </c:pt>
                <c:pt idx="3683">
                  <c:v>1.71</c:v>
                </c:pt>
                <c:pt idx="3684">
                  <c:v>1.66</c:v>
                </c:pt>
                <c:pt idx="3685">
                  <c:v>1.67</c:v>
                </c:pt>
                <c:pt idx="3686">
                  <c:v>1.51</c:v>
                </c:pt>
                <c:pt idx="3687">
                  <c:v>1.56</c:v>
                </c:pt>
                <c:pt idx="3688">
                  <c:v>1.68</c:v>
                </c:pt>
                <c:pt idx="3689">
                  <c:v>1.61</c:v>
                </c:pt>
                <c:pt idx="3690">
                  <c:v>1.59</c:v>
                </c:pt>
                <c:pt idx="3691">
                  <c:v>1.33</c:v>
                </c:pt>
                <c:pt idx="3692">
                  <c:v>1.17</c:v>
                </c:pt>
                <c:pt idx="3693">
                  <c:v>1.21</c:v>
                </c:pt>
                <c:pt idx="3694">
                  <c:v>1.1499999999999999</c:v>
                </c:pt>
                <c:pt idx="3695">
                  <c:v>1.26</c:v>
                </c:pt>
                <c:pt idx="3696">
                  <c:v>1.38</c:v>
                </c:pt>
                <c:pt idx="3697">
                  <c:v>1.36</c:v>
                </c:pt>
                <c:pt idx="3698">
                  <c:v>1.3</c:v>
                </c:pt>
                <c:pt idx="3699">
                  <c:v>1.32</c:v>
                </c:pt>
                <c:pt idx="3700">
                  <c:v>1.35</c:v>
                </c:pt>
                <c:pt idx="3701">
                  <c:v>1.42</c:v>
                </c:pt>
                <c:pt idx="3702">
                  <c:v>1.51</c:v>
                </c:pt>
                <c:pt idx="3703">
                  <c:v>1.36</c:v>
                </c:pt>
                <c:pt idx="3704">
                  <c:v>1.34</c:v>
                </c:pt>
                <c:pt idx="3705">
                  <c:v>1.23</c:v>
                </c:pt>
                <c:pt idx="3706">
                  <c:v>1.25</c:v>
                </c:pt>
                <c:pt idx="3707">
                  <c:v>1.35</c:v>
                </c:pt>
                <c:pt idx="3708">
                  <c:v>1.43</c:v>
                </c:pt>
                <c:pt idx="3709">
                  <c:v>1.49</c:v>
                </c:pt>
                <c:pt idx="3710">
                  <c:v>1.45</c:v>
                </c:pt>
                <c:pt idx="3711">
                  <c:v>1.51</c:v>
                </c:pt>
                <c:pt idx="3712">
                  <c:v>1.5</c:v>
                </c:pt>
                <c:pt idx="3713">
                  <c:v>1.52</c:v>
                </c:pt>
                <c:pt idx="3714">
                  <c:v>1.45</c:v>
                </c:pt>
                <c:pt idx="3715">
                  <c:v>1.19</c:v>
                </c:pt>
                <c:pt idx="3716">
                  <c:v>1.19</c:v>
                </c:pt>
                <c:pt idx="3717">
                  <c:v>1.21</c:v>
                </c:pt>
                <c:pt idx="3718">
                  <c:v>1.26</c:v>
                </c:pt>
                <c:pt idx="3719">
                  <c:v>1.1599999999999999</c:v>
                </c:pt>
                <c:pt idx="3720">
                  <c:v>1.0900000000000001</c:v>
                </c:pt>
                <c:pt idx="3721">
                  <c:v>1.0900000000000001</c:v>
                </c:pt>
                <c:pt idx="3722">
                  <c:v>1.2</c:v>
                </c:pt>
                <c:pt idx="3723">
                  <c:v>1.1100000000000001</c:v>
                </c:pt>
                <c:pt idx="3724">
                  <c:v>1.06</c:v>
                </c:pt>
                <c:pt idx="3725">
                  <c:v>1.0900000000000001</c:v>
                </c:pt>
                <c:pt idx="3726">
                  <c:v>1.06</c:v>
                </c:pt>
                <c:pt idx="3727">
                  <c:v>1.1000000000000001</c:v>
                </c:pt>
                <c:pt idx="3728">
                  <c:v>1.04</c:v>
                </c:pt>
                <c:pt idx="3729">
                  <c:v>1.1000000000000001</c:v>
                </c:pt>
                <c:pt idx="3730">
                  <c:v>1</c:v>
                </c:pt>
                <c:pt idx="3731">
                  <c:v>1.22</c:v>
                </c:pt>
                <c:pt idx="3732">
                  <c:v>0.92</c:v>
                </c:pt>
                <c:pt idx="3733">
                  <c:v>0.84</c:v>
                </c:pt>
                <c:pt idx="3734">
                  <c:v>0.95</c:v>
                </c:pt>
                <c:pt idx="3735">
                  <c:v>0.94</c:v>
                </c:pt>
                <c:pt idx="3736">
                  <c:v>0.99</c:v>
                </c:pt>
                <c:pt idx="3737">
                  <c:v>0.93</c:v>
                </c:pt>
                <c:pt idx="3738">
                  <c:v>0.93</c:v>
                </c:pt>
                <c:pt idx="3739">
                  <c:v>0.88</c:v>
                </c:pt>
                <c:pt idx="3740">
                  <c:v>0.91</c:v>
                </c:pt>
                <c:pt idx="3741">
                  <c:v>0.78</c:v>
                </c:pt>
                <c:pt idx="3742">
                  <c:v>0.85</c:v>
                </c:pt>
                <c:pt idx="3743">
                  <c:v>0.87</c:v>
                </c:pt>
                <c:pt idx="3744">
                  <c:v>0.83</c:v>
                </c:pt>
                <c:pt idx="3745">
                  <c:v>0.86</c:v>
                </c:pt>
                <c:pt idx="3746">
                  <c:v>0.79</c:v>
                </c:pt>
                <c:pt idx="3747">
                  <c:v>0.83</c:v>
                </c:pt>
                <c:pt idx="3748">
                  <c:v>0.86</c:v>
                </c:pt>
                <c:pt idx="3749">
                  <c:v>0.92</c:v>
                </c:pt>
                <c:pt idx="3750">
                  <c:v>0.84</c:v>
                </c:pt>
                <c:pt idx="3751">
                  <c:v>0.9</c:v>
                </c:pt>
                <c:pt idx="3752">
                  <c:v>0.97</c:v>
                </c:pt>
                <c:pt idx="3753">
                  <c:v>0.96</c:v>
                </c:pt>
                <c:pt idx="3754">
                  <c:v>0.97</c:v>
                </c:pt>
                <c:pt idx="3755">
                  <c:v>0.97</c:v>
                </c:pt>
                <c:pt idx="3756">
                  <c:v>0.9</c:v>
                </c:pt>
                <c:pt idx="3757">
                  <c:v>0.92</c:v>
                </c:pt>
                <c:pt idx="3758">
                  <c:v>1.06</c:v>
                </c:pt>
                <c:pt idx="3759">
                  <c:v>1.0900000000000001</c:v>
                </c:pt>
                <c:pt idx="3760">
                  <c:v>1.1000000000000001</c:v>
                </c:pt>
                <c:pt idx="3761">
                  <c:v>0.91</c:v>
                </c:pt>
                <c:pt idx="3762">
                  <c:v>0.81</c:v>
                </c:pt>
                <c:pt idx="3763">
                  <c:v>0.78</c:v>
                </c:pt>
                <c:pt idx="3764">
                  <c:v>0.75</c:v>
                </c:pt>
                <c:pt idx="3765">
                  <c:v>0.84</c:v>
                </c:pt>
                <c:pt idx="3766">
                  <c:v>0.81</c:v>
                </c:pt>
                <c:pt idx="3767">
                  <c:v>0.69</c:v>
                </c:pt>
                <c:pt idx="3768">
                  <c:v>0.68</c:v>
                </c:pt>
                <c:pt idx="3769">
                  <c:v>0.65</c:v>
                </c:pt>
                <c:pt idx="3770">
                  <c:v>0.67</c:v>
                </c:pt>
                <c:pt idx="3771">
                  <c:v>0.67</c:v>
                </c:pt>
                <c:pt idx="3772">
                  <c:v>0.7</c:v>
                </c:pt>
                <c:pt idx="3773">
                  <c:v>0.66</c:v>
                </c:pt>
                <c:pt idx="3774">
                  <c:v>0.63</c:v>
                </c:pt>
                <c:pt idx="3775">
                  <c:v>0.64</c:v>
                </c:pt>
                <c:pt idx="3776">
                  <c:v>0.61</c:v>
                </c:pt>
                <c:pt idx="3777">
                  <c:v>0.62</c:v>
                </c:pt>
                <c:pt idx="3778">
                  <c:v>0.6</c:v>
                </c:pt>
                <c:pt idx="3779">
                  <c:v>0.59</c:v>
                </c:pt>
                <c:pt idx="3780">
                  <c:v>0.62</c:v>
                </c:pt>
                <c:pt idx="3781">
                  <c:v>0.7</c:v>
                </c:pt>
                <c:pt idx="3782">
                  <c:v>0.73</c:v>
                </c:pt>
                <c:pt idx="3783">
                  <c:v>0.68</c:v>
                </c:pt>
                <c:pt idx="3784">
                  <c:v>0.68</c:v>
                </c:pt>
                <c:pt idx="3785">
                  <c:v>0.7</c:v>
                </c:pt>
                <c:pt idx="3786">
                  <c:v>0.68</c:v>
                </c:pt>
                <c:pt idx="3787">
                  <c:v>0.82</c:v>
                </c:pt>
                <c:pt idx="3788">
                  <c:v>0.79</c:v>
                </c:pt>
                <c:pt idx="3789">
                  <c:v>0.82</c:v>
                </c:pt>
                <c:pt idx="3790">
                  <c:v>0.77</c:v>
                </c:pt>
                <c:pt idx="3791">
                  <c:v>0.78</c:v>
                </c:pt>
                <c:pt idx="3792">
                  <c:v>0.73</c:v>
                </c:pt>
                <c:pt idx="3793">
                  <c:v>0.78</c:v>
                </c:pt>
                <c:pt idx="3794">
                  <c:v>0.7</c:v>
                </c:pt>
                <c:pt idx="3795">
                  <c:v>0.71</c:v>
                </c:pt>
                <c:pt idx="3796">
                  <c:v>0.76</c:v>
                </c:pt>
                <c:pt idx="3797">
                  <c:v>0.79</c:v>
                </c:pt>
                <c:pt idx="3798">
                  <c:v>0.81</c:v>
                </c:pt>
                <c:pt idx="3799">
                  <c:v>0.74</c:v>
                </c:pt>
                <c:pt idx="3800">
                  <c:v>0.76</c:v>
                </c:pt>
                <c:pt idx="3801">
                  <c:v>0.73</c:v>
                </c:pt>
                <c:pt idx="3802">
                  <c:v>0.76</c:v>
                </c:pt>
                <c:pt idx="3803">
                  <c:v>0.53</c:v>
                </c:pt>
                <c:pt idx="3804">
                  <c:v>0.55000000000000004</c:v>
                </c:pt>
                <c:pt idx="3805">
                  <c:v>0.42</c:v>
                </c:pt>
                <c:pt idx="3806">
                  <c:v>0.56000000000000005</c:v>
                </c:pt>
                <c:pt idx="3807">
                  <c:v>0.5</c:v>
                </c:pt>
                <c:pt idx="3808">
                  <c:v>0.49</c:v>
                </c:pt>
                <c:pt idx="3809">
                  <c:v>0.55000000000000004</c:v>
                </c:pt>
                <c:pt idx="3810">
                  <c:v>0.59</c:v>
                </c:pt>
                <c:pt idx="3811">
                  <c:v>0.62</c:v>
                </c:pt>
                <c:pt idx="3812">
                  <c:v>0.77</c:v>
                </c:pt>
                <c:pt idx="3813">
                  <c:v>0.72</c:v>
                </c:pt>
                <c:pt idx="3814">
                  <c:v>0.75</c:v>
                </c:pt>
                <c:pt idx="3815">
                  <c:v>0.64</c:v>
                </c:pt>
                <c:pt idx="3816">
                  <c:v>0.66</c:v>
                </c:pt>
                <c:pt idx="3817">
                  <c:v>0.59</c:v>
                </c:pt>
                <c:pt idx="3818">
                  <c:v>0.52</c:v>
                </c:pt>
                <c:pt idx="3819">
                  <c:v>0.61</c:v>
                </c:pt>
                <c:pt idx="3820">
                  <c:v>0.49</c:v>
                </c:pt>
                <c:pt idx="3821">
                  <c:v>0.67</c:v>
                </c:pt>
                <c:pt idx="3822">
                  <c:v>0.86</c:v>
                </c:pt>
                <c:pt idx="3823">
                  <c:v>0.54</c:v>
                </c:pt>
                <c:pt idx="3824">
                  <c:v>0.53</c:v>
                </c:pt>
                <c:pt idx="3825">
                  <c:v>0.39</c:v>
                </c:pt>
                <c:pt idx="3826">
                  <c:v>0.68</c:v>
                </c:pt>
                <c:pt idx="3827">
                  <c:v>0.5</c:v>
                </c:pt>
                <c:pt idx="3828">
                  <c:v>0.65</c:v>
                </c:pt>
                <c:pt idx="3829">
                  <c:v>1.1399999999999999</c:v>
                </c:pt>
                <c:pt idx="3830">
                  <c:v>1.19</c:v>
                </c:pt>
                <c:pt idx="3831">
                  <c:v>1.4</c:v>
                </c:pt>
                <c:pt idx="3832">
                  <c:v>1.2</c:v>
                </c:pt>
                <c:pt idx="3833">
                  <c:v>1.29</c:v>
                </c:pt>
                <c:pt idx="3834">
                  <c:v>0.99</c:v>
                </c:pt>
                <c:pt idx="3835">
                  <c:v>0.95</c:v>
                </c:pt>
                <c:pt idx="3836">
                  <c:v>0.76</c:v>
                </c:pt>
                <c:pt idx="3837">
                  <c:v>0.73</c:v>
                </c:pt>
                <c:pt idx="3838">
                  <c:v>0.64</c:v>
                </c:pt>
                <c:pt idx="3839">
                  <c:v>0.66</c:v>
                </c:pt>
                <c:pt idx="3840">
                  <c:v>0.63</c:v>
                </c:pt>
                <c:pt idx="3841">
                  <c:v>0.61</c:v>
                </c:pt>
                <c:pt idx="3842">
                  <c:v>0.54</c:v>
                </c:pt>
                <c:pt idx="3843">
                  <c:v>0.68</c:v>
                </c:pt>
                <c:pt idx="3844">
                  <c:v>0.59</c:v>
                </c:pt>
                <c:pt idx="3845">
                  <c:v>0.68</c:v>
                </c:pt>
                <c:pt idx="3846">
                  <c:v>0.55000000000000004</c:v>
                </c:pt>
                <c:pt idx="3847">
                  <c:v>0.62</c:v>
                </c:pt>
                <c:pt idx="3848">
                  <c:v>0.59</c:v>
                </c:pt>
                <c:pt idx="3849">
                  <c:v>0.62</c:v>
                </c:pt>
                <c:pt idx="3850">
                  <c:v>0.6</c:v>
                </c:pt>
                <c:pt idx="3851">
                  <c:v>0.66</c:v>
                </c:pt>
                <c:pt idx="3852">
                  <c:v>0.59</c:v>
                </c:pt>
                <c:pt idx="3853">
                  <c:v>0.42</c:v>
                </c:pt>
                <c:pt idx="3854">
                  <c:v>0.39</c:v>
                </c:pt>
                <c:pt idx="3855">
                  <c:v>0.38</c:v>
                </c:pt>
                <c:pt idx="3856">
                  <c:v>0.5</c:v>
                </c:pt>
                <c:pt idx="3857">
                  <c:v>0.53</c:v>
                </c:pt>
                <c:pt idx="3858">
                  <c:v>0.56000000000000005</c:v>
                </c:pt>
                <c:pt idx="3859">
                  <c:v>0.76</c:v>
                </c:pt>
                <c:pt idx="3860">
                  <c:v>0.71</c:v>
                </c:pt>
                <c:pt idx="3861">
                  <c:v>0.77</c:v>
                </c:pt>
                <c:pt idx="3862">
                  <c:v>0.84</c:v>
                </c:pt>
                <c:pt idx="3863">
                  <c:v>0.8</c:v>
                </c:pt>
                <c:pt idx="3864">
                  <c:v>0.77</c:v>
                </c:pt>
                <c:pt idx="3865">
                  <c:v>0.81</c:v>
                </c:pt>
                <c:pt idx="3866">
                  <c:v>0.78</c:v>
                </c:pt>
                <c:pt idx="3867">
                  <c:v>0.63</c:v>
                </c:pt>
                <c:pt idx="3868">
                  <c:v>0.61</c:v>
                </c:pt>
                <c:pt idx="3869">
                  <c:v>0.64</c:v>
                </c:pt>
                <c:pt idx="3870">
                  <c:v>0.62</c:v>
                </c:pt>
                <c:pt idx="3871">
                  <c:v>0.57999999999999996</c:v>
                </c:pt>
                <c:pt idx="3872">
                  <c:v>0.56000000000000005</c:v>
                </c:pt>
                <c:pt idx="3873">
                  <c:v>0.6</c:v>
                </c:pt>
                <c:pt idx="3874">
                  <c:v>0.56999999999999995</c:v>
                </c:pt>
                <c:pt idx="3875">
                  <c:v>0.59</c:v>
                </c:pt>
                <c:pt idx="3876">
                  <c:v>0.57999999999999996</c:v>
                </c:pt>
                <c:pt idx="3877">
                  <c:v>0.61</c:v>
                </c:pt>
                <c:pt idx="3878">
                  <c:v>0.6</c:v>
                </c:pt>
                <c:pt idx="3879">
                  <c:v>0.63</c:v>
                </c:pt>
                <c:pt idx="3880">
                  <c:v>0.59</c:v>
                </c:pt>
                <c:pt idx="3881">
                  <c:v>0.52</c:v>
                </c:pt>
                <c:pt idx="3882">
                  <c:v>0.5</c:v>
                </c:pt>
                <c:pt idx="3883">
                  <c:v>0.48</c:v>
                </c:pt>
                <c:pt idx="3884">
                  <c:v>0.53</c:v>
                </c:pt>
                <c:pt idx="3885">
                  <c:v>0.56999999999999995</c:v>
                </c:pt>
                <c:pt idx="3886">
                  <c:v>0.52</c:v>
                </c:pt>
                <c:pt idx="3887">
                  <c:v>0.59</c:v>
                </c:pt>
                <c:pt idx="3888">
                  <c:v>0.56999999999999995</c:v>
                </c:pt>
                <c:pt idx="3889">
                  <c:v>0.55000000000000004</c:v>
                </c:pt>
                <c:pt idx="3890">
                  <c:v>0.52</c:v>
                </c:pt>
                <c:pt idx="3891">
                  <c:v>0.61</c:v>
                </c:pt>
                <c:pt idx="3892">
                  <c:v>0.64</c:v>
                </c:pt>
                <c:pt idx="3893">
                  <c:v>0.57999999999999996</c:v>
                </c:pt>
                <c:pt idx="3894">
                  <c:v>0.66</c:v>
                </c:pt>
                <c:pt idx="3895">
                  <c:v>0.64</c:v>
                </c:pt>
                <c:pt idx="3896">
                  <c:v>0.61</c:v>
                </c:pt>
                <c:pt idx="3897">
                  <c:v>0.59</c:v>
                </c:pt>
                <c:pt idx="3898">
                  <c:v>0.62</c:v>
                </c:pt>
                <c:pt idx="3899">
                  <c:v>0.47</c:v>
                </c:pt>
                <c:pt idx="3900">
                  <c:v>0.63</c:v>
                </c:pt>
                <c:pt idx="3901">
                  <c:v>0.59</c:v>
                </c:pt>
                <c:pt idx="3902">
                  <c:v>0.6</c:v>
                </c:pt>
                <c:pt idx="3903">
                  <c:v>0.42</c:v>
                </c:pt>
                <c:pt idx="3904">
                  <c:v>0.54</c:v>
                </c:pt>
                <c:pt idx="3905">
                  <c:v>0.67</c:v>
                </c:pt>
                <c:pt idx="3906">
                  <c:v>0.65</c:v>
                </c:pt>
                <c:pt idx="3907">
                  <c:v>0.55000000000000004</c:v>
                </c:pt>
                <c:pt idx="3908">
                  <c:v>0.6</c:v>
                </c:pt>
                <c:pt idx="3909">
                  <c:v>0.68</c:v>
                </c:pt>
                <c:pt idx="3910">
                  <c:v>0.62</c:v>
                </c:pt>
                <c:pt idx="3911">
                  <c:v>0.79</c:v>
                </c:pt>
                <c:pt idx="3912">
                  <c:v>0.69</c:v>
                </c:pt>
                <c:pt idx="3913">
                  <c:v>0.66</c:v>
                </c:pt>
                <c:pt idx="3914">
                  <c:v>0.7</c:v>
                </c:pt>
                <c:pt idx="3915">
                  <c:v>0.78</c:v>
                </c:pt>
                <c:pt idx="3916">
                  <c:v>0.73</c:v>
                </c:pt>
                <c:pt idx="3917">
                  <c:v>0.69</c:v>
                </c:pt>
                <c:pt idx="3918">
                  <c:v>0.72</c:v>
                </c:pt>
                <c:pt idx="3919">
                  <c:v>0.74</c:v>
                </c:pt>
                <c:pt idx="3920">
                  <c:v>0.77</c:v>
                </c:pt>
                <c:pt idx="3921">
                  <c:v>0.79</c:v>
                </c:pt>
                <c:pt idx="3922">
                  <c:v>0.72</c:v>
                </c:pt>
                <c:pt idx="3923">
                  <c:v>0.96</c:v>
                </c:pt>
                <c:pt idx="3924">
                  <c:v>0.7</c:v>
                </c:pt>
                <c:pt idx="3925">
                  <c:v>0.42</c:v>
                </c:pt>
                <c:pt idx="3926">
                  <c:v>0.9</c:v>
                </c:pt>
                <c:pt idx="3927">
                  <c:v>1.62</c:v>
                </c:pt>
                <c:pt idx="3928">
                  <c:v>1.27</c:v>
                </c:pt>
                <c:pt idx="3929">
                  <c:v>1.52</c:v>
                </c:pt>
                <c:pt idx="3930">
                  <c:v>1.87</c:v>
                </c:pt>
                <c:pt idx="3931">
                  <c:v>1.35</c:v>
                </c:pt>
                <c:pt idx="3932">
                  <c:v>0.99</c:v>
                </c:pt>
                <c:pt idx="3933">
                  <c:v>0.92</c:v>
                </c:pt>
                <c:pt idx="3934">
                  <c:v>0.41</c:v>
                </c:pt>
                <c:pt idx="3935">
                  <c:v>1.0900000000000001</c:v>
                </c:pt>
                <c:pt idx="3936">
                  <c:v>0.85</c:v>
                </c:pt>
                <c:pt idx="3937">
                  <c:v>0.98</c:v>
                </c:pt>
                <c:pt idx="3938">
                  <c:v>0.99</c:v>
                </c:pt>
                <c:pt idx="3939">
                  <c:v>0.9</c:v>
                </c:pt>
                <c:pt idx="3940">
                  <c:v>0.79</c:v>
                </c:pt>
                <c:pt idx="3941">
                  <c:v>0.6</c:v>
                </c:pt>
                <c:pt idx="3942">
                  <c:v>0.51</c:v>
                </c:pt>
                <c:pt idx="3943">
                  <c:v>0.43</c:v>
                </c:pt>
                <c:pt idx="3944">
                  <c:v>0.41</c:v>
                </c:pt>
                <c:pt idx="3945">
                  <c:v>0.5</c:v>
                </c:pt>
                <c:pt idx="3946">
                  <c:v>0.48</c:v>
                </c:pt>
                <c:pt idx="3947">
                  <c:v>0.49</c:v>
                </c:pt>
                <c:pt idx="3948">
                  <c:v>0.56000000000000005</c:v>
                </c:pt>
                <c:pt idx="3949">
                  <c:v>0.56999999999999995</c:v>
                </c:pt>
                <c:pt idx="3950">
                  <c:v>0.51</c:v>
                </c:pt>
                <c:pt idx="3951">
                  <c:v>0.49</c:v>
                </c:pt>
                <c:pt idx="3952">
                  <c:v>0.54</c:v>
                </c:pt>
                <c:pt idx="3953">
                  <c:v>0.59</c:v>
                </c:pt>
                <c:pt idx="3954">
                  <c:v>0.622</c:v>
                </c:pt>
                <c:pt idx="3955">
                  <c:v>0.66</c:v>
                </c:pt>
                <c:pt idx="3956">
                  <c:v>0.89</c:v>
                </c:pt>
                <c:pt idx="3957">
                  <c:v>1.19</c:v>
                </c:pt>
                <c:pt idx="3958">
                  <c:v>1.1599999999999999</c:v>
                </c:pt>
                <c:pt idx="3959">
                  <c:v>1.08</c:v>
                </c:pt>
                <c:pt idx="3960">
                  <c:v>1.1000000000000001</c:v>
                </c:pt>
                <c:pt idx="3961">
                  <c:v>1.08</c:v>
                </c:pt>
                <c:pt idx="3962">
                  <c:v>1.2</c:v>
                </c:pt>
                <c:pt idx="3963">
                  <c:v>1.1499999999999999</c:v>
                </c:pt>
                <c:pt idx="3964">
                  <c:v>0.75</c:v>
                </c:pt>
                <c:pt idx="3965">
                  <c:v>0.78</c:v>
                </c:pt>
                <c:pt idx="3966">
                  <c:v>0.74</c:v>
                </c:pt>
                <c:pt idx="3967">
                  <c:v>0.78</c:v>
                </c:pt>
                <c:pt idx="3968">
                  <c:v>0.73</c:v>
                </c:pt>
                <c:pt idx="3969">
                  <c:v>0.7</c:v>
                </c:pt>
                <c:pt idx="3970">
                  <c:v>0.59</c:v>
                </c:pt>
                <c:pt idx="3971">
                  <c:v>0.61</c:v>
                </c:pt>
                <c:pt idx="3972">
                  <c:v>0.62</c:v>
                </c:pt>
                <c:pt idx="3973">
                  <c:v>0.56000000000000005</c:v>
                </c:pt>
                <c:pt idx="3974">
                  <c:v>0.54</c:v>
                </c:pt>
                <c:pt idx="3975">
                  <c:v>0.55000000000000004</c:v>
                </c:pt>
                <c:pt idx="3976">
                  <c:v>0.56000000000000005</c:v>
                </c:pt>
                <c:pt idx="3977">
                  <c:v>0.63</c:v>
                </c:pt>
                <c:pt idx="3978">
                  <c:v>0.59</c:v>
                </c:pt>
                <c:pt idx="3979">
                  <c:v>0.49</c:v>
                </c:pt>
                <c:pt idx="3980">
                  <c:v>0.51</c:v>
                </c:pt>
                <c:pt idx="3981">
                  <c:v>0.5</c:v>
                </c:pt>
                <c:pt idx="3982">
                  <c:v>0.66</c:v>
                </c:pt>
                <c:pt idx="3983">
                  <c:v>0.55000000000000004</c:v>
                </c:pt>
                <c:pt idx="3984">
                  <c:v>0.57999999999999996</c:v>
                </c:pt>
                <c:pt idx="3985">
                  <c:v>0.54</c:v>
                </c:pt>
                <c:pt idx="3986">
                  <c:v>0.55000000000000004</c:v>
                </c:pt>
                <c:pt idx="3987">
                  <c:v>0.5</c:v>
                </c:pt>
                <c:pt idx="3988">
                  <c:v>0.63</c:v>
                </c:pt>
                <c:pt idx="3989">
                  <c:v>0.62</c:v>
                </c:pt>
                <c:pt idx="3990">
                  <c:v>0.57999999999999996</c:v>
                </c:pt>
                <c:pt idx="3991">
                  <c:v>0.56000000000000005</c:v>
                </c:pt>
                <c:pt idx="3992">
                  <c:v>0.57999999999999996</c:v>
                </c:pt>
                <c:pt idx="3993">
                  <c:v>0.56000000000000005</c:v>
                </c:pt>
                <c:pt idx="3994">
                  <c:v>0.57999999999999996</c:v>
                </c:pt>
                <c:pt idx="3995">
                  <c:v>0.69</c:v>
                </c:pt>
                <c:pt idx="3996">
                  <c:v>0.66</c:v>
                </c:pt>
                <c:pt idx="3997">
                  <c:v>0.65</c:v>
                </c:pt>
                <c:pt idx="3998">
                  <c:v>0.63</c:v>
                </c:pt>
                <c:pt idx="3999">
                  <c:v>0.68</c:v>
                </c:pt>
                <c:pt idx="4000">
                  <c:v>0.61</c:v>
                </c:pt>
                <c:pt idx="4001">
                  <c:v>0.55000000000000004</c:v>
                </c:pt>
                <c:pt idx="4002">
                  <c:v>0.57999999999999996</c:v>
                </c:pt>
                <c:pt idx="4003">
                  <c:v>0.6</c:v>
                </c:pt>
                <c:pt idx="4004">
                  <c:v>0.59</c:v>
                </c:pt>
                <c:pt idx="4005">
                  <c:v>0.61</c:v>
                </c:pt>
                <c:pt idx="4006">
                  <c:v>0.44</c:v>
                </c:pt>
                <c:pt idx="4007">
                  <c:v>0.39</c:v>
                </c:pt>
                <c:pt idx="4008">
                  <c:v>0.44</c:v>
                </c:pt>
                <c:pt idx="4009">
                  <c:v>0.56000000000000005</c:v>
                </c:pt>
                <c:pt idx="4010">
                  <c:v>0.61</c:v>
                </c:pt>
                <c:pt idx="4011">
                  <c:v>0.6</c:v>
                </c:pt>
                <c:pt idx="4012">
                  <c:v>0.8</c:v>
                </c:pt>
                <c:pt idx="4013">
                  <c:v>0.7</c:v>
                </c:pt>
                <c:pt idx="4014">
                  <c:v>0.75</c:v>
                </c:pt>
                <c:pt idx="4015">
                  <c:v>0.8</c:v>
                </c:pt>
                <c:pt idx="4016">
                  <c:v>0.86</c:v>
                </c:pt>
                <c:pt idx="4017">
                  <c:v>0.78</c:v>
                </c:pt>
                <c:pt idx="4018">
                  <c:v>0.7</c:v>
                </c:pt>
                <c:pt idx="4019">
                  <c:v>0.62</c:v>
                </c:pt>
                <c:pt idx="4020">
                  <c:v>0.57999999999999996</c:v>
                </c:pt>
                <c:pt idx="4021">
                  <c:v>0.62</c:v>
                </c:pt>
                <c:pt idx="4022">
                  <c:v>0.59</c:v>
                </c:pt>
                <c:pt idx="4023">
                  <c:v>0.53</c:v>
                </c:pt>
                <c:pt idx="4024">
                  <c:v>0.5</c:v>
                </c:pt>
                <c:pt idx="4025">
                  <c:v>0.42</c:v>
                </c:pt>
                <c:pt idx="4026">
                  <c:v>0.44</c:v>
                </c:pt>
                <c:pt idx="4027">
                  <c:v>0.46</c:v>
                </c:pt>
                <c:pt idx="4028">
                  <c:v>0.47</c:v>
                </c:pt>
                <c:pt idx="4029">
                  <c:v>0.5</c:v>
                </c:pt>
                <c:pt idx="4030">
                  <c:v>0.49</c:v>
                </c:pt>
                <c:pt idx="4031">
                  <c:v>0.5</c:v>
                </c:pt>
                <c:pt idx="4032">
                  <c:v>0.49</c:v>
                </c:pt>
                <c:pt idx="4033">
                  <c:v>0.55000000000000004</c:v>
                </c:pt>
                <c:pt idx="4034">
                  <c:v>0.54</c:v>
                </c:pt>
                <c:pt idx="4035">
                  <c:v>0.51</c:v>
                </c:pt>
                <c:pt idx="4036">
                  <c:v>0.47</c:v>
                </c:pt>
                <c:pt idx="4037">
                  <c:v>0.45</c:v>
                </c:pt>
                <c:pt idx="4038">
                  <c:v>0.48</c:v>
                </c:pt>
                <c:pt idx="4039">
                  <c:v>0.44</c:v>
                </c:pt>
                <c:pt idx="4040">
                  <c:v>0.5</c:v>
                </c:pt>
                <c:pt idx="4041">
                  <c:v>0.47</c:v>
                </c:pt>
                <c:pt idx="4042">
                  <c:v>0.45</c:v>
                </c:pt>
                <c:pt idx="4043">
                  <c:v>0.57999999999999996</c:v>
                </c:pt>
                <c:pt idx="4044">
                  <c:v>0.62</c:v>
                </c:pt>
                <c:pt idx="4045">
                  <c:v>1.64</c:v>
                </c:pt>
                <c:pt idx="4046">
                  <c:v>1.5</c:v>
                </c:pt>
                <c:pt idx="4047">
                  <c:v>1.2</c:v>
                </c:pt>
                <c:pt idx="4048">
                  <c:v>1.53</c:v>
                </c:pt>
                <c:pt idx="4049">
                  <c:v>1.36</c:v>
                </c:pt>
                <c:pt idx="4050">
                  <c:v>0.62</c:v>
                </c:pt>
                <c:pt idx="4051">
                  <c:v>1.1499999999999999</c:v>
                </c:pt>
                <c:pt idx="4052">
                  <c:v>0.66</c:v>
                </c:pt>
                <c:pt idx="4053">
                  <c:v>0.63</c:v>
                </c:pt>
                <c:pt idx="4054">
                  <c:v>0.6</c:v>
                </c:pt>
                <c:pt idx="4055">
                  <c:v>0.54</c:v>
                </c:pt>
                <c:pt idx="4056">
                  <c:v>0.52</c:v>
                </c:pt>
                <c:pt idx="4057">
                  <c:v>0.84</c:v>
                </c:pt>
                <c:pt idx="4058">
                  <c:v>0.82</c:v>
                </c:pt>
                <c:pt idx="4059">
                  <c:v>0.79</c:v>
                </c:pt>
                <c:pt idx="4060">
                  <c:v>0.7</c:v>
                </c:pt>
                <c:pt idx="4061">
                  <c:v>0.64</c:v>
                </c:pt>
                <c:pt idx="4062">
                  <c:v>0.64</c:v>
                </c:pt>
                <c:pt idx="4063">
                  <c:v>0.59</c:v>
                </c:pt>
                <c:pt idx="4064">
                  <c:v>0.61</c:v>
                </c:pt>
                <c:pt idx="4065">
                  <c:v>0.55000000000000004</c:v>
                </c:pt>
                <c:pt idx="4066">
                  <c:v>0.55000000000000004</c:v>
                </c:pt>
                <c:pt idx="4067">
                  <c:v>0.51</c:v>
                </c:pt>
                <c:pt idx="4068">
                  <c:v>0.53</c:v>
                </c:pt>
                <c:pt idx="4069">
                  <c:v>0.56999999999999995</c:v>
                </c:pt>
                <c:pt idx="4070">
                  <c:v>0.65</c:v>
                </c:pt>
                <c:pt idx="4071">
                  <c:v>0.66</c:v>
                </c:pt>
                <c:pt idx="4072">
                  <c:v>0.51</c:v>
                </c:pt>
                <c:pt idx="4073">
                  <c:v>0.53</c:v>
                </c:pt>
                <c:pt idx="4074">
                  <c:v>0.55000000000000004</c:v>
                </c:pt>
                <c:pt idx="4075">
                  <c:v>0.47</c:v>
                </c:pt>
                <c:pt idx="4076">
                  <c:v>0.44</c:v>
                </c:pt>
                <c:pt idx="4077">
                  <c:v>0.55000000000000004</c:v>
                </c:pt>
                <c:pt idx="4078">
                  <c:v>0.51</c:v>
                </c:pt>
                <c:pt idx="4079">
                  <c:v>0.5</c:v>
                </c:pt>
                <c:pt idx="4080">
                  <c:v>0.54</c:v>
                </c:pt>
                <c:pt idx="4081">
                  <c:v>0.51</c:v>
                </c:pt>
                <c:pt idx="4082">
                  <c:v>0.52</c:v>
                </c:pt>
                <c:pt idx="4083">
                  <c:v>0.49</c:v>
                </c:pt>
                <c:pt idx="4084">
                  <c:v>0.53</c:v>
                </c:pt>
                <c:pt idx="4085">
                  <c:v>0.48</c:v>
                </c:pt>
                <c:pt idx="4086">
                  <c:v>0.5</c:v>
                </c:pt>
                <c:pt idx="4087">
                  <c:v>0.54</c:v>
                </c:pt>
                <c:pt idx="4088">
                  <c:v>0.45</c:v>
                </c:pt>
                <c:pt idx="4089">
                  <c:v>0.52</c:v>
                </c:pt>
                <c:pt idx="4090">
                  <c:v>0.59</c:v>
                </c:pt>
                <c:pt idx="4091">
                  <c:v>0.5</c:v>
                </c:pt>
                <c:pt idx="4092">
                  <c:v>0.5</c:v>
                </c:pt>
                <c:pt idx="4093">
                  <c:v>0.48</c:v>
                </c:pt>
                <c:pt idx="4094">
                  <c:v>0.56999999999999995</c:v>
                </c:pt>
                <c:pt idx="4095">
                  <c:v>0.63</c:v>
                </c:pt>
                <c:pt idx="4096">
                  <c:v>0.56999999999999995</c:v>
                </c:pt>
                <c:pt idx="4097">
                  <c:v>0.51</c:v>
                </c:pt>
                <c:pt idx="4098">
                  <c:v>0.54</c:v>
                </c:pt>
                <c:pt idx="4099">
                  <c:v>0.6</c:v>
                </c:pt>
                <c:pt idx="4100">
                  <c:v>0.59</c:v>
                </c:pt>
                <c:pt idx="4101">
                  <c:v>0.63</c:v>
                </c:pt>
                <c:pt idx="4102">
                  <c:v>0.61</c:v>
                </c:pt>
                <c:pt idx="4103">
                  <c:v>0.64</c:v>
                </c:pt>
                <c:pt idx="4104">
                  <c:v>0.62</c:v>
                </c:pt>
                <c:pt idx="4105">
                  <c:v>0.56999999999999995</c:v>
                </c:pt>
                <c:pt idx="4106">
                  <c:v>0.55000000000000004</c:v>
                </c:pt>
                <c:pt idx="4107">
                  <c:v>0.63</c:v>
                </c:pt>
                <c:pt idx="4108">
                  <c:v>0.56999999999999995</c:v>
                </c:pt>
                <c:pt idx="4109">
                  <c:v>0.54</c:v>
                </c:pt>
                <c:pt idx="4110">
                  <c:v>0.6</c:v>
                </c:pt>
                <c:pt idx="4111">
                  <c:v>0.55000000000000004</c:v>
                </c:pt>
                <c:pt idx="4112">
                  <c:v>0.52</c:v>
                </c:pt>
                <c:pt idx="4113">
                  <c:v>0.5</c:v>
                </c:pt>
                <c:pt idx="4114">
                  <c:v>0.51</c:v>
                </c:pt>
                <c:pt idx="4115">
                  <c:v>0.5</c:v>
                </c:pt>
                <c:pt idx="4116">
                  <c:v>0.53</c:v>
                </c:pt>
                <c:pt idx="4117">
                  <c:v>0.56999999999999995</c:v>
                </c:pt>
                <c:pt idx="4118">
                  <c:v>0.56000000000000005</c:v>
                </c:pt>
                <c:pt idx="4119">
                  <c:v>0.64</c:v>
                </c:pt>
                <c:pt idx="4120">
                  <c:v>0.64</c:v>
                </c:pt>
                <c:pt idx="4121">
                  <c:v>0.6</c:v>
                </c:pt>
                <c:pt idx="4122">
                  <c:v>0.56999999999999995</c:v>
                </c:pt>
                <c:pt idx="4123">
                  <c:v>0.56999999999999995</c:v>
                </c:pt>
                <c:pt idx="4124">
                  <c:v>0.69</c:v>
                </c:pt>
                <c:pt idx="4125">
                  <c:v>0.72</c:v>
                </c:pt>
                <c:pt idx="4126">
                  <c:v>0.72</c:v>
                </c:pt>
                <c:pt idx="4127">
                  <c:v>0.75</c:v>
                </c:pt>
                <c:pt idx="4128">
                  <c:v>0.71</c:v>
                </c:pt>
                <c:pt idx="4129">
                  <c:v>0.73</c:v>
                </c:pt>
                <c:pt idx="4130">
                  <c:v>0.69</c:v>
                </c:pt>
                <c:pt idx="4131">
                  <c:v>0.51</c:v>
                </c:pt>
                <c:pt idx="4132">
                  <c:v>0.68</c:v>
                </c:pt>
                <c:pt idx="4133">
                  <c:v>0.62</c:v>
                </c:pt>
                <c:pt idx="4134">
                  <c:v>0.6</c:v>
                </c:pt>
                <c:pt idx="4135">
                  <c:v>0.67</c:v>
                </c:pt>
                <c:pt idx="4136">
                  <c:v>0.64</c:v>
                </c:pt>
                <c:pt idx="4137">
                  <c:v>0.64</c:v>
                </c:pt>
                <c:pt idx="4138">
                  <c:v>0.61</c:v>
                </c:pt>
                <c:pt idx="4139">
                  <c:v>0.64</c:v>
                </c:pt>
                <c:pt idx="4140">
                  <c:v>0.51</c:v>
                </c:pt>
                <c:pt idx="4141">
                  <c:v>0.56999999999999995</c:v>
                </c:pt>
                <c:pt idx="4142">
                  <c:v>0.52</c:v>
                </c:pt>
                <c:pt idx="4143">
                  <c:v>0.59</c:v>
                </c:pt>
                <c:pt idx="4144">
                  <c:v>0.67</c:v>
                </c:pt>
                <c:pt idx="4145">
                  <c:v>0.51</c:v>
                </c:pt>
                <c:pt idx="4146">
                  <c:v>0.55000000000000004</c:v>
                </c:pt>
                <c:pt idx="4147">
                  <c:v>0.57999999999999996</c:v>
                </c:pt>
                <c:pt idx="4148">
                  <c:v>0.64</c:v>
                </c:pt>
                <c:pt idx="4149">
                  <c:v>0.6</c:v>
                </c:pt>
                <c:pt idx="4150">
                  <c:v>0.72</c:v>
                </c:pt>
                <c:pt idx="4151">
                  <c:v>0.75</c:v>
                </c:pt>
                <c:pt idx="4152">
                  <c:v>1.06</c:v>
                </c:pt>
                <c:pt idx="4153">
                  <c:v>0.89</c:v>
                </c:pt>
                <c:pt idx="4154">
                  <c:v>0.87</c:v>
                </c:pt>
                <c:pt idx="4155">
                  <c:v>0.88</c:v>
                </c:pt>
                <c:pt idx="4156">
                  <c:v>0.75</c:v>
                </c:pt>
                <c:pt idx="4157">
                  <c:v>0.74</c:v>
                </c:pt>
                <c:pt idx="4158">
                  <c:v>0.81</c:v>
                </c:pt>
                <c:pt idx="4159">
                  <c:v>0.82</c:v>
                </c:pt>
                <c:pt idx="4160">
                  <c:v>0.83</c:v>
                </c:pt>
                <c:pt idx="4161">
                  <c:v>0.73</c:v>
                </c:pt>
                <c:pt idx="4162">
                  <c:v>0.75</c:v>
                </c:pt>
                <c:pt idx="4163">
                  <c:v>0.74</c:v>
                </c:pt>
                <c:pt idx="4164">
                  <c:v>0.81</c:v>
                </c:pt>
                <c:pt idx="4165">
                  <c:v>0.78</c:v>
                </c:pt>
                <c:pt idx="4166">
                  <c:v>0.8</c:v>
                </c:pt>
                <c:pt idx="4167">
                  <c:v>0.77</c:v>
                </c:pt>
                <c:pt idx="4168">
                  <c:v>0.76</c:v>
                </c:pt>
                <c:pt idx="4169">
                  <c:v>0.72</c:v>
                </c:pt>
                <c:pt idx="4170">
                  <c:v>0.79</c:v>
                </c:pt>
                <c:pt idx="4171">
                  <c:v>0.76</c:v>
                </c:pt>
                <c:pt idx="4172">
                  <c:v>0.73</c:v>
                </c:pt>
                <c:pt idx="4173">
                  <c:v>0.71</c:v>
                </c:pt>
                <c:pt idx="4174">
                  <c:v>0.79</c:v>
                </c:pt>
                <c:pt idx="4175">
                  <c:v>0.75</c:v>
                </c:pt>
                <c:pt idx="4176">
                  <c:v>0.71</c:v>
                </c:pt>
                <c:pt idx="4177">
                  <c:v>0.74</c:v>
                </c:pt>
                <c:pt idx="4178">
                  <c:v>0.72</c:v>
                </c:pt>
                <c:pt idx="4179">
                  <c:v>0.75</c:v>
                </c:pt>
                <c:pt idx="4180">
                  <c:v>0.7</c:v>
                </c:pt>
                <c:pt idx="4181">
                  <c:v>0.66</c:v>
                </c:pt>
                <c:pt idx="4182">
                  <c:v>0.69</c:v>
                </c:pt>
                <c:pt idx="4183">
                  <c:v>0.73</c:v>
                </c:pt>
                <c:pt idx="4184">
                  <c:v>0.71</c:v>
                </c:pt>
                <c:pt idx="4185">
                  <c:v>0.68</c:v>
                </c:pt>
                <c:pt idx="4186">
                  <c:v>0.65</c:v>
                </c:pt>
                <c:pt idx="4187">
                  <c:v>0.74</c:v>
                </c:pt>
                <c:pt idx="4188">
                  <c:v>0.75</c:v>
                </c:pt>
                <c:pt idx="4189">
                  <c:v>0.76</c:v>
                </c:pt>
                <c:pt idx="4190">
                  <c:v>0.75</c:v>
                </c:pt>
                <c:pt idx="4191">
                  <c:v>0.75</c:v>
                </c:pt>
                <c:pt idx="4192">
                  <c:v>0.7</c:v>
                </c:pt>
                <c:pt idx="4193">
                  <c:v>0.67</c:v>
                </c:pt>
                <c:pt idx="4194">
                  <c:v>0.71</c:v>
                </c:pt>
                <c:pt idx="4195">
                  <c:v>0.63</c:v>
                </c:pt>
                <c:pt idx="4196">
                  <c:v>0.57999999999999996</c:v>
                </c:pt>
                <c:pt idx="4197">
                  <c:v>0.64</c:v>
                </c:pt>
                <c:pt idx="4198">
                  <c:v>0.68</c:v>
                </c:pt>
                <c:pt idx="4199">
                  <c:v>0.73</c:v>
                </c:pt>
                <c:pt idx="4200">
                  <c:v>0.68</c:v>
                </c:pt>
                <c:pt idx="4201">
                  <c:v>0.7</c:v>
                </c:pt>
                <c:pt idx="4202">
                  <c:v>0.71</c:v>
                </c:pt>
                <c:pt idx="4203">
                  <c:v>0.7</c:v>
                </c:pt>
                <c:pt idx="4204">
                  <c:v>0.73</c:v>
                </c:pt>
                <c:pt idx="4205">
                  <c:v>0.75</c:v>
                </c:pt>
                <c:pt idx="4206">
                  <c:v>0.71</c:v>
                </c:pt>
                <c:pt idx="4207">
                  <c:v>0.69</c:v>
                </c:pt>
                <c:pt idx="4208">
                  <c:v>0.72</c:v>
                </c:pt>
                <c:pt idx="4209">
                  <c:v>0.74</c:v>
                </c:pt>
                <c:pt idx="4210">
                  <c:v>0.69</c:v>
                </c:pt>
                <c:pt idx="4211">
                  <c:v>0.66</c:v>
                </c:pt>
                <c:pt idx="4212">
                  <c:v>0.73</c:v>
                </c:pt>
                <c:pt idx="4213">
                  <c:v>0.78</c:v>
                </c:pt>
                <c:pt idx="4214">
                  <c:v>0.81</c:v>
                </c:pt>
                <c:pt idx="4215">
                  <c:v>0.83</c:v>
                </c:pt>
                <c:pt idx="4216">
                  <c:v>0.76</c:v>
                </c:pt>
                <c:pt idx="4217">
                  <c:v>0.75</c:v>
                </c:pt>
                <c:pt idx="4218">
                  <c:v>0.86</c:v>
                </c:pt>
                <c:pt idx="4219">
                  <c:v>0.62</c:v>
                </c:pt>
                <c:pt idx="4220">
                  <c:v>0.6</c:v>
                </c:pt>
                <c:pt idx="4221">
                  <c:v>0.86</c:v>
                </c:pt>
                <c:pt idx="4222">
                  <c:v>0.8</c:v>
                </c:pt>
                <c:pt idx="4223">
                  <c:v>0.86</c:v>
                </c:pt>
                <c:pt idx="4224">
                  <c:v>0.73</c:v>
                </c:pt>
                <c:pt idx="4225">
                  <c:v>0.77</c:v>
                </c:pt>
                <c:pt idx="4226">
                  <c:v>0.74</c:v>
                </c:pt>
                <c:pt idx="4227">
                  <c:v>0.75</c:v>
                </c:pt>
                <c:pt idx="4228">
                  <c:v>0.81</c:v>
                </c:pt>
                <c:pt idx="4229">
                  <c:v>0.83</c:v>
                </c:pt>
                <c:pt idx="4230">
                  <c:v>0.88</c:v>
                </c:pt>
                <c:pt idx="4231">
                  <c:v>0.96</c:v>
                </c:pt>
                <c:pt idx="4232">
                  <c:v>0.84</c:v>
                </c:pt>
                <c:pt idx="4233">
                  <c:v>0.9</c:v>
                </c:pt>
                <c:pt idx="4234">
                  <c:v>0.82</c:v>
                </c:pt>
                <c:pt idx="4235">
                  <c:v>0.94</c:v>
                </c:pt>
                <c:pt idx="4236">
                  <c:v>0.72</c:v>
                </c:pt>
                <c:pt idx="4237">
                  <c:v>0.6</c:v>
                </c:pt>
                <c:pt idx="4238">
                  <c:v>0.57999999999999996</c:v>
                </c:pt>
                <c:pt idx="4239">
                  <c:v>0.65</c:v>
                </c:pt>
                <c:pt idx="4240">
                  <c:v>0.68</c:v>
                </c:pt>
                <c:pt idx="4241">
                  <c:v>0.64</c:v>
                </c:pt>
                <c:pt idx="4242">
                  <c:v>0.73</c:v>
                </c:pt>
                <c:pt idx="4243">
                  <c:v>0.48</c:v>
                </c:pt>
                <c:pt idx="4244">
                  <c:v>0.53</c:v>
                </c:pt>
                <c:pt idx="4245">
                  <c:v>0.51</c:v>
                </c:pt>
                <c:pt idx="4246">
                  <c:v>0.41</c:v>
                </c:pt>
                <c:pt idx="4247">
                  <c:v>0.47</c:v>
                </c:pt>
                <c:pt idx="4248">
                  <c:v>0.66</c:v>
                </c:pt>
                <c:pt idx="4249">
                  <c:v>0.56999999999999995</c:v>
                </c:pt>
                <c:pt idx="4250">
                  <c:v>0.52</c:v>
                </c:pt>
                <c:pt idx="4251">
                  <c:v>0.54</c:v>
                </c:pt>
                <c:pt idx="4252">
                  <c:v>0.56000000000000005</c:v>
                </c:pt>
                <c:pt idx="4253">
                  <c:v>0.53</c:v>
                </c:pt>
                <c:pt idx="4254">
                  <c:v>0.5</c:v>
                </c:pt>
                <c:pt idx="4255">
                  <c:v>0.55000000000000004</c:v>
                </c:pt>
                <c:pt idx="4256">
                  <c:v>0.56999999999999995</c:v>
                </c:pt>
                <c:pt idx="4257">
                  <c:v>0.52</c:v>
                </c:pt>
                <c:pt idx="4258">
                  <c:v>0.57999999999999996</c:v>
                </c:pt>
                <c:pt idx="4259">
                  <c:v>0.49</c:v>
                </c:pt>
                <c:pt idx="4260">
                  <c:v>0.65</c:v>
                </c:pt>
                <c:pt idx="4261">
                  <c:v>0.61</c:v>
                </c:pt>
                <c:pt idx="4262">
                  <c:v>0.62</c:v>
                </c:pt>
                <c:pt idx="4263">
                  <c:v>0.65</c:v>
                </c:pt>
                <c:pt idx="4264">
                  <c:v>0.57999999999999996</c:v>
                </c:pt>
                <c:pt idx="4265">
                  <c:v>0.54</c:v>
                </c:pt>
                <c:pt idx="4266">
                  <c:v>0.55000000000000004</c:v>
                </c:pt>
                <c:pt idx="4267">
                  <c:v>0.6</c:v>
                </c:pt>
                <c:pt idx="4268">
                  <c:v>0.61</c:v>
                </c:pt>
                <c:pt idx="4269">
                  <c:v>0.59</c:v>
                </c:pt>
                <c:pt idx="4270">
                  <c:v>0.56999999999999995</c:v>
                </c:pt>
                <c:pt idx="4271">
                  <c:v>0.62</c:v>
                </c:pt>
                <c:pt idx="4272">
                  <c:v>0.56000000000000005</c:v>
                </c:pt>
                <c:pt idx="4273">
                  <c:v>0.53</c:v>
                </c:pt>
                <c:pt idx="4274">
                  <c:v>0.6</c:v>
                </c:pt>
                <c:pt idx="4275">
                  <c:v>0.62</c:v>
                </c:pt>
                <c:pt idx="4276">
                  <c:v>0.6</c:v>
                </c:pt>
                <c:pt idx="4277">
                  <c:v>0.56999999999999995</c:v>
                </c:pt>
                <c:pt idx="4278">
                  <c:v>0.61</c:v>
                </c:pt>
                <c:pt idx="4279">
                  <c:v>0.68</c:v>
                </c:pt>
                <c:pt idx="4280">
                  <c:v>0.86</c:v>
                </c:pt>
                <c:pt idx="4281">
                  <c:v>0.63</c:v>
                </c:pt>
                <c:pt idx="4282">
                  <c:v>0.6</c:v>
                </c:pt>
                <c:pt idx="4283">
                  <c:v>0.49</c:v>
                </c:pt>
                <c:pt idx="4284">
                  <c:v>0.51</c:v>
                </c:pt>
                <c:pt idx="4285">
                  <c:v>0.46</c:v>
                </c:pt>
                <c:pt idx="4286">
                  <c:v>0.52</c:v>
                </c:pt>
                <c:pt idx="4287">
                  <c:v>0.57999999999999996</c:v>
                </c:pt>
                <c:pt idx="4288">
                  <c:v>0.55000000000000004</c:v>
                </c:pt>
                <c:pt idx="4289">
                  <c:v>0.56000000000000005</c:v>
                </c:pt>
                <c:pt idx="4290">
                  <c:v>0.61</c:v>
                </c:pt>
                <c:pt idx="4291">
                  <c:v>0.57999999999999996</c:v>
                </c:pt>
                <c:pt idx="4292">
                  <c:v>0.61</c:v>
                </c:pt>
                <c:pt idx="4293">
                  <c:v>0.6</c:v>
                </c:pt>
                <c:pt idx="4294">
                  <c:v>0.56000000000000005</c:v>
                </c:pt>
                <c:pt idx="4295">
                  <c:v>0.57999999999999996</c:v>
                </c:pt>
                <c:pt idx="4296">
                  <c:v>0.63</c:v>
                </c:pt>
                <c:pt idx="4297">
                  <c:v>0.61</c:v>
                </c:pt>
                <c:pt idx="4298">
                  <c:v>0.62</c:v>
                </c:pt>
                <c:pt idx="4299">
                  <c:v>0.69</c:v>
                </c:pt>
                <c:pt idx="4300">
                  <c:v>0.65</c:v>
                </c:pt>
                <c:pt idx="4301">
                  <c:v>0.68</c:v>
                </c:pt>
                <c:pt idx="4302">
                  <c:v>0.63</c:v>
                </c:pt>
                <c:pt idx="4303">
                  <c:v>0.67</c:v>
                </c:pt>
                <c:pt idx="4304">
                  <c:v>0.66</c:v>
                </c:pt>
                <c:pt idx="4305">
                  <c:v>0.64</c:v>
                </c:pt>
                <c:pt idx="4306">
                  <c:v>0.62</c:v>
                </c:pt>
                <c:pt idx="4307">
                  <c:v>0.71</c:v>
                </c:pt>
                <c:pt idx="4308">
                  <c:v>0.69</c:v>
                </c:pt>
                <c:pt idx="4309">
                  <c:v>0.57999999999999996</c:v>
                </c:pt>
                <c:pt idx="4310">
                  <c:v>0.63</c:v>
                </c:pt>
                <c:pt idx="4311">
                  <c:v>0.68</c:v>
                </c:pt>
                <c:pt idx="4312">
                  <c:v>0.62</c:v>
                </c:pt>
                <c:pt idx="4313">
                  <c:v>0.53</c:v>
                </c:pt>
                <c:pt idx="4314">
                  <c:v>0.66</c:v>
                </c:pt>
                <c:pt idx="4315">
                  <c:v>0.72</c:v>
                </c:pt>
                <c:pt idx="4316">
                  <c:v>0.61</c:v>
                </c:pt>
                <c:pt idx="4317">
                  <c:v>0.74</c:v>
                </c:pt>
                <c:pt idx="4318">
                  <c:v>0.85</c:v>
                </c:pt>
                <c:pt idx="4319">
                  <c:v>0.84</c:v>
                </c:pt>
                <c:pt idx="4320">
                  <c:v>0.87</c:v>
                </c:pt>
                <c:pt idx="4321">
                  <c:v>0.87</c:v>
                </c:pt>
                <c:pt idx="4322">
                  <c:v>0.83</c:v>
                </c:pt>
                <c:pt idx="4323">
                  <c:v>0.56999999999999995</c:v>
                </c:pt>
                <c:pt idx="4324">
                  <c:v>0.59</c:v>
                </c:pt>
                <c:pt idx="4325">
                  <c:v>0.49</c:v>
                </c:pt>
                <c:pt idx="4326">
                  <c:v>0.51</c:v>
                </c:pt>
                <c:pt idx="4327">
                  <c:v>0.45</c:v>
                </c:pt>
                <c:pt idx="4328">
                  <c:v>0.51</c:v>
                </c:pt>
                <c:pt idx="4329">
                  <c:v>0.54</c:v>
                </c:pt>
                <c:pt idx="4330">
                  <c:v>0.6</c:v>
                </c:pt>
                <c:pt idx="4331">
                  <c:v>0.56999999999999995</c:v>
                </c:pt>
                <c:pt idx="4332">
                  <c:v>0.56000000000000005</c:v>
                </c:pt>
                <c:pt idx="4333">
                  <c:v>0.87</c:v>
                </c:pt>
                <c:pt idx="4334">
                  <c:v>1.04</c:v>
                </c:pt>
                <c:pt idx="4335">
                  <c:v>0.95</c:v>
                </c:pt>
                <c:pt idx="4336">
                  <c:v>0.97</c:v>
                </c:pt>
                <c:pt idx="4337">
                  <c:v>0.98</c:v>
                </c:pt>
                <c:pt idx="4338">
                  <c:v>0.89</c:v>
                </c:pt>
                <c:pt idx="4339">
                  <c:v>0.83</c:v>
                </c:pt>
                <c:pt idx="4340">
                  <c:v>0.81</c:v>
                </c:pt>
                <c:pt idx="4341">
                  <c:v>0.79</c:v>
                </c:pt>
                <c:pt idx="4342">
                  <c:v>0.77</c:v>
                </c:pt>
                <c:pt idx="4343">
                  <c:v>0.81</c:v>
                </c:pt>
                <c:pt idx="4344">
                  <c:v>0.76</c:v>
                </c:pt>
                <c:pt idx="4345">
                  <c:v>0.79</c:v>
                </c:pt>
                <c:pt idx="4346">
                  <c:v>0.66</c:v>
                </c:pt>
                <c:pt idx="4347">
                  <c:v>0.69</c:v>
                </c:pt>
                <c:pt idx="4348">
                  <c:v>0.65</c:v>
                </c:pt>
                <c:pt idx="4349">
                  <c:v>0.7</c:v>
                </c:pt>
                <c:pt idx="4350">
                  <c:v>0.78</c:v>
                </c:pt>
                <c:pt idx="4351">
                  <c:v>0.86</c:v>
                </c:pt>
                <c:pt idx="4352">
                  <c:v>0.91</c:v>
                </c:pt>
                <c:pt idx="4353">
                  <c:v>1.02</c:v>
                </c:pt>
                <c:pt idx="4354">
                  <c:v>0.8</c:v>
                </c:pt>
                <c:pt idx="4355">
                  <c:v>0.82</c:v>
                </c:pt>
                <c:pt idx="4356">
                  <c:v>0.84</c:v>
                </c:pt>
                <c:pt idx="4357">
                  <c:v>0.9</c:v>
                </c:pt>
                <c:pt idx="4358">
                  <c:v>0.87</c:v>
                </c:pt>
                <c:pt idx="4359">
                  <c:v>0.87</c:v>
                </c:pt>
                <c:pt idx="4360">
                  <c:v>0.82</c:v>
                </c:pt>
                <c:pt idx="4361">
                  <c:v>0.8</c:v>
                </c:pt>
                <c:pt idx="4362">
                  <c:v>0.8</c:v>
                </c:pt>
                <c:pt idx="4363">
                  <c:v>0.81</c:v>
                </c:pt>
                <c:pt idx="4364">
                  <c:v>0.68</c:v>
                </c:pt>
                <c:pt idx="4365">
                  <c:v>0.69</c:v>
                </c:pt>
                <c:pt idx="4366">
                  <c:v>0.64</c:v>
                </c:pt>
                <c:pt idx="4367">
                  <c:v>0.62</c:v>
                </c:pt>
                <c:pt idx="4368">
                  <c:v>0.67</c:v>
                </c:pt>
                <c:pt idx="4369">
                  <c:v>0.65</c:v>
                </c:pt>
                <c:pt idx="4370">
                  <c:v>0.68</c:v>
                </c:pt>
                <c:pt idx="4371">
                  <c:v>0.64</c:v>
                </c:pt>
                <c:pt idx="4372">
                  <c:v>0.62</c:v>
                </c:pt>
                <c:pt idx="4373">
                  <c:v>0.65</c:v>
                </c:pt>
                <c:pt idx="4374">
                  <c:v>0.62</c:v>
                </c:pt>
                <c:pt idx="4375">
                  <c:v>0.54</c:v>
                </c:pt>
                <c:pt idx="4376">
                  <c:v>0.51</c:v>
                </c:pt>
                <c:pt idx="4377">
                  <c:v>0.63</c:v>
                </c:pt>
                <c:pt idx="4378">
                  <c:v>0.72</c:v>
                </c:pt>
                <c:pt idx="4379">
                  <c:v>0.7</c:v>
                </c:pt>
                <c:pt idx="4380">
                  <c:v>0.68</c:v>
                </c:pt>
                <c:pt idx="4381">
                  <c:v>0.64</c:v>
                </c:pt>
                <c:pt idx="4382">
                  <c:v>0.61</c:v>
                </c:pt>
                <c:pt idx="4383">
                  <c:v>0.6</c:v>
                </c:pt>
                <c:pt idx="4384">
                  <c:v>0.8</c:v>
                </c:pt>
                <c:pt idx="4385">
                  <c:v>0.74</c:v>
                </c:pt>
                <c:pt idx="4386">
                  <c:v>0.75</c:v>
                </c:pt>
                <c:pt idx="4387">
                  <c:v>0.74</c:v>
                </c:pt>
                <c:pt idx="4388">
                  <c:v>0.79</c:v>
                </c:pt>
                <c:pt idx="4389">
                  <c:v>0.91</c:v>
                </c:pt>
                <c:pt idx="4390">
                  <c:v>0.8</c:v>
                </c:pt>
                <c:pt idx="4391">
                  <c:v>0.74</c:v>
                </c:pt>
                <c:pt idx="4392">
                  <c:v>0.75</c:v>
                </c:pt>
                <c:pt idx="4393">
                  <c:v>0.73</c:v>
                </c:pt>
                <c:pt idx="4394">
                  <c:v>0.68</c:v>
                </c:pt>
                <c:pt idx="4395">
                  <c:v>0.77</c:v>
                </c:pt>
                <c:pt idx="4396">
                  <c:v>0.8</c:v>
                </c:pt>
                <c:pt idx="4397">
                  <c:v>0.82</c:v>
                </c:pt>
                <c:pt idx="4398">
                  <c:v>0.79</c:v>
                </c:pt>
                <c:pt idx="4399">
                  <c:v>0.75</c:v>
                </c:pt>
                <c:pt idx="4400">
                  <c:v>0.86</c:v>
                </c:pt>
                <c:pt idx="4401">
                  <c:v>0.94</c:v>
                </c:pt>
                <c:pt idx="4402">
                  <c:v>0.25</c:v>
                </c:pt>
                <c:pt idx="4403">
                  <c:v>0.92</c:v>
                </c:pt>
                <c:pt idx="4404">
                  <c:v>0.8</c:v>
                </c:pt>
                <c:pt idx="4405">
                  <c:v>0.76</c:v>
                </c:pt>
                <c:pt idx="4406">
                  <c:v>0.91</c:v>
                </c:pt>
                <c:pt idx="4407">
                  <c:v>0.85</c:v>
                </c:pt>
                <c:pt idx="4408">
                  <c:v>0.84</c:v>
                </c:pt>
                <c:pt idx="4409">
                  <c:v>0.82</c:v>
                </c:pt>
                <c:pt idx="4410">
                  <c:v>1.46</c:v>
                </c:pt>
                <c:pt idx="4411">
                  <c:v>1.44</c:v>
                </c:pt>
                <c:pt idx="4412">
                  <c:v>0.82</c:v>
                </c:pt>
                <c:pt idx="4413">
                  <c:v>0.79</c:v>
                </c:pt>
                <c:pt idx="4414">
                  <c:v>0.75</c:v>
                </c:pt>
                <c:pt idx="4415">
                  <c:v>0.71</c:v>
                </c:pt>
                <c:pt idx="4416">
                  <c:v>0.7</c:v>
                </c:pt>
                <c:pt idx="4417">
                  <c:v>0.61</c:v>
                </c:pt>
                <c:pt idx="4418">
                  <c:v>0.64</c:v>
                </c:pt>
                <c:pt idx="4419">
                  <c:v>0.61</c:v>
                </c:pt>
                <c:pt idx="4420">
                  <c:v>0.62</c:v>
                </c:pt>
                <c:pt idx="4421">
                  <c:v>0.56000000000000005</c:v>
                </c:pt>
                <c:pt idx="4422">
                  <c:v>0.54</c:v>
                </c:pt>
                <c:pt idx="4423">
                  <c:v>0.55000000000000004</c:v>
                </c:pt>
                <c:pt idx="4424">
                  <c:v>0.51</c:v>
                </c:pt>
                <c:pt idx="4425">
                  <c:v>0.65</c:v>
                </c:pt>
                <c:pt idx="4426">
                  <c:v>0.71</c:v>
                </c:pt>
                <c:pt idx="4427">
                  <c:v>0.95</c:v>
                </c:pt>
                <c:pt idx="4428">
                  <c:v>0.83</c:v>
                </c:pt>
                <c:pt idx="4429">
                  <c:v>0.76</c:v>
                </c:pt>
                <c:pt idx="4430">
                  <c:v>0.66</c:v>
                </c:pt>
                <c:pt idx="4431">
                  <c:v>0.7</c:v>
                </c:pt>
                <c:pt idx="4432">
                  <c:v>0.6</c:v>
                </c:pt>
                <c:pt idx="4433">
                  <c:v>0.59</c:v>
                </c:pt>
                <c:pt idx="4434">
                  <c:v>0.62</c:v>
                </c:pt>
                <c:pt idx="4435">
                  <c:v>0.65</c:v>
                </c:pt>
                <c:pt idx="4436">
                  <c:v>0.66</c:v>
                </c:pt>
                <c:pt idx="4437">
                  <c:v>0.56000000000000005</c:v>
                </c:pt>
                <c:pt idx="4438">
                  <c:v>0.46</c:v>
                </c:pt>
                <c:pt idx="4439">
                  <c:v>0.4</c:v>
                </c:pt>
                <c:pt idx="4440">
                  <c:v>0.44</c:v>
                </c:pt>
                <c:pt idx="4441">
                  <c:v>0.52</c:v>
                </c:pt>
                <c:pt idx="4442">
                  <c:v>0.54</c:v>
                </c:pt>
                <c:pt idx="4443">
                  <c:v>0.5</c:v>
                </c:pt>
                <c:pt idx="4444">
                  <c:v>0.48</c:v>
                </c:pt>
                <c:pt idx="4445">
                  <c:v>0.46</c:v>
                </c:pt>
                <c:pt idx="4446">
                  <c:v>0.49</c:v>
                </c:pt>
                <c:pt idx="4447">
                  <c:v>0.41</c:v>
                </c:pt>
                <c:pt idx="4448">
                  <c:v>0.43</c:v>
                </c:pt>
                <c:pt idx="4449">
                  <c:v>0.45</c:v>
                </c:pt>
                <c:pt idx="4450">
                  <c:v>0.74</c:v>
                </c:pt>
                <c:pt idx="4451">
                  <c:v>0.82</c:v>
                </c:pt>
                <c:pt idx="4452">
                  <c:v>0.75</c:v>
                </c:pt>
                <c:pt idx="4453">
                  <c:v>0.71</c:v>
                </c:pt>
                <c:pt idx="4454">
                  <c:v>0.74</c:v>
                </c:pt>
                <c:pt idx="4455">
                  <c:v>0.75</c:v>
                </c:pt>
                <c:pt idx="4456">
                  <c:v>0.69</c:v>
                </c:pt>
                <c:pt idx="4457">
                  <c:v>0.67</c:v>
                </c:pt>
                <c:pt idx="4458">
                  <c:v>1.03</c:v>
                </c:pt>
                <c:pt idx="4459">
                  <c:v>0.64</c:v>
                </c:pt>
                <c:pt idx="4460">
                  <c:v>0.55000000000000004</c:v>
                </c:pt>
                <c:pt idx="4461">
                  <c:v>0.56999999999999995</c:v>
                </c:pt>
                <c:pt idx="4462">
                  <c:v>0.46</c:v>
                </c:pt>
                <c:pt idx="4463">
                  <c:v>0.47</c:v>
                </c:pt>
                <c:pt idx="4464">
                  <c:v>0.48</c:v>
                </c:pt>
                <c:pt idx="4465">
                  <c:v>0.42</c:v>
                </c:pt>
                <c:pt idx="4466">
                  <c:v>0.5</c:v>
                </c:pt>
                <c:pt idx="4467">
                  <c:v>0.46</c:v>
                </c:pt>
                <c:pt idx="4468">
                  <c:v>0.4</c:v>
                </c:pt>
                <c:pt idx="4469">
                  <c:v>0.42</c:v>
                </c:pt>
                <c:pt idx="4470">
                  <c:v>0.43</c:v>
                </c:pt>
                <c:pt idx="4471">
                  <c:v>0.51</c:v>
                </c:pt>
                <c:pt idx="4472">
                  <c:v>0.54</c:v>
                </c:pt>
                <c:pt idx="4473">
                  <c:v>0.59</c:v>
                </c:pt>
                <c:pt idx="4474">
                  <c:v>0.57999999999999996</c:v>
                </c:pt>
                <c:pt idx="4475">
                  <c:v>0.6</c:v>
                </c:pt>
                <c:pt idx="4476">
                  <c:v>0.55000000000000004</c:v>
                </c:pt>
                <c:pt idx="4477">
                  <c:v>0.52</c:v>
                </c:pt>
                <c:pt idx="4478">
                  <c:v>0.48</c:v>
                </c:pt>
                <c:pt idx="4479">
                  <c:v>0.5</c:v>
                </c:pt>
                <c:pt idx="4480">
                  <c:v>0.49</c:v>
                </c:pt>
                <c:pt idx="4481">
                  <c:v>0.47</c:v>
                </c:pt>
                <c:pt idx="4482">
                  <c:v>0.47</c:v>
                </c:pt>
                <c:pt idx="4483">
                  <c:v>0.49</c:v>
                </c:pt>
                <c:pt idx="4484">
                  <c:v>0.63</c:v>
                </c:pt>
                <c:pt idx="4485">
                  <c:v>0.56000000000000005</c:v>
                </c:pt>
                <c:pt idx="4486">
                  <c:v>0.55000000000000004</c:v>
                </c:pt>
                <c:pt idx="4487">
                  <c:v>0.52</c:v>
                </c:pt>
                <c:pt idx="4488">
                  <c:v>0.54</c:v>
                </c:pt>
                <c:pt idx="4489">
                  <c:v>0.46</c:v>
                </c:pt>
                <c:pt idx="4490">
                  <c:v>0.46</c:v>
                </c:pt>
                <c:pt idx="4491">
                  <c:v>0.49</c:v>
                </c:pt>
                <c:pt idx="4492">
                  <c:v>0.45</c:v>
                </c:pt>
                <c:pt idx="4493">
                  <c:v>0.5</c:v>
                </c:pt>
                <c:pt idx="4494">
                  <c:v>0.44</c:v>
                </c:pt>
                <c:pt idx="4495">
                  <c:v>0.4</c:v>
                </c:pt>
                <c:pt idx="4496">
                  <c:v>0.78</c:v>
                </c:pt>
                <c:pt idx="4497">
                  <c:v>0.72</c:v>
                </c:pt>
                <c:pt idx="4498">
                  <c:v>0.43</c:v>
                </c:pt>
                <c:pt idx="4499">
                  <c:v>0.66</c:v>
                </c:pt>
                <c:pt idx="4500">
                  <c:v>0.68</c:v>
                </c:pt>
                <c:pt idx="4501">
                  <c:v>0.59</c:v>
                </c:pt>
                <c:pt idx="4502">
                  <c:v>0.7</c:v>
                </c:pt>
                <c:pt idx="4503">
                  <c:v>0.6</c:v>
                </c:pt>
                <c:pt idx="4504">
                  <c:v>0.57999999999999996</c:v>
                </c:pt>
                <c:pt idx="4505">
                  <c:v>0.62</c:v>
                </c:pt>
                <c:pt idx="4506">
                  <c:v>0.73</c:v>
                </c:pt>
                <c:pt idx="4507">
                  <c:v>0.7</c:v>
                </c:pt>
                <c:pt idx="4508">
                  <c:v>0.75</c:v>
                </c:pt>
                <c:pt idx="4509">
                  <c:v>0.28999999999999998</c:v>
                </c:pt>
                <c:pt idx="4510">
                  <c:v>0.69</c:v>
                </c:pt>
                <c:pt idx="4511">
                  <c:v>0.66</c:v>
                </c:pt>
                <c:pt idx="4512">
                  <c:v>0.64</c:v>
                </c:pt>
                <c:pt idx="4513">
                  <c:v>0.61</c:v>
                </c:pt>
                <c:pt idx="4514">
                  <c:v>0.6</c:v>
                </c:pt>
                <c:pt idx="4515">
                  <c:v>0.62</c:v>
                </c:pt>
                <c:pt idx="4516">
                  <c:v>0.64</c:v>
                </c:pt>
                <c:pt idx="4517">
                  <c:v>0.62</c:v>
                </c:pt>
                <c:pt idx="4518">
                  <c:v>0.48</c:v>
                </c:pt>
                <c:pt idx="4519">
                  <c:v>0.54</c:v>
                </c:pt>
                <c:pt idx="4520">
                  <c:v>0.52</c:v>
                </c:pt>
                <c:pt idx="4521">
                  <c:v>0.55000000000000004</c:v>
                </c:pt>
                <c:pt idx="4522">
                  <c:v>1.06</c:v>
                </c:pt>
                <c:pt idx="4523">
                  <c:v>0.96</c:v>
                </c:pt>
                <c:pt idx="4524">
                  <c:v>1.05</c:v>
                </c:pt>
                <c:pt idx="4525">
                  <c:v>0.92</c:v>
                </c:pt>
                <c:pt idx="4526">
                  <c:v>0.97</c:v>
                </c:pt>
                <c:pt idx="4527">
                  <c:v>0.87</c:v>
                </c:pt>
                <c:pt idx="4528">
                  <c:v>0.83</c:v>
                </c:pt>
                <c:pt idx="4529">
                  <c:v>0.64</c:v>
                </c:pt>
                <c:pt idx="4530">
                  <c:v>0.85</c:v>
                </c:pt>
                <c:pt idx="4531">
                  <c:v>0.81</c:v>
                </c:pt>
                <c:pt idx="4532">
                  <c:v>1.22</c:v>
                </c:pt>
                <c:pt idx="4533">
                  <c:v>1.49</c:v>
                </c:pt>
                <c:pt idx="4534">
                  <c:v>1.54</c:v>
                </c:pt>
                <c:pt idx="4535">
                  <c:v>1.47</c:v>
                </c:pt>
                <c:pt idx="4536">
                  <c:v>1.39</c:v>
                </c:pt>
                <c:pt idx="4537">
                  <c:v>1.42</c:v>
                </c:pt>
                <c:pt idx="4538">
                  <c:v>1.48</c:v>
                </c:pt>
                <c:pt idx="4539">
                  <c:v>1.53</c:v>
                </c:pt>
                <c:pt idx="4540">
                  <c:v>1.46</c:v>
                </c:pt>
                <c:pt idx="4541">
                  <c:v>0.83</c:v>
                </c:pt>
                <c:pt idx="4542">
                  <c:v>0.82</c:v>
                </c:pt>
                <c:pt idx="4543">
                  <c:v>0.82</c:v>
                </c:pt>
                <c:pt idx="4544">
                  <c:v>0.81</c:v>
                </c:pt>
                <c:pt idx="4545">
                  <c:v>0.71</c:v>
                </c:pt>
                <c:pt idx="4546">
                  <c:v>0.84</c:v>
                </c:pt>
                <c:pt idx="4547">
                  <c:v>0.8</c:v>
                </c:pt>
                <c:pt idx="4548">
                  <c:v>0.84</c:v>
                </c:pt>
                <c:pt idx="4549">
                  <c:v>1.08</c:v>
                </c:pt>
                <c:pt idx="4550">
                  <c:v>1.03</c:v>
                </c:pt>
                <c:pt idx="4551">
                  <c:v>0.98</c:v>
                </c:pt>
                <c:pt idx="4552">
                  <c:v>0.93</c:v>
                </c:pt>
                <c:pt idx="4553">
                  <c:v>1.04</c:v>
                </c:pt>
                <c:pt idx="4554">
                  <c:v>1.01</c:v>
                </c:pt>
                <c:pt idx="4555">
                  <c:v>1.1000000000000001</c:v>
                </c:pt>
                <c:pt idx="4556">
                  <c:v>0.97</c:v>
                </c:pt>
                <c:pt idx="4557">
                  <c:v>0.89</c:v>
                </c:pt>
                <c:pt idx="4558">
                  <c:v>0.86</c:v>
                </c:pt>
                <c:pt idx="4559">
                  <c:v>0.87</c:v>
                </c:pt>
                <c:pt idx="4560">
                  <c:v>0.88</c:v>
                </c:pt>
                <c:pt idx="4561">
                  <c:v>0.86</c:v>
                </c:pt>
                <c:pt idx="4562">
                  <c:v>0.77</c:v>
                </c:pt>
                <c:pt idx="4563">
                  <c:v>0.79</c:v>
                </c:pt>
                <c:pt idx="4564">
                  <c:v>0.74</c:v>
                </c:pt>
                <c:pt idx="4565">
                  <c:v>0.84</c:v>
                </c:pt>
                <c:pt idx="4566">
                  <c:v>0.78</c:v>
                </c:pt>
                <c:pt idx="4567">
                  <c:v>0.76</c:v>
                </c:pt>
                <c:pt idx="4568">
                  <c:v>1.04</c:v>
                </c:pt>
                <c:pt idx="4569">
                  <c:v>0.92</c:v>
                </c:pt>
                <c:pt idx="4570">
                  <c:v>0.68</c:v>
                </c:pt>
                <c:pt idx="4571">
                  <c:v>1.38</c:v>
                </c:pt>
                <c:pt idx="4572">
                  <c:v>0.93</c:v>
                </c:pt>
                <c:pt idx="4573">
                  <c:v>1.2</c:v>
                </c:pt>
                <c:pt idx="4574">
                  <c:v>1.01</c:v>
                </c:pt>
                <c:pt idx="4575">
                  <c:v>1.05</c:v>
                </c:pt>
                <c:pt idx="4576">
                  <c:v>0.88</c:v>
                </c:pt>
                <c:pt idx="4577">
                  <c:v>0.86</c:v>
                </c:pt>
                <c:pt idx="4578">
                  <c:v>0.88</c:v>
                </c:pt>
                <c:pt idx="4579">
                  <c:v>0.91</c:v>
                </c:pt>
                <c:pt idx="4580">
                  <c:v>0.85</c:v>
                </c:pt>
                <c:pt idx="4581">
                  <c:v>0.78</c:v>
                </c:pt>
                <c:pt idx="4582">
                  <c:v>0.85</c:v>
                </c:pt>
                <c:pt idx="4583">
                  <c:v>0.73</c:v>
                </c:pt>
                <c:pt idx="4584">
                  <c:v>0.61</c:v>
                </c:pt>
                <c:pt idx="4585">
                  <c:v>0.88</c:v>
                </c:pt>
                <c:pt idx="4586">
                  <c:v>0.8</c:v>
                </c:pt>
                <c:pt idx="4587">
                  <c:v>0.94</c:v>
                </c:pt>
                <c:pt idx="4588">
                  <c:v>1.24</c:v>
                </c:pt>
                <c:pt idx="4589">
                  <c:v>1.2</c:v>
                </c:pt>
                <c:pt idx="4590">
                  <c:v>0.74</c:v>
                </c:pt>
                <c:pt idx="4591">
                  <c:v>0.63</c:v>
                </c:pt>
                <c:pt idx="4592">
                  <c:v>0.67</c:v>
                </c:pt>
                <c:pt idx="4593">
                  <c:v>0.65</c:v>
                </c:pt>
                <c:pt idx="4594">
                  <c:v>0.7</c:v>
                </c:pt>
                <c:pt idx="4595">
                  <c:v>0.71</c:v>
                </c:pt>
                <c:pt idx="4596">
                  <c:v>0.71</c:v>
                </c:pt>
                <c:pt idx="4597">
                  <c:v>0.87</c:v>
                </c:pt>
                <c:pt idx="4598">
                  <c:v>0.9</c:v>
                </c:pt>
                <c:pt idx="4599">
                  <c:v>0.92</c:v>
                </c:pt>
                <c:pt idx="4600">
                  <c:v>0.88</c:v>
                </c:pt>
                <c:pt idx="4601">
                  <c:v>0.84</c:v>
                </c:pt>
                <c:pt idx="4602">
                  <c:v>0.88</c:v>
                </c:pt>
                <c:pt idx="4603">
                  <c:v>0.96</c:v>
                </c:pt>
                <c:pt idx="4604">
                  <c:v>0.9</c:v>
                </c:pt>
                <c:pt idx="4605">
                  <c:v>0.94</c:v>
                </c:pt>
                <c:pt idx="4606">
                  <c:v>0.93</c:v>
                </c:pt>
                <c:pt idx="4607">
                  <c:v>0.89</c:v>
                </c:pt>
                <c:pt idx="4608">
                  <c:v>0.98</c:v>
                </c:pt>
                <c:pt idx="4609">
                  <c:v>0.98</c:v>
                </c:pt>
                <c:pt idx="4610">
                  <c:v>0.97</c:v>
                </c:pt>
                <c:pt idx="4611">
                  <c:v>0.94</c:v>
                </c:pt>
                <c:pt idx="4612">
                  <c:v>0.65</c:v>
                </c:pt>
                <c:pt idx="4613">
                  <c:v>0.59</c:v>
                </c:pt>
                <c:pt idx="4614">
                  <c:v>0.34</c:v>
                </c:pt>
                <c:pt idx="4615">
                  <c:v>1.03</c:v>
                </c:pt>
                <c:pt idx="4616">
                  <c:v>0.97</c:v>
                </c:pt>
                <c:pt idx="4617">
                  <c:v>0.99</c:v>
                </c:pt>
                <c:pt idx="4618">
                  <c:v>1.02</c:v>
                </c:pt>
                <c:pt idx="4619">
                  <c:v>1</c:v>
                </c:pt>
                <c:pt idx="4620">
                  <c:v>0.96</c:v>
                </c:pt>
                <c:pt idx="4621">
                  <c:v>0.99</c:v>
                </c:pt>
                <c:pt idx="4622">
                  <c:v>1.02</c:v>
                </c:pt>
                <c:pt idx="4623">
                  <c:v>0.99</c:v>
                </c:pt>
                <c:pt idx="4624">
                  <c:v>0.99</c:v>
                </c:pt>
                <c:pt idx="4625">
                  <c:v>0.96</c:v>
                </c:pt>
                <c:pt idx="4626">
                  <c:v>0.8</c:v>
                </c:pt>
                <c:pt idx="4627">
                  <c:v>0.72</c:v>
                </c:pt>
                <c:pt idx="4628">
                  <c:v>0.71</c:v>
                </c:pt>
                <c:pt idx="4629">
                  <c:v>0.7</c:v>
                </c:pt>
                <c:pt idx="4630">
                  <c:v>0.7</c:v>
                </c:pt>
                <c:pt idx="4631">
                  <c:v>0.57999999999999996</c:v>
                </c:pt>
                <c:pt idx="4632">
                  <c:v>0.61</c:v>
                </c:pt>
                <c:pt idx="4633">
                  <c:v>0.62</c:v>
                </c:pt>
                <c:pt idx="4634">
                  <c:v>0.62</c:v>
                </c:pt>
                <c:pt idx="4635">
                  <c:v>0.6</c:v>
                </c:pt>
                <c:pt idx="4636">
                  <c:v>1.04</c:v>
                </c:pt>
                <c:pt idx="4637">
                  <c:v>0.96</c:v>
                </c:pt>
                <c:pt idx="4638">
                  <c:v>0.84</c:v>
                </c:pt>
                <c:pt idx="4639">
                  <c:v>0.68</c:v>
                </c:pt>
                <c:pt idx="4640">
                  <c:v>0.87</c:v>
                </c:pt>
                <c:pt idx="4641">
                  <c:v>0.99</c:v>
                </c:pt>
                <c:pt idx="4642">
                  <c:v>1.1100000000000001</c:v>
                </c:pt>
                <c:pt idx="4643">
                  <c:v>0.87</c:v>
                </c:pt>
                <c:pt idx="4644">
                  <c:v>1.1100000000000001</c:v>
                </c:pt>
                <c:pt idx="4645">
                  <c:v>0.79</c:v>
                </c:pt>
                <c:pt idx="4646">
                  <c:v>0.78</c:v>
                </c:pt>
                <c:pt idx="4647">
                  <c:v>0.88</c:v>
                </c:pt>
                <c:pt idx="4648">
                  <c:v>0.94</c:v>
                </c:pt>
                <c:pt idx="4649">
                  <c:v>0.91</c:v>
                </c:pt>
                <c:pt idx="4650">
                  <c:v>0.66</c:v>
                </c:pt>
                <c:pt idx="4651">
                  <c:v>0.94</c:v>
                </c:pt>
                <c:pt idx="4652">
                  <c:v>0.91</c:v>
                </c:pt>
                <c:pt idx="4653">
                  <c:v>0.97</c:v>
                </c:pt>
                <c:pt idx="4654">
                  <c:v>0.93</c:v>
                </c:pt>
                <c:pt idx="4655">
                  <c:v>0.97</c:v>
                </c:pt>
                <c:pt idx="4656">
                  <c:v>0.88</c:v>
                </c:pt>
                <c:pt idx="4657">
                  <c:v>0.85</c:v>
                </c:pt>
                <c:pt idx="4658">
                  <c:v>0.92</c:v>
                </c:pt>
                <c:pt idx="4659">
                  <c:v>0.95</c:v>
                </c:pt>
                <c:pt idx="4660">
                  <c:v>0.93</c:v>
                </c:pt>
                <c:pt idx="4661">
                  <c:v>0.87</c:v>
                </c:pt>
                <c:pt idx="4662">
                  <c:v>0.55000000000000004</c:v>
                </c:pt>
                <c:pt idx="4663">
                  <c:v>0.69</c:v>
                </c:pt>
                <c:pt idx="4664">
                  <c:v>0.94</c:v>
                </c:pt>
                <c:pt idx="4665">
                  <c:v>1.6</c:v>
                </c:pt>
                <c:pt idx="4666">
                  <c:v>1.1200000000000001</c:v>
                </c:pt>
                <c:pt idx="4667">
                  <c:v>1.03</c:v>
                </c:pt>
                <c:pt idx="4668">
                  <c:v>0.84</c:v>
                </c:pt>
                <c:pt idx="4669">
                  <c:v>0.69</c:v>
                </c:pt>
                <c:pt idx="4670">
                  <c:v>0.54</c:v>
                </c:pt>
                <c:pt idx="4671">
                  <c:v>0.46</c:v>
                </c:pt>
                <c:pt idx="4672">
                  <c:v>0.64</c:v>
                </c:pt>
                <c:pt idx="4673">
                  <c:v>0.74</c:v>
                </c:pt>
                <c:pt idx="4674">
                  <c:v>0.66</c:v>
                </c:pt>
                <c:pt idx="4675">
                  <c:v>0.7</c:v>
                </c:pt>
                <c:pt idx="4676">
                  <c:v>0.82</c:v>
                </c:pt>
                <c:pt idx="4677">
                  <c:v>1.01</c:v>
                </c:pt>
                <c:pt idx="4678">
                  <c:v>1.53</c:v>
                </c:pt>
                <c:pt idx="4679">
                  <c:v>0.88</c:v>
                </c:pt>
                <c:pt idx="4680">
                  <c:v>0.5</c:v>
                </c:pt>
                <c:pt idx="4681">
                  <c:v>1.35</c:v>
                </c:pt>
                <c:pt idx="4682">
                  <c:v>1.42</c:v>
                </c:pt>
                <c:pt idx="4683">
                  <c:v>1.3</c:v>
                </c:pt>
                <c:pt idx="4684">
                  <c:v>1.24</c:v>
                </c:pt>
                <c:pt idx="4685">
                  <c:v>1.48</c:v>
                </c:pt>
                <c:pt idx="4686">
                  <c:v>1.35</c:v>
                </c:pt>
                <c:pt idx="4687">
                  <c:v>1.56</c:v>
                </c:pt>
                <c:pt idx="4688">
                  <c:v>1.46</c:v>
                </c:pt>
                <c:pt idx="4689">
                  <c:v>1.25</c:v>
                </c:pt>
                <c:pt idx="4690">
                  <c:v>1.49</c:v>
                </c:pt>
                <c:pt idx="4691">
                  <c:v>1.45</c:v>
                </c:pt>
                <c:pt idx="4692">
                  <c:v>1.4</c:v>
                </c:pt>
                <c:pt idx="4693">
                  <c:v>1.4</c:v>
                </c:pt>
                <c:pt idx="4694">
                  <c:v>1.42</c:v>
                </c:pt>
                <c:pt idx="4695">
                  <c:v>0.83</c:v>
                </c:pt>
                <c:pt idx="4696">
                  <c:v>0.82</c:v>
                </c:pt>
                <c:pt idx="4697">
                  <c:v>0.82</c:v>
                </c:pt>
                <c:pt idx="4698">
                  <c:v>0.81</c:v>
                </c:pt>
                <c:pt idx="4699">
                  <c:v>0.71</c:v>
                </c:pt>
                <c:pt idx="4700">
                  <c:v>0.84</c:v>
                </c:pt>
                <c:pt idx="4701">
                  <c:v>0.8</c:v>
                </c:pt>
                <c:pt idx="4702">
                  <c:v>0.84</c:v>
                </c:pt>
                <c:pt idx="4703">
                  <c:v>1.08</c:v>
                </c:pt>
                <c:pt idx="4704">
                  <c:v>1.03</c:v>
                </c:pt>
                <c:pt idx="4705">
                  <c:v>0.98</c:v>
                </c:pt>
                <c:pt idx="4706">
                  <c:v>0.93</c:v>
                </c:pt>
                <c:pt idx="4707">
                  <c:v>1.04</c:v>
                </c:pt>
                <c:pt idx="4708">
                  <c:v>1.04</c:v>
                </c:pt>
                <c:pt idx="4709">
                  <c:v>1.1000000000000001</c:v>
                </c:pt>
                <c:pt idx="4710">
                  <c:v>0.97</c:v>
                </c:pt>
                <c:pt idx="4711">
                  <c:v>0.89</c:v>
                </c:pt>
                <c:pt idx="4712">
                  <c:v>0.86</c:v>
                </c:pt>
                <c:pt idx="4713">
                  <c:v>0.87</c:v>
                </c:pt>
                <c:pt idx="4714">
                  <c:v>0.88</c:v>
                </c:pt>
                <c:pt idx="4715">
                  <c:v>0.86</c:v>
                </c:pt>
                <c:pt idx="4716">
                  <c:v>0.77</c:v>
                </c:pt>
                <c:pt idx="4717">
                  <c:v>0.79</c:v>
                </c:pt>
                <c:pt idx="4718">
                  <c:v>0.74</c:v>
                </c:pt>
                <c:pt idx="4719">
                  <c:v>0.84</c:v>
                </c:pt>
                <c:pt idx="4720">
                  <c:v>0.78</c:v>
                </c:pt>
                <c:pt idx="4721">
                  <c:v>0.76</c:v>
                </c:pt>
                <c:pt idx="4722">
                  <c:v>1.04</c:v>
                </c:pt>
                <c:pt idx="4723">
                  <c:v>0.92</c:v>
                </c:pt>
                <c:pt idx="4724">
                  <c:v>0.68</c:v>
                </c:pt>
                <c:pt idx="4725">
                  <c:v>1.38</c:v>
                </c:pt>
                <c:pt idx="4726">
                  <c:v>0.93</c:v>
                </c:pt>
                <c:pt idx="4727">
                  <c:v>1.2</c:v>
                </c:pt>
                <c:pt idx="4728">
                  <c:v>1.01</c:v>
                </c:pt>
                <c:pt idx="4729">
                  <c:v>1.05</c:v>
                </c:pt>
                <c:pt idx="4730">
                  <c:v>0.88</c:v>
                </c:pt>
                <c:pt idx="4731">
                  <c:v>0.86</c:v>
                </c:pt>
                <c:pt idx="4732">
                  <c:v>0.88</c:v>
                </c:pt>
                <c:pt idx="4733">
                  <c:v>0.91</c:v>
                </c:pt>
                <c:pt idx="4734">
                  <c:v>0.85</c:v>
                </c:pt>
                <c:pt idx="4735">
                  <c:v>0.78</c:v>
                </c:pt>
                <c:pt idx="4736">
                  <c:v>0.85</c:v>
                </c:pt>
                <c:pt idx="4737">
                  <c:v>0.73</c:v>
                </c:pt>
                <c:pt idx="4738">
                  <c:v>0.61</c:v>
                </c:pt>
                <c:pt idx="4739">
                  <c:v>0.88</c:v>
                </c:pt>
                <c:pt idx="4740">
                  <c:v>0.8</c:v>
                </c:pt>
                <c:pt idx="4741">
                  <c:v>0.94</c:v>
                </c:pt>
                <c:pt idx="4742">
                  <c:v>1.24</c:v>
                </c:pt>
                <c:pt idx="4743">
                  <c:v>1.2</c:v>
                </c:pt>
                <c:pt idx="4744">
                  <c:v>0.74</c:v>
                </c:pt>
                <c:pt idx="4745">
                  <c:v>0.63</c:v>
                </c:pt>
                <c:pt idx="4746">
                  <c:v>0.67</c:v>
                </c:pt>
                <c:pt idx="4747">
                  <c:v>0.65</c:v>
                </c:pt>
                <c:pt idx="4748">
                  <c:v>0.7</c:v>
                </c:pt>
                <c:pt idx="4749">
                  <c:v>0.71</c:v>
                </c:pt>
                <c:pt idx="4750">
                  <c:v>0.71</c:v>
                </c:pt>
                <c:pt idx="4751">
                  <c:v>0.87</c:v>
                </c:pt>
                <c:pt idx="4752">
                  <c:v>0.9</c:v>
                </c:pt>
                <c:pt idx="4753">
                  <c:v>0.92</c:v>
                </c:pt>
                <c:pt idx="4754">
                  <c:v>0.88</c:v>
                </c:pt>
                <c:pt idx="4755">
                  <c:v>0.84</c:v>
                </c:pt>
                <c:pt idx="4756">
                  <c:v>0.88</c:v>
                </c:pt>
                <c:pt idx="4757">
                  <c:v>0.96</c:v>
                </c:pt>
                <c:pt idx="4758">
                  <c:v>0.9</c:v>
                </c:pt>
                <c:pt idx="4759">
                  <c:v>0.94</c:v>
                </c:pt>
                <c:pt idx="4760">
                  <c:v>0.93</c:v>
                </c:pt>
                <c:pt idx="4761">
                  <c:v>0.89</c:v>
                </c:pt>
                <c:pt idx="4762">
                  <c:v>0.95</c:v>
                </c:pt>
                <c:pt idx="4763">
                  <c:v>0.98</c:v>
                </c:pt>
                <c:pt idx="4764">
                  <c:v>0.97</c:v>
                </c:pt>
                <c:pt idx="4765">
                  <c:v>0.94</c:v>
                </c:pt>
                <c:pt idx="4766">
                  <c:v>0.59</c:v>
                </c:pt>
                <c:pt idx="4767">
                  <c:v>0.75</c:v>
                </c:pt>
                <c:pt idx="4768">
                  <c:v>0.73</c:v>
                </c:pt>
                <c:pt idx="4769">
                  <c:v>0.78</c:v>
                </c:pt>
                <c:pt idx="4770">
                  <c:v>0.83</c:v>
                </c:pt>
                <c:pt idx="4771">
                  <c:v>0.84</c:v>
                </c:pt>
                <c:pt idx="4772">
                  <c:v>0.82</c:v>
                </c:pt>
                <c:pt idx="4773">
                  <c:v>0.34</c:v>
                </c:pt>
                <c:pt idx="4774">
                  <c:v>0.38</c:v>
                </c:pt>
                <c:pt idx="4775">
                  <c:v>0.37</c:v>
                </c:pt>
                <c:pt idx="4776">
                  <c:v>0.38</c:v>
                </c:pt>
                <c:pt idx="4777">
                  <c:v>0.37</c:v>
                </c:pt>
                <c:pt idx="4778">
                  <c:v>0.39</c:v>
                </c:pt>
                <c:pt idx="4779">
                  <c:v>0.42</c:v>
                </c:pt>
                <c:pt idx="4780">
                  <c:v>0.42</c:v>
                </c:pt>
                <c:pt idx="4781">
                  <c:v>0.43</c:v>
                </c:pt>
                <c:pt idx="4782">
                  <c:v>0.36</c:v>
                </c:pt>
                <c:pt idx="4783">
                  <c:v>0.6</c:v>
                </c:pt>
                <c:pt idx="4784">
                  <c:v>0.67</c:v>
                </c:pt>
                <c:pt idx="4785">
                  <c:v>0.65</c:v>
                </c:pt>
                <c:pt idx="4786">
                  <c:v>0.62</c:v>
                </c:pt>
                <c:pt idx="4787">
                  <c:v>0.6</c:v>
                </c:pt>
                <c:pt idx="4788">
                  <c:v>0.45</c:v>
                </c:pt>
                <c:pt idx="4789">
                  <c:v>0.36</c:v>
                </c:pt>
                <c:pt idx="4790">
                  <c:v>0.41</c:v>
                </c:pt>
                <c:pt idx="4791">
                  <c:v>0.27</c:v>
                </c:pt>
                <c:pt idx="4792">
                  <c:v>0.26</c:v>
                </c:pt>
                <c:pt idx="4793">
                  <c:v>0.34</c:v>
                </c:pt>
                <c:pt idx="4794">
                  <c:v>0.61</c:v>
                </c:pt>
                <c:pt idx="4795">
                  <c:v>0.57999999999999996</c:v>
                </c:pt>
                <c:pt idx="4796">
                  <c:v>0.76</c:v>
                </c:pt>
                <c:pt idx="4798">
                  <c:v>0.9</c:v>
                </c:pt>
                <c:pt idx="4799">
                  <c:v>0.98</c:v>
                </c:pt>
                <c:pt idx="4800">
                  <c:v>0.74</c:v>
                </c:pt>
                <c:pt idx="4801">
                  <c:v>0.7</c:v>
                </c:pt>
                <c:pt idx="4802">
                  <c:v>1.05</c:v>
                </c:pt>
                <c:pt idx="4803">
                  <c:v>1.1000000000000001</c:v>
                </c:pt>
                <c:pt idx="4804">
                  <c:v>0.95</c:v>
                </c:pt>
                <c:pt idx="4805">
                  <c:v>1.1200000000000001</c:v>
                </c:pt>
                <c:pt idx="4806">
                  <c:v>1.33</c:v>
                </c:pt>
                <c:pt idx="4807">
                  <c:v>0.95</c:v>
                </c:pt>
                <c:pt idx="4808">
                  <c:v>0.83</c:v>
                </c:pt>
                <c:pt idx="4809">
                  <c:v>0.84</c:v>
                </c:pt>
                <c:pt idx="4810">
                  <c:v>0.64</c:v>
                </c:pt>
                <c:pt idx="4811">
                  <c:v>0.52</c:v>
                </c:pt>
                <c:pt idx="4812">
                  <c:v>0.51</c:v>
                </c:pt>
                <c:pt idx="4813">
                  <c:v>0.62</c:v>
                </c:pt>
                <c:pt idx="4814">
                  <c:v>0.68</c:v>
                </c:pt>
                <c:pt idx="4815">
                  <c:v>0.75</c:v>
                </c:pt>
                <c:pt idx="4816">
                  <c:v>0.79</c:v>
                </c:pt>
                <c:pt idx="4817">
                  <c:v>0.76</c:v>
                </c:pt>
                <c:pt idx="4818">
                  <c:v>0.68</c:v>
                </c:pt>
                <c:pt idx="4819">
                  <c:v>0.7</c:v>
                </c:pt>
                <c:pt idx="4820">
                  <c:v>0.66</c:v>
                </c:pt>
                <c:pt idx="4821">
                  <c:v>0.59</c:v>
                </c:pt>
                <c:pt idx="4822">
                  <c:v>0.67</c:v>
                </c:pt>
                <c:pt idx="4823">
                  <c:v>0.63</c:v>
                </c:pt>
                <c:pt idx="4824">
                  <c:v>0.44</c:v>
                </c:pt>
                <c:pt idx="4825">
                  <c:v>0.42</c:v>
                </c:pt>
                <c:pt idx="4826">
                  <c:v>0.4</c:v>
                </c:pt>
                <c:pt idx="4827">
                  <c:v>0.38</c:v>
                </c:pt>
                <c:pt idx="4828">
                  <c:v>0.41</c:v>
                </c:pt>
                <c:pt idx="4829">
                  <c:v>0.47</c:v>
                </c:pt>
                <c:pt idx="4830">
                  <c:v>0.54</c:v>
                </c:pt>
                <c:pt idx="4831">
                  <c:v>0.54</c:v>
                </c:pt>
                <c:pt idx="4832">
                  <c:v>0.42</c:v>
                </c:pt>
                <c:pt idx="4833">
                  <c:v>0.36</c:v>
                </c:pt>
                <c:pt idx="4834">
                  <c:v>0.31</c:v>
                </c:pt>
                <c:pt idx="4835">
                  <c:v>0.24</c:v>
                </c:pt>
                <c:pt idx="4836">
                  <c:v>0.28000000000000003</c:v>
                </c:pt>
                <c:pt idx="4837">
                  <c:v>0.24</c:v>
                </c:pt>
                <c:pt idx="4838">
                  <c:v>0.21</c:v>
                </c:pt>
                <c:pt idx="4839">
                  <c:v>0.27</c:v>
                </c:pt>
                <c:pt idx="4840">
                  <c:v>0.36</c:v>
                </c:pt>
                <c:pt idx="4841">
                  <c:v>0.34</c:v>
                </c:pt>
                <c:pt idx="4842">
                  <c:v>0.37</c:v>
                </c:pt>
                <c:pt idx="4843">
                  <c:v>0.31</c:v>
                </c:pt>
                <c:pt idx="4844">
                  <c:v>0.35</c:v>
                </c:pt>
                <c:pt idx="4845">
                  <c:v>0.4</c:v>
                </c:pt>
                <c:pt idx="4846">
                  <c:v>0.4</c:v>
                </c:pt>
                <c:pt idx="4847">
                  <c:v>0.43</c:v>
                </c:pt>
                <c:pt idx="4848">
                  <c:v>0.5</c:v>
                </c:pt>
                <c:pt idx="4849">
                  <c:v>0.47</c:v>
                </c:pt>
                <c:pt idx="4850">
                  <c:v>0.48</c:v>
                </c:pt>
                <c:pt idx="4851">
                  <c:v>0.52</c:v>
                </c:pt>
                <c:pt idx="4852">
                  <c:v>0.5</c:v>
                </c:pt>
                <c:pt idx="4853">
                  <c:v>0.46</c:v>
                </c:pt>
                <c:pt idx="4854">
                  <c:v>0.44</c:v>
                </c:pt>
                <c:pt idx="4855">
                  <c:v>0.38</c:v>
                </c:pt>
                <c:pt idx="4856">
                  <c:v>0.46</c:v>
                </c:pt>
                <c:pt idx="4857">
                  <c:v>0.47</c:v>
                </c:pt>
                <c:pt idx="4858">
                  <c:v>0.41</c:v>
                </c:pt>
                <c:pt idx="4859">
                  <c:v>0.43</c:v>
                </c:pt>
                <c:pt idx="4860">
                  <c:v>0.4</c:v>
                </c:pt>
                <c:pt idx="4861">
                  <c:v>0.42</c:v>
                </c:pt>
                <c:pt idx="4862">
                  <c:v>0.46</c:v>
                </c:pt>
                <c:pt idx="4863">
                  <c:v>0.48</c:v>
                </c:pt>
                <c:pt idx="4864">
                  <c:v>0.56000000000000005</c:v>
                </c:pt>
                <c:pt idx="4865">
                  <c:v>0.44</c:v>
                </c:pt>
                <c:pt idx="4866">
                  <c:v>0.76</c:v>
                </c:pt>
                <c:pt idx="4867">
                  <c:v>0.67</c:v>
                </c:pt>
                <c:pt idx="4868">
                  <c:v>0.56000000000000005</c:v>
                </c:pt>
                <c:pt idx="4869">
                  <c:v>0.49</c:v>
                </c:pt>
                <c:pt idx="4870">
                  <c:v>0.42</c:v>
                </c:pt>
                <c:pt idx="4871">
                  <c:v>0.41</c:v>
                </c:pt>
                <c:pt idx="4872">
                  <c:v>0.43</c:v>
                </c:pt>
                <c:pt idx="4873">
                  <c:v>0.24</c:v>
                </c:pt>
                <c:pt idx="4874">
                  <c:v>0.26</c:v>
                </c:pt>
                <c:pt idx="4875">
                  <c:v>0.28999999999999998</c:v>
                </c:pt>
                <c:pt idx="4876">
                  <c:v>0.25</c:v>
                </c:pt>
                <c:pt idx="4877">
                  <c:v>0.27</c:v>
                </c:pt>
                <c:pt idx="4878">
                  <c:v>0.26</c:v>
                </c:pt>
                <c:pt idx="4879">
                  <c:v>0.27</c:v>
                </c:pt>
                <c:pt idx="4880">
                  <c:v>0.56999999999999995</c:v>
                </c:pt>
                <c:pt idx="4881">
                  <c:v>0.51</c:v>
                </c:pt>
                <c:pt idx="4882">
                  <c:v>0.46</c:v>
                </c:pt>
                <c:pt idx="4883">
                  <c:v>0.41</c:v>
                </c:pt>
                <c:pt idx="4884">
                  <c:v>0.43</c:v>
                </c:pt>
                <c:pt idx="4885">
                  <c:v>0.47</c:v>
                </c:pt>
                <c:pt idx="4886">
                  <c:v>0.44</c:v>
                </c:pt>
                <c:pt idx="4887">
                  <c:v>0.4</c:v>
                </c:pt>
                <c:pt idx="4888">
                  <c:v>0.8</c:v>
                </c:pt>
                <c:pt idx="4889">
                  <c:v>0.84</c:v>
                </c:pt>
                <c:pt idx="4890">
                  <c:v>0.56999999999999995</c:v>
                </c:pt>
                <c:pt idx="4891">
                  <c:v>0.67</c:v>
                </c:pt>
                <c:pt idx="4892">
                  <c:v>0.25</c:v>
                </c:pt>
                <c:pt idx="4893">
                  <c:v>0.28999999999999998</c:v>
                </c:pt>
                <c:pt idx="4894">
                  <c:v>0.28000000000000003</c:v>
                </c:pt>
                <c:pt idx="4895">
                  <c:v>0.44</c:v>
                </c:pt>
                <c:pt idx="4896">
                  <c:v>0.51</c:v>
                </c:pt>
                <c:pt idx="4897">
                  <c:v>0.53</c:v>
                </c:pt>
                <c:pt idx="4898">
                  <c:v>0.57999999999999996</c:v>
                </c:pt>
                <c:pt idx="4899">
                  <c:v>0.65</c:v>
                </c:pt>
                <c:pt idx="4900">
                  <c:v>0.63</c:v>
                </c:pt>
                <c:pt idx="4901">
                  <c:v>0.61</c:v>
                </c:pt>
                <c:pt idx="4902">
                  <c:v>0.54</c:v>
                </c:pt>
                <c:pt idx="4903">
                  <c:v>0.4</c:v>
                </c:pt>
                <c:pt idx="4904">
                  <c:v>0.38</c:v>
                </c:pt>
                <c:pt idx="4905">
                  <c:v>0.36</c:v>
                </c:pt>
                <c:pt idx="4906">
                  <c:v>0.39</c:v>
                </c:pt>
                <c:pt idx="4907">
                  <c:v>0.36</c:v>
                </c:pt>
                <c:pt idx="4908">
                  <c:v>0.34</c:v>
                </c:pt>
                <c:pt idx="4909">
                  <c:v>0.37</c:v>
                </c:pt>
                <c:pt idx="4910">
                  <c:v>0.3</c:v>
                </c:pt>
                <c:pt idx="4911">
                  <c:v>0.25</c:v>
                </c:pt>
                <c:pt idx="4912">
                  <c:v>0.27</c:v>
                </c:pt>
                <c:pt idx="4913">
                  <c:v>0.24</c:v>
                </c:pt>
                <c:pt idx="4914">
                  <c:v>0.43</c:v>
                </c:pt>
                <c:pt idx="4915">
                  <c:v>0.49</c:v>
                </c:pt>
                <c:pt idx="4916">
                  <c:v>0.52</c:v>
                </c:pt>
                <c:pt idx="4917">
                  <c:v>0.47</c:v>
                </c:pt>
                <c:pt idx="4918">
                  <c:v>0.46</c:v>
                </c:pt>
                <c:pt idx="4919">
                  <c:v>0.51</c:v>
                </c:pt>
                <c:pt idx="4920">
                  <c:v>0.56000000000000005</c:v>
                </c:pt>
                <c:pt idx="4921">
                  <c:v>0.59</c:v>
                </c:pt>
                <c:pt idx="4922">
                  <c:v>0.61</c:v>
                </c:pt>
                <c:pt idx="4923">
                  <c:v>0.43</c:v>
                </c:pt>
                <c:pt idx="4924">
                  <c:v>0.4</c:v>
                </c:pt>
                <c:pt idx="4925">
                  <c:v>0.38</c:v>
                </c:pt>
                <c:pt idx="4926">
                  <c:v>0.36</c:v>
                </c:pt>
                <c:pt idx="4927">
                  <c:v>0.27</c:v>
                </c:pt>
                <c:pt idx="4928">
                  <c:v>0.25</c:v>
                </c:pt>
                <c:pt idx="4929">
                  <c:v>0.31</c:v>
                </c:pt>
                <c:pt idx="4930">
                  <c:v>0.28000000000000003</c:v>
                </c:pt>
                <c:pt idx="4931">
                  <c:v>0.32</c:v>
                </c:pt>
                <c:pt idx="4932">
                  <c:v>0.3</c:v>
                </c:pt>
                <c:pt idx="4933">
                  <c:v>0.33</c:v>
                </c:pt>
                <c:pt idx="4934">
                  <c:v>0.21</c:v>
                </c:pt>
                <c:pt idx="4935">
                  <c:v>0.48</c:v>
                </c:pt>
                <c:pt idx="4936">
                  <c:v>0.22</c:v>
                </c:pt>
                <c:pt idx="4937">
                  <c:v>0.24</c:v>
                </c:pt>
                <c:pt idx="4938">
                  <c:v>0.55000000000000004</c:v>
                </c:pt>
                <c:pt idx="4939">
                  <c:v>0.48</c:v>
                </c:pt>
                <c:pt idx="4940">
                  <c:v>0.73</c:v>
                </c:pt>
                <c:pt idx="4941">
                  <c:v>0.5</c:v>
                </c:pt>
                <c:pt idx="4942">
                  <c:v>0.98</c:v>
                </c:pt>
                <c:pt idx="4943">
                  <c:v>0.9</c:v>
                </c:pt>
                <c:pt idx="4944">
                  <c:v>0.49</c:v>
                </c:pt>
                <c:pt idx="4945">
                  <c:v>0.45</c:v>
                </c:pt>
                <c:pt idx="4946">
                  <c:v>0.52</c:v>
                </c:pt>
                <c:pt idx="4947">
                  <c:v>0.51</c:v>
                </c:pt>
                <c:pt idx="4948">
                  <c:v>0.45</c:v>
                </c:pt>
                <c:pt idx="4949">
                  <c:v>0.52</c:v>
                </c:pt>
                <c:pt idx="4950">
                  <c:v>0.54</c:v>
                </c:pt>
                <c:pt idx="4951">
                  <c:v>0.48</c:v>
                </c:pt>
                <c:pt idx="4952">
                  <c:v>0.46</c:v>
                </c:pt>
                <c:pt idx="4953">
                  <c:v>0.44</c:v>
                </c:pt>
                <c:pt idx="4954">
                  <c:v>0.45</c:v>
                </c:pt>
                <c:pt idx="4955">
                  <c:v>0.5</c:v>
                </c:pt>
                <c:pt idx="4956">
                  <c:v>0.5</c:v>
                </c:pt>
                <c:pt idx="4957">
                  <c:v>0.41</c:v>
                </c:pt>
                <c:pt idx="4958">
                  <c:v>0.42</c:v>
                </c:pt>
                <c:pt idx="4959">
                  <c:v>0.41</c:v>
                </c:pt>
                <c:pt idx="4960">
                  <c:v>0.55000000000000004</c:v>
                </c:pt>
                <c:pt idx="4961">
                  <c:v>0.49</c:v>
                </c:pt>
                <c:pt idx="4962">
                  <c:v>0.44</c:v>
                </c:pt>
                <c:pt idx="4963">
                  <c:v>0.44</c:v>
                </c:pt>
                <c:pt idx="4964">
                  <c:v>0.48</c:v>
                </c:pt>
                <c:pt idx="4965">
                  <c:v>0.48</c:v>
                </c:pt>
                <c:pt idx="4966">
                  <c:v>0.37</c:v>
                </c:pt>
                <c:pt idx="4967">
                  <c:v>0.37</c:v>
                </c:pt>
                <c:pt idx="4968">
                  <c:v>0.39</c:v>
                </c:pt>
                <c:pt idx="4969">
                  <c:v>0.35</c:v>
                </c:pt>
                <c:pt idx="4970">
                  <c:v>0.33</c:v>
                </c:pt>
                <c:pt idx="4971">
                  <c:v>0.32</c:v>
                </c:pt>
                <c:pt idx="4972">
                  <c:v>0.33</c:v>
                </c:pt>
                <c:pt idx="4973">
                  <c:v>0.32</c:v>
                </c:pt>
                <c:pt idx="4974">
                  <c:v>0.34</c:v>
                </c:pt>
                <c:pt idx="4975">
                  <c:v>0.33</c:v>
                </c:pt>
                <c:pt idx="4976">
                  <c:v>0.31</c:v>
                </c:pt>
                <c:pt idx="4977">
                  <c:v>0.32</c:v>
                </c:pt>
                <c:pt idx="4978">
                  <c:v>0.4</c:v>
                </c:pt>
                <c:pt idx="4979">
                  <c:v>0.33</c:v>
                </c:pt>
                <c:pt idx="4980">
                  <c:v>0.32</c:v>
                </c:pt>
                <c:pt idx="4981">
                  <c:v>0.26</c:v>
                </c:pt>
                <c:pt idx="4982">
                  <c:v>0.28000000000000003</c:v>
                </c:pt>
                <c:pt idx="4983">
                  <c:v>0.26</c:v>
                </c:pt>
                <c:pt idx="4984">
                  <c:v>0.22</c:v>
                </c:pt>
                <c:pt idx="4985">
                  <c:v>0.19</c:v>
                </c:pt>
                <c:pt idx="4986">
                  <c:v>0.56000000000000005</c:v>
                </c:pt>
                <c:pt idx="4987">
                  <c:v>0.57999999999999996</c:v>
                </c:pt>
                <c:pt idx="4988">
                  <c:v>0.54</c:v>
                </c:pt>
                <c:pt idx="4989">
                  <c:v>0.44</c:v>
                </c:pt>
                <c:pt idx="4990">
                  <c:v>0.45</c:v>
                </c:pt>
                <c:pt idx="4991">
                  <c:v>0.46</c:v>
                </c:pt>
                <c:pt idx="4992">
                  <c:v>0.41</c:v>
                </c:pt>
                <c:pt idx="4993">
                  <c:v>0.46</c:v>
                </c:pt>
                <c:pt idx="4994">
                  <c:v>0.42</c:v>
                </c:pt>
                <c:pt idx="4995">
                  <c:v>0.4</c:v>
                </c:pt>
                <c:pt idx="4996">
                  <c:v>0.43</c:v>
                </c:pt>
                <c:pt idx="4997">
                  <c:v>0.37</c:v>
                </c:pt>
                <c:pt idx="4998">
                  <c:v>0.28000000000000003</c:v>
                </c:pt>
                <c:pt idx="4999">
                  <c:v>0.27</c:v>
                </c:pt>
                <c:pt idx="5000">
                  <c:v>0.28999999999999998</c:v>
                </c:pt>
                <c:pt idx="5001">
                  <c:v>0.37</c:v>
                </c:pt>
                <c:pt idx="5002">
                  <c:v>0.4</c:v>
                </c:pt>
                <c:pt idx="5003">
                  <c:v>0.38</c:v>
                </c:pt>
                <c:pt idx="5004">
                  <c:v>0.38</c:v>
                </c:pt>
                <c:pt idx="5005">
                  <c:v>0.23</c:v>
                </c:pt>
                <c:pt idx="5006">
                  <c:v>0.31</c:v>
                </c:pt>
                <c:pt idx="5007">
                  <c:v>0.35</c:v>
                </c:pt>
                <c:pt idx="5008">
                  <c:v>0.48</c:v>
                </c:pt>
                <c:pt idx="5009">
                  <c:v>0.05</c:v>
                </c:pt>
                <c:pt idx="5010">
                  <c:v>0.31</c:v>
                </c:pt>
                <c:pt idx="5011">
                  <c:v>0.34</c:v>
                </c:pt>
                <c:pt idx="5012">
                  <c:v>0.36</c:v>
                </c:pt>
                <c:pt idx="5013">
                  <c:v>0.49</c:v>
                </c:pt>
                <c:pt idx="5014">
                  <c:v>0.52</c:v>
                </c:pt>
                <c:pt idx="5015">
                  <c:v>0.54</c:v>
                </c:pt>
                <c:pt idx="5016">
                  <c:v>0.51</c:v>
                </c:pt>
                <c:pt idx="5017">
                  <c:v>0.56000000000000005</c:v>
                </c:pt>
                <c:pt idx="5018">
                  <c:v>0.49</c:v>
                </c:pt>
                <c:pt idx="5019">
                  <c:v>0.51</c:v>
                </c:pt>
                <c:pt idx="5020">
                  <c:v>0.48</c:v>
                </c:pt>
                <c:pt idx="5021">
                  <c:v>0.55000000000000004</c:v>
                </c:pt>
                <c:pt idx="5022">
                  <c:v>0.43</c:v>
                </c:pt>
                <c:pt idx="5023">
                  <c:v>0.49</c:v>
                </c:pt>
                <c:pt idx="5024">
                  <c:v>0.41</c:v>
                </c:pt>
                <c:pt idx="5025">
                  <c:v>0.42</c:v>
                </c:pt>
                <c:pt idx="5026">
                  <c:v>0.39</c:v>
                </c:pt>
                <c:pt idx="5027">
                  <c:v>0.33</c:v>
                </c:pt>
                <c:pt idx="5028">
                  <c:v>0.48</c:v>
                </c:pt>
                <c:pt idx="5029">
                  <c:v>0.49</c:v>
                </c:pt>
                <c:pt idx="5030">
                  <c:v>0.5</c:v>
                </c:pt>
                <c:pt idx="5031">
                  <c:v>0.47</c:v>
                </c:pt>
                <c:pt idx="5032">
                  <c:v>0.44</c:v>
                </c:pt>
                <c:pt idx="5033">
                  <c:v>0.47</c:v>
                </c:pt>
                <c:pt idx="5034">
                  <c:v>0.48</c:v>
                </c:pt>
                <c:pt idx="5035">
                  <c:v>0.48</c:v>
                </c:pt>
                <c:pt idx="5036">
                  <c:v>0.46</c:v>
                </c:pt>
                <c:pt idx="5037">
                  <c:v>0.49</c:v>
                </c:pt>
                <c:pt idx="5038">
                  <c:v>0.54</c:v>
                </c:pt>
                <c:pt idx="5039">
                  <c:v>0.51</c:v>
                </c:pt>
                <c:pt idx="5040">
                  <c:v>0.52</c:v>
                </c:pt>
                <c:pt idx="5041">
                  <c:v>0.56999999999999995</c:v>
                </c:pt>
                <c:pt idx="5042">
                  <c:v>0.57999999999999996</c:v>
                </c:pt>
                <c:pt idx="5043">
                  <c:v>0.56000000000000005</c:v>
                </c:pt>
                <c:pt idx="5044">
                  <c:v>0.54</c:v>
                </c:pt>
                <c:pt idx="5045">
                  <c:v>0.48</c:v>
                </c:pt>
                <c:pt idx="5046">
                  <c:v>0.52</c:v>
                </c:pt>
                <c:pt idx="5047">
                  <c:v>0.47</c:v>
                </c:pt>
                <c:pt idx="5048">
                  <c:v>0.47</c:v>
                </c:pt>
                <c:pt idx="5049">
                  <c:v>0.55000000000000004</c:v>
                </c:pt>
                <c:pt idx="5050">
                  <c:v>0.39</c:v>
                </c:pt>
                <c:pt idx="5051">
                  <c:v>0.67</c:v>
                </c:pt>
                <c:pt idx="5052">
                  <c:v>0.57999999999999996</c:v>
                </c:pt>
                <c:pt idx="5053">
                  <c:v>0.38</c:v>
                </c:pt>
                <c:pt idx="5054">
                  <c:v>0.27</c:v>
                </c:pt>
                <c:pt idx="5055">
                  <c:v>0.25</c:v>
                </c:pt>
                <c:pt idx="5056">
                  <c:v>0.28999999999999998</c:v>
                </c:pt>
                <c:pt idx="5057">
                  <c:v>0.36</c:v>
                </c:pt>
                <c:pt idx="5058">
                  <c:v>0.39</c:v>
                </c:pt>
                <c:pt idx="5059">
                  <c:v>0.5</c:v>
                </c:pt>
                <c:pt idx="5060">
                  <c:v>0.51</c:v>
                </c:pt>
                <c:pt idx="5061">
                  <c:v>0.28999999999999998</c:v>
                </c:pt>
                <c:pt idx="5062">
                  <c:v>0.36</c:v>
                </c:pt>
                <c:pt idx="5063">
                  <c:v>0.38</c:v>
                </c:pt>
                <c:pt idx="5064">
                  <c:v>0.37</c:v>
                </c:pt>
                <c:pt idx="5065">
                  <c:v>0.46</c:v>
                </c:pt>
                <c:pt idx="5066">
                  <c:v>0.44</c:v>
                </c:pt>
                <c:pt idx="5067">
                  <c:v>0.44</c:v>
                </c:pt>
                <c:pt idx="5068">
                  <c:v>0.46</c:v>
                </c:pt>
                <c:pt idx="5069">
                  <c:v>0.28999999999999998</c:v>
                </c:pt>
                <c:pt idx="5070">
                  <c:v>0.24</c:v>
                </c:pt>
                <c:pt idx="5071">
                  <c:v>0.28000000000000003</c:v>
                </c:pt>
                <c:pt idx="5072">
                  <c:v>0.26</c:v>
                </c:pt>
                <c:pt idx="5073">
                  <c:v>0.3</c:v>
                </c:pt>
                <c:pt idx="5074">
                  <c:v>0.27</c:v>
                </c:pt>
                <c:pt idx="5075">
                  <c:v>0.25</c:v>
                </c:pt>
                <c:pt idx="5076">
                  <c:v>0.26</c:v>
                </c:pt>
                <c:pt idx="5077">
                  <c:v>0.25</c:v>
                </c:pt>
                <c:pt idx="5078">
                  <c:v>0.54</c:v>
                </c:pt>
                <c:pt idx="5079">
                  <c:v>0.59</c:v>
                </c:pt>
                <c:pt idx="5080">
                  <c:v>0.56999999999999995</c:v>
                </c:pt>
                <c:pt idx="5081">
                  <c:v>0.59</c:v>
                </c:pt>
                <c:pt idx="5082">
                  <c:v>0.54</c:v>
                </c:pt>
                <c:pt idx="5083">
                  <c:v>0.54</c:v>
                </c:pt>
                <c:pt idx="5084">
                  <c:v>0.53</c:v>
                </c:pt>
                <c:pt idx="5085">
                  <c:v>0.59</c:v>
                </c:pt>
                <c:pt idx="5086">
                  <c:v>0.65</c:v>
                </c:pt>
                <c:pt idx="5087">
                  <c:v>0.62</c:v>
                </c:pt>
                <c:pt idx="5088">
                  <c:v>0.67</c:v>
                </c:pt>
                <c:pt idx="5089">
                  <c:v>0.52</c:v>
                </c:pt>
                <c:pt idx="5090">
                  <c:v>0.65</c:v>
                </c:pt>
                <c:pt idx="5091">
                  <c:v>0.61</c:v>
                </c:pt>
                <c:pt idx="5092">
                  <c:v>0.54</c:v>
                </c:pt>
                <c:pt idx="5093">
                  <c:v>0.47</c:v>
                </c:pt>
                <c:pt idx="5094">
                  <c:v>0.44</c:v>
                </c:pt>
                <c:pt idx="5095">
                  <c:v>0.39</c:v>
                </c:pt>
                <c:pt idx="5096">
                  <c:v>0.38</c:v>
                </c:pt>
                <c:pt idx="5097">
                  <c:v>0.37</c:v>
                </c:pt>
                <c:pt idx="5098">
                  <c:v>0.46</c:v>
                </c:pt>
                <c:pt idx="5099">
                  <c:v>0.41</c:v>
                </c:pt>
                <c:pt idx="5100">
                  <c:v>0.53</c:v>
                </c:pt>
                <c:pt idx="5101">
                  <c:v>0.41</c:v>
                </c:pt>
                <c:pt idx="5102">
                  <c:v>0.44</c:v>
                </c:pt>
                <c:pt idx="5103">
                  <c:v>0.51</c:v>
                </c:pt>
                <c:pt idx="5104">
                  <c:v>0.47</c:v>
                </c:pt>
                <c:pt idx="5105">
                  <c:v>0.44</c:v>
                </c:pt>
                <c:pt idx="5106">
                  <c:v>0.64</c:v>
                </c:pt>
                <c:pt idx="5107">
                  <c:v>0.57999999999999996</c:v>
                </c:pt>
                <c:pt idx="5108">
                  <c:v>0.52</c:v>
                </c:pt>
                <c:pt idx="5109">
                  <c:v>0.49</c:v>
                </c:pt>
                <c:pt idx="5110">
                  <c:v>0.57999999999999996</c:v>
                </c:pt>
                <c:pt idx="5111">
                  <c:v>0.46</c:v>
                </c:pt>
                <c:pt idx="5112">
                  <c:v>0.47</c:v>
                </c:pt>
                <c:pt idx="5113">
                  <c:v>0.52</c:v>
                </c:pt>
                <c:pt idx="5114">
                  <c:v>0.48</c:v>
                </c:pt>
                <c:pt idx="5115">
                  <c:v>0.43</c:v>
                </c:pt>
                <c:pt idx="5116">
                  <c:v>0.49</c:v>
                </c:pt>
                <c:pt idx="5117">
                  <c:v>0.45</c:v>
                </c:pt>
                <c:pt idx="5118">
                  <c:v>0.42</c:v>
                </c:pt>
                <c:pt idx="5119">
                  <c:v>0.5</c:v>
                </c:pt>
                <c:pt idx="5120">
                  <c:v>0.53</c:v>
                </c:pt>
                <c:pt idx="5121">
                  <c:v>0.45</c:v>
                </c:pt>
                <c:pt idx="5122">
                  <c:v>0.4</c:v>
                </c:pt>
                <c:pt idx="5123">
                  <c:v>0.36</c:v>
                </c:pt>
                <c:pt idx="5124">
                  <c:v>0.34</c:v>
                </c:pt>
                <c:pt idx="5125">
                  <c:v>0.55000000000000004</c:v>
                </c:pt>
                <c:pt idx="5126">
                  <c:v>0.28000000000000003</c:v>
                </c:pt>
                <c:pt idx="5127">
                  <c:v>0.59</c:v>
                </c:pt>
                <c:pt idx="5128">
                  <c:v>0.5</c:v>
                </c:pt>
                <c:pt idx="5129">
                  <c:v>0.51</c:v>
                </c:pt>
                <c:pt idx="5130">
                  <c:v>0.41</c:v>
                </c:pt>
                <c:pt idx="5131">
                  <c:v>0.65</c:v>
                </c:pt>
                <c:pt idx="5132">
                  <c:v>0.53</c:v>
                </c:pt>
                <c:pt idx="5133">
                  <c:v>0.36</c:v>
                </c:pt>
                <c:pt idx="5134">
                  <c:v>0.61</c:v>
                </c:pt>
                <c:pt idx="5135">
                  <c:v>0.42</c:v>
                </c:pt>
                <c:pt idx="5136">
                  <c:v>0.6</c:v>
                </c:pt>
                <c:pt idx="5137">
                  <c:v>0.5</c:v>
                </c:pt>
                <c:pt idx="5138">
                  <c:v>0.48</c:v>
                </c:pt>
                <c:pt idx="5139">
                  <c:v>0.61</c:v>
                </c:pt>
                <c:pt idx="5140">
                  <c:v>0.39</c:v>
                </c:pt>
                <c:pt idx="5141">
                  <c:v>0.43</c:v>
                </c:pt>
                <c:pt idx="5142">
                  <c:v>0.37</c:v>
                </c:pt>
                <c:pt idx="5143">
                  <c:v>0.62</c:v>
                </c:pt>
                <c:pt idx="5144">
                  <c:v>0.4</c:v>
                </c:pt>
                <c:pt idx="5145">
                  <c:v>0.3</c:v>
                </c:pt>
                <c:pt idx="5146">
                  <c:v>1.41</c:v>
                </c:pt>
                <c:pt idx="5147">
                  <c:v>1.06</c:v>
                </c:pt>
                <c:pt idx="5148">
                  <c:v>0.86</c:v>
                </c:pt>
                <c:pt idx="5149">
                  <c:v>0.77</c:v>
                </c:pt>
                <c:pt idx="5150">
                  <c:v>0.71</c:v>
                </c:pt>
                <c:pt idx="5151">
                  <c:v>0.56000000000000005</c:v>
                </c:pt>
                <c:pt idx="5152">
                  <c:v>0.53</c:v>
                </c:pt>
                <c:pt idx="5153">
                  <c:v>0.66</c:v>
                </c:pt>
                <c:pt idx="5154">
                  <c:v>0.53</c:v>
                </c:pt>
                <c:pt idx="5155">
                  <c:v>0.36</c:v>
                </c:pt>
                <c:pt idx="5156">
                  <c:v>0.39</c:v>
                </c:pt>
                <c:pt idx="5157">
                  <c:v>0.48</c:v>
                </c:pt>
                <c:pt idx="5158">
                  <c:v>0.49</c:v>
                </c:pt>
                <c:pt idx="5159">
                  <c:v>0.46</c:v>
                </c:pt>
                <c:pt idx="5160">
                  <c:v>0.44</c:v>
                </c:pt>
                <c:pt idx="5161">
                  <c:v>0.49</c:v>
                </c:pt>
                <c:pt idx="5162">
                  <c:v>0.44</c:v>
                </c:pt>
                <c:pt idx="5163">
                  <c:v>0.46</c:v>
                </c:pt>
                <c:pt idx="5164">
                  <c:v>0.46</c:v>
                </c:pt>
                <c:pt idx="5165">
                  <c:v>0.4</c:v>
                </c:pt>
                <c:pt idx="5166">
                  <c:v>0.36</c:v>
                </c:pt>
                <c:pt idx="5167">
                  <c:v>0.27</c:v>
                </c:pt>
                <c:pt idx="5168">
                  <c:v>0.38</c:v>
                </c:pt>
                <c:pt idx="5169">
                  <c:v>0.35</c:v>
                </c:pt>
                <c:pt idx="5170">
                  <c:v>0.5</c:v>
                </c:pt>
                <c:pt idx="5171">
                  <c:v>0.55000000000000004</c:v>
                </c:pt>
                <c:pt idx="5172">
                  <c:v>0.52</c:v>
                </c:pt>
                <c:pt idx="5173">
                  <c:v>0.51</c:v>
                </c:pt>
                <c:pt idx="5174">
                  <c:v>0.45</c:v>
                </c:pt>
                <c:pt idx="5175">
                  <c:v>0.42</c:v>
                </c:pt>
                <c:pt idx="5176">
                  <c:v>0.39</c:v>
                </c:pt>
                <c:pt idx="5177">
                  <c:v>0.38</c:v>
                </c:pt>
                <c:pt idx="5178">
                  <c:v>0.42</c:v>
                </c:pt>
                <c:pt idx="5179">
                  <c:v>0.43</c:v>
                </c:pt>
                <c:pt idx="5180">
                  <c:v>0.46</c:v>
                </c:pt>
                <c:pt idx="5181">
                  <c:v>0.44</c:v>
                </c:pt>
                <c:pt idx="5182">
                  <c:v>0.4</c:v>
                </c:pt>
                <c:pt idx="5183">
                  <c:v>0.43</c:v>
                </c:pt>
                <c:pt idx="5184">
                  <c:v>0.37</c:v>
                </c:pt>
                <c:pt idx="5185">
                  <c:v>0.45</c:v>
                </c:pt>
                <c:pt idx="5186">
                  <c:v>0.4</c:v>
                </c:pt>
                <c:pt idx="5187">
                  <c:v>0.43</c:v>
                </c:pt>
                <c:pt idx="5188">
                  <c:v>0.36</c:v>
                </c:pt>
                <c:pt idx="5189">
                  <c:v>0.39</c:v>
                </c:pt>
                <c:pt idx="5190">
                  <c:v>0.41</c:v>
                </c:pt>
                <c:pt idx="5191">
                  <c:v>0.24</c:v>
                </c:pt>
                <c:pt idx="5192">
                  <c:v>0.27</c:v>
                </c:pt>
                <c:pt idx="5193">
                  <c:v>0.5</c:v>
                </c:pt>
                <c:pt idx="5194">
                  <c:v>0.5</c:v>
                </c:pt>
                <c:pt idx="5195">
                  <c:v>0.49</c:v>
                </c:pt>
                <c:pt idx="5196">
                  <c:v>0.45</c:v>
                </c:pt>
                <c:pt idx="5197">
                  <c:v>0.37</c:v>
                </c:pt>
                <c:pt idx="5198">
                  <c:v>0.39</c:v>
                </c:pt>
                <c:pt idx="5199">
                  <c:v>0.65</c:v>
                </c:pt>
                <c:pt idx="5200">
                  <c:v>0.61</c:v>
                </c:pt>
                <c:pt idx="5201">
                  <c:v>0.56999999999999995</c:v>
                </c:pt>
                <c:pt idx="5202">
                  <c:v>0.59</c:v>
                </c:pt>
                <c:pt idx="5203">
                  <c:v>0.68</c:v>
                </c:pt>
                <c:pt idx="5204">
                  <c:v>0.61</c:v>
                </c:pt>
                <c:pt idx="5205">
                  <c:v>0.57999999999999996</c:v>
                </c:pt>
                <c:pt idx="5206">
                  <c:v>0.55000000000000004</c:v>
                </c:pt>
                <c:pt idx="5207">
                  <c:v>0.67</c:v>
                </c:pt>
                <c:pt idx="5208">
                  <c:v>0.5</c:v>
                </c:pt>
                <c:pt idx="5209">
                  <c:v>0.38</c:v>
                </c:pt>
                <c:pt idx="5210">
                  <c:v>0.41</c:v>
                </c:pt>
                <c:pt idx="5211">
                  <c:v>0.41</c:v>
                </c:pt>
                <c:pt idx="5212">
                  <c:v>0.44</c:v>
                </c:pt>
                <c:pt idx="5213">
                  <c:v>0.44</c:v>
                </c:pt>
                <c:pt idx="5214">
                  <c:v>0.41</c:v>
                </c:pt>
                <c:pt idx="5215">
                  <c:v>0.41</c:v>
                </c:pt>
                <c:pt idx="5216">
                  <c:v>0.37</c:v>
                </c:pt>
                <c:pt idx="5217">
                  <c:v>0.32</c:v>
                </c:pt>
                <c:pt idx="5218">
                  <c:v>0.38</c:v>
                </c:pt>
                <c:pt idx="5219">
                  <c:v>0.35</c:v>
                </c:pt>
                <c:pt idx="5220">
                  <c:v>0.2</c:v>
                </c:pt>
                <c:pt idx="5221">
                  <c:v>0.17</c:v>
                </c:pt>
                <c:pt idx="5222">
                  <c:v>0.26</c:v>
                </c:pt>
                <c:pt idx="5223">
                  <c:v>0.39</c:v>
                </c:pt>
                <c:pt idx="5224">
                  <c:v>0.6</c:v>
                </c:pt>
                <c:pt idx="5225">
                  <c:v>0.68</c:v>
                </c:pt>
                <c:pt idx="5226">
                  <c:v>0.6</c:v>
                </c:pt>
                <c:pt idx="5227">
                  <c:v>0.63</c:v>
                </c:pt>
                <c:pt idx="5228">
                  <c:v>0.56000000000000005</c:v>
                </c:pt>
                <c:pt idx="5229">
                  <c:v>0.51</c:v>
                </c:pt>
                <c:pt idx="5230">
                  <c:v>0.56000000000000005</c:v>
                </c:pt>
                <c:pt idx="5231">
                  <c:v>0.44</c:v>
                </c:pt>
                <c:pt idx="5232">
                  <c:v>0.42</c:v>
                </c:pt>
                <c:pt idx="5233">
                  <c:v>0.47</c:v>
                </c:pt>
                <c:pt idx="5234">
                  <c:v>0.53</c:v>
                </c:pt>
                <c:pt idx="5235">
                  <c:v>0.5</c:v>
                </c:pt>
                <c:pt idx="5236">
                  <c:v>0.27</c:v>
                </c:pt>
                <c:pt idx="5237">
                  <c:v>0.31</c:v>
                </c:pt>
                <c:pt idx="5238">
                  <c:v>0.5</c:v>
                </c:pt>
                <c:pt idx="5239">
                  <c:v>0.43</c:v>
                </c:pt>
                <c:pt idx="5240">
                  <c:v>0.51</c:v>
                </c:pt>
                <c:pt idx="5241">
                  <c:v>0.47</c:v>
                </c:pt>
                <c:pt idx="5242">
                  <c:v>0.5</c:v>
                </c:pt>
                <c:pt idx="5243">
                  <c:v>0.36</c:v>
                </c:pt>
                <c:pt idx="5244">
                  <c:v>0.33</c:v>
                </c:pt>
                <c:pt idx="5245">
                  <c:v>0.34</c:v>
                </c:pt>
                <c:pt idx="5246">
                  <c:v>0.34</c:v>
                </c:pt>
                <c:pt idx="5247">
                  <c:v>0.33</c:v>
                </c:pt>
                <c:pt idx="5248">
                  <c:v>0.35</c:v>
                </c:pt>
                <c:pt idx="5249">
                  <c:v>0.31</c:v>
                </c:pt>
                <c:pt idx="5250">
                  <c:v>0.31</c:v>
                </c:pt>
                <c:pt idx="5251">
                  <c:v>0.35</c:v>
                </c:pt>
                <c:pt idx="5252">
                  <c:v>0.39</c:v>
                </c:pt>
                <c:pt idx="5253">
                  <c:v>0.47</c:v>
                </c:pt>
                <c:pt idx="5254">
                  <c:v>0.49</c:v>
                </c:pt>
                <c:pt idx="5255">
                  <c:v>0.52</c:v>
                </c:pt>
                <c:pt idx="5256">
                  <c:v>0.52</c:v>
                </c:pt>
                <c:pt idx="5257">
                  <c:v>0.54</c:v>
                </c:pt>
                <c:pt idx="5258">
                  <c:v>0.51</c:v>
                </c:pt>
                <c:pt idx="5259">
                  <c:v>0.45</c:v>
                </c:pt>
                <c:pt idx="5260">
                  <c:v>0.56999999999999995</c:v>
                </c:pt>
                <c:pt idx="5261">
                  <c:v>0.52</c:v>
                </c:pt>
                <c:pt idx="5262">
                  <c:v>0.52</c:v>
                </c:pt>
                <c:pt idx="5263">
                  <c:v>0.51</c:v>
                </c:pt>
                <c:pt idx="5264">
                  <c:v>0.5</c:v>
                </c:pt>
                <c:pt idx="5265">
                  <c:v>0.55000000000000004</c:v>
                </c:pt>
                <c:pt idx="5266">
                  <c:v>0.54</c:v>
                </c:pt>
                <c:pt idx="5267">
                  <c:v>0.54</c:v>
                </c:pt>
                <c:pt idx="5268">
                  <c:v>0.5</c:v>
                </c:pt>
                <c:pt idx="5269">
                  <c:v>0.48</c:v>
                </c:pt>
                <c:pt idx="5270">
                  <c:v>0.49</c:v>
                </c:pt>
                <c:pt idx="5271">
                  <c:v>0.33</c:v>
                </c:pt>
                <c:pt idx="5272">
                  <c:v>0.36</c:v>
                </c:pt>
                <c:pt idx="5273">
                  <c:v>0.37</c:v>
                </c:pt>
                <c:pt idx="5274">
                  <c:v>0.27</c:v>
                </c:pt>
                <c:pt idx="5275">
                  <c:v>0.28999999999999998</c:v>
                </c:pt>
                <c:pt idx="5276">
                  <c:v>0.27</c:v>
                </c:pt>
                <c:pt idx="5277">
                  <c:v>0.69</c:v>
                </c:pt>
                <c:pt idx="5278">
                  <c:v>0.52</c:v>
                </c:pt>
                <c:pt idx="5279">
                  <c:v>0.5</c:v>
                </c:pt>
                <c:pt idx="5280">
                  <c:v>0.64</c:v>
                </c:pt>
                <c:pt idx="5281">
                  <c:v>0.56000000000000005</c:v>
                </c:pt>
                <c:pt idx="5282">
                  <c:v>0.48</c:v>
                </c:pt>
                <c:pt idx="5283">
                  <c:v>0.5</c:v>
                </c:pt>
                <c:pt idx="5284">
                  <c:v>0.48</c:v>
                </c:pt>
                <c:pt idx="5285">
                  <c:v>0.32</c:v>
                </c:pt>
                <c:pt idx="5286">
                  <c:v>0.4</c:v>
                </c:pt>
                <c:pt idx="5287">
                  <c:v>0.52</c:v>
                </c:pt>
                <c:pt idx="5288">
                  <c:v>0.48</c:v>
                </c:pt>
                <c:pt idx="5289">
                  <c:v>0.56999999999999995</c:v>
                </c:pt>
                <c:pt idx="5290">
                  <c:v>0.49</c:v>
                </c:pt>
                <c:pt idx="5291">
                  <c:v>0.51</c:v>
                </c:pt>
                <c:pt idx="5292">
                  <c:v>0.55000000000000004</c:v>
                </c:pt>
                <c:pt idx="5293">
                  <c:v>0.54</c:v>
                </c:pt>
                <c:pt idx="5294">
                  <c:v>0.5</c:v>
                </c:pt>
                <c:pt idx="5295">
                  <c:v>0.46</c:v>
                </c:pt>
                <c:pt idx="5296">
                  <c:v>0.45</c:v>
                </c:pt>
                <c:pt idx="5297">
                  <c:v>0.44</c:v>
                </c:pt>
                <c:pt idx="5298">
                  <c:v>0.45</c:v>
                </c:pt>
                <c:pt idx="5299">
                  <c:v>0.48</c:v>
                </c:pt>
                <c:pt idx="5300">
                  <c:v>0.43</c:v>
                </c:pt>
                <c:pt idx="5301">
                  <c:v>0.47</c:v>
                </c:pt>
                <c:pt idx="5302">
                  <c:v>0.51</c:v>
                </c:pt>
                <c:pt idx="5303">
                  <c:v>0.46</c:v>
                </c:pt>
                <c:pt idx="5304">
                  <c:v>0.48</c:v>
                </c:pt>
                <c:pt idx="5305">
                  <c:v>0.52</c:v>
                </c:pt>
                <c:pt idx="5306">
                  <c:v>0.59</c:v>
                </c:pt>
                <c:pt idx="5307">
                  <c:v>0.61</c:v>
                </c:pt>
                <c:pt idx="5308">
                  <c:v>0.49</c:v>
                </c:pt>
                <c:pt idx="5309">
                  <c:v>0.44</c:v>
                </c:pt>
                <c:pt idx="5310">
                  <c:v>0.46</c:v>
                </c:pt>
                <c:pt idx="5311">
                  <c:v>0.41</c:v>
                </c:pt>
                <c:pt idx="5312">
                  <c:v>0.37</c:v>
                </c:pt>
                <c:pt idx="5313">
                  <c:v>0.33</c:v>
                </c:pt>
                <c:pt idx="5314">
                  <c:v>0.23</c:v>
                </c:pt>
                <c:pt idx="5315">
                  <c:v>0.27</c:v>
                </c:pt>
                <c:pt idx="5316">
                  <c:v>0.22</c:v>
                </c:pt>
                <c:pt idx="5317">
                  <c:v>0.22</c:v>
                </c:pt>
                <c:pt idx="5318">
                  <c:v>0.35</c:v>
                </c:pt>
                <c:pt idx="5319">
                  <c:v>0.39</c:v>
                </c:pt>
                <c:pt idx="5320">
                  <c:v>0.43</c:v>
                </c:pt>
                <c:pt idx="5321">
                  <c:v>0.46</c:v>
                </c:pt>
                <c:pt idx="5322">
                  <c:v>0.54</c:v>
                </c:pt>
                <c:pt idx="5323">
                  <c:v>0.41</c:v>
                </c:pt>
                <c:pt idx="5324">
                  <c:v>0.39</c:v>
                </c:pt>
                <c:pt idx="5325">
                  <c:v>0.22</c:v>
                </c:pt>
                <c:pt idx="5326">
                  <c:v>0.31</c:v>
                </c:pt>
                <c:pt idx="5327">
                  <c:v>0.62</c:v>
                </c:pt>
                <c:pt idx="5328">
                  <c:v>0.56000000000000005</c:v>
                </c:pt>
                <c:pt idx="5329">
                  <c:v>0.5</c:v>
                </c:pt>
                <c:pt idx="5330">
                  <c:v>0.43</c:v>
                </c:pt>
                <c:pt idx="5331">
                  <c:v>0.43</c:v>
                </c:pt>
                <c:pt idx="5332">
                  <c:v>0.49</c:v>
                </c:pt>
                <c:pt idx="5333">
                  <c:v>0.51</c:v>
                </c:pt>
                <c:pt idx="5334">
                  <c:v>0.53</c:v>
                </c:pt>
                <c:pt idx="5335">
                  <c:v>0.54</c:v>
                </c:pt>
                <c:pt idx="5336">
                  <c:v>0.51</c:v>
                </c:pt>
                <c:pt idx="5337">
                  <c:v>0.48</c:v>
                </c:pt>
                <c:pt idx="5338">
                  <c:v>0.5</c:v>
                </c:pt>
                <c:pt idx="5339">
                  <c:v>0.45</c:v>
                </c:pt>
                <c:pt idx="5340">
                  <c:v>0.43</c:v>
                </c:pt>
                <c:pt idx="5341">
                  <c:v>0.48</c:v>
                </c:pt>
                <c:pt idx="5342">
                  <c:v>0.5</c:v>
                </c:pt>
                <c:pt idx="5343">
                  <c:v>0.55000000000000004</c:v>
                </c:pt>
                <c:pt idx="5344">
                  <c:v>0.49</c:v>
                </c:pt>
                <c:pt idx="5345">
                  <c:v>0.56999999999999995</c:v>
                </c:pt>
                <c:pt idx="5346">
                  <c:v>0.51</c:v>
                </c:pt>
                <c:pt idx="5347">
                  <c:v>0.48</c:v>
                </c:pt>
                <c:pt idx="5348">
                  <c:v>0.5</c:v>
                </c:pt>
                <c:pt idx="5349">
                  <c:v>0.47</c:v>
                </c:pt>
                <c:pt idx="5350">
                  <c:v>0.45</c:v>
                </c:pt>
                <c:pt idx="5351">
                  <c:v>0.41</c:v>
                </c:pt>
                <c:pt idx="5352">
                  <c:v>0.43</c:v>
                </c:pt>
                <c:pt idx="5353">
                  <c:v>0.42</c:v>
                </c:pt>
                <c:pt idx="5354">
                  <c:v>0.4</c:v>
                </c:pt>
                <c:pt idx="5355">
                  <c:v>0.52</c:v>
                </c:pt>
                <c:pt idx="5356">
                  <c:v>0.47</c:v>
                </c:pt>
                <c:pt idx="5357">
                  <c:v>0.6</c:v>
                </c:pt>
                <c:pt idx="5358">
                  <c:v>0.66</c:v>
                </c:pt>
                <c:pt idx="5359">
                  <c:v>0.63</c:v>
                </c:pt>
                <c:pt idx="5360">
                  <c:v>0.49</c:v>
                </c:pt>
                <c:pt idx="5361">
                  <c:v>0.53</c:v>
                </c:pt>
                <c:pt idx="5362">
                  <c:v>0.59</c:v>
                </c:pt>
                <c:pt idx="5363">
                  <c:v>0.55000000000000004</c:v>
                </c:pt>
                <c:pt idx="5364">
                  <c:v>0.6</c:v>
                </c:pt>
                <c:pt idx="5365">
                  <c:v>0.53</c:v>
                </c:pt>
                <c:pt idx="5366">
                  <c:v>0.45</c:v>
                </c:pt>
                <c:pt idx="5367">
                  <c:v>0.48</c:v>
                </c:pt>
                <c:pt idx="5368">
                  <c:v>0.46</c:v>
                </c:pt>
                <c:pt idx="5369">
                  <c:v>0.47</c:v>
                </c:pt>
                <c:pt idx="5370">
                  <c:v>0.49</c:v>
                </c:pt>
                <c:pt idx="5371">
                  <c:v>0.47</c:v>
                </c:pt>
                <c:pt idx="5372">
                  <c:v>0.4</c:v>
                </c:pt>
                <c:pt idx="5373">
                  <c:v>0.53</c:v>
                </c:pt>
                <c:pt idx="5374">
                  <c:v>0.5</c:v>
                </c:pt>
                <c:pt idx="5375">
                  <c:v>0.48</c:v>
                </c:pt>
                <c:pt idx="5376">
                  <c:v>0.4</c:v>
                </c:pt>
                <c:pt idx="5377">
                  <c:v>0.38</c:v>
                </c:pt>
                <c:pt idx="5378">
                  <c:v>0.43</c:v>
                </c:pt>
                <c:pt idx="5379">
                  <c:v>0.44</c:v>
                </c:pt>
                <c:pt idx="5380">
                  <c:v>0.5</c:v>
                </c:pt>
                <c:pt idx="5381">
                  <c:v>0.34</c:v>
                </c:pt>
                <c:pt idx="5382">
                  <c:v>0.37</c:v>
                </c:pt>
                <c:pt idx="5383">
                  <c:v>0.35</c:v>
                </c:pt>
                <c:pt idx="5384">
                  <c:v>1.38</c:v>
                </c:pt>
                <c:pt idx="5385">
                  <c:v>1.39</c:v>
                </c:pt>
                <c:pt idx="5386">
                  <c:v>0.48</c:v>
                </c:pt>
                <c:pt idx="5387">
                  <c:v>0.4</c:v>
                </c:pt>
                <c:pt idx="5388">
                  <c:v>0.49</c:v>
                </c:pt>
                <c:pt idx="5389">
                  <c:v>0.52</c:v>
                </c:pt>
                <c:pt idx="5390">
                  <c:v>0.41</c:v>
                </c:pt>
                <c:pt idx="5391">
                  <c:v>0.48</c:v>
                </c:pt>
                <c:pt idx="5392">
                  <c:v>0.39</c:v>
                </c:pt>
                <c:pt idx="5393">
                  <c:v>0.5</c:v>
                </c:pt>
                <c:pt idx="5394">
                  <c:v>0.5</c:v>
                </c:pt>
                <c:pt idx="5395">
                  <c:v>0.47</c:v>
                </c:pt>
                <c:pt idx="5396">
                  <c:v>0.42</c:v>
                </c:pt>
                <c:pt idx="5397">
                  <c:v>0.45</c:v>
                </c:pt>
                <c:pt idx="5398">
                  <c:v>0.44</c:v>
                </c:pt>
                <c:pt idx="5399">
                  <c:v>0.42</c:v>
                </c:pt>
                <c:pt idx="5400">
                  <c:v>0.4</c:v>
                </c:pt>
                <c:pt idx="5401">
                  <c:v>0.56000000000000005</c:v>
                </c:pt>
                <c:pt idx="5402">
                  <c:v>0.41</c:v>
                </c:pt>
                <c:pt idx="5403">
                  <c:v>0.53</c:v>
                </c:pt>
                <c:pt idx="5404">
                  <c:v>0.43</c:v>
                </c:pt>
                <c:pt idx="5405">
                  <c:v>0.88</c:v>
                </c:pt>
                <c:pt idx="5406">
                  <c:v>0.41</c:v>
                </c:pt>
                <c:pt idx="5407">
                  <c:v>0.43</c:v>
                </c:pt>
                <c:pt idx="5408">
                  <c:v>0.37</c:v>
                </c:pt>
                <c:pt idx="5409">
                  <c:v>0.39</c:v>
                </c:pt>
                <c:pt idx="5410">
                  <c:v>0.35</c:v>
                </c:pt>
                <c:pt idx="5411">
                  <c:v>0.41</c:v>
                </c:pt>
                <c:pt idx="5412">
                  <c:v>0.15</c:v>
                </c:pt>
                <c:pt idx="5413">
                  <c:v>0.38</c:v>
                </c:pt>
                <c:pt idx="5414">
                  <c:v>0.25</c:v>
                </c:pt>
                <c:pt idx="5415">
                  <c:v>0.37</c:v>
                </c:pt>
                <c:pt idx="5416">
                  <c:v>0.28999999999999998</c:v>
                </c:pt>
                <c:pt idx="5417">
                  <c:v>0.34</c:v>
                </c:pt>
                <c:pt idx="5418">
                  <c:v>0.56000000000000005</c:v>
                </c:pt>
                <c:pt idx="5419">
                  <c:v>0.55000000000000004</c:v>
                </c:pt>
                <c:pt idx="5420">
                  <c:v>0.66</c:v>
                </c:pt>
                <c:pt idx="5421">
                  <c:v>0.8</c:v>
                </c:pt>
                <c:pt idx="5422">
                  <c:v>0.65</c:v>
                </c:pt>
                <c:pt idx="5423">
                  <c:v>0.51</c:v>
                </c:pt>
                <c:pt idx="5424">
                  <c:v>0.41</c:v>
                </c:pt>
                <c:pt idx="5425">
                  <c:v>0.43</c:v>
                </c:pt>
                <c:pt idx="5426">
                  <c:v>0.4</c:v>
                </c:pt>
                <c:pt idx="5427">
                  <c:v>0.51</c:v>
                </c:pt>
                <c:pt idx="5428">
                  <c:v>0.54</c:v>
                </c:pt>
                <c:pt idx="5429">
                  <c:v>0.56000000000000005</c:v>
                </c:pt>
                <c:pt idx="5430">
                  <c:v>0.86</c:v>
                </c:pt>
                <c:pt idx="5431">
                  <c:v>0.59</c:v>
                </c:pt>
                <c:pt idx="5432">
                  <c:v>0.69</c:v>
                </c:pt>
                <c:pt idx="5433">
                  <c:v>0.65</c:v>
                </c:pt>
                <c:pt idx="5434">
                  <c:v>0.6</c:v>
                </c:pt>
                <c:pt idx="5435">
                  <c:v>0.59</c:v>
                </c:pt>
                <c:pt idx="5436">
                  <c:v>0.66</c:v>
                </c:pt>
                <c:pt idx="5437">
                  <c:v>0.54</c:v>
                </c:pt>
                <c:pt idx="5438">
                  <c:v>0.48</c:v>
                </c:pt>
                <c:pt idx="5439">
                  <c:v>0.43</c:v>
                </c:pt>
                <c:pt idx="5440">
                  <c:v>0.39</c:v>
                </c:pt>
                <c:pt idx="5441">
                  <c:v>0.31</c:v>
                </c:pt>
                <c:pt idx="5442">
                  <c:v>0.38</c:v>
                </c:pt>
                <c:pt idx="5443">
                  <c:v>0.41</c:v>
                </c:pt>
                <c:pt idx="5444">
                  <c:v>0.36</c:v>
                </c:pt>
                <c:pt idx="5445">
                  <c:v>0.37</c:v>
                </c:pt>
                <c:pt idx="5446">
                  <c:v>0.35</c:v>
                </c:pt>
                <c:pt idx="5447">
                  <c:v>0.41</c:v>
                </c:pt>
                <c:pt idx="5448">
                  <c:v>0.3</c:v>
                </c:pt>
                <c:pt idx="5449">
                  <c:v>0.28999999999999998</c:v>
                </c:pt>
                <c:pt idx="5450">
                  <c:v>0.64</c:v>
                </c:pt>
                <c:pt idx="5451">
                  <c:v>0.77</c:v>
                </c:pt>
                <c:pt idx="5452">
                  <c:v>0.71</c:v>
                </c:pt>
                <c:pt idx="5453">
                  <c:v>0.76</c:v>
                </c:pt>
                <c:pt idx="5454">
                  <c:v>0.71</c:v>
                </c:pt>
                <c:pt idx="5455">
                  <c:v>0.64</c:v>
                </c:pt>
                <c:pt idx="5456">
                  <c:v>0.59</c:v>
                </c:pt>
                <c:pt idx="5457">
                  <c:v>0.59</c:v>
                </c:pt>
                <c:pt idx="5458">
                  <c:v>0.34</c:v>
                </c:pt>
                <c:pt idx="5459">
                  <c:v>0.28999999999999998</c:v>
                </c:pt>
                <c:pt idx="5460">
                  <c:v>0.25</c:v>
                </c:pt>
                <c:pt idx="5461">
                  <c:v>0.28999999999999998</c:v>
                </c:pt>
                <c:pt idx="5462">
                  <c:v>0.33</c:v>
                </c:pt>
                <c:pt idx="5463">
                  <c:v>0.31</c:v>
                </c:pt>
                <c:pt idx="5464">
                  <c:v>0.35</c:v>
                </c:pt>
                <c:pt idx="5465">
                  <c:v>0.34</c:v>
                </c:pt>
                <c:pt idx="5466">
                  <c:v>0.43</c:v>
                </c:pt>
                <c:pt idx="5467">
                  <c:v>0.49</c:v>
                </c:pt>
                <c:pt idx="5468">
                  <c:v>0.51</c:v>
                </c:pt>
                <c:pt idx="5469">
                  <c:v>0.54</c:v>
                </c:pt>
                <c:pt idx="5470">
                  <c:v>0.52</c:v>
                </c:pt>
                <c:pt idx="5471">
                  <c:v>0.41</c:v>
                </c:pt>
                <c:pt idx="5472">
                  <c:v>0.44</c:v>
                </c:pt>
                <c:pt idx="5473">
                  <c:v>0.47</c:v>
                </c:pt>
                <c:pt idx="5474">
                  <c:v>0.49</c:v>
                </c:pt>
                <c:pt idx="5475">
                  <c:v>0.54</c:v>
                </c:pt>
                <c:pt idx="5476">
                  <c:v>0.55000000000000004</c:v>
                </c:pt>
                <c:pt idx="5477">
                  <c:v>0.65</c:v>
                </c:pt>
                <c:pt idx="5478">
                  <c:v>0.7</c:v>
                </c:pt>
                <c:pt idx="5479">
                  <c:v>0.87</c:v>
                </c:pt>
                <c:pt idx="5480">
                  <c:v>0.67</c:v>
                </c:pt>
                <c:pt idx="5481">
                  <c:v>0.62</c:v>
                </c:pt>
                <c:pt idx="5482">
                  <c:v>0.61</c:v>
                </c:pt>
                <c:pt idx="5483">
                  <c:v>0.28999999999999998</c:v>
                </c:pt>
                <c:pt idx="5484">
                  <c:v>0.33</c:v>
                </c:pt>
                <c:pt idx="5485">
                  <c:v>0.23</c:v>
                </c:pt>
                <c:pt idx="5486">
                  <c:v>0.42</c:v>
                </c:pt>
                <c:pt idx="5487">
                  <c:v>0.44</c:v>
                </c:pt>
                <c:pt idx="5488">
                  <c:v>0.61</c:v>
                </c:pt>
                <c:pt idx="5489">
                  <c:v>0.55000000000000004</c:v>
                </c:pt>
                <c:pt idx="5490">
                  <c:v>0.6</c:v>
                </c:pt>
                <c:pt idx="5491">
                  <c:v>0.56999999999999995</c:v>
                </c:pt>
                <c:pt idx="5492">
                  <c:v>0.56000000000000005</c:v>
                </c:pt>
                <c:pt idx="5493">
                  <c:v>0.52</c:v>
                </c:pt>
                <c:pt idx="5494">
                  <c:v>0.62</c:v>
                </c:pt>
                <c:pt idx="5495">
                  <c:v>0.61</c:v>
                </c:pt>
                <c:pt idx="5496">
                  <c:v>0.46</c:v>
                </c:pt>
                <c:pt idx="5497">
                  <c:v>0.43</c:v>
                </c:pt>
                <c:pt idx="5498">
                  <c:v>0.45</c:v>
                </c:pt>
                <c:pt idx="5499">
                  <c:v>0.49</c:v>
                </c:pt>
                <c:pt idx="5500">
                  <c:v>0.52</c:v>
                </c:pt>
                <c:pt idx="5501">
                  <c:v>0.46</c:v>
                </c:pt>
                <c:pt idx="5502">
                  <c:v>0.43</c:v>
                </c:pt>
                <c:pt idx="5503">
                  <c:v>0.51</c:v>
                </c:pt>
                <c:pt idx="5504">
                  <c:v>0.35</c:v>
                </c:pt>
                <c:pt idx="5505">
                  <c:v>0.4</c:v>
                </c:pt>
                <c:pt idx="5506">
                  <c:v>0.38</c:v>
                </c:pt>
                <c:pt idx="5507">
                  <c:v>0.37</c:v>
                </c:pt>
                <c:pt idx="5508">
                  <c:v>0.41</c:v>
                </c:pt>
                <c:pt idx="5509">
                  <c:v>0.41</c:v>
                </c:pt>
                <c:pt idx="5510">
                  <c:v>0.45</c:v>
                </c:pt>
                <c:pt idx="5511">
                  <c:v>0.48</c:v>
                </c:pt>
                <c:pt idx="5512">
                  <c:v>0.5</c:v>
                </c:pt>
                <c:pt idx="5513">
                  <c:v>0.48</c:v>
                </c:pt>
                <c:pt idx="5514">
                  <c:v>0.52</c:v>
                </c:pt>
                <c:pt idx="5515">
                  <c:v>0.5</c:v>
                </c:pt>
                <c:pt idx="5516">
                  <c:v>0.51</c:v>
                </c:pt>
                <c:pt idx="5517">
                  <c:v>0.53</c:v>
                </c:pt>
                <c:pt idx="5518">
                  <c:v>0.54</c:v>
                </c:pt>
                <c:pt idx="5519">
                  <c:v>0.53</c:v>
                </c:pt>
                <c:pt idx="5520">
                  <c:v>0.56000000000000005</c:v>
                </c:pt>
                <c:pt idx="5521">
                  <c:v>0.47</c:v>
                </c:pt>
                <c:pt idx="5522">
                  <c:v>0.47</c:v>
                </c:pt>
                <c:pt idx="5523">
                  <c:v>0.56000000000000005</c:v>
                </c:pt>
                <c:pt idx="5524">
                  <c:v>0.49</c:v>
                </c:pt>
                <c:pt idx="5525">
                  <c:v>0.22</c:v>
                </c:pt>
                <c:pt idx="5526">
                  <c:v>0.2</c:v>
                </c:pt>
                <c:pt idx="5527">
                  <c:v>0.2</c:v>
                </c:pt>
                <c:pt idx="5528">
                  <c:v>0.11</c:v>
                </c:pt>
                <c:pt idx="5529">
                  <c:v>0.14000000000000001</c:v>
                </c:pt>
                <c:pt idx="5530">
                  <c:v>0.36</c:v>
                </c:pt>
                <c:pt idx="5531">
                  <c:v>0.77</c:v>
                </c:pt>
                <c:pt idx="5532">
                  <c:v>1.01</c:v>
                </c:pt>
                <c:pt idx="5533">
                  <c:v>1.04</c:v>
                </c:pt>
                <c:pt idx="5534">
                  <c:v>0.79</c:v>
                </c:pt>
                <c:pt idx="5535">
                  <c:v>0.74</c:v>
                </c:pt>
                <c:pt idx="5536">
                  <c:v>0.56000000000000005</c:v>
                </c:pt>
                <c:pt idx="5537">
                  <c:v>0.28999999999999998</c:v>
                </c:pt>
                <c:pt idx="5538">
                  <c:v>0.44</c:v>
                </c:pt>
                <c:pt idx="5539">
                  <c:v>0.41</c:v>
                </c:pt>
                <c:pt idx="5540">
                  <c:v>0.48</c:v>
                </c:pt>
                <c:pt idx="5541">
                  <c:v>0.5</c:v>
                </c:pt>
                <c:pt idx="5542">
                  <c:v>0.48</c:v>
                </c:pt>
                <c:pt idx="5543">
                  <c:v>0.33</c:v>
                </c:pt>
                <c:pt idx="5544">
                  <c:v>0.38</c:v>
                </c:pt>
                <c:pt idx="5545">
                  <c:v>0.44</c:v>
                </c:pt>
                <c:pt idx="5546">
                  <c:v>0.43</c:v>
                </c:pt>
                <c:pt idx="5547">
                  <c:v>0.47</c:v>
                </c:pt>
                <c:pt idx="5548">
                  <c:v>0.51</c:v>
                </c:pt>
                <c:pt idx="5549">
                  <c:v>0.53</c:v>
                </c:pt>
                <c:pt idx="5550">
                  <c:v>0.35</c:v>
                </c:pt>
                <c:pt idx="5551">
                  <c:v>0.33</c:v>
                </c:pt>
                <c:pt idx="5552">
                  <c:v>0.21</c:v>
                </c:pt>
                <c:pt idx="5553">
                  <c:v>0.32</c:v>
                </c:pt>
                <c:pt idx="5554">
                  <c:v>0.34</c:v>
                </c:pt>
                <c:pt idx="5555">
                  <c:v>0.33</c:v>
                </c:pt>
                <c:pt idx="5556">
                  <c:v>0.38</c:v>
                </c:pt>
                <c:pt idx="5557">
                  <c:v>0.98</c:v>
                </c:pt>
                <c:pt idx="5558">
                  <c:v>0.44</c:v>
                </c:pt>
                <c:pt idx="5559">
                  <c:v>0.56000000000000005</c:v>
                </c:pt>
                <c:pt idx="5560">
                  <c:v>0.49</c:v>
                </c:pt>
                <c:pt idx="5561">
                  <c:v>0.47</c:v>
                </c:pt>
                <c:pt idx="5562">
                  <c:v>0.33</c:v>
                </c:pt>
                <c:pt idx="5563">
                  <c:v>0.45</c:v>
                </c:pt>
                <c:pt idx="5564">
                  <c:v>0.55000000000000004</c:v>
                </c:pt>
                <c:pt idx="5565">
                  <c:v>0.51</c:v>
                </c:pt>
                <c:pt idx="5566">
                  <c:v>0.46</c:v>
                </c:pt>
                <c:pt idx="5567">
                  <c:v>0.54</c:v>
                </c:pt>
                <c:pt idx="5568">
                  <c:v>0.53</c:v>
                </c:pt>
                <c:pt idx="5569">
                  <c:v>0.65</c:v>
                </c:pt>
                <c:pt idx="5570">
                  <c:v>0.57999999999999996</c:v>
                </c:pt>
                <c:pt idx="5571">
                  <c:v>0.63</c:v>
                </c:pt>
                <c:pt idx="5572">
                  <c:v>0.62</c:v>
                </c:pt>
                <c:pt idx="5573">
                  <c:v>0.55000000000000004</c:v>
                </c:pt>
                <c:pt idx="5574">
                  <c:v>0.52</c:v>
                </c:pt>
                <c:pt idx="5575">
                  <c:v>0.57999999999999996</c:v>
                </c:pt>
                <c:pt idx="5576">
                  <c:v>0.5</c:v>
                </c:pt>
                <c:pt idx="5577">
                  <c:v>0.56000000000000005</c:v>
                </c:pt>
                <c:pt idx="5578">
                  <c:v>0.51</c:v>
                </c:pt>
                <c:pt idx="5579">
                  <c:v>0.47</c:v>
                </c:pt>
                <c:pt idx="5580">
                  <c:v>0.5</c:v>
                </c:pt>
                <c:pt idx="5581">
                  <c:v>0.48</c:v>
                </c:pt>
                <c:pt idx="5582">
                  <c:v>0.52</c:v>
                </c:pt>
                <c:pt idx="5583">
                  <c:v>0.55000000000000004</c:v>
                </c:pt>
                <c:pt idx="5584">
                  <c:v>0.43</c:v>
                </c:pt>
                <c:pt idx="5585">
                  <c:v>0.42</c:v>
                </c:pt>
                <c:pt idx="5586">
                  <c:v>0.28999999999999998</c:v>
                </c:pt>
                <c:pt idx="5587">
                  <c:v>0.28000000000000003</c:v>
                </c:pt>
                <c:pt idx="5588">
                  <c:v>0.43</c:v>
                </c:pt>
                <c:pt idx="5589">
                  <c:v>0.22</c:v>
                </c:pt>
                <c:pt idx="5590">
                  <c:v>0.51</c:v>
                </c:pt>
                <c:pt idx="5591">
                  <c:v>0.46</c:v>
                </c:pt>
                <c:pt idx="5592">
                  <c:v>0.28000000000000003</c:v>
                </c:pt>
                <c:pt idx="5593">
                  <c:v>0.46</c:v>
                </c:pt>
                <c:pt idx="5594">
                  <c:v>0.37</c:v>
                </c:pt>
                <c:pt idx="5595">
                  <c:v>0.43</c:v>
                </c:pt>
                <c:pt idx="5596">
                  <c:v>0.44</c:v>
                </c:pt>
                <c:pt idx="5597">
                  <c:v>0.42</c:v>
                </c:pt>
                <c:pt idx="5598">
                  <c:v>0.46</c:v>
                </c:pt>
                <c:pt idx="5599">
                  <c:v>0.32</c:v>
                </c:pt>
                <c:pt idx="5600">
                  <c:v>0.6</c:v>
                </c:pt>
                <c:pt idx="5601">
                  <c:v>0.56999999999999995</c:v>
                </c:pt>
                <c:pt idx="5602">
                  <c:v>0.48</c:v>
                </c:pt>
                <c:pt idx="5603">
                  <c:v>0.54</c:v>
                </c:pt>
                <c:pt idx="5604">
                  <c:v>0.56000000000000005</c:v>
                </c:pt>
                <c:pt idx="5605">
                  <c:v>0.57999999999999996</c:v>
                </c:pt>
                <c:pt idx="5606">
                  <c:v>0.7</c:v>
                </c:pt>
                <c:pt idx="5607">
                  <c:v>0.56000000000000005</c:v>
                </c:pt>
                <c:pt idx="5608">
                  <c:v>0.52</c:v>
                </c:pt>
                <c:pt idx="5609">
                  <c:v>0.45</c:v>
                </c:pt>
                <c:pt idx="5610">
                  <c:v>0.47</c:v>
                </c:pt>
                <c:pt idx="5611">
                  <c:v>0.49</c:v>
                </c:pt>
                <c:pt idx="5612">
                  <c:v>0.33</c:v>
                </c:pt>
                <c:pt idx="5613">
                  <c:v>0.35</c:v>
                </c:pt>
                <c:pt idx="5614">
                  <c:v>0.27</c:v>
                </c:pt>
                <c:pt idx="5615">
                  <c:v>0.33</c:v>
                </c:pt>
                <c:pt idx="5616">
                  <c:v>0.57999999999999996</c:v>
                </c:pt>
                <c:pt idx="5617">
                  <c:v>0.43</c:v>
                </c:pt>
                <c:pt idx="5618">
                  <c:v>0.38</c:v>
                </c:pt>
                <c:pt idx="5619">
                  <c:v>0.33</c:v>
                </c:pt>
                <c:pt idx="5620">
                  <c:v>0.4</c:v>
                </c:pt>
                <c:pt idx="5621">
                  <c:v>0.53</c:v>
                </c:pt>
                <c:pt idx="5622">
                  <c:v>0.5</c:v>
                </c:pt>
                <c:pt idx="5623">
                  <c:v>0.46</c:v>
                </c:pt>
                <c:pt idx="5624">
                  <c:v>0.55000000000000004</c:v>
                </c:pt>
                <c:pt idx="5625">
                  <c:v>0.5</c:v>
                </c:pt>
                <c:pt idx="5626">
                  <c:v>0.53</c:v>
                </c:pt>
                <c:pt idx="5627">
                  <c:v>0.6</c:v>
                </c:pt>
                <c:pt idx="5628">
                  <c:v>0.59</c:v>
                </c:pt>
                <c:pt idx="5629">
                  <c:v>0.48</c:v>
                </c:pt>
                <c:pt idx="5630">
                  <c:v>0.49</c:v>
                </c:pt>
                <c:pt idx="5631">
                  <c:v>0.48</c:v>
                </c:pt>
                <c:pt idx="5632">
                  <c:v>0.74</c:v>
                </c:pt>
                <c:pt idx="5633">
                  <c:v>0.56000000000000005</c:v>
                </c:pt>
                <c:pt idx="5634">
                  <c:v>0.5</c:v>
                </c:pt>
                <c:pt idx="5635">
                  <c:v>0.33</c:v>
                </c:pt>
                <c:pt idx="5636">
                  <c:v>0.59</c:v>
                </c:pt>
                <c:pt idx="5637">
                  <c:v>0.55000000000000004</c:v>
                </c:pt>
                <c:pt idx="5638">
                  <c:v>0.64</c:v>
                </c:pt>
                <c:pt idx="5639">
                  <c:v>0.61</c:v>
                </c:pt>
                <c:pt idx="5640">
                  <c:v>0.59</c:v>
                </c:pt>
                <c:pt idx="5641">
                  <c:v>0.56999999999999995</c:v>
                </c:pt>
                <c:pt idx="5642">
                  <c:v>0.43</c:v>
                </c:pt>
                <c:pt idx="5643">
                  <c:v>0.39</c:v>
                </c:pt>
                <c:pt idx="5644">
                  <c:v>0.45</c:v>
                </c:pt>
                <c:pt idx="5645">
                  <c:v>0.56000000000000005</c:v>
                </c:pt>
                <c:pt idx="5646">
                  <c:v>0.4</c:v>
                </c:pt>
                <c:pt idx="5647">
                  <c:v>0.45</c:v>
                </c:pt>
                <c:pt idx="5648">
                  <c:v>0.49</c:v>
                </c:pt>
                <c:pt idx="5649">
                  <c:v>0.38</c:v>
                </c:pt>
                <c:pt idx="5650">
                  <c:v>0.4</c:v>
                </c:pt>
                <c:pt idx="5651">
                  <c:v>0.39</c:v>
                </c:pt>
                <c:pt idx="5652">
                  <c:v>0.35</c:v>
                </c:pt>
                <c:pt idx="5653">
                  <c:v>0.42</c:v>
                </c:pt>
                <c:pt idx="5654">
                  <c:v>0.43</c:v>
                </c:pt>
                <c:pt idx="5655">
                  <c:v>0.43</c:v>
                </c:pt>
                <c:pt idx="5656">
                  <c:v>0.42</c:v>
                </c:pt>
                <c:pt idx="5657">
                  <c:v>0.37</c:v>
                </c:pt>
                <c:pt idx="5658">
                  <c:v>0.45</c:v>
                </c:pt>
                <c:pt idx="5659">
                  <c:v>0.47</c:v>
                </c:pt>
                <c:pt idx="5660">
                  <c:v>0.63</c:v>
                </c:pt>
                <c:pt idx="5661">
                  <c:v>0.56000000000000005</c:v>
                </c:pt>
                <c:pt idx="5662">
                  <c:v>0.75</c:v>
                </c:pt>
                <c:pt idx="5663">
                  <c:v>0.7</c:v>
                </c:pt>
                <c:pt idx="5664">
                  <c:v>0.51</c:v>
                </c:pt>
                <c:pt idx="5665">
                  <c:v>0.46</c:v>
                </c:pt>
                <c:pt idx="5666">
                  <c:v>0.45</c:v>
                </c:pt>
                <c:pt idx="5667">
                  <c:v>0.48</c:v>
                </c:pt>
                <c:pt idx="5668">
                  <c:v>0.52</c:v>
                </c:pt>
                <c:pt idx="5669">
                  <c:v>0.47</c:v>
                </c:pt>
                <c:pt idx="5670">
                  <c:v>0.42</c:v>
                </c:pt>
                <c:pt idx="5671">
                  <c:v>0.46</c:v>
                </c:pt>
                <c:pt idx="5672">
                  <c:v>0.43</c:v>
                </c:pt>
                <c:pt idx="5673">
                  <c:v>0.31</c:v>
                </c:pt>
                <c:pt idx="5674">
                  <c:v>0.3</c:v>
                </c:pt>
                <c:pt idx="5675">
                  <c:v>0.32</c:v>
                </c:pt>
                <c:pt idx="5676">
                  <c:v>0.28000000000000003</c:v>
                </c:pt>
                <c:pt idx="5677">
                  <c:v>0.27</c:v>
                </c:pt>
                <c:pt idx="5678">
                  <c:v>0.48</c:v>
                </c:pt>
                <c:pt idx="5679">
                  <c:v>0.53</c:v>
                </c:pt>
                <c:pt idx="5680">
                  <c:v>0.42</c:v>
                </c:pt>
                <c:pt idx="5681">
                  <c:v>0.67</c:v>
                </c:pt>
                <c:pt idx="5682">
                  <c:v>0.63</c:v>
                </c:pt>
                <c:pt idx="5683">
                  <c:v>0.56000000000000005</c:v>
                </c:pt>
                <c:pt idx="5684">
                  <c:v>0.65</c:v>
                </c:pt>
                <c:pt idx="5685">
                  <c:v>0.72</c:v>
                </c:pt>
                <c:pt idx="5686">
                  <c:v>0.72</c:v>
                </c:pt>
                <c:pt idx="5687">
                  <c:v>0.76</c:v>
                </c:pt>
                <c:pt idx="5688">
                  <c:v>0.61</c:v>
                </c:pt>
                <c:pt idx="5689">
                  <c:v>0.55000000000000004</c:v>
                </c:pt>
                <c:pt idx="5690">
                  <c:v>0.53</c:v>
                </c:pt>
                <c:pt idx="5691">
                  <c:v>0.43</c:v>
                </c:pt>
                <c:pt idx="5692">
                  <c:v>0.46</c:v>
                </c:pt>
                <c:pt idx="5693">
                  <c:v>0.47</c:v>
                </c:pt>
                <c:pt idx="5694">
                  <c:v>0.65</c:v>
                </c:pt>
                <c:pt idx="5695">
                  <c:v>0.69</c:v>
                </c:pt>
                <c:pt idx="5696">
                  <c:v>0.7</c:v>
                </c:pt>
                <c:pt idx="5697">
                  <c:v>0.68</c:v>
                </c:pt>
                <c:pt idx="5698">
                  <c:v>0.72</c:v>
                </c:pt>
                <c:pt idx="5699">
                  <c:v>0.61</c:v>
                </c:pt>
                <c:pt idx="5700">
                  <c:v>0.6</c:v>
                </c:pt>
                <c:pt idx="5701">
                  <c:v>0.49</c:v>
                </c:pt>
                <c:pt idx="5702">
                  <c:v>0.48</c:v>
                </c:pt>
                <c:pt idx="5703">
                  <c:v>0.51</c:v>
                </c:pt>
                <c:pt idx="5704">
                  <c:v>0.5</c:v>
                </c:pt>
                <c:pt idx="5705">
                  <c:v>0.33</c:v>
                </c:pt>
                <c:pt idx="5706">
                  <c:v>0.64</c:v>
                </c:pt>
                <c:pt idx="5707">
                  <c:v>0.7</c:v>
                </c:pt>
                <c:pt idx="5708">
                  <c:v>0.53</c:v>
                </c:pt>
                <c:pt idx="5709">
                  <c:v>0.55000000000000004</c:v>
                </c:pt>
                <c:pt idx="5710">
                  <c:v>0.52</c:v>
                </c:pt>
                <c:pt idx="5711">
                  <c:v>0.57999999999999996</c:v>
                </c:pt>
                <c:pt idx="5712">
                  <c:v>0.43</c:v>
                </c:pt>
                <c:pt idx="5713">
                  <c:v>0.44</c:v>
                </c:pt>
                <c:pt idx="5714">
                  <c:v>0.47</c:v>
                </c:pt>
                <c:pt idx="5715">
                  <c:v>0.48</c:v>
                </c:pt>
                <c:pt idx="5716">
                  <c:v>0.45</c:v>
                </c:pt>
                <c:pt idx="5717">
                  <c:v>0.41</c:v>
                </c:pt>
                <c:pt idx="5718">
                  <c:v>0.4</c:v>
                </c:pt>
                <c:pt idx="5719">
                  <c:v>0.39</c:v>
                </c:pt>
                <c:pt idx="5720">
                  <c:v>0.51</c:v>
                </c:pt>
                <c:pt idx="5721">
                  <c:v>0.55000000000000004</c:v>
                </c:pt>
                <c:pt idx="5722">
                  <c:v>0.56000000000000005</c:v>
                </c:pt>
                <c:pt idx="5723">
                  <c:v>0.35</c:v>
                </c:pt>
                <c:pt idx="5724">
                  <c:v>0.38</c:v>
                </c:pt>
                <c:pt idx="5725">
                  <c:v>0.42</c:v>
                </c:pt>
                <c:pt idx="5726">
                  <c:v>0.54</c:v>
                </c:pt>
                <c:pt idx="5727">
                  <c:v>0.48</c:v>
                </c:pt>
                <c:pt idx="5728">
                  <c:v>0.55000000000000004</c:v>
                </c:pt>
                <c:pt idx="5729">
                  <c:v>0.5</c:v>
                </c:pt>
                <c:pt idx="5730">
                  <c:v>0.52</c:v>
                </c:pt>
                <c:pt idx="5731">
                  <c:v>0.5</c:v>
                </c:pt>
                <c:pt idx="5732">
                  <c:v>0.48</c:v>
                </c:pt>
                <c:pt idx="5733">
                  <c:v>0.44</c:v>
                </c:pt>
                <c:pt idx="5734">
                  <c:v>0.48</c:v>
                </c:pt>
                <c:pt idx="5735">
                  <c:v>0.44</c:v>
                </c:pt>
                <c:pt idx="5736">
                  <c:v>0.46</c:v>
                </c:pt>
                <c:pt idx="5737">
                  <c:v>0.45</c:v>
                </c:pt>
                <c:pt idx="5738">
                  <c:v>0.47</c:v>
                </c:pt>
                <c:pt idx="5739">
                  <c:v>0.43</c:v>
                </c:pt>
                <c:pt idx="5740">
                  <c:v>0.4</c:v>
                </c:pt>
                <c:pt idx="5741">
                  <c:v>0.34</c:v>
                </c:pt>
                <c:pt idx="5742">
                  <c:v>0.31</c:v>
                </c:pt>
                <c:pt idx="5743">
                  <c:v>0.38</c:v>
                </c:pt>
                <c:pt idx="5744">
                  <c:v>0.48</c:v>
                </c:pt>
                <c:pt idx="5745">
                  <c:v>0.61</c:v>
                </c:pt>
                <c:pt idx="5746">
                  <c:v>0.64</c:v>
                </c:pt>
                <c:pt idx="5747">
                  <c:v>0.55000000000000004</c:v>
                </c:pt>
                <c:pt idx="5748">
                  <c:v>0.48</c:v>
                </c:pt>
                <c:pt idx="5749">
                  <c:v>0.47</c:v>
                </c:pt>
                <c:pt idx="5750">
                  <c:v>0.48</c:v>
                </c:pt>
                <c:pt idx="5751">
                  <c:v>0.44</c:v>
                </c:pt>
                <c:pt idx="5752">
                  <c:v>0.53</c:v>
                </c:pt>
                <c:pt idx="5753">
                  <c:v>0.56999999999999995</c:v>
                </c:pt>
                <c:pt idx="5754">
                  <c:v>0.6</c:v>
                </c:pt>
                <c:pt idx="5755">
                  <c:v>0.5</c:v>
                </c:pt>
                <c:pt idx="5756">
                  <c:v>0.62</c:v>
                </c:pt>
                <c:pt idx="5757">
                  <c:v>0.57999999999999996</c:v>
                </c:pt>
                <c:pt idx="5758">
                  <c:v>0.53</c:v>
                </c:pt>
                <c:pt idx="5759">
                  <c:v>0.5</c:v>
                </c:pt>
                <c:pt idx="5760">
                  <c:v>0.24</c:v>
                </c:pt>
                <c:pt idx="5761">
                  <c:v>0.28999999999999998</c:v>
                </c:pt>
                <c:pt idx="5762">
                  <c:v>0.3</c:v>
                </c:pt>
                <c:pt idx="5763">
                  <c:v>0.35</c:v>
                </c:pt>
                <c:pt idx="5764">
                  <c:v>0.34</c:v>
                </c:pt>
                <c:pt idx="5765">
                  <c:v>0.33</c:v>
                </c:pt>
                <c:pt idx="5766">
                  <c:v>0.34</c:v>
                </c:pt>
                <c:pt idx="5767">
                  <c:v>0.42</c:v>
                </c:pt>
                <c:pt idx="5768">
                  <c:v>0.48</c:v>
                </c:pt>
                <c:pt idx="5769">
                  <c:v>0.43</c:v>
                </c:pt>
                <c:pt idx="5770">
                  <c:v>0.37</c:v>
                </c:pt>
                <c:pt idx="5771">
                  <c:v>0.28000000000000003</c:v>
                </c:pt>
                <c:pt idx="5772">
                  <c:v>0.4</c:v>
                </c:pt>
                <c:pt idx="5773">
                  <c:v>0.6</c:v>
                </c:pt>
                <c:pt idx="5774">
                  <c:v>0.52</c:v>
                </c:pt>
                <c:pt idx="5775">
                  <c:v>0.55000000000000004</c:v>
                </c:pt>
                <c:pt idx="5776">
                  <c:v>0.57999999999999996</c:v>
                </c:pt>
                <c:pt idx="5777">
                  <c:v>0.54</c:v>
                </c:pt>
                <c:pt idx="5778">
                  <c:v>0.5</c:v>
                </c:pt>
                <c:pt idx="5779">
                  <c:v>0.47</c:v>
                </c:pt>
                <c:pt idx="5780">
                  <c:v>0.44</c:v>
                </c:pt>
                <c:pt idx="5781">
                  <c:v>0.43</c:v>
                </c:pt>
                <c:pt idx="5782">
                  <c:v>0.44</c:v>
                </c:pt>
                <c:pt idx="5783">
                  <c:v>0.42</c:v>
                </c:pt>
                <c:pt idx="5784">
                  <c:v>0.4</c:v>
                </c:pt>
                <c:pt idx="5785">
                  <c:v>0.45</c:v>
                </c:pt>
                <c:pt idx="5786">
                  <c:v>0.43</c:v>
                </c:pt>
                <c:pt idx="5787">
                  <c:v>0.38</c:v>
                </c:pt>
                <c:pt idx="5788">
                  <c:v>0.44</c:v>
                </c:pt>
                <c:pt idx="5789">
                  <c:v>0.42</c:v>
                </c:pt>
                <c:pt idx="5790">
                  <c:v>0.47</c:v>
                </c:pt>
                <c:pt idx="5791">
                  <c:v>0.56999999999999995</c:v>
                </c:pt>
                <c:pt idx="5792">
                  <c:v>0.47</c:v>
                </c:pt>
                <c:pt idx="5793">
                  <c:v>0.54</c:v>
                </c:pt>
                <c:pt idx="5794">
                  <c:v>0.59</c:v>
                </c:pt>
                <c:pt idx="5795">
                  <c:v>0.55000000000000004</c:v>
                </c:pt>
                <c:pt idx="5796">
                  <c:v>0.46</c:v>
                </c:pt>
                <c:pt idx="5797">
                  <c:v>0.41</c:v>
                </c:pt>
                <c:pt idx="5798">
                  <c:v>0.43</c:v>
                </c:pt>
                <c:pt idx="5799">
                  <c:v>0.45</c:v>
                </c:pt>
                <c:pt idx="5800">
                  <c:v>0.43</c:v>
                </c:pt>
                <c:pt idx="5801">
                  <c:v>0.45</c:v>
                </c:pt>
                <c:pt idx="5802">
                  <c:v>0.38</c:v>
                </c:pt>
                <c:pt idx="5803">
                  <c:v>0.34</c:v>
                </c:pt>
                <c:pt idx="5804">
                  <c:v>0.26</c:v>
                </c:pt>
                <c:pt idx="5805">
                  <c:v>0.28000000000000003</c:v>
                </c:pt>
                <c:pt idx="5806">
                  <c:v>0.21</c:v>
                </c:pt>
                <c:pt idx="5807">
                  <c:v>0.64</c:v>
                </c:pt>
                <c:pt idx="5808">
                  <c:v>1.1499999999999999</c:v>
                </c:pt>
                <c:pt idx="5809">
                  <c:v>0.84</c:v>
                </c:pt>
                <c:pt idx="5810">
                  <c:v>0.61</c:v>
                </c:pt>
                <c:pt idx="5811">
                  <c:v>0.73</c:v>
                </c:pt>
                <c:pt idx="5812">
                  <c:v>0.77</c:v>
                </c:pt>
                <c:pt idx="5813">
                  <c:v>0.67</c:v>
                </c:pt>
                <c:pt idx="5814">
                  <c:v>0.44</c:v>
                </c:pt>
                <c:pt idx="5815">
                  <c:v>0.28999999999999998</c:v>
                </c:pt>
                <c:pt idx="5816">
                  <c:v>0.31</c:v>
                </c:pt>
                <c:pt idx="5817">
                  <c:v>0.35</c:v>
                </c:pt>
                <c:pt idx="5818">
                  <c:v>0.36</c:v>
                </c:pt>
                <c:pt idx="5819">
                  <c:v>0.33</c:v>
                </c:pt>
                <c:pt idx="5820">
                  <c:v>0.39</c:v>
                </c:pt>
                <c:pt idx="5821">
                  <c:v>0.46</c:v>
                </c:pt>
                <c:pt idx="5822">
                  <c:v>0.4</c:v>
                </c:pt>
                <c:pt idx="5823">
                  <c:v>0.45</c:v>
                </c:pt>
                <c:pt idx="5824">
                  <c:v>0.39</c:v>
                </c:pt>
                <c:pt idx="5825">
                  <c:v>0.76</c:v>
                </c:pt>
                <c:pt idx="5826">
                  <c:v>0.61</c:v>
                </c:pt>
                <c:pt idx="5827">
                  <c:v>0.49</c:v>
                </c:pt>
                <c:pt idx="5828">
                  <c:v>0.41</c:v>
                </c:pt>
                <c:pt idx="5829">
                  <c:v>0.43</c:v>
                </c:pt>
                <c:pt idx="5830">
                  <c:v>0.4</c:v>
                </c:pt>
                <c:pt idx="5831">
                  <c:v>0.42</c:v>
                </c:pt>
                <c:pt idx="5832">
                  <c:v>0.39</c:v>
                </c:pt>
                <c:pt idx="5833">
                  <c:v>0.47</c:v>
                </c:pt>
                <c:pt idx="5834">
                  <c:v>0.4</c:v>
                </c:pt>
                <c:pt idx="5835">
                  <c:v>0.48</c:v>
                </c:pt>
                <c:pt idx="5836">
                  <c:v>0.74</c:v>
                </c:pt>
                <c:pt idx="5837">
                  <c:v>0.51</c:v>
                </c:pt>
                <c:pt idx="5838">
                  <c:v>0.73</c:v>
                </c:pt>
                <c:pt idx="5839">
                  <c:v>0.55000000000000004</c:v>
                </c:pt>
                <c:pt idx="5840">
                  <c:v>0.6</c:v>
                </c:pt>
                <c:pt idx="5841">
                  <c:v>0.51</c:v>
                </c:pt>
                <c:pt idx="5842">
                  <c:v>0.51</c:v>
                </c:pt>
                <c:pt idx="5843">
                  <c:v>0.67</c:v>
                </c:pt>
                <c:pt idx="5844">
                  <c:v>0.64</c:v>
                </c:pt>
                <c:pt idx="5845">
                  <c:v>0.48</c:v>
                </c:pt>
                <c:pt idx="5846">
                  <c:v>0.46</c:v>
                </c:pt>
                <c:pt idx="5847">
                  <c:v>0.5</c:v>
                </c:pt>
                <c:pt idx="5848">
                  <c:v>0.52</c:v>
                </c:pt>
                <c:pt idx="5849">
                  <c:v>0.55000000000000004</c:v>
                </c:pt>
                <c:pt idx="5850">
                  <c:v>0.59</c:v>
                </c:pt>
                <c:pt idx="5851">
                  <c:v>0.4</c:v>
                </c:pt>
                <c:pt idx="5852">
                  <c:v>0.38</c:v>
                </c:pt>
                <c:pt idx="5853">
                  <c:v>0.26</c:v>
                </c:pt>
                <c:pt idx="5854">
                  <c:v>0.25</c:v>
                </c:pt>
                <c:pt idx="5855">
                  <c:v>0.42</c:v>
                </c:pt>
                <c:pt idx="5856">
                  <c:v>0.49</c:v>
                </c:pt>
                <c:pt idx="5857">
                  <c:v>0.33</c:v>
                </c:pt>
                <c:pt idx="5858">
                  <c:v>0.3</c:v>
                </c:pt>
                <c:pt idx="5859">
                  <c:v>0.33</c:v>
                </c:pt>
                <c:pt idx="5860">
                  <c:v>0.6</c:v>
                </c:pt>
                <c:pt idx="5861">
                  <c:v>0.3</c:v>
                </c:pt>
                <c:pt idx="5862">
                  <c:v>0.46</c:v>
                </c:pt>
                <c:pt idx="5863">
                  <c:v>0.24</c:v>
                </c:pt>
                <c:pt idx="5864">
                  <c:v>0.44</c:v>
                </c:pt>
                <c:pt idx="5865">
                  <c:v>0.46</c:v>
                </c:pt>
                <c:pt idx="5866">
                  <c:v>0.4</c:v>
                </c:pt>
                <c:pt idx="5867">
                  <c:v>0.38</c:v>
                </c:pt>
                <c:pt idx="5868">
                  <c:v>0.42</c:v>
                </c:pt>
                <c:pt idx="5869">
                  <c:v>0.57999999999999996</c:v>
                </c:pt>
                <c:pt idx="5870">
                  <c:v>0.68</c:v>
                </c:pt>
                <c:pt idx="5871">
                  <c:v>0.55000000000000004</c:v>
                </c:pt>
                <c:pt idx="5872">
                  <c:v>0.5</c:v>
                </c:pt>
                <c:pt idx="5873">
                  <c:v>0.53</c:v>
                </c:pt>
                <c:pt idx="5874">
                  <c:v>0.32</c:v>
                </c:pt>
                <c:pt idx="5875">
                  <c:v>0.31</c:v>
                </c:pt>
                <c:pt idx="5876">
                  <c:v>0.38</c:v>
                </c:pt>
                <c:pt idx="5877">
                  <c:v>0.48</c:v>
                </c:pt>
                <c:pt idx="5878">
                  <c:v>0.49</c:v>
                </c:pt>
                <c:pt idx="5879">
                  <c:v>0.5</c:v>
                </c:pt>
                <c:pt idx="5880">
                  <c:v>0.48</c:v>
                </c:pt>
                <c:pt idx="5881">
                  <c:v>0.49</c:v>
                </c:pt>
                <c:pt idx="5882">
                  <c:v>0.56000000000000005</c:v>
                </c:pt>
                <c:pt idx="5883">
                  <c:v>0.52</c:v>
                </c:pt>
                <c:pt idx="5884">
                  <c:v>0.48</c:v>
                </c:pt>
                <c:pt idx="5885">
                  <c:v>0.5</c:v>
                </c:pt>
                <c:pt idx="5886">
                  <c:v>0.49</c:v>
                </c:pt>
                <c:pt idx="5887">
                  <c:v>0.44</c:v>
                </c:pt>
                <c:pt idx="5888">
                  <c:v>0.54</c:v>
                </c:pt>
                <c:pt idx="5889">
                  <c:v>0.39</c:v>
                </c:pt>
                <c:pt idx="5890">
                  <c:v>0.28999999999999998</c:v>
                </c:pt>
                <c:pt idx="5891">
                  <c:v>0.34</c:v>
                </c:pt>
                <c:pt idx="5892">
                  <c:v>0.43</c:v>
                </c:pt>
                <c:pt idx="5893">
                  <c:v>0.4</c:v>
                </c:pt>
                <c:pt idx="5894">
                  <c:v>0.47</c:v>
                </c:pt>
                <c:pt idx="5895">
                  <c:v>0.44</c:v>
                </c:pt>
                <c:pt idx="5896">
                  <c:v>0.48</c:v>
                </c:pt>
                <c:pt idx="5897">
                  <c:v>0.52</c:v>
                </c:pt>
                <c:pt idx="5898">
                  <c:v>0.5</c:v>
                </c:pt>
                <c:pt idx="5899">
                  <c:v>0.47</c:v>
                </c:pt>
                <c:pt idx="5900">
                  <c:v>0.37</c:v>
                </c:pt>
                <c:pt idx="5901">
                  <c:v>0.35</c:v>
                </c:pt>
                <c:pt idx="5902">
                  <c:v>0.39</c:v>
                </c:pt>
                <c:pt idx="5903">
                  <c:v>0.41</c:v>
                </c:pt>
                <c:pt idx="5904">
                  <c:v>0.38</c:v>
                </c:pt>
                <c:pt idx="5905">
                  <c:v>0.38</c:v>
                </c:pt>
                <c:pt idx="5906">
                  <c:v>0.41</c:v>
                </c:pt>
                <c:pt idx="5907">
                  <c:v>0.49</c:v>
                </c:pt>
                <c:pt idx="5908">
                  <c:v>0.73</c:v>
                </c:pt>
                <c:pt idx="5909">
                  <c:v>0.27</c:v>
                </c:pt>
                <c:pt idx="5910">
                  <c:v>0.34</c:v>
                </c:pt>
                <c:pt idx="5911">
                  <c:v>0.42</c:v>
                </c:pt>
                <c:pt idx="5912">
                  <c:v>0.45</c:v>
                </c:pt>
                <c:pt idx="5913">
                  <c:v>0.43</c:v>
                </c:pt>
                <c:pt idx="5914">
                  <c:v>0.38</c:v>
                </c:pt>
                <c:pt idx="5915">
                  <c:v>0.35</c:v>
                </c:pt>
                <c:pt idx="5916">
                  <c:v>0.5</c:v>
                </c:pt>
                <c:pt idx="5917">
                  <c:v>0.49</c:v>
                </c:pt>
                <c:pt idx="5918">
                  <c:v>0.55000000000000004</c:v>
                </c:pt>
                <c:pt idx="5919">
                  <c:v>0.57999999999999996</c:v>
                </c:pt>
                <c:pt idx="5920">
                  <c:v>0.56000000000000005</c:v>
                </c:pt>
                <c:pt idx="5921">
                  <c:v>0.62</c:v>
                </c:pt>
                <c:pt idx="5922">
                  <c:v>0.54</c:v>
                </c:pt>
                <c:pt idx="5923">
                  <c:v>0.52</c:v>
                </c:pt>
                <c:pt idx="5924">
                  <c:v>0.54</c:v>
                </c:pt>
                <c:pt idx="5925">
                  <c:v>0.44</c:v>
                </c:pt>
                <c:pt idx="5926">
                  <c:v>0.56000000000000005</c:v>
                </c:pt>
                <c:pt idx="5927">
                  <c:v>0.48</c:v>
                </c:pt>
                <c:pt idx="5928">
                  <c:v>0.52</c:v>
                </c:pt>
                <c:pt idx="5929">
                  <c:v>0.35</c:v>
                </c:pt>
                <c:pt idx="5930">
                  <c:v>0.33</c:v>
                </c:pt>
                <c:pt idx="5931">
                  <c:v>0.48</c:v>
                </c:pt>
                <c:pt idx="5932">
                  <c:v>0.3</c:v>
                </c:pt>
                <c:pt idx="5933">
                  <c:v>0.42</c:v>
                </c:pt>
                <c:pt idx="5934">
                  <c:v>0.44</c:v>
                </c:pt>
                <c:pt idx="5935">
                  <c:v>0.28999999999999998</c:v>
                </c:pt>
                <c:pt idx="5936">
                  <c:v>0.24</c:v>
                </c:pt>
                <c:pt idx="5937">
                  <c:v>0.85</c:v>
                </c:pt>
                <c:pt idx="5938">
                  <c:v>0.62</c:v>
                </c:pt>
                <c:pt idx="5939">
                  <c:v>0.65</c:v>
                </c:pt>
                <c:pt idx="5940">
                  <c:v>0.67</c:v>
                </c:pt>
                <c:pt idx="5941">
                  <c:v>0.62</c:v>
                </c:pt>
                <c:pt idx="5942">
                  <c:v>0.53</c:v>
                </c:pt>
                <c:pt idx="5943">
                  <c:v>0.49</c:v>
                </c:pt>
                <c:pt idx="5944">
                  <c:v>0.42</c:v>
                </c:pt>
                <c:pt idx="5945">
                  <c:v>0.51</c:v>
                </c:pt>
                <c:pt idx="5946">
                  <c:v>0.49</c:v>
                </c:pt>
                <c:pt idx="5947">
                  <c:v>0.55000000000000004</c:v>
                </c:pt>
                <c:pt idx="5948">
                  <c:v>0.53</c:v>
                </c:pt>
                <c:pt idx="5949">
                  <c:v>0.46</c:v>
                </c:pt>
                <c:pt idx="5950">
                  <c:v>0.48</c:v>
                </c:pt>
                <c:pt idx="5951">
                  <c:v>0.49</c:v>
                </c:pt>
                <c:pt idx="5952">
                  <c:v>0.34</c:v>
                </c:pt>
                <c:pt idx="5953">
                  <c:v>0.44</c:v>
                </c:pt>
                <c:pt idx="5954">
                  <c:v>0.42</c:v>
                </c:pt>
                <c:pt idx="5955">
                  <c:v>0.41</c:v>
                </c:pt>
                <c:pt idx="5956">
                  <c:v>0.33</c:v>
                </c:pt>
                <c:pt idx="5957">
                  <c:v>0.48</c:v>
                </c:pt>
                <c:pt idx="5958">
                  <c:v>0.41</c:v>
                </c:pt>
                <c:pt idx="5959">
                  <c:v>0.46</c:v>
                </c:pt>
                <c:pt idx="5960">
                  <c:v>0.49</c:v>
                </c:pt>
                <c:pt idx="5961">
                  <c:v>0.44</c:v>
                </c:pt>
                <c:pt idx="5962">
                  <c:v>0.43</c:v>
                </c:pt>
                <c:pt idx="5963">
                  <c:v>0.45</c:v>
                </c:pt>
                <c:pt idx="5964">
                  <c:v>0.4</c:v>
                </c:pt>
                <c:pt idx="5965">
                  <c:v>0.43</c:v>
                </c:pt>
                <c:pt idx="5966">
                  <c:v>0.46</c:v>
                </c:pt>
                <c:pt idx="5967">
                  <c:v>0.47</c:v>
                </c:pt>
                <c:pt idx="5968">
                  <c:v>0.38</c:v>
                </c:pt>
                <c:pt idx="5969">
                  <c:v>0.43</c:v>
                </c:pt>
                <c:pt idx="5970">
                  <c:v>0.44</c:v>
                </c:pt>
                <c:pt idx="5971">
                  <c:v>0.4</c:v>
                </c:pt>
                <c:pt idx="5972">
                  <c:v>0.45</c:v>
                </c:pt>
                <c:pt idx="5973">
                  <c:v>0.43</c:v>
                </c:pt>
                <c:pt idx="5974">
                  <c:v>0.46</c:v>
                </c:pt>
                <c:pt idx="5975">
                  <c:v>0.23</c:v>
                </c:pt>
                <c:pt idx="5976">
                  <c:v>0.28999999999999998</c:v>
                </c:pt>
                <c:pt idx="5977">
                  <c:v>0.47</c:v>
                </c:pt>
                <c:pt idx="5978">
                  <c:v>0.22</c:v>
                </c:pt>
                <c:pt idx="5979">
                  <c:v>0.21</c:v>
                </c:pt>
                <c:pt idx="5980">
                  <c:v>0.48</c:v>
                </c:pt>
                <c:pt idx="5981">
                  <c:v>0.56999999999999995</c:v>
                </c:pt>
                <c:pt idx="5982">
                  <c:v>0.54</c:v>
                </c:pt>
                <c:pt idx="5983">
                  <c:v>0.46</c:v>
                </c:pt>
                <c:pt idx="5984">
                  <c:v>0.44</c:v>
                </c:pt>
                <c:pt idx="5985">
                  <c:v>0.45</c:v>
                </c:pt>
                <c:pt idx="5986">
                  <c:v>0.48</c:v>
                </c:pt>
                <c:pt idx="5987">
                  <c:v>0.53</c:v>
                </c:pt>
                <c:pt idx="5988">
                  <c:v>0.49</c:v>
                </c:pt>
                <c:pt idx="5989">
                  <c:v>0.45</c:v>
                </c:pt>
                <c:pt idx="5990">
                  <c:v>0.4</c:v>
                </c:pt>
                <c:pt idx="5991">
                  <c:v>0.33</c:v>
                </c:pt>
                <c:pt idx="5992">
                  <c:v>0.3</c:v>
                </c:pt>
                <c:pt idx="5993">
                  <c:v>0.34</c:v>
                </c:pt>
                <c:pt idx="5994">
                  <c:v>0.38</c:v>
                </c:pt>
                <c:pt idx="5995">
                  <c:v>0.37</c:v>
                </c:pt>
                <c:pt idx="5996">
                  <c:v>0.43</c:v>
                </c:pt>
                <c:pt idx="5997">
                  <c:v>0.39</c:v>
                </c:pt>
                <c:pt idx="5998">
                  <c:v>0.34</c:v>
                </c:pt>
                <c:pt idx="5999">
                  <c:v>0.43</c:v>
                </c:pt>
                <c:pt idx="6000">
                  <c:v>0.44</c:v>
                </c:pt>
                <c:pt idx="6001">
                  <c:v>0.41</c:v>
                </c:pt>
                <c:pt idx="6002">
                  <c:v>0.47</c:v>
                </c:pt>
                <c:pt idx="6003">
                  <c:v>0.48</c:v>
                </c:pt>
                <c:pt idx="6004">
                  <c:v>0.49</c:v>
                </c:pt>
                <c:pt idx="6005">
                  <c:v>0.44</c:v>
                </c:pt>
                <c:pt idx="6006">
                  <c:v>0.41</c:v>
                </c:pt>
                <c:pt idx="6007">
                  <c:v>0.38</c:v>
                </c:pt>
                <c:pt idx="6008">
                  <c:v>0.57999999999999996</c:v>
                </c:pt>
                <c:pt idx="6009">
                  <c:v>0.54</c:v>
                </c:pt>
                <c:pt idx="6010">
                  <c:v>0.46</c:v>
                </c:pt>
                <c:pt idx="6011">
                  <c:v>0.45</c:v>
                </c:pt>
                <c:pt idx="6012">
                  <c:v>0.43</c:v>
                </c:pt>
                <c:pt idx="6013">
                  <c:v>0.4</c:v>
                </c:pt>
                <c:pt idx="6014">
                  <c:v>0.39</c:v>
                </c:pt>
                <c:pt idx="6015">
                  <c:v>0.46</c:v>
                </c:pt>
                <c:pt idx="6016">
                  <c:v>0.41</c:v>
                </c:pt>
                <c:pt idx="6017">
                  <c:v>0.38</c:v>
                </c:pt>
                <c:pt idx="6018">
                  <c:v>0.43</c:v>
                </c:pt>
                <c:pt idx="6019">
                  <c:v>0.4</c:v>
                </c:pt>
                <c:pt idx="6020">
                  <c:v>0.39</c:v>
                </c:pt>
                <c:pt idx="6021">
                  <c:v>0.42</c:v>
                </c:pt>
                <c:pt idx="6022">
                  <c:v>0.45</c:v>
                </c:pt>
                <c:pt idx="6023">
                  <c:v>0.54</c:v>
                </c:pt>
                <c:pt idx="6024">
                  <c:v>0.49</c:v>
                </c:pt>
                <c:pt idx="6025">
                  <c:v>0.48</c:v>
                </c:pt>
                <c:pt idx="6026">
                  <c:v>0.54</c:v>
                </c:pt>
                <c:pt idx="6027">
                  <c:v>0.51</c:v>
                </c:pt>
                <c:pt idx="6028">
                  <c:v>0.48</c:v>
                </c:pt>
                <c:pt idx="6029">
                  <c:v>0.63</c:v>
                </c:pt>
                <c:pt idx="6030">
                  <c:v>0.49</c:v>
                </c:pt>
                <c:pt idx="6031">
                  <c:v>0.45</c:v>
                </c:pt>
                <c:pt idx="6032">
                  <c:v>0.52</c:v>
                </c:pt>
                <c:pt idx="6033">
                  <c:v>0.64</c:v>
                </c:pt>
                <c:pt idx="6034">
                  <c:v>0.62</c:v>
                </c:pt>
                <c:pt idx="6035">
                  <c:v>0.55000000000000004</c:v>
                </c:pt>
                <c:pt idx="6036">
                  <c:v>0.56000000000000005</c:v>
                </c:pt>
                <c:pt idx="6037">
                  <c:v>0.63</c:v>
                </c:pt>
                <c:pt idx="6038">
                  <c:v>0.61</c:v>
                </c:pt>
                <c:pt idx="6039">
                  <c:v>0.6</c:v>
                </c:pt>
                <c:pt idx="6040">
                  <c:v>0.65</c:v>
                </c:pt>
                <c:pt idx="6041">
                  <c:v>0.41</c:v>
                </c:pt>
                <c:pt idx="6042">
                  <c:v>0.39</c:v>
                </c:pt>
                <c:pt idx="6043">
                  <c:v>0.4</c:v>
                </c:pt>
                <c:pt idx="6044">
                  <c:v>0.31</c:v>
                </c:pt>
                <c:pt idx="6045">
                  <c:v>0.35</c:v>
                </c:pt>
                <c:pt idx="6046">
                  <c:v>0.38</c:v>
                </c:pt>
                <c:pt idx="6047">
                  <c:v>0.46</c:v>
                </c:pt>
                <c:pt idx="6048">
                  <c:v>0.51</c:v>
                </c:pt>
                <c:pt idx="6049">
                  <c:v>0.55000000000000004</c:v>
                </c:pt>
                <c:pt idx="6050">
                  <c:v>0.51</c:v>
                </c:pt>
                <c:pt idx="6051">
                  <c:v>0.5</c:v>
                </c:pt>
                <c:pt idx="6052">
                  <c:v>0.44</c:v>
                </c:pt>
                <c:pt idx="6053">
                  <c:v>0.53</c:v>
                </c:pt>
                <c:pt idx="6054">
                  <c:v>0.53</c:v>
                </c:pt>
                <c:pt idx="6055">
                  <c:v>0.47</c:v>
                </c:pt>
                <c:pt idx="6056">
                  <c:v>0.4</c:v>
                </c:pt>
                <c:pt idx="6057">
                  <c:v>0.51</c:v>
                </c:pt>
                <c:pt idx="6058">
                  <c:v>0.46</c:v>
                </c:pt>
                <c:pt idx="6059">
                  <c:v>0.42</c:v>
                </c:pt>
                <c:pt idx="6060">
                  <c:v>0.55000000000000004</c:v>
                </c:pt>
                <c:pt idx="6061">
                  <c:v>0.49</c:v>
                </c:pt>
                <c:pt idx="6062">
                  <c:v>0.44</c:v>
                </c:pt>
                <c:pt idx="6063">
                  <c:v>0.42</c:v>
                </c:pt>
                <c:pt idx="6064">
                  <c:v>0.43</c:v>
                </c:pt>
                <c:pt idx="6065">
                  <c:v>0.34</c:v>
                </c:pt>
                <c:pt idx="6066">
                  <c:v>0.3</c:v>
                </c:pt>
                <c:pt idx="6067">
                  <c:v>0.28999999999999998</c:v>
                </c:pt>
                <c:pt idx="6068">
                  <c:v>0.36</c:v>
                </c:pt>
                <c:pt idx="6069">
                  <c:v>0.4</c:v>
                </c:pt>
                <c:pt idx="6070">
                  <c:v>0.41</c:v>
                </c:pt>
                <c:pt idx="6071">
                  <c:v>0.47</c:v>
                </c:pt>
                <c:pt idx="6072">
                  <c:v>0.45</c:v>
                </c:pt>
                <c:pt idx="6073">
                  <c:v>0.5</c:v>
                </c:pt>
                <c:pt idx="6074">
                  <c:v>0.97</c:v>
                </c:pt>
                <c:pt idx="6075">
                  <c:v>0.57999999999999996</c:v>
                </c:pt>
                <c:pt idx="6076">
                  <c:v>0.41</c:v>
                </c:pt>
                <c:pt idx="6077">
                  <c:v>0.71</c:v>
                </c:pt>
                <c:pt idx="6078">
                  <c:v>0.49</c:v>
                </c:pt>
                <c:pt idx="6079">
                  <c:v>0.49</c:v>
                </c:pt>
                <c:pt idx="6080">
                  <c:v>0.48</c:v>
                </c:pt>
                <c:pt idx="6081">
                  <c:v>0.47</c:v>
                </c:pt>
                <c:pt idx="6082">
                  <c:v>0.52</c:v>
                </c:pt>
                <c:pt idx="6083">
                  <c:v>0.5</c:v>
                </c:pt>
                <c:pt idx="6084">
                  <c:v>0.46</c:v>
                </c:pt>
                <c:pt idx="6085">
                  <c:v>0.42</c:v>
                </c:pt>
                <c:pt idx="6086">
                  <c:v>0.44</c:v>
                </c:pt>
                <c:pt idx="6087">
                  <c:v>0.47</c:v>
                </c:pt>
                <c:pt idx="6088">
                  <c:v>0.46</c:v>
                </c:pt>
                <c:pt idx="6089">
                  <c:v>0.43</c:v>
                </c:pt>
                <c:pt idx="6090">
                  <c:v>0.45</c:v>
                </c:pt>
                <c:pt idx="6091">
                  <c:v>0.49</c:v>
                </c:pt>
                <c:pt idx="6092">
                  <c:v>0.48</c:v>
                </c:pt>
                <c:pt idx="6093">
                  <c:v>0.47</c:v>
                </c:pt>
                <c:pt idx="6094">
                  <c:v>0.45</c:v>
                </c:pt>
                <c:pt idx="6095">
                  <c:v>0.44</c:v>
                </c:pt>
                <c:pt idx="6096">
                  <c:v>0.42</c:v>
                </c:pt>
                <c:pt idx="6097">
                  <c:v>0.34</c:v>
                </c:pt>
                <c:pt idx="6098">
                  <c:v>0.44</c:v>
                </c:pt>
                <c:pt idx="6099">
                  <c:v>0.36</c:v>
                </c:pt>
                <c:pt idx="6100">
                  <c:v>0.46</c:v>
                </c:pt>
                <c:pt idx="6101">
                  <c:v>0.47</c:v>
                </c:pt>
                <c:pt idx="6102">
                  <c:v>0.48</c:v>
                </c:pt>
                <c:pt idx="6103">
                  <c:v>0.57999999999999996</c:v>
                </c:pt>
                <c:pt idx="6104">
                  <c:v>0.55000000000000004</c:v>
                </c:pt>
                <c:pt idx="6105">
                  <c:v>0.5</c:v>
                </c:pt>
                <c:pt idx="6106">
                  <c:v>0.57999999999999996</c:v>
                </c:pt>
                <c:pt idx="6107">
                  <c:v>0.56000000000000005</c:v>
                </c:pt>
                <c:pt idx="6108">
                  <c:v>0.56000000000000005</c:v>
                </c:pt>
                <c:pt idx="6109">
                  <c:v>0.51</c:v>
                </c:pt>
                <c:pt idx="6110">
                  <c:v>0.48</c:v>
                </c:pt>
                <c:pt idx="6111">
                  <c:v>0.46</c:v>
                </c:pt>
                <c:pt idx="6112">
                  <c:v>0.45</c:v>
                </c:pt>
                <c:pt idx="6113">
                  <c:v>0.43</c:v>
                </c:pt>
                <c:pt idx="6114">
                  <c:v>0.4</c:v>
                </c:pt>
                <c:pt idx="6115">
                  <c:v>0.41</c:v>
                </c:pt>
                <c:pt idx="6116">
                  <c:v>0.43</c:v>
                </c:pt>
                <c:pt idx="6117">
                  <c:v>0.44</c:v>
                </c:pt>
                <c:pt idx="6118">
                  <c:v>0.53</c:v>
                </c:pt>
                <c:pt idx="6119">
                  <c:v>0.51</c:v>
                </c:pt>
                <c:pt idx="6120">
                  <c:v>0.48</c:v>
                </c:pt>
                <c:pt idx="6121">
                  <c:v>0.44</c:v>
                </c:pt>
                <c:pt idx="6122">
                  <c:v>0.46</c:v>
                </c:pt>
                <c:pt idx="6123">
                  <c:v>0.49</c:v>
                </c:pt>
                <c:pt idx="6124">
                  <c:v>0.45</c:v>
                </c:pt>
                <c:pt idx="6125">
                  <c:v>0.43</c:v>
                </c:pt>
                <c:pt idx="6126">
                  <c:v>0.28999999999999998</c:v>
                </c:pt>
                <c:pt idx="6127">
                  <c:v>0.27</c:v>
                </c:pt>
                <c:pt idx="6128">
                  <c:v>0.48</c:v>
                </c:pt>
                <c:pt idx="6129">
                  <c:v>0.5</c:v>
                </c:pt>
                <c:pt idx="6130">
                  <c:v>0.47</c:v>
                </c:pt>
                <c:pt idx="6131">
                  <c:v>0.57999999999999996</c:v>
                </c:pt>
                <c:pt idx="6132">
                  <c:v>0.56999999999999995</c:v>
                </c:pt>
                <c:pt idx="6133">
                  <c:v>0.54</c:v>
                </c:pt>
                <c:pt idx="6134">
                  <c:v>0.49</c:v>
                </c:pt>
                <c:pt idx="6135">
                  <c:v>0.47</c:v>
                </c:pt>
                <c:pt idx="6136">
                  <c:v>0.41</c:v>
                </c:pt>
                <c:pt idx="6137">
                  <c:v>0.37</c:v>
                </c:pt>
                <c:pt idx="6138">
                  <c:v>0.38</c:v>
                </c:pt>
                <c:pt idx="6139">
                  <c:v>0.38</c:v>
                </c:pt>
                <c:pt idx="6140">
                  <c:v>0.37</c:v>
                </c:pt>
                <c:pt idx="6141">
                  <c:v>0.35</c:v>
                </c:pt>
                <c:pt idx="6142">
                  <c:v>0.33</c:v>
                </c:pt>
                <c:pt idx="6143">
                  <c:v>0.31</c:v>
                </c:pt>
                <c:pt idx="6144">
                  <c:v>0.36</c:v>
                </c:pt>
                <c:pt idx="6145">
                  <c:v>0.43</c:v>
                </c:pt>
                <c:pt idx="6146">
                  <c:v>0.47</c:v>
                </c:pt>
                <c:pt idx="6147">
                  <c:v>0.49</c:v>
                </c:pt>
                <c:pt idx="6148">
                  <c:v>0.48</c:v>
                </c:pt>
                <c:pt idx="6149">
                  <c:v>0.47</c:v>
                </c:pt>
                <c:pt idx="6150">
                  <c:v>0.49</c:v>
                </c:pt>
                <c:pt idx="6151">
                  <c:v>0.62</c:v>
                </c:pt>
                <c:pt idx="6152">
                  <c:v>0.59</c:v>
                </c:pt>
                <c:pt idx="6153">
                  <c:v>0.56999999999999995</c:v>
                </c:pt>
                <c:pt idx="6154">
                  <c:v>0.59</c:v>
                </c:pt>
                <c:pt idx="6155">
                  <c:v>0.52</c:v>
                </c:pt>
                <c:pt idx="6156">
                  <c:v>0.46</c:v>
                </c:pt>
                <c:pt idx="6157">
                  <c:v>0.43</c:v>
                </c:pt>
                <c:pt idx="6158">
                  <c:v>0.41</c:v>
                </c:pt>
                <c:pt idx="6159">
                  <c:v>0.39</c:v>
                </c:pt>
                <c:pt idx="6160">
                  <c:v>0.4</c:v>
                </c:pt>
                <c:pt idx="6161">
                  <c:v>0.42</c:v>
                </c:pt>
                <c:pt idx="6162">
                  <c:v>0.36</c:v>
                </c:pt>
                <c:pt idx="6163">
                  <c:v>0.31</c:v>
                </c:pt>
                <c:pt idx="6164">
                  <c:v>0.27</c:v>
                </c:pt>
                <c:pt idx="6165">
                  <c:v>0.33</c:v>
                </c:pt>
                <c:pt idx="6166">
                  <c:v>0.39</c:v>
                </c:pt>
                <c:pt idx="6167">
                  <c:v>0.41</c:v>
                </c:pt>
                <c:pt idx="6168">
                  <c:v>0.28000000000000003</c:v>
                </c:pt>
                <c:pt idx="6169">
                  <c:v>0.41</c:v>
                </c:pt>
                <c:pt idx="6170">
                  <c:v>0.35</c:v>
                </c:pt>
                <c:pt idx="6171">
                  <c:v>0.37</c:v>
                </c:pt>
                <c:pt idx="6172">
                  <c:v>0.32</c:v>
                </c:pt>
                <c:pt idx="6173">
                  <c:v>0.35</c:v>
                </c:pt>
                <c:pt idx="6174">
                  <c:v>0.4</c:v>
                </c:pt>
                <c:pt idx="6175">
                  <c:v>0.46</c:v>
                </c:pt>
                <c:pt idx="6176">
                  <c:v>0.47</c:v>
                </c:pt>
                <c:pt idx="6177">
                  <c:v>0.42</c:v>
                </c:pt>
                <c:pt idx="6178">
                  <c:v>0.48</c:v>
                </c:pt>
                <c:pt idx="6179">
                  <c:v>0.43</c:v>
                </c:pt>
                <c:pt idx="6180">
                  <c:v>0.44</c:v>
                </c:pt>
                <c:pt idx="6181">
                  <c:v>0.39</c:v>
                </c:pt>
                <c:pt idx="6182">
                  <c:v>0.37</c:v>
                </c:pt>
                <c:pt idx="6183">
                  <c:v>0.34</c:v>
                </c:pt>
                <c:pt idx="6184">
                  <c:v>0.32</c:v>
                </c:pt>
                <c:pt idx="6185">
                  <c:v>0.34</c:v>
                </c:pt>
                <c:pt idx="6186">
                  <c:v>0.33</c:v>
                </c:pt>
                <c:pt idx="6187">
                  <c:v>0.21</c:v>
                </c:pt>
                <c:pt idx="6188">
                  <c:v>0.3</c:v>
                </c:pt>
                <c:pt idx="6189">
                  <c:v>0.31</c:v>
                </c:pt>
                <c:pt idx="6190">
                  <c:v>0.55000000000000004</c:v>
                </c:pt>
                <c:pt idx="6191">
                  <c:v>0.52</c:v>
                </c:pt>
                <c:pt idx="6192">
                  <c:v>0.73</c:v>
                </c:pt>
                <c:pt idx="6193">
                  <c:v>0.68</c:v>
                </c:pt>
                <c:pt idx="6194">
                  <c:v>0.5</c:v>
                </c:pt>
                <c:pt idx="6195">
                  <c:v>0.56999999999999995</c:v>
                </c:pt>
                <c:pt idx="6196">
                  <c:v>0.54</c:v>
                </c:pt>
                <c:pt idx="6197">
                  <c:v>0.53</c:v>
                </c:pt>
                <c:pt idx="6198">
                  <c:v>0.49</c:v>
                </c:pt>
                <c:pt idx="6199">
                  <c:v>0.36</c:v>
                </c:pt>
                <c:pt idx="6200">
                  <c:v>0.43</c:v>
                </c:pt>
                <c:pt idx="6201">
                  <c:v>0.52</c:v>
                </c:pt>
                <c:pt idx="6202">
                  <c:v>0.48</c:v>
                </c:pt>
                <c:pt idx="6203">
                  <c:v>0.5</c:v>
                </c:pt>
                <c:pt idx="6204">
                  <c:v>0.53</c:v>
                </c:pt>
                <c:pt idx="6205">
                  <c:v>0.51</c:v>
                </c:pt>
                <c:pt idx="6206">
                  <c:v>0.54</c:v>
                </c:pt>
                <c:pt idx="6207">
                  <c:v>0.51</c:v>
                </c:pt>
                <c:pt idx="6208">
                  <c:v>0.65</c:v>
                </c:pt>
                <c:pt idx="6209">
                  <c:v>0.67</c:v>
                </c:pt>
                <c:pt idx="6210">
                  <c:v>0.86</c:v>
                </c:pt>
                <c:pt idx="6211">
                  <c:v>0.64</c:v>
                </c:pt>
                <c:pt idx="6212">
                  <c:v>0.7</c:v>
                </c:pt>
                <c:pt idx="6213">
                  <c:v>0.73</c:v>
                </c:pt>
                <c:pt idx="6214">
                  <c:v>0.71</c:v>
                </c:pt>
                <c:pt idx="6215">
                  <c:v>0.69</c:v>
                </c:pt>
                <c:pt idx="6216">
                  <c:v>0.42</c:v>
                </c:pt>
                <c:pt idx="6217">
                  <c:v>0.38</c:v>
                </c:pt>
                <c:pt idx="6218">
                  <c:v>0.39</c:v>
                </c:pt>
                <c:pt idx="6219">
                  <c:v>0.37</c:v>
                </c:pt>
                <c:pt idx="6220">
                  <c:v>0.36</c:v>
                </c:pt>
                <c:pt idx="6221">
                  <c:v>0.38</c:v>
                </c:pt>
                <c:pt idx="6222">
                  <c:v>0.42</c:v>
                </c:pt>
                <c:pt idx="6223">
                  <c:v>0.49</c:v>
                </c:pt>
                <c:pt idx="6224">
                  <c:v>0.51</c:v>
                </c:pt>
                <c:pt idx="6225">
                  <c:v>0.48</c:v>
                </c:pt>
                <c:pt idx="6226">
                  <c:v>0.53</c:v>
                </c:pt>
                <c:pt idx="6227">
                  <c:v>0.47</c:v>
                </c:pt>
                <c:pt idx="6228">
                  <c:v>0.46</c:v>
                </c:pt>
                <c:pt idx="6229">
                  <c:v>0.48</c:v>
                </c:pt>
                <c:pt idx="6230">
                  <c:v>0.49</c:v>
                </c:pt>
                <c:pt idx="6231">
                  <c:v>0.47</c:v>
                </c:pt>
                <c:pt idx="6232">
                  <c:v>0.45</c:v>
                </c:pt>
                <c:pt idx="6233">
                  <c:v>0.45</c:v>
                </c:pt>
                <c:pt idx="6234">
                  <c:v>0.44</c:v>
                </c:pt>
                <c:pt idx="6235">
                  <c:v>0.43</c:v>
                </c:pt>
                <c:pt idx="6236">
                  <c:v>0.42</c:v>
                </c:pt>
                <c:pt idx="6237">
                  <c:v>0.42</c:v>
                </c:pt>
                <c:pt idx="6238">
                  <c:v>0.48</c:v>
                </c:pt>
                <c:pt idx="6239">
                  <c:v>0.49</c:v>
                </c:pt>
                <c:pt idx="6240">
                  <c:v>0.49</c:v>
                </c:pt>
                <c:pt idx="6241">
                  <c:v>0.38</c:v>
                </c:pt>
                <c:pt idx="6242">
                  <c:v>0.51</c:v>
                </c:pt>
                <c:pt idx="6243">
                  <c:v>0.44</c:v>
                </c:pt>
                <c:pt idx="6244">
                  <c:v>0.45</c:v>
                </c:pt>
                <c:pt idx="6245">
                  <c:v>0.5</c:v>
                </c:pt>
                <c:pt idx="6246">
                  <c:v>0.48</c:v>
                </c:pt>
                <c:pt idx="6247">
                  <c:v>0.42</c:v>
                </c:pt>
                <c:pt idx="6248">
                  <c:v>0.4</c:v>
                </c:pt>
                <c:pt idx="6249">
                  <c:v>0.41</c:v>
                </c:pt>
                <c:pt idx="6250">
                  <c:v>0.45</c:v>
                </c:pt>
                <c:pt idx="6251">
                  <c:v>0.43</c:v>
                </c:pt>
                <c:pt idx="6252">
                  <c:v>0.48</c:v>
                </c:pt>
                <c:pt idx="6253">
                  <c:v>0.38</c:v>
                </c:pt>
                <c:pt idx="6254">
                  <c:v>0.36</c:v>
                </c:pt>
                <c:pt idx="6255">
                  <c:v>0.37</c:v>
                </c:pt>
                <c:pt idx="6256">
                  <c:v>0.49</c:v>
                </c:pt>
                <c:pt idx="6257">
                  <c:v>0.5</c:v>
                </c:pt>
                <c:pt idx="6258">
                  <c:v>0.46</c:v>
                </c:pt>
                <c:pt idx="6259">
                  <c:v>0.24</c:v>
                </c:pt>
                <c:pt idx="6260">
                  <c:v>0.3</c:v>
                </c:pt>
                <c:pt idx="6261">
                  <c:v>0.31</c:v>
                </c:pt>
                <c:pt idx="6262">
                  <c:v>0.41</c:v>
                </c:pt>
                <c:pt idx="6263">
                  <c:v>0.55000000000000004</c:v>
                </c:pt>
                <c:pt idx="6264">
                  <c:v>0.48</c:v>
                </c:pt>
                <c:pt idx="6265">
                  <c:v>0.5</c:v>
                </c:pt>
                <c:pt idx="6266">
                  <c:v>0.44</c:v>
                </c:pt>
                <c:pt idx="6267">
                  <c:v>0.42</c:v>
                </c:pt>
                <c:pt idx="6268">
                  <c:v>0.45</c:v>
                </c:pt>
                <c:pt idx="6269">
                  <c:v>0.47</c:v>
                </c:pt>
                <c:pt idx="6270">
                  <c:v>0.65</c:v>
                </c:pt>
                <c:pt idx="6271">
                  <c:v>0.6</c:v>
                </c:pt>
                <c:pt idx="6272">
                  <c:v>0.46</c:v>
                </c:pt>
                <c:pt idx="6273">
                  <c:v>0.42</c:v>
                </c:pt>
                <c:pt idx="6274">
                  <c:v>0.39</c:v>
                </c:pt>
                <c:pt idx="6275">
                  <c:v>0.4</c:v>
                </c:pt>
                <c:pt idx="6276">
                  <c:v>0.41</c:v>
                </c:pt>
                <c:pt idx="6277">
                  <c:v>0.38</c:v>
                </c:pt>
                <c:pt idx="6278">
                  <c:v>0.37</c:v>
                </c:pt>
                <c:pt idx="6279">
                  <c:v>0.42</c:v>
                </c:pt>
                <c:pt idx="6280">
                  <c:v>0.36</c:v>
                </c:pt>
                <c:pt idx="6281">
                  <c:v>0.4</c:v>
                </c:pt>
                <c:pt idx="6282">
                  <c:v>0.38</c:v>
                </c:pt>
                <c:pt idx="6283">
                  <c:v>0.26</c:v>
                </c:pt>
                <c:pt idx="6284">
                  <c:v>0.43</c:v>
                </c:pt>
                <c:pt idx="6285">
                  <c:v>0.49</c:v>
                </c:pt>
                <c:pt idx="6286">
                  <c:v>0.63</c:v>
                </c:pt>
                <c:pt idx="6287">
                  <c:v>1.2</c:v>
                </c:pt>
                <c:pt idx="6288">
                  <c:v>1</c:v>
                </c:pt>
                <c:pt idx="6289">
                  <c:v>0.49</c:v>
                </c:pt>
                <c:pt idx="6290">
                  <c:v>0.52</c:v>
                </c:pt>
                <c:pt idx="6291">
                  <c:v>0.69</c:v>
                </c:pt>
                <c:pt idx="6292">
                  <c:v>0.44</c:v>
                </c:pt>
                <c:pt idx="6293">
                  <c:v>0.3</c:v>
                </c:pt>
                <c:pt idx="6294">
                  <c:v>0.31</c:v>
                </c:pt>
                <c:pt idx="6295">
                  <c:v>0.56000000000000005</c:v>
                </c:pt>
                <c:pt idx="6296">
                  <c:v>0.82</c:v>
                </c:pt>
                <c:pt idx="6297">
                  <c:v>0.53</c:v>
                </c:pt>
                <c:pt idx="6298">
                  <c:v>0.44</c:v>
                </c:pt>
                <c:pt idx="6299">
                  <c:v>0.63</c:v>
                </c:pt>
                <c:pt idx="6300">
                  <c:v>0.59</c:v>
                </c:pt>
                <c:pt idx="6301">
                  <c:v>0.53</c:v>
                </c:pt>
                <c:pt idx="6302">
                  <c:v>0.59</c:v>
                </c:pt>
                <c:pt idx="6303">
                  <c:v>0.56999999999999995</c:v>
                </c:pt>
                <c:pt idx="6304">
                  <c:v>0.62</c:v>
                </c:pt>
                <c:pt idx="6305">
                  <c:v>0.65</c:v>
                </c:pt>
                <c:pt idx="6306">
                  <c:v>0.68</c:v>
                </c:pt>
                <c:pt idx="6307">
                  <c:v>0.63</c:v>
                </c:pt>
                <c:pt idx="6308">
                  <c:v>0.61</c:v>
                </c:pt>
                <c:pt idx="6309">
                  <c:v>0.63</c:v>
                </c:pt>
                <c:pt idx="6310">
                  <c:v>0.62</c:v>
                </c:pt>
                <c:pt idx="6311">
                  <c:v>0.54</c:v>
                </c:pt>
                <c:pt idx="6312">
                  <c:v>0.5</c:v>
                </c:pt>
                <c:pt idx="6313">
                  <c:v>0.42</c:v>
                </c:pt>
                <c:pt idx="6314">
                  <c:v>0.39</c:v>
                </c:pt>
                <c:pt idx="6315">
                  <c:v>0.37</c:v>
                </c:pt>
                <c:pt idx="6316">
                  <c:v>0.38</c:v>
                </c:pt>
                <c:pt idx="6317">
                  <c:v>0.36</c:v>
                </c:pt>
                <c:pt idx="6318">
                  <c:v>0.36</c:v>
                </c:pt>
                <c:pt idx="6319">
                  <c:v>0.78</c:v>
                </c:pt>
                <c:pt idx="6320">
                  <c:v>0.86</c:v>
                </c:pt>
                <c:pt idx="6321">
                  <c:v>0.74</c:v>
                </c:pt>
                <c:pt idx="6322">
                  <c:v>0.71</c:v>
                </c:pt>
                <c:pt idx="6323">
                  <c:v>0.71</c:v>
                </c:pt>
                <c:pt idx="6324">
                  <c:v>0.7</c:v>
                </c:pt>
                <c:pt idx="6325">
                  <c:v>0.53</c:v>
                </c:pt>
                <c:pt idx="6326">
                  <c:v>0.66</c:v>
                </c:pt>
                <c:pt idx="6327">
                  <c:v>0.49</c:v>
                </c:pt>
                <c:pt idx="6328">
                  <c:v>0.46</c:v>
                </c:pt>
                <c:pt idx="6329">
                  <c:v>0.55000000000000004</c:v>
                </c:pt>
                <c:pt idx="6330">
                  <c:v>0.45</c:v>
                </c:pt>
                <c:pt idx="6331">
                  <c:v>0.48</c:v>
                </c:pt>
                <c:pt idx="6332">
                  <c:v>0.47</c:v>
                </c:pt>
                <c:pt idx="6333">
                  <c:v>0.49</c:v>
                </c:pt>
                <c:pt idx="6334">
                  <c:v>0.56999999999999995</c:v>
                </c:pt>
                <c:pt idx="6335">
                  <c:v>0.46</c:v>
                </c:pt>
                <c:pt idx="6336">
                  <c:v>0.44</c:v>
                </c:pt>
                <c:pt idx="6337">
                  <c:v>0.3</c:v>
                </c:pt>
                <c:pt idx="6338">
                  <c:v>0.24</c:v>
                </c:pt>
                <c:pt idx="6339">
                  <c:v>0.3</c:v>
                </c:pt>
                <c:pt idx="6340">
                  <c:v>0.35</c:v>
                </c:pt>
                <c:pt idx="6341">
                  <c:v>0.47</c:v>
                </c:pt>
                <c:pt idx="6342">
                  <c:v>0.48</c:v>
                </c:pt>
                <c:pt idx="6343">
                  <c:v>0.57999999999999996</c:v>
                </c:pt>
                <c:pt idx="6344">
                  <c:v>0.6</c:v>
                </c:pt>
                <c:pt idx="6345">
                  <c:v>0.64</c:v>
                </c:pt>
                <c:pt idx="6346">
                  <c:v>0.56000000000000005</c:v>
                </c:pt>
                <c:pt idx="6347">
                  <c:v>0.51</c:v>
                </c:pt>
                <c:pt idx="6348">
                  <c:v>0.47</c:v>
                </c:pt>
                <c:pt idx="6349">
                  <c:v>0.42</c:v>
                </c:pt>
                <c:pt idx="6350">
                  <c:v>0.4</c:v>
                </c:pt>
                <c:pt idx="6351">
                  <c:v>0.41</c:v>
                </c:pt>
                <c:pt idx="6352">
                  <c:v>0.4</c:v>
                </c:pt>
                <c:pt idx="6353">
                  <c:v>0.37</c:v>
                </c:pt>
                <c:pt idx="6354">
                  <c:v>0.39</c:v>
                </c:pt>
                <c:pt idx="6355">
                  <c:v>0.45</c:v>
                </c:pt>
                <c:pt idx="6356">
                  <c:v>0.46</c:v>
                </c:pt>
                <c:pt idx="6357">
                  <c:v>0.44</c:v>
                </c:pt>
                <c:pt idx="6358">
                  <c:v>0.49</c:v>
                </c:pt>
                <c:pt idx="6359">
                  <c:v>0.33</c:v>
                </c:pt>
                <c:pt idx="6360">
                  <c:v>0.22</c:v>
                </c:pt>
                <c:pt idx="6361">
                  <c:v>0.34</c:v>
                </c:pt>
                <c:pt idx="6362">
                  <c:v>0.4</c:v>
                </c:pt>
                <c:pt idx="6363">
                  <c:v>0.28000000000000003</c:v>
                </c:pt>
                <c:pt idx="6364">
                  <c:v>0.3</c:v>
                </c:pt>
                <c:pt idx="6365">
                  <c:v>0.3</c:v>
                </c:pt>
                <c:pt idx="6366">
                  <c:v>0.21</c:v>
                </c:pt>
                <c:pt idx="6367">
                  <c:v>0.26</c:v>
                </c:pt>
                <c:pt idx="6368">
                  <c:v>0.59</c:v>
                </c:pt>
                <c:pt idx="6369">
                  <c:v>0.56999999999999995</c:v>
                </c:pt>
                <c:pt idx="6370">
                  <c:v>0.59</c:v>
                </c:pt>
                <c:pt idx="6371">
                  <c:v>0.48</c:v>
                </c:pt>
                <c:pt idx="6372">
                  <c:v>0.44</c:v>
                </c:pt>
                <c:pt idx="6373">
                  <c:v>0.41</c:v>
                </c:pt>
                <c:pt idx="6374">
                  <c:v>0.45</c:v>
                </c:pt>
                <c:pt idx="6375">
                  <c:v>0.35</c:v>
                </c:pt>
                <c:pt idx="6376">
                  <c:v>0.32</c:v>
                </c:pt>
                <c:pt idx="6377">
                  <c:v>0.3</c:v>
                </c:pt>
                <c:pt idx="6378">
                  <c:v>0.2</c:v>
                </c:pt>
                <c:pt idx="6379">
                  <c:v>0.18</c:v>
                </c:pt>
                <c:pt idx="6380">
                  <c:v>0.3</c:v>
                </c:pt>
                <c:pt idx="6381">
                  <c:v>0.13</c:v>
                </c:pt>
                <c:pt idx="6382">
                  <c:v>0.18</c:v>
                </c:pt>
                <c:pt idx="6383">
                  <c:v>0.19</c:v>
                </c:pt>
                <c:pt idx="6384">
                  <c:v>1.22</c:v>
                </c:pt>
                <c:pt idx="6385">
                  <c:v>0.42</c:v>
                </c:pt>
                <c:pt idx="6386">
                  <c:v>0.67</c:v>
                </c:pt>
                <c:pt idx="6387">
                  <c:v>0.6</c:v>
                </c:pt>
                <c:pt idx="6388">
                  <c:v>0.56000000000000005</c:v>
                </c:pt>
                <c:pt idx="6389">
                  <c:v>0.54</c:v>
                </c:pt>
                <c:pt idx="6390">
                  <c:v>0.67</c:v>
                </c:pt>
                <c:pt idx="6391">
                  <c:v>0.44</c:v>
                </c:pt>
                <c:pt idx="6392">
                  <c:v>0.39</c:v>
                </c:pt>
                <c:pt idx="6393">
                  <c:v>0.73</c:v>
                </c:pt>
                <c:pt idx="6394">
                  <c:v>0.5</c:v>
                </c:pt>
                <c:pt idx="6395">
                  <c:v>0.51</c:v>
                </c:pt>
                <c:pt idx="6396">
                  <c:v>0.45</c:v>
                </c:pt>
                <c:pt idx="6397">
                  <c:v>0.4</c:v>
                </c:pt>
                <c:pt idx="6398">
                  <c:v>0.42</c:v>
                </c:pt>
                <c:pt idx="6399">
                  <c:v>0.43</c:v>
                </c:pt>
                <c:pt idx="6400">
                  <c:v>0.46</c:v>
                </c:pt>
                <c:pt idx="6401">
                  <c:v>0.47</c:v>
                </c:pt>
                <c:pt idx="6402">
                  <c:v>0.49</c:v>
                </c:pt>
                <c:pt idx="6403">
                  <c:v>0.46</c:v>
                </c:pt>
                <c:pt idx="6404">
                  <c:v>0.48</c:v>
                </c:pt>
                <c:pt idx="6405">
                  <c:v>0.43</c:v>
                </c:pt>
                <c:pt idx="6406">
                  <c:v>0.46</c:v>
                </c:pt>
                <c:pt idx="6407">
                  <c:v>0.45</c:v>
                </c:pt>
                <c:pt idx="6408">
                  <c:v>0.55000000000000004</c:v>
                </c:pt>
                <c:pt idx="6409">
                  <c:v>0.65</c:v>
                </c:pt>
                <c:pt idx="6410">
                  <c:v>0.49</c:v>
                </c:pt>
                <c:pt idx="6411">
                  <c:v>0.55000000000000004</c:v>
                </c:pt>
                <c:pt idx="6412">
                  <c:v>0.45</c:v>
                </c:pt>
                <c:pt idx="6413">
                  <c:v>0.45</c:v>
                </c:pt>
                <c:pt idx="6414">
                  <c:v>0.42</c:v>
                </c:pt>
                <c:pt idx="6415">
                  <c:v>0.43</c:v>
                </c:pt>
                <c:pt idx="6416">
                  <c:v>0.47</c:v>
                </c:pt>
                <c:pt idx="6417">
                  <c:v>0.51</c:v>
                </c:pt>
                <c:pt idx="6418">
                  <c:v>0.28999999999999998</c:v>
                </c:pt>
                <c:pt idx="6419">
                  <c:v>0.51</c:v>
                </c:pt>
                <c:pt idx="6420">
                  <c:v>0.53</c:v>
                </c:pt>
                <c:pt idx="6421">
                  <c:v>0.5</c:v>
                </c:pt>
                <c:pt idx="6422">
                  <c:v>0.47</c:v>
                </c:pt>
                <c:pt idx="6423">
                  <c:v>0.47</c:v>
                </c:pt>
                <c:pt idx="6424">
                  <c:v>0.44</c:v>
                </c:pt>
                <c:pt idx="6425">
                  <c:v>0.45</c:v>
                </c:pt>
                <c:pt idx="6426">
                  <c:v>0.49</c:v>
                </c:pt>
                <c:pt idx="6427">
                  <c:v>0.44</c:v>
                </c:pt>
                <c:pt idx="6428">
                  <c:v>0.45</c:v>
                </c:pt>
                <c:pt idx="6429">
                  <c:v>0.35</c:v>
                </c:pt>
                <c:pt idx="6430">
                  <c:v>0.33</c:v>
                </c:pt>
                <c:pt idx="6431">
                  <c:v>0.3</c:v>
                </c:pt>
                <c:pt idx="6432">
                  <c:v>0.66</c:v>
                </c:pt>
                <c:pt idx="6433">
                  <c:v>0.71</c:v>
                </c:pt>
                <c:pt idx="6434">
                  <c:v>0.43</c:v>
                </c:pt>
                <c:pt idx="6435">
                  <c:v>0.4</c:v>
                </c:pt>
                <c:pt idx="6436">
                  <c:v>0.38</c:v>
                </c:pt>
                <c:pt idx="6437">
                  <c:v>0.37</c:v>
                </c:pt>
                <c:pt idx="6438">
                  <c:v>0.51</c:v>
                </c:pt>
                <c:pt idx="6439">
                  <c:v>0.56000000000000005</c:v>
                </c:pt>
                <c:pt idx="6440">
                  <c:v>0.54</c:v>
                </c:pt>
                <c:pt idx="6441">
                  <c:v>0.56000000000000005</c:v>
                </c:pt>
                <c:pt idx="6442">
                  <c:v>1.28</c:v>
                </c:pt>
                <c:pt idx="6443">
                  <c:v>0.99</c:v>
                </c:pt>
                <c:pt idx="6444">
                  <c:v>0.83</c:v>
                </c:pt>
                <c:pt idx="6445">
                  <c:v>0.78</c:v>
                </c:pt>
                <c:pt idx="6446">
                  <c:v>0.71</c:v>
                </c:pt>
                <c:pt idx="6447">
                  <c:v>0.63</c:v>
                </c:pt>
                <c:pt idx="6448">
                  <c:v>0.69</c:v>
                </c:pt>
                <c:pt idx="6449">
                  <c:v>0.73</c:v>
                </c:pt>
                <c:pt idx="6450">
                  <c:v>0.78</c:v>
                </c:pt>
                <c:pt idx="6451">
                  <c:v>0.65</c:v>
                </c:pt>
                <c:pt idx="6452">
                  <c:v>0.49</c:v>
                </c:pt>
                <c:pt idx="6453">
                  <c:v>0.56000000000000005</c:v>
                </c:pt>
                <c:pt idx="6454">
                  <c:v>0.45</c:v>
                </c:pt>
                <c:pt idx="6455">
                  <c:v>0.43</c:v>
                </c:pt>
                <c:pt idx="6456">
                  <c:v>0.64</c:v>
                </c:pt>
                <c:pt idx="6457">
                  <c:v>0.57999999999999996</c:v>
                </c:pt>
                <c:pt idx="6458">
                  <c:v>0.56000000000000005</c:v>
                </c:pt>
                <c:pt idx="6459">
                  <c:v>0.72</c:v>
                </c:pt>
                <c:pt idx="6460">
                  <c:v>0.67</c:v>
                </c:pt>
                <c:pt idx="6461">
                  <c:v>0.66</c:v>
                </c:pt>
                <c:pt idx="6462">
                  <c:v>0.64</c:v>
                </c:pt>
                <c:pt idx="6463">
                  <c:v>0.62</c:v>
                </c:pt>
                <c:pt idx="6464">
                  <c:v>0.6</c:v>
                </c:pt>
                <c:pt idx="6465">
                  <c:v>0.56000000000000005</c:v>
                </c:pt>
                <c:pt idx="6466">
                  <c:v>0.55000000000000004</c:v>
                </c:pt>
                <c:pt idx="6467">
                  <c:v>0.52</c:v>
                </c:pt>
                <c:pt idx="6468">
                  <c:v>0.54</c:v>
                </c:pt>
                <c:pt idx="6469">
                  <c:v>0.54</c:v>
                </c:pt>
                <c:pt idx="6470">
                  <c:v>0.51</c:v>
                </c:pt>
                <c:pt idx="6471">
                  <c:v>0.51</c:v>
                </c:pt>
                <c:pt idx="6472">
                  <c:v>0.49</c:v>
                </c:pt>
                <c:pt idx="6473">
                  <c:v>0.53</c:v>
                </c:pt>
                <c:pt idx="6474">
                  <c:v>0.46</c:v>
                </c:pt>
                <c:pt idx="6475">
                  <c:v>0.44</c:v>
                </c:pt>
                <c:pt idx="6476">
                  <c:v>0.5</c:v>
                </c:pt>
                <c:pt idx="6477">
                  <c:v>0.48</c:v>
                </c:pt>
                <c:pt idx="6478">
                  <c:v>0.47</c:v>
                </c:pt>
                <c:pt idx="6479">
                  <c:v>0.45</c:v>
                </c:pt>
                <c:pt idx="6480">
                  <c:v>0.52</c:v>
                </c:pt>
                <c:pt idx="6481">
                  <c:v>0.49</c:v>
                </c:pt>
                <c:pt idx="6482">
                  <c:v>0.44</c:v>
                </c:pt>
                <c:pt idx="6483">
                  <c:v>0.46</c:v>
                </c:pt>
                <c:pt idx="6484">
                  <c:v>0.42</c:v>
                </c:pt>
                <c:pt idx="6485">
                  <c:v>0.5</c:v>
                </c:pt>
                <c:pt idx="6486">
                  <c:v>0.45</c:v>
                </c:pt>
                <c:pt idx="6487">
                  <c:v>0.45</c:v>
                </c:pt>
                <c:pt idx="6488">
                  <c:v>0.47</c:v>
                </c:pt>
                <c:pt idx="6489">
                  <c:v>0.48</c:v>
                </c:pt>
                <c:pt idx="6490">
                  <c:v>0.44</c:v>
                </c:pt>
                <c:pt idx="6491">
                  <c:v>0.42</c:v>
                </c:pt>
                <c:pt idx="6492">
                  <c:v>0.49</c:v>
                </c:pt>
                <c:pt idx="6493">
                  <c:v>0.45</c:v>
                </c:pt>
                <c:pt idx="6494">
                  <c:v>0.43</c:v>
                </c:pt>
                <c:pt idx="6495">
                  <c:v>0.47</c:v>
                </c:pt>
                <c:pt idx="6496">
                  <c:v>0.5</c:v>
                </c:pt>
                <c:pt idx="6497">
                  <c:v>0.49</c:v>
                </c:pt>
                <c:pt idx="6498">
                  <c:v>0.46</c:v>
                </c:pt>
                <c:pt idx="6499">
                  <c:v>0.47</c:v>
                </c:pt>
                <c:pt idx="6500">
                  <c:v>0.46</c:v>
                </c:pt>
                <c:pt idx="6501">
                  <c:v>0.42</c:v>
                </c:pt>
                <c:pt idx="6502">
                  <c:v>0.45</c:v>
                </c:pt>
                <c:pt idx="6503">
                  <c:v>0.44</c:v>
                </c:pt>
                <c:pt idx="6504">
                  <c:v>0.45</c:v>
                </c:pt>
                <c:pt idx="6505">
                  <c:v>0.43</c:v>
                </c:pt>
                <c:pt idx="6506">
                  <c:v>0.44</c:v>
                </c:pt>
                <c:pt idx="6507">
                  <c:v>0.44</c:v>
                </c:pt>
                <c:pt idx="6508">
                  <c:v>0.4</c:v>
                </c:pt>
                <c:pt idx="6509">
                  <c:v>0.48</c:v>
                </c:pt>
                <c:pt idx="6510">
                  <c:v>0.47</c:v>
                </c:pt>
                <c:pt idx="6511">
                  <c:v>0.45</c:v>
                </c:pt>
                <c:pt idx="6512">
                  <c:v>0.48</c:v>
                </c:pt>
                <c:pt idx="6513">
                  <c:v>0.45</c:v>
                </c:pt>
                <c:pt idx="6514">
                  <c:v>0.42</c:v>
                </c:pt>
                <c:pt idx="6515">
                  <c:v>0.44</c:v>
                </c:pt>
                <c:pt idx="6516">
                  <c:v>0.38</c:v>
                </c:pt>
                <c:pt idx="6517">
                  <c:v>0.4</c:v>
                </c:pt>
                <c:pt idx="6518">
                  <c:v>0.41</c:v>
                </c:pt>
                <c:pt idx="6519">
                  <c:v>0.43</c:v>
                </c:pt>
                <c:pt idx="6520">
                  <c:v>0.41</c:v>
                </c:pt>
                <c:pt idx="6521">
                  <c:v>0.38</c:v>
                </c:pt>
                <c:pt idx="6522">
                  <c:v>0.43</c:v>
                </c:pt>
                <c:pt idx="6523">
                  <c:v>0.4</c:v>
                </c:pt>
                <c:pt idx="6524">
                  <c:v>0.38</c:v>
                </c:pt>
                <c:pt idx="6525">
                  <c:v>0.37</c:v>
                </c:pt>
                <c:pt idx="6526">
                  <c:v>0.36</c:v>
                </c:pt>
                <c:pt idx="6527">
                  <c:v>0.37</c:v>
                </c:pt>
                <c:pt idx="6528">
                  <c:v>0.34</c:v>
                </c:pt>
                <c:pt idx="6529">
                  <c:v>0.44</c:v>
                </c:pt>
                <c:pt idx="6530">
                  <c:v>0.39</c:v>
                </c:pt>
                <c:pt idx="6531">
                  <c:v>0.6</c:v>
                </c:pt>
                <c:pt idx="6532">
                  <c:v>0.5</c:v>
                </c:pt>
                <c:pt idx="6533">
                  <c:v>0.35</c:v>
                </c:pt>
                <c:pt idx="6534">
                  <c:v>0.41</c:v>
                </c:pt>
                <c:pt idx="6535">
                  <c:v>0.4</c:v>
                </c:pt>
                <c:pt idx="6536">
                  <c:v>0.48</c:v>
                </c:pt>
                <c:pt idx="6537">
                  <c:v>0.44</c:v>
                </c:pt>
                <c:pt idx="6538">
                  <c:v>0.46</c:v>
                </c:pt>
                <c:pt idx="6539">
                  <c:v>0.43</c:v>
                </c:pt>
                <c:pt idx="6540">
                  <c:v>0.45</c:v>
                </c:pt>
                <c:pt idx="6541">
                  <c:v>0.41</c:v>
                </c:pt>
                <c:pt idx="6542">
                  <c:v>0.46</c:v>
                </c:pt>
                <c:pt idx="6543">
                  <c:v>0.44</c:v>
                </c:pt>
                <c:pt idx="6544">
                  <c:v>0.45</c:v>
                </c:pt>
                <c:pt idx="6545">
                  <c:v>0.43</c:v>
                </c:pt>
                <c:pt idx="6546">
                  <c:v>0.42</c:v>
                </c:pt>
                <c:pt idx="6547">
                  <c:v>0.44</c:v>
                </c:pt>
                <c:pt idx="6548">
                  <c:v>0.41</c:v>
                </c:pt>
                <c:pt idx="6549">
                  <c:v>0.4</c:v>
                </c:pt>
                <c:pt idx="6550">
                  <c:v>0.41</c:v>
                </c:pt>
                <c:pt idx="6551">
                  <c:v>0.41</c:v>
                </c:pt>
                <c:pt idx="6552">
                  <c:v>0.4</c:v>
                </c:pt>
                <c:pt idx="6553">
                  <c:v>0.44</c:v>
                </c:pt>
                <c:pt idx="6554">
                  <c:v>0.41</c:v>
                </c:pt>
                <c:pt idx="6555">
                  <c:v>0.43</c:v>
                </c:pt>
                <c:pt idx="6556">
                  <c:v>0.43</c:v>
                </c:pt>
                <c:pt idx="6557">
                  <c:v>0.42</c:v>
                </c:pt>
                <c:pt idx="6558">
                  <c:v>0.41</c:v>
                </c:pt>
                <c:pt idx="6559">
                  <c:v>0.33</c:v>
                </c:pt>
                <c:pt idx="6560">
                  <c:v>0.25</c:v>
                </c:pt>
                <c:pt idx="6561">
                  <c:v>0.37</c:v>
                </c:pt>
                <c:pt idx="6562">
                  <c:v>0.39</c:v>
                </c:pt>
                <c:pt idx="6563">
                  <c:v>0.4</c:v>
                </c:pt>
                <c:pt idx="6564">
                  <c:v>0.39</c:v>
                </c:pt>
                <c:pt idx="6565">
                  <c:v>0.38</c:v>
                </c:pt>
                <c:pt idx="6566">
                  <c:v>0.4</c:v>
                </c:pt>
                <c:pt idx="6567">
                  <c:v>0.34</c:v>
                </c:pt>
                <c:pt idx="6568">
                  <c:v>0.36</c:v>
                </c:pt>
                <c:pt idx="6569">
                  <c:v>0.43</c:v>
                </c:pt>
                <c:pt idx="6570">
                  <c:v>0.44</c:v>
                </c:pt>
                <c:pt idx="6571">
                  <c:v>0.43</c:v>
                </c:pt>
                <c:pt idx="6572">
                  <c:v>0.36</c:v>
                </c:pt>
                <c:pt idx="6573">
                  <c:v>0.38</c:v>
                </c:pt>
                <c:pt idx="6574">
                  <c:v>0.39</c:v>
                </c:pt>
                <c:pt idx="6575">
                  <c:v>0.27</c:v>
                </c:pt>
                <c:pt idx="6576">
                  <c:v>0.32</c:v>
                </c:pt>
                <c:pt idx="6577">
                  <c:v>0.24</c:v>
                </c:pt>
                <c:pt idx="6578">
                  <c:v>0.31</c:v>
                </c:pt>
                <c:pt idx="6579">
                  <c:v>0.45</c:v>
                </c:pt>
                <c:pt idx="6580">
                  <c:v>0.61</c:v>
                </c:pt>
                <c:pt idx="6581">
                  <c:v>0.56000000000000005</c:v>
                </c:pt>
                <c:pt idx="6582">
                  <c:v>0.59</c:v>
                </c:pt>
                <c:pt idx="6583">
                  <c:v>0.49</c:v>
                </c:pt>
                <c:pt idx="6584">
                  <c:v>0.46</c:v>
                </c:pt>
                <c:pt idx="6585">
                  <c:v>0.47</c:v>
                </c:pt>
                <c:pt idx="6586">
                  <c:v>0.48</c:v>
                </c:pt>
                <c:pt idx="6587">
                  <c:v>0.47</c:v>
                </c:pt>
                <c:pt idx="6588">
                  <c:v>0.45</c:v>
                </c:pt>
                <c:pt idx="6589">
                  <c:v>0.44</c:v>
                </c:pt>
                <c:pt idx="6590">
                  <c:v>0.45</c:v>
                </c:pt>
                <c:pt idx="6591">
                  <c:v>0.45</c:v>
                </c:pt>
                <c:pt idx="6592">
                  <c:v>0.41</c:v>
                </c:pt>
                <c:pt idx="6593">
                  <c:v>0.43</c:v>
                </c:pt>
                <c:pt idx="6594">
                  <c:v>0.4</c:v>
                </c:pt>
                <c:pt idx="6595">
                  <c:v>0.33</c:v>
                </c:pt>
                <c:pt idx="6596">
                  <c:v>0.28000000000000003</c:v>
                </c:pt>
                <c:pt idx="6597">
                  <c:v>0.34</c:v>
                </c:pt>
                <c:pt idx="6598">
                  <c:v>0.36</c:v>
                </c:pt>
                <c:pt idx="6599">
                  <c:v>0.37</c:v>
                </c:pt>
                <c:pt idx="6600">
                  <c:v>0.28999999999999998</c:v>
                </c:pt>
                <c:pt idx="6601">
                  <c:v>0.31</c:v>
                </c:pt>
                <c:pt idx="6602">
                  <c:v>0.18</c:v>
                </c:pt>
                <c:pt idx="6603">
                  <c:v>0.18</c:v>
                </c:pt>
                <c:pt idx="6604">
                  <c:v>0.06</c:v>
                </c:pt>
                <c:pt idx="6605">
                  <c:v>0.05</c:v>
                </c:pt>
                <c:pt idx="6606">
                  <c:v>0</c:v>
                </c:pt>
                <c:pt idx="6607">
                  <c:v>0</c:v>
                </c:pt>
                <c:pt idx="6608">
                  <c:v>0</c:v>
                </c:pt>
                <c:pt idx="6609">
                  <c:v>0</c:v>
                </c:pt>
                <c:pt idx="6610">
                  <c:v>0.01</c:v>
                </c:pt>
                <c:pt idx="6611">
                  <c:v>0.03</c:v>
                </c:pt>
                <c:pt idx="6612">
                  <c:v>0.04</c:v>
                </c:pt>
                <c:pt idx="6613">
                  <c:v>0.12</c:v>
                </c:pt>
                <c:pt idx="6614">
                  <c:v>1.37</c:v>
                </c:pt>
                <c:pt idx="6615">
                  <c:v>0.97</c:v>
                </c:pt>
                <c:pt idx="6616">
                  <c:v>0.88</c:v>
                </c:pt>
                <c:pt idx="6617">
                  <c:v>1.69</c:v>
                </c:pt>
                <c:pt idx="6618">
                  <c:v>1.22</c:v>
                </c:pt>
                <c:pt idx="6619">
                  <c:v>0.27</c:v>
                </c:pt>
                <c:pt idx="6620">
                  <c:v>0.36</c:v>
                </c:pt>
                <c:pt idx="6621">
                  <c:v>1.01</c:v>
                </c:pt>
                <c:pt idx="6622">
                  <c:v>0.65</c:v>
                </c:pt>
                <c:pt idx="6623">
                  <c:v>0.56999999999999995</c:v>
                </c:pt>
                <c:pt idx="6624">
                  <c:v>0.46</c:v>
                </c:pt>
                <c:pt idx="6625">
                  <c:v>0.45</c:v>
                </c:pt>
                <c:pt idx="6626">
                  <c:v>0.47</c:v>
                </c:pt>
                <c:pt idx="6627">
                  <c:v>0.42</c:v>
                </c:pt>
                <c:pt idx="6628">
                  <c:v>0.41</c:v>
                </c:pt>
                <c:pt idx="6629">
                  <c:v>0.45</c:v>
                </c:pt>
                <c:pt idx="6630">
                  <c:v>0.42</c:v>
                </c:pt>
                <c:pt idx="6631">
                  <c:v>0.47</c:v>
                </c:pt>
                <c:pt idx="6632">
                  <c:v>0.49</c:v>
                </c:pt>
                <c:pt idx="6633">
                  <c:v>0.46</c:v>
                </c:pt>
                <c:pt idx="6634">
                  <c:v>0.22</c:v>
                </c:pt>
                <c:pt idx="6635">
                  <c:v>0.24</c:v>
                </c:pt>
                <c:pt idx="6636">
                  <c:v>0.28000000000000003</c:v>
                </c:pt>
                <c:pt idx="6637">
                  <c:v>0.3</c:v>
                </c:pt>
                <c:pt idx="6638">
                  <c:v>0.47</c:v>
                </c:pt>
                <c:pt idx="6639">
                  <c:v>0.44</c:v>
                </c:pt>
                <c:pt idx="6640">
                  <c:v>0.46</c:v>
                </c:pt>
                <c:pt idx="6641">
                  <c:v>0.43</c:v>
                </c:pt>
                <c:pt idx="6642">
                  <c:v>0.39</c:v>
                </c:pt>
                <c:pt idx="6643">
                  <c:v>0.33</c:v>
                </c:pt>
                <c:pt idx="6644">
                  <c:v>0.3</c:v>
                </c:pt>
                <c:pt idx="6645">
                  <c:v>0.31</c:v>
                </c:pt>
                <c:pt idx="6646">
                  <c:v>0.27</c:v>
                </c:pt>
                <c:pt idx="6647">
                  <c:v>0.36</c:v>
                </c:pt>
                <c:pt idx="6648">
                  <c:v>0.39</c:v>
                </c:pt>
                <c:pt idx="6649">
                  <c:v>0.31</c:v>
                </c:pt>
                <c:pt idx="6650">
                  <c:v>0.33</c:v>
                </c:pt>
                <c:pt idx="6651">
                  <c:v>0.26</c:v>
                </c:pt>
                <c:pt idx="6652">
                  <c:v>0.31</c:v>
                </c:pt>
                <c:pt idx="6653">
                  <c:v>0.34</c:v>
                </c:pt>
                <c:pt idx="6654">
                  <c:v>0.3</c:v>
                </c:pt>
                <c:pt idx="6655">
                  <c:v>0.34</c:v>
                </c:pt>
                <c:pt idx="6656">
                  <c:v>0.27</c:v>
                </c:pt>
                <c:pt idx="6657">
                  <c:v>0.21</c:v>
                </c:pt>
                <c:pt idx="6658">
                  <c:v>0.19</c:v>
                </c:pt>
                <c:pt idx="6659">
                  <c:v>0.21</c:v>
                </c:pt>
                <c:pt idx="6660">
                  <c:v>0.24</c:v>
                </c:pt>
                <c:pt idx="6661">
                  <c:v>0.25</c:v>
                </c:pt>
                <c:pt idx="6662">
                  <c:v>0.33</c:v>
                </c:pt>
                <c:pt idx="6663">
                  <c:v>0.41</c:v>
                </c:pt>
                <c:pt idx="6664">
                  <c:v>0.51</c:v>
                </c:pt>
                <c:pt idx="6665">
                  <c:v>0.48</c:v>
                </c:pt>
                <c:pt idx="6666">
                  <c:v>0.45</c:v>
                </c:pt>
                <c:pt idx="6667">
                  <c:v>0.4</c:v>
                </c:pt>
                <c:pt idx="6668">
                  <c:v>0.41</c:v>
                </c:pt>
                <c:pt idx="6669">
                  <c:v>0.39</c:v>
                </c:pt>
                <c:pt idx="6670">
                  <c:v>0.43</c:v>
                </c:pt>
                <c:pt idx="6671">
                  <c:v>0.43</c:v>
                </c:pt>
                <c:pt idx="6672">
                  <c:v>0.42</c:v>
                </c:pt>
                <c:pt idx="6673">
                  <c:v>0.44</c:v>
                </c:pt>
                <c:pt idx="6674">
                  <c:v>0.42</c:v>
                </c:pt>
                <c:pt idx="6675">
                  <c:v>0.33</c:v>
                </c:pt>
                <c:pt idx="6676">
                  <c:v>0.43</c:v>
                </c:pt>
                <c:pt idx="6677">
                  <c:v>0.43</c:v>
                </c:pt>
                <c:pt idx="6678">
                  <c:v>0.32</c:v>
                </c:pt>
                <c:pt idx="6679">
                  <c:v>0.38</c:v>
                </c:pt>
                <c:pt idx="6680">
                  <c:v>0.37</c:v>
                </c:pt>
                <c:pt idx="6681">
                  <c:v>0.36</c:v>
                </c:pt>
                <c:pt idx="6682">
                  <c:v>0.31</c:v>
                </c:pt>
                <c:pt idx="6683">
                  <c:v>0.22</c:v>
                </c:pt>
                <c:pt idx="6684">
                  <c:v>0.84</c:v>
                </c:pt>
                <c:pt idx="6685">
                  <c:v>0.9</c:v>
                </c:pt>
                <c:pt idx="6686">
                  <c:v>1.03</c:v>
                </c:pt>
                <c:pt idx="6687">
                  <c:v>1.36</c:v>
                </c:pt>
                <c:pt idx="6688">
                  <c:v>0.9</c:v>
                </c:pt>
                <c:pt idx="6689">
                  <c:v>1.1499999999999999</c:v>
                </c:pt>
                <c:pt idx="6690">
                  <c:v>0.92</c:v>
                </c:pt>
                <c:pt idx="6691">
                  <c:v>0.96</c:v>
                </c:pt>
                <c:pt idx="6692">
                  <c:v>1.1299999999999999</c:v>
                </c:pt>
                <c:pt idx="6693">
                  <c:v>1.27</c:v>
                </c:pt>
                <c:pt idx="6694">
                  <c:v>1.35</c:v>
                </c:pt>
                <c:pt idx="6695">
                  <c:v>0.95</c:v>
                </c:pt>
                <c:pt idx="6696">
                  <c:v>0.98</c:v>
                </c:pt>
                <c:pt idx="6697">
                  <c:v>0.88</c:v>
                </c:pt>
                <c:pt idx="6698">
                  <c:v>1.02</c:v>
                </c:pt>
                <c:pt idx="6699">
                  <c:v>1.04</c:v>
                </c:pt>
                <c:pt idx="6700">
                  <c:v>1.05</c:v>
                </c:pt>
                <c:pt idx="6701">
                  <c:v>1.1100000000000001</c:v>
                </c:pt>
                <c:pt idx="6702">
                  <c:v>1.1499999999999999</c:v>
                </c:pt>
                <c:pt idx="6703">
                  <c:v>1.19</c:v>
                </c:pt>
                <c:pt idx="6704">
                  <c:v>1.08</c:v>
                </c:pt>
                <c:pt idx="6705">
                  <c:v>0.95</c:v>
                </c:pt>
                <c:pt idx="6706">
                  <c:v>1.0900000000000001</c:v>
                </c:pt>
                <c:pt idx="6707">
                  <c:v>1.2</c:v>
                </c:pt>
                <c:pt idx="6708">
                  <c:v>1.1399999999999999</c:v>
                </c:pt>
                <c:pt idx="6709">
                  <c:v>1.03</c:v>
                </c:pt>
                <c:pt idx="6710">
                  <c:v>1.01</c:v>
                </c:pt>
                <c:pt idx="6711">
                  <c:v>1</c:v>
                </c:pt>
                <c:pt idx="6712">
                  <c:v>0.7</c:v>
                </c:pt>
                <c:pt idx="6713">
                  <c:v>0.71</c:v>
                </c:pt>
                <c:pt idx="6714">
                  <c:v>1.06</c:v>
                </c:pt>
                <c:pt idx="6715">
                  <c:v>1.1000000000000001</c:v>
                </c:pt>
                <c:pt idx="6716">
                  <c:v>1.1399999999999999</c:v>
                </c:pt>
                <c:pt idx="6717">
                  <c:v>1.08</c:v>
                </c:pt>
                <c:pt idx="6718">
                  <c:v>1.02</c:v>
                </c:pt>
                <c:pt idx="6719">
                  <c:v>0.8</c:v>
                </c:pt>
                <c:pt idx="6720">
                  <c:v>0.76</c:v>
                </c:pt>
                <c:pt idx="6721">
                  <c:v>0.77</c:v>
                </c:pt>
                <c:pt idx="6722">
                  <c:v>0.57999999999999996</c:v>
                </c:pt>
                <c:pt idx="6723">
                  <c:v>0.92</c:v>
                </c:pt>
                <c:pt idx="6724">
                  <c:v>1.19</c:v>
                </c:pt>
                <c:pt idx="6725">
                  <c:v>1.55</c:v>
                </c:pt>
                <c:pt idx="6726">
                  <c:v>1.56</c:v>
                </c:pt>
                <c:pt idx="6727">
                  <c:v>1.58</c:v>
                </c:pt>
                <c:pt idx="6728">
                  <c:v>1.47</c:v>
                </c:pt>
                <c:pt idx="6729">
                  <c:v>1.47</c:v>
                </c:pt>
                <c:pt idx="6730">
                  <c:v>1.51</c:v>
                </c:pt>
                <c:pt idx="6731">
                  <c:v>1.4</c:v>
                </c:pt>
                <c:pt idx="6732">
                  <c:v>1.29</c:v>
                </c:pt>
                <c:pt idx="6733">
                  <c:v>1.21</c:v>
                </c:pt>
                <c:pt idx="6734">
                  <c:v>1.25</c:v>
                </c:pt>
                <c:pt idx="6735">
                  <c:v>1.1100000000000001</c:v>
                </c:pt>
                <c:pt idx="6736">
                  <c:v>1.21</c:v>
                </c:pt>
                <c:pt idx="6737">
                  <c:v>1.06</c:v>
                </c:pt>
                <c:pt idx="6738">
                  <c:v>1.1200000000000001</c:v>
                </c:pt>
                <c:pt idx="6739">
                  <c:v>1.29</c:v>
                </c:pt>
                <c:pt idx="6740">
                  <c:v>1.37</c:v>
                </c:pt>
                <c:pt idx="6741">
                  <c:v>1.0900000000000001</c:v>
                </c:pt>
                <c:pt idx="6742">
                  <c:v>0.93</c:v>
                </c:pt>
                <c:pt idx="6743">
                  <c:v>0.91</c:v>
                </c:pt>
                <c:pt idx="6744">
                  <c:v>0.89</c:v>
                </c:pt>
                <c:pt idx="6745">
                  <c:v>0.88</c:v>
                </c:pt>
                <c:pt idx="6746">
                  <c:v>0.88</c:v>
                </c:pt>
                <c:pt idx="6747">
                  <c:v>0.87</c:v>
                </c:pt>
                <c:pt idx="6748">
                  <c:v>1.19</c:v>
                </c:pt>
                <c:pt idx="6749">
                  <c:v>1.05</c:v>
                </c:pt>
                <c:pt idx="6750">
                  <c:v>0.81</c:v>
                </c:pt>
                <c:pt idx="6751">
                  <c:v>0.73</c:v>
                </c:pt>
                <c:pt idx="6752">
                  <c:v>0.74</c:v>
                </c:pt>
                <c:pt idx="6753">
                  <c:v>0.73</c:v>
                </c:pt>
                <c:pt idx="6754">
                  <c:v>0.61</c:v>
                </c:pt>
                <c:pt idx="6755">
                  <c:v>0.56999999999999995</c:v>
                </c:pt>
                <c:pt idx="6756">
                  <c:v>0.73</c:v>
                </c:pt>
                <c:pt idx="6757">
                  <c:v>0.64</c:v>
                </c:pt>
                <c:pt idx="6758">
                  <c:v>0.68</c:v>
                </c:pt>
                <c:pt idx="6759">
                  <c:v>0.59</c:v>
                </c:pt>
                <c:pt idx="6760">
                  <c:v>0.47</c:v>
                </c:pt>
                <c:pt idx="6761">
                  <c:v>0.47</c:v>
                </c:pt>
                <c:pt idx="6762">
                  <c:v>0.52</c:v>
                </c:pt>
                <c:pt idx="6763">
                  <c:v>0.44</c:v>
                </c:pt>
                <c:pt idx="6764">
                  <c:v>0.41</c:v>
                </c:pt>
                <c:pt idx="6765">
                  <c:v>0.43</c:v>
                </c:pt>
                <c:pt idx="6766">
                  <c:v>0.56000000000000005</c:v>
                </c:pt>
                <c:pt idx="6767">
                  <c:v>0.49</c:v>
                </c:pt>
                <c:pt idx="6768">
                  <c:v>0.48</c:v>
                </c:pt>
                <c:pt idx="6769">
                  <c:v>0.46</c:v>
                </c:pt>
                <c:pt idx="6770">
                  <c:v>0.41</c:v>
                </c:pt>
                <c:pt idx="6771">
                  <c:v>0.43</c:v>
                </c:pt>
                <c:pt idx="6772">
                  <c:v>0.54</c:v>
                </c:pt>
                <c:pt idx="6773">
                  <c:v>0.56999999999999995</c:v>
                </c:pt>
                <c:pt idx="6774">
                  <c:v>0.56000000000000005</c:v>
                </c:pt>
                <c:pt idx="6775">
                  <c:v>0.52</c:v>
                </c:pt>
                <c:pt idx="6776">
                  <c:v>0.56000000000000005</c:v>
                </c:pt>
                <c:pt idx="6777">
                  <c:v>0.55000000000000004</c:v>
                </c:pt>
                <c:pt idx="6778">
                  <c:v>0.56000000000000005</c:v>
                </c:pt>
                <c:pt idx="6779">
                  <c:v>0.56999999999999995</c:v>
                </c:pt>
                <c:pt idx="6780">
                  <c:v>0.57999999999999996</c:v>
                </c:pt>
                <c:pt idx="6781">
                  <c:v>0.55000000000000004</c:v>
                </c:pt>
                <c:pt idx="6782">
                  <c:v>0.56000000000000005</c:v>
                </c:pt>
                <c:pt idx="6783">
                  <c:v>0.55000000000000004</c:v>
                </c:pt>
                <c:pt idx="6784">
                  <c:v>0.56000000000000005</c:v>
                </c:pt>
                <c:pt idx="6785">
                  <c:v>0.51</c:v>
                </c:pt>
                <c:pt idx="6786">
                  <c:v>0.53</c:v>
                </c:pt>
                <c:pt idx="6787">
                  <c:v>0.5</c:v>
                </c:pt>
                <c:pt idx="6788">
                  <c:v>0.38</c:v>
                </c:pt>
                <c:pt idx="6789">
                  <c:v>0.4</c:v>
                </c:pt>
                <c:pt idx="6790">
                  <c:v>0.39</c:v>
                </c:pt>
                <c:pt idx="6791">
                  <c:v>0.45</c:v>
                </c:pt>
                <c:pt idx="6792">
                  <c:v>0.42</c:v>
                </c:pt>
                <c:pt idx="6793">
                  <c:v>0.44</c:v>
                </c:pt>
                <c:pt idx="6794">
                  <c:v>0.41</c:v>
                </c:pt>
                <c:pt idx="6795">
                  <c:v>0.43</c:v>
                </c:pt>
                <c:pt idx="6796">
                  <c:v>0.46</c:v>
                </c:pt>
                <c:pt idx="6797">
                  <c:v>0.32</c:v>
                </c:pt>
                <c:pt idx="6798">
                  <c:v>0.39</c:v>
                </c:pt>
                <c:pt idx="6799">
                  <c:v>0.44</c:v>
                </c:pt>
                <c:pt idx="6800">
                  <c:v>0.48</c:v>
                </c:pt>
                <c:pt idx="6801">
                  <c:v>0.51</c:v>
                </c:pt>
                <c:pt idx="6802">
                  <c:v>0.55000000000000004</c:v>
                </c:pt>
                <c:pt idx="6803">
                  <c:v>0.59</c:v>
                </c:pt>
                <c:pt idx="6804">
                  <c:v>0.36</c:v>
                </c:pt>
                <c:pt idx="6805">
                  <c:v>0.42</c:v>
                </c:pt>
                <c:pt idx="6806">
                  <c:v>0.43</c:v>
                </c:pt>
                <c:pt idx="6807">
                  <c:v>0.38</c:v>
                </c:pt>
                <c:pt idx="6808">
                  <c:v>0.41</c:v>
                </c:pt>
                <c:pt idx="6809">
                  <c:v>0.38</c:v>
                </c:pt>
                <c:pt idx="6810">
                  <c:v>0.32</c:v>
                </c:pt>
                <c:pt idx="6811">
                  <c:v>0.33</c:v>
                </c:pt>
                <c:pt idx="6812">
                  <c:v>0.25</c:v>
                </c:pt>
                <c:pt idx="6813">
                  <c:v>0.33</c:v>
                </c:pt>
                <c:pt idx="6814">
                  <c:v>0.28999999999999998</c:v>
                </c:pt>
                <c:pt idx="6815">
                  <c:v>0.31</c:v>
                </c:pt>
                <c:pt idx="6816">
                  <c:v>0.61</c:v>
                </c:pt>
                <c:pt idx="6817">
                  <c:v>0.49</c:v>
                </c:pt>
                <c:pt idx="6818">
                  <c:v>0.52</c:v>
                </c:pt>
                <c:pt idx="6819">
                  <c:v>0.48</c:v>
                </c:pt>
                <c:pt idx="6820">
                  <c:v>0.64</c:v>
                </c:pt>
                <c:pt idx="6821">
                  <c:v>0.69</c:v>
                </c:pt>
                <c:pt idx="6822">
                  <c:v>0.61</c:v>
                </c:pt>
                <c:pt idx="6823">
                  <c:v>0.53</c:v>
                </c:pt>
                <c:pt idx="6824">
                  <c:v>0.55000000000000004</c:v>
                </c:pt>
                <c:pt idx="6825">
                  <c:v>0.53</c:v>
                </c:pt>
                <c:pt idx="6826">
                  <c:v>0.49</c:v>
                </c:pt>
                <c:pt idx="6827">
                  <c:v>0.43</c:v>
                </c:pt>
                <c:pt idx="6828">
                  <c:v>0.17</c:v>
                </c:pt>
                <c:pt idx="6829">
                  <c:v>0.37</c:v>
                </c:pt>
                <c:pt idx="6830">
                  <c:v>0.92</c:v>
                </c:pt>
                <c:pt idx="6831">
                  <c:v>0.76</c:v>
                </c:pt>
                <c:pt idx="6832">
                  <c:v>0.75</c:v>
                </c:pt>
                <c:pt idx="6833">
                  <c:v>0.94</c:v>
                </c:pt>
                <c:pt idx="6834">
                  <c:v>1.01</c:v>
                </c:pt>
                <c:pt idx="6835">
                  <c:v>0.79</c:v>
                </c:pt>
                <c:pt idx="6836">
                  <c:v>0.38</c:v>
                </c:pt>
                <c:pt idx="6837">
                  <c:v>0.38</c:v>
                </c:pt>
                <c:pt idx="6838">
                  <c:v>0.5</c:v>
                </c:pt>
                <c:pt idx="6839">
                  <c:v>0.53</c:v>
                </c:pt>
                <c:pt idx="6840">
                  <c:v>0.51</c:v>
                </c:pt>
                <c:pt idx="6841">
                  <c:v>0.49</c:v>
                </c:pt>
                <c:pt idx="6842">
                  <c:v>0.52</c:v>
                </c:pt>
                <c:pt idx="6843">
                  <c:v>0.5</c:v>
                </c:pt>
                <c:pt idx="6844">
                  <c:v>0.48</c:v>
                </c:pt>
                <c:pt idx="6845">
                  <c:v>0.55000000000000004</c:v>
                </c:pt>
                <c:pt idx="6846">
                  <c:v>0.67</c:v>
                </c:pt>
                <c:pt idx="6847">
                  <c:v>0.5</c:v>
                </c:pt>
                <c:pt idx="6848">
                  <c:v>0.48</c:v>
                </c:pt>
                <c:pt idx="6849">
                  <c:v>0.5</c:v>
                </c:pt>
                <c:pt idx="6850">
                  <c:v>0.49</c:v>
                </c:pt>
                <c:pt idx="6851">
                  <c:v>0.99</c:v>
                </c:pt>
                <c:pt idx="6852">
                  <c:v>0.98</c:v>
                </c:pt>
                <c:pt idx="6853">
                  <c:v>0.89</c:v>
                </c:pt>
                <c:pt idx="6854">
                  <c:v>0.69</c:v>
                </c:pt>
                <c:pt idx="6855">
                  <c:v>0.6</c:v>
                </c:pt>
                <c:pt idx="6856">
                  <c:v>0.64</c:v>
                </c:pt>
                <c:pt idx="6857">
                  <c:v>0.55000000000000004</c:v>
                </c:pt>
                <c:pt idx="6858">
                  <c:v>0.47</c:v>
                </c:pt>
                <c:pt idx="6859">
                  <c:v>0.49</c:v>
                </c:pt>
                <c:pt idx="6860">
                  <c:v>0.49</c:v>
                </c:pt>
                <c:pt idx="6861">
                  <c:v>0.47</c:v>
                </c:pt>
                <c:pt idx="6862">
                  <c:v>0.4</c:v>
                </c:pt>
                <c:pt idx="6863">
                  <c:v>0.36</c:v>
                </c:pt>
                <c:pt idx="6864">
                  <c:v>0.42</c:v>
                </c:pt>
                <c:pt idx="6865">
                  <c:v>0.45</c:v>
                </c:pt>
                <c:pt idx="6866">
                  <c:v>0.38</c:v>
                </c:pt>
                <c:pt idx="6867">
                  <c:v>0.44</c:v>
                </c:pt>
                <c:pt idx="6868">
                  <c:v>0.35</c:v>
                </c:pt>
                <c:pt idx="6869">
                  <c:v>0.39</c:v>
                </c:pt>
                <c:pt idx="6870">
                  <c:v>0.36</c:v>
                </c:pt>
                <c:pt idx="6871">
                  <c:v>0.38</c:v>
                </c:pt>
                <c:pt idx="6872">
                  <c:v>0.4</c:v>
                </c:pt>
                <c:pt idx="6873">
                  <c:v>0.43</c:v>
                </c:pt>
                <c:pt idx="6874">
                  <c:v>0.37</c:v>
                </c:pt>
                <c:pt idx="6875">
                  <c:v>0.39</c:v>
                </c:pt>
                <c:pt idx="6876">
                  <c:v>0.36</c:v>
                </c:pt>
                <c:pt idx="6877">
                  <c:v>0.42</c:v>
                </c:pt>
                <c:pt idx="6878">
                  <c:v>0.26</c:v>
                </c:pt>
                <c:pt idx="6879">
                  <c:v>0.34</c:v>
                </c:pt>
                <c:pt idx="6880">
                  <c:v>0.38</c:v>
                </c:pt>
                <c:pt idx="6881">
                  <c:v>0.45</c:v>
                </c:pt>
                <c:pt idx="6882">
                  <c:v>0.43</c:v>
                </c:pt>
                <c:pt idx="6883">
                  <c:v>0.45</c:v>
                </c:pt>
                <c:pt idx="6884">
                  <c:v>0.41</c:v>
                </c:pt>
                <c:pt idx="6885">
                  <c:v>0.46</c:v>
                </c:pt>
                <c:pt idx="6886">
                  <c:v>0.31</c:v>
                </c:pt>
                <c:pt idx="6887">
                  <c:v>0.38</c:v>
                </c:pt>
                <c:pt idx="6888">
                  <c:v>0.35</c:v>
                </c:pt>
                <c:pt idx="6889">
                  <c:v>0.33</c:v>
                </c:pt>
                <c:pt idx="6890">
                  <c:v>0.32</c:v>
                </c:pt>
                <c:pt idx="6891">
                  <c:v>0.34</c:v>
                </c:pt>
                <c:pt idx="6892">
                  <c:v>0.39</c:v>
                </c:pt>
                <c:pt idx="6893">
                  <c:v>0.41</c:v>
                </c:pt>
                <c:pt idx="6894">
                  <c:v>0.4</c:v>
                </c:pt>
                <c:pt idx="6895">
                  <c:v>0.37</c:v>
                </c:pt>
                <c:pt idx="6896">
                  <c:v>0.34</c:v>
                </c:pt>
                <c:pt idx="6897">
                  <c:v>0.35</c:v>
                </c:pt>
                <c:pt idx="6898">
                  <c:v>0.32</c:v>
                </c:pt>
                <c:pt idx="6899">
                  <c:v>0.25</c:v>
                </c:pt>
                <c:pt idx="6900">
                  <c:v>0.24</c:v>
                </c:pt>
                <c:pt idx="6901">
                  <c:v>0.49</c:v>
                </c:pt>
                <c:pt idx="6902">
                  <c:v>0.48</c:v>
                </c:pt>
                <c:pt idx="6903">
                  <c:v>0.44</c:v>
                </c:pt>
                <c:pt idx="6904">
                  <c:v>0.42</c:v>
                </c:pt>
                <c:pt idx="6905">
                  <c:v>0.44</c:v>
                </c:pt>
                <c:pt idx="6906">
                  <c:v>0.43</c:v>
                </c:pt>
                <c:pt idx="6907">
                  <c:v>0.48</c:v>
                </c:pt>
                <c:pt idx="6908">
                  <c:v>0.46</c:v>
                </c:pt>
                <c:pt idx="6909">
                  <c:v>0.44</c:v>
                </c:pt>
                <c:pt idx="6910">
                  <c:v>0.25</c:v>
                </c:pt>
                <c:pt idx="6911">
                  <c:v>0.23</c:v>
                </c:pt>
                <c:pt idx="6912">
                  <c:v>0.21</c:v>
                </c:pt>
                <c:pt idx="6913">
                  <c:v>0.14000000000000001</c:v>
                </c:pt>
                <c:pt idx="6914">
                  <c:v>0.15</c:v>
                </c:pt>
                <c:pt idx="6915">
                  <c:v>0.16</c:v>
                </c:pt>
                <c:pt idx="6916">
                  <c:v>0.22</c:v>
                </c:pt>
                <c:pt idx="6917">
                  <c:v>0.17</c:v>
                </c:pt>
                <c:pt idx="6918">
                  <c:v>0.5</c:v>
                </c:pt>
                <c:pt idx="6919">
                  <c:v>0.59</c:v>
                </c:pt>
                <c:pt idx="6920">
                  <c:v>0.44</c:v>
                </c:pt>
                <c:pt idx="6921">
                  <c:v>0.15</c:v>
                </c:pt>
                <c:pt idx="6922">
                  <c:v>0.16</c:v>
                </c:pt>
                <c:pt idx="6923">
                  <c:v>7.0000000000000007E-2</c:v>
                </c:pt>
                <c:pt idx="6924">
                  <c:v>0.4</c:v>
                </c:pt>
                <c:pt idx="6925">
                  <c:v>0.66</c:v>
                </c:pt>
                <c:pt idx="6926">
                  <c:v>0.63</c:v>
                </c:pt>
                <c:pt idx="6927">
                  <c:v>0.59</c:v>
                </c:pt>
                <c:pt idx="6928">
                  <c:v>0.2</c:v>
                </c:pt>
                <c:pt idx="6929">
                  <c:v>0.12</c:v>
                </c:pt>
                <c:pt idx="6930">
                  <c:v>0.27</c:v>
                </c:pt>
                <c:pt idx="6931">
                  <c:v>0.35</c:v>
                </c:pt>
                <c:pt idx="6932">
                  <c:v>0.68</c:v>
                </c:pt>
                <c:pt idx="6933">
                  <c:v>0.59</c:v>
                </c:pt>
                <c:pt idx="6934">
                  <c:v>0.63</c:v>
                </c:pt>
                <c:pt idx="6935">
                  <c:v>0.69</c:v>
                </c:pt>
                <c:pt idx="6936">
                  <c:v>0.78</c:v>
                </c:pt>
                <c:pt idx="6937">
                  <c:v>0.86</c:v>
                </c:pt>
                <c:pt idx="6938">
                  <c:v>0.89</c:v>
                </c:pt>
                <c:pt idx="6939">
                  <c:v>0.91</c:v>
                </c:pt>
                <c:pt idx="6940">
                  <c:v>0.38</c:v>
                </c:pt>
                <c:pt idx="6941">
                  <c:v>0.18</c:v>
                </c:pt>
                <c:pt idx="6942">
                  <c:v>0.4</c:v>
                </c:pt>
                <c:pt idx="6943">
                  <c:v>0.59</c:v>
                </c:pt>
                <c:pt idx="6944">
                  <c:v>0.99</c:v>
                </c:pt>
                <c:pt idx="6945">
                  <c:v>0.91</c:v>
                </c:pt>
                <c:pt idx="6946">
                  <c:v>0.75</c:v>
                </c:pt>
                <c:pt idx="6947">
                  <c:v>0.24</c:v>
                </c:pt>
                <c:pt idx="6948">
                  <c:v>0.26</c:v>
                </c:pt>
                <c:pt idx="6949">
                  <c:v>0.5</c:v>
                </c:pt>
                <c:pt idx="6950">
                  <c:v>0.59</c:v>
                </c:pt>
                <c:pt idx="6951">
                  <c:v>0.64</c:v>
                </c:pt>
                <c:pt idx="6952">
                  <c:v>0.69</c:v>
                </c:pt>
                <c:pt idx="6953">
                  <c:v>0.38</c:v>
                </c:pt>
                <c:pt idx="6954">
                  <c:v>0.1</c:v>
                </c:pt>
                <c:pt idx="6955">
                  <c:v>0.28999999999999998</c:v>
                </c:pt>
                <c:pt idx="6956">
                  <c:v>1.8</c:v>
                </c:pt>
                <c:pt idx="6957">
                  <c:v>1.61</c:v>
                </c:pt>
                <c:pt idx="6958">
                  <c:v>1.38</c:v>
                </c:pt>
                <c:pt idx="6959">
                  <c:v>1.46</c:v>
                </c:pt>
                <c:pt idx="6960">
                  <c:v>1.24</c:v>
                </c:pt>
                <c:pt idx="6961">
                  <c:v>1.44</c:v>
                </c:pt>
                <c:pt idx="6962">
                  <c:v>1.25</c:v>
                </c:pt>
                <c:pt idx="6963">
                  <c:v>1.2</c:v>
                </c:pt>
                <c:pt idx="6964">
                  <c:v>1.06</c:v>
                </c:pt>
                <c:pt idx="6965">
                  <c:v>1.2</c:v>
                </c:pt>
                <c:pt idx="6966">
                  <c:v>1.1599999999999999</c:v>
                </c:pt>
                <c:pt idx="6967">
                  <c:v>0.52</c:v>
                </c:pt>
                <c:pt idx="6968">
                  <c:v>0.67</c:v>
                </c:pt>
                <c:pt idx="6969">
                  <c:v>0.52</c:v>
                </c:pt>
                <c:pt idx="6970">
                  <c:v>0.55000000000000004</c:v>
                </c:pt>
                <c:pt idx="6971">
                  <c:v>0.49</c:v>
                </c:pt>
                <c:pt idx="6972">
                  <c:v>0.53</c:v>
                </c:pt>
                <c:pt idx="6973">
                  <c:v>0.51</c:v>
                </c:pt>
                <c:pt idx="6974">
                  <c:v>0.51</c:v>
                </c:pt>
                <c:pt idx="6975">
                  <c:v>0.41</c:v>
                </c:pt>
                <c:pt idx="6976">
                  <c:v>0.3</c:v>
                </c:pt>
                <c:pt idx="6977">
                  <c:v>0.34</c:v>
                </c:pt>
                <c:pt idx="6978">
                  <c:v>0.4</c:v>
                </c:pt>
                <c:pt idx="6979">
                  <c:v>0.46</c:v>
                </c:pt>
                <c:pt idx="6980">
                  <c:v>0.41</c:v>
                </c:pt>
                <c:pt idx="6981">
                  <c:v>0.3</c:v>
                </c:pt>
                <c:pt idx="6982">
                  <c:v>0.31</c:v>
                </c:pt>
                <c:pt idx="6983">
                  <c:v>0.27</c:v>
                </c:pt>
                <c:pt idx="6984">
                  <c:v>0.33</c:v>
                </c:pt>
                <c:pt idx="6985">
                  <c:v>0.36</c:v>
                </c:pt>
                <c:pt idx="6986">
                  <c:v>0.35</c:v>
                </c:pt>
                <c:pt idx="6987">
                  <c:v>0.34</c:v>
                </c:pt>
                <c:pt idx="6988">
                  <c:v>0.18</c:v>
                </c:pt>
                <c:pt idx="6989">
                  <c:v>0.42</c:v>
                </c:pt>
                <c:pt idx="6990">
                  <c:v>0.45</c:v>
                </c:pt>
                <c:pt idx="6991">
                  <c:v>0.31</c:v>
                </c:pt>
                <c:pt idx="6992">
                  <c:v>0.56000000000000005</c:v>
                </c:pt>
                <c:pt idx="6993">
                  <c:v>0.63</c:v>
                </c:pt>
                <c:pt idx="6994">
                  <c:v>0.86</c:v>
                </c:pt>
                <c:pt idx="6995">
                  <c:v>0.66</c:v>
                </c:pt>
                <c:pt idx="6996">
                  <c:v>0.45</c:v>
                </c:pt>
                <c:pt idx="6997">
                  <c:v>0.2</c:v>
                </c:pt>
                <c:pt idx="6998">
                  <c:v>0.36</c:v>
                </c:pt>
                <c:pt idx="6999">
                  <c:v>0.36</c:v>
                </c:pt>
                <c:pt idx="7000">
                  <c:v>0.33</c:v>
                </c:pt>
                <c:pt idx="7001">
                  <c:v>0.37</c:v>
                </c:pt>
                <c:pt idx="7002">
                  <c:v>0.52</c:v>
                </c:pt>
                <c:pt idx="7003">
                  <c:v>0.74</c:v>
                </c:pt>
                <c:pt idx="7004">
                  <c:v>0.67</c:v>
                </c:pt>
                <c:pt idx="7005">
                  <c:v>0.74</c:v>
                </c:pt>
                <c:pt idx="7006">
                  <c:v>0.75</c:v>
                </c:pt>
                <c:pt idx="7007">
                  <c:v>0.75</c:v>
                </c:pt>
                <c:pt idx="7008">
                  <c:v>0.7</c:v>
                </c:pt>
                <c:pt idx="7009">
                  <c:v>0.68</c:v>
                </c:pt>
                <c:pt idx="7010">
                  <c:v>0.66</c:v>
                </c:pt>
                <c:pt idx="7011">
                  <c:v>0.65</c:v>
                </c:pt>
                <c:pt idx="7012">
                  <c:v>0.63</c:v>
                </c:pt>
                <c:pt idx="7013">
                  <c:v>0.68</c:v>
                </c:pt>
                <c:pt idx="7014">
                  <c:v>0.73</c:v>
                </c:pt>
                <c:pt idx="7015">
                  <c:v>0.71</c:v>
                </c:pt>
                <c:pt idx="7016">
                  <c:v>0.7</c:v>
                </c:pt>
                <c:pt idx="7017">
                  <c:v>0.65</c:v>
                </c:pt>
                <c:pt idx="7018">
                  <c:v>0.5</c:v>
                </c:pt>
                <c:pt idx="7019">
                  <c:v>0.85</c:v>
                </c:pt>
                <c:pt idx="7020">
                  <c:v>1.24</c:v>
                </c:pt>
                <c:pt idx="7021">
                  <c:v>0.98</c:v>
                </c:pt>
                <c:pt idx="7022">
                  <c:v>1.38</c:v>
                </c:pt>
                <c:pt idx="7023">
                  <c:v>0.6</c:v>
                </c:pt>
                <c:pt idx="7024">
                  <c:v>0.23</c:v>
                </c:pt>
                <c:pt idx="7025">
                  <c:v>0.09</c:v>
                </c:pt>
                <c:pt idx="7026">
                  <c:v>0.13</c:v>
                </c:pt>
                <c:pt idx="7027">
                  <c:v>0.22</c:v>
                </c:pt>
                <c:pt idx="7028">
                  <c:v>0.7</c:v>
                </c:pt>
                <c:pt idx="7029">
                  <c:v>0.63</c:v>
                </c:pt>
                <c:pt idx="7030">
                  <c:v>1</c:v>
                </c:pt>
                <c:pt idx="7031">
                  <c:v>1.08</c:v>
                </c:pt>
                <c:pt idx="7032">
                  <c:v>1</c:v>
                </c:pt>
                <c:pt idx="7033">
                  <c:v>1.41</c:v>
                </c:pt>
                <c:pt idx="7034">
                  <c:v>1.2</c:v>
                </c:pt>
                <c:pt idx="7035">
                  <c:v>1.1399999999999999</c:v>
                </c:pt>
                <c:pt idx="7036">
                  <c:v>0.56999999999999995</c:v>
                </c:pt>
                <c:pt idx="7037">
                  <c:v>0.59</c:v>
                </c:pt>
                <c:pt idx="7038">
                  <c:v>0.72</c:v>
                </c:pt>
                <c:pt idx="7039">
                  <c:v>0.89</c:v>
                </c:pt>
                <c:pt idx="7040">
                  <c:v>0.9</c:v>
                </c:pt>
                <c:pt idx="7041">
                  <c:v>1.03</c:v>
                </c:pt>
                <c:pt idx="7042">
                  <c:v>0.98</c:v>
                </c:pt>
                <c:pt idx="7043">
                  <c:v>0.77</c:v>
                </c:pt>
                <c:pt idx="7044">
                  <c:v>0.59</c:v>
                </c:pt>
                <c:pt idx="7045">
                  <c:v>0.57999999999999996</c:v>
                </c:pt>
                <c:pt idx="7046">
                  <c:v>0.61</c:v>
                </c:pt>
                <c:pt idx="7047">
                  <c:v>0.53</c:v>
                </c:pt>
                <c:pt idx="7048">
                  <c:v>0.49</c:v>
                </c:pt>
                <c:pt idx="7049">
                  <c:v>0.5</c:v>
                </c:pt>
                <c:pt idx="7050">
                  <c:v>0.54</c:v>
                </c:pt>
                <c:pt idx="7051">
                  <c:v>0.52</c:v>
                </c:pt>
                <c:pt idx="7052">
                  <c:v>0.56000000000000005</c:v>
                </c:pt>
                <c:pt idx="7053">
                  <c:v>0.49</c:v>
                </c:pt>
                <c:pt idx="7054">
                  <c:v>0.44</c:v>
                </c:pt>
                <c:pt idx="7055">
                  <c:v>0.41</c:v>
                </c:pt>
                <c:pt idx="7056">
                  <c:v>0.4</c:v>
                </c:pt>
                <c:pt idx="7057">
                  <c:v>0.43</c:v>
                </c:pt>
                <c:pt idx="7058">
                  <c:v>0.34</c:v>
                </c:pt>
                <c:pt idx="7059">
                  <c:v>0.36</c:v>
                </c:pt>
                <c:pt idx="7060">
                  <c:v>0.38</c:v>
                </c:pt>
                <c:pt idx="7061">
                  <c:v>0.35</c:v>
                </c:pt>
                <c:pt idx="7062">
                  <c:v>0.36</c:v>
                </c:pt>
                <c:pt idx="7063">
                  <c:v>0.38</c:v>
                </c:pt>
                <c:pt idx="7064">
                  <c:v>0.36</c:v>
                </c:pt>
                <c:pt idx="7065">
                  <c:v>0.3</c:v>
                </c:pt>
                <c:pt idx="7066">
                  <c:v>0.22</c:v>
                </c:pt>
                <c:pt idx="7067">
                  <c:v>0.3</c:v>
                </c:pt>
                <c:pt idx="7068">
                  <c:v>0.45</c:v>
                </c:pt>
                <c:pt idx="7069">
                  <c:v>0.5</c:v>
                </c:pt>
                <c:pt idx="7070">
                  <c:v>0.53</c:v>
                </c:pt>
                <c:pt idx="7071">
                  <c:v>0.43</c:v>
                </c:pt>
                <c:pt idx="7072">
                  <c:v>0.41</c:v>
                </c:pt>
                <c:pt idx="7073">
                  <c:v>0.4</c:v>
                </c:pt>
                <c:pt idx="7074">
                  <c:v>0.38</c:v>
                </c:pt>
                <c:pt idx="7075">
                  <c:v>0.39</c:v>
                </c:pt>
                <c:pt idx="7076">
                  <c:v>0.36</c:v>
                </c:pt>
                <c:pt idx="7077">
                  <c:v>0.42</c:v>
                </c:pt>
                <c:pt idx="7078">
                  <c:v>0.39</c:v>
                </c:pt>
                <c:pt idx="7079">
                  <c:v>0.36</c:v>
                </c:pt>
                <c:pt idx="7080">
                  <c:v>0.35</c:v>
                </c:pt>
                <c:pt idx="7081">
                  <c:v>0.4</c:v>
                </c:pt>
                <c:pt idx="7082">
                  <c:v>0.39</c:v>
                </c:pt>
                <c:pt idx="7083">
                  <c:v>0.56000000000000005</c:v>
                </c:pt>
                <c:pt idx="7084">
                  <c:v>0.55000000000000004</c:v>
                </c:pt>
                <c:pt idx="7085">
                  <c:v>0.48</c:v>
                </c:pt>
                <c:pt idx="7086">
                  <c:v>0.26</c:v>
                </c:pt>
                <c:pt idx="7087">
                  <c:v>0.24</c:v>
                </c:pt>
                <c:pt idx="7088">
                  <c:v>0.33</c:v>
                </c:pt>
                <c:pt idx="7089">
                  <c:v>0.43</c:v>
                </c:pt>
                <c:pt idx="7090">
                  <c:v>0.44</c:v>
                </c:pt>
                <c:pt idx="7091">
                  <c:v>0.45</c:v>
                </c:pt>
                <c:pt idx="7092">
                  <c:v>0.34</c:v>
                </c:pt>
                <c:pt idx="7093">
                  <c:v>0.35</c:v>
                </c:pt>
                <c:pt idx="7094">
                  <c:v>0.5</c:v>
                </c:pt>
                <c:pt idx="7095">
                  <c:v>0.4</c:v>
                </c:pt>
                <c:pt idx="7096">
                  <c:v>0.36</c:v>
                </c:pt>
                <c:pt idx="7097">
                  <c:v>0.33</c:v>
                </c:pt>
                <c:pt idx="7098">
                  <c:v>0.4</c:v>
                </c:pt>
                <c:pt idx="7099">
                  <c:v>0.43</c:v>
                </c:pt>
                <c:pt idx="7100">
                  <c:v>0.49</c:v>
                </c:pt>
                <c:pt idx="7101">
                  <c:v>0.52</c:v>
                </c:pt>
                <c:pt idx="7102">
                  <c:v>0.44</c:v>
                </c:pt>
                <c:pt idx="7103">
                  <c:v>0.44</c:v>
                </c:pt>
                <c:pt idx="7104">
                  <c:v>0.46</c:v>
                </c:pt>
                <c:pt idx="7105">
                  <c:v>0.41</c:v>
                </c:pt>
                <c:pt idx="7106">
                  <c:v>0.5</c:v>
                </c:pt>
                <c:pt idx="7107">
                  <c:v>0.52</c:v>
                </c:pt>
                <c:pt idx="7108">
                  <c:v>0.48</c:v>
                </c:pt>
                <c:pt idx="7109">
                  <c:v>0.45</c:v>
                </c:pt>
                <c:pt idx="7110">
                  <c:v>0.47</c:v>
                </c:pt>
                <c:pt idx="7111">
                  <c:v>0.41</c:v>
                </c:pt>
                <c:pt idx="7112">
                  <c:v>0.38</c:v>
                </c:pt>
                <c:pt idx="7113">
                  <c:v>0.32</c:v>
                </c:pt>
                <c:pt idx="7114">
                  <c:v>0.48</c:v>
                </c:pt>
                <c:pt idx="7115">
                  <c:v>0.49</c:v>
                </c:pt>
                <c:pt idx="7116">
                  <c:v>0.52</c:v>
                </c:pt>
                <c:pt idx="7117">
                  <c:v>0.68</c:v>
                </c:pt>
                <c:pt idx="7118">
                  <c:v>0.49</c:v>
                </c:pt>
                <c:pt idx="7119">
                  <c:v>0.46</c:v>
                </c:pt>
                <c:pt idx="7120">
                  <c:v>0.44</c:v>
                </c:pt>
                <c:pt idx="7121">
                  <c:v>0.41</c:v>
                </c:pt>
                <c:pt idx="7122">
                  <c:v>0.51</c:v>
                </c:pt>
                <c:pt idx="7123">
                  <c:v>0.41</c:v>
                </c:pt>
                <c:pt idx="7124">
                  <c:v>0.36</c:v>
                </c:pt>
                <c:pt idx="7125">
                  <c:v>0.39</c:v>
                </c:pt>
                <c:pt idx="7126">
                  <c:v>0.36</c:v>
                </c:pt>
                <c:pt idx="7127">
                  <c:v>0.38</c:v>
                </c:pt>
                <c:pt idx="7128">
                  <c:v>0.44</c:v>
                </c:pt>
                <c:pt idx="7129">
                  <c:v>0.45</c:v>
                </c:pt>
                <c:pt idx="7130">
                  <c:v>0.48</c:v>
                </c:pt>
                <c:pt idx="7131">
                  <c:v>0.57999999999999996</c:v>
                </c:pt>
                <c:pt idx="7132">
                  <c:v>0.36</c:v>
                </c:pt>
                <c:pt idx="7133">
                  <c:v>0.34</c:v>
                </c:pt>
                <c:pt idx="7134">
                  <c:v>0.43</c:v>
                </c:pt>
                <c:pt idx="7135">
                  <c:v>0.39</c:v>
                </c:pt>
                <c:pt idx="7136">
                  <c:v>0.5</c:v>
                </c:pt>
                <c:pt idx="7137">
                  <c:v>0.45</c:v>
                </c:pt>
                <c:pt idx="7138">
                  <c:v>0.43</c:v>
                </c:pt>
                <c:pt idx="7139">
                  <c:v>0.49</c:v>
                </c:pt>
                <c:pt idx="7140">
                  <c:v>0.74</c:v>
                </c:pt>
                <c:pt idx="7141">
                  <c:v>0.7</c:v>
                </c:pt>
                <c:pt idx="7142">
                  <c:v>0.65</c:v>
                </c:pt>
                <c:pt idx="7143">
                  <c:v>0.57999999999999996</c:v>
                </c:pt>
                <c:pt idx="7144">
                  <c:v>0.39</c:v>
                </c:pt>
                <c:pt idx="7145">
                  <c:v>0.33</c:v>
                </c:pt>
                <c:pt idx="7146">
                  <c:v>0.35</c:v>
                </c:pt>
                <c:pt idx="7147">
                  <c:v>0.33</c:v>
                </c:pt>
                <c:pt idx="7148">
                  <c:v>0.3</c:v>
                </c:pt>
                <c:pt idx="7149">
                  <c:v>0.38</c:v>
                </c:pt>
                <c:pt idx="7150">
                  <c:v>0.41</c:v>
                </c:pt>
                <c:pt idx="7151">
                  <c:v>0.35</c:v>
                </c:pt>
                <c:pt idx="7152">
                  <c:v>0.15</c:v>
                </c:pt>
                <c:pt idx="7153">
                  <c:v>0.24</c:v>
                </c:pt>
                <c:pt idx="7154">
                  <c:v>0.28000000000000003</c:v>
                </c:pt>
                <c:pt idx="7155">
                  <c:v>0.27</c:v>
                </c:pt>
                <c:pt idx="7156">
                  <c:v>0.31</c:v>
                </c:pt>
                <c:pt idx="7157">
                  <c:v>0.35</c:v>
                </c:pt>
                <c:pt idx="7158">
                  <c:v>0.32</c:v>
                </c:pt>
                <c:pt idx="7159">
                  <c:v>0.34</c:v>
                </c:pt>
                <c:pt idx="7160">
                  <c:v>0.47</c:v>
                </c:pt>
                <c:pt idx="7161">
                  <c:v>0.44</c:v>
                </c:pt>
                <c:pt idx="7162">
                  <c:v>0.45</c:v>
                </c:pt>
                <c:pt idx="7163">
                  <c:v>0.36</c:v>
                </c:pt>
                <c:pt idx="7164">
                  <c:v>0.26</c:v>
                </c:pt>
                <c:pt idx="7165">
                  <c:v>0.28000000000000003</c:v>
                </c:pt>
                <c:pt idx="7166">
                  <c:v>0.65</c:v>
                </c:pt>
                <c:pt idx="7167">
                  <c:v>0.52</c:v>
                </c:pt>
                <c:pt idx="7168">
                  <c:v>0.47</c:v>
                </c:pt>
                <c:pt idx="7169">
                  <c:v>0.45</c:v>
                </c:pt>
                <c:pt idx="7170">
                  <c:v>0.4</c:v>
                </c:pt>
                <c:pt idx="7171">
                  <c:v>0.42</c:v>
                </c:pt>
                <c:pt idx="7172">
                  <c:v>0.36</c:v>
                </c:pt>
                <c:pt idx="7173">
                  <c:v>0.35</c:v>
                </c:pt>
                <c:pt idx="7174">
                  <c:v>0.33</c:v>
                </c:pt>
                <c:pt idx="7175">
                  <c:v>0.36</c:v>
                </c:pt>
                <c:pt idx="7176">
                  <c:v>0.28999999999999998</c:v>
                </c:pt>
                <c:pt idx="7177">
                  <c:v>0.32</c:v>
                </c:pt>
                <c:pt idx="7178">
                  <c:v>0.35</c:v>
                </c:pt>
                <c:pt idx="7179">
                  <c:v>0.12</c:v>
                </c:pt>
                <c:pt idx="7180">
                  <c:v>0.1</c:v>
                </c:pt>
                <c:pt idx="7181">
                  <c:v>0.12</c:v>
                </c:pt>
                <c:pt idx="7182">
                  <c:v>0.25</c:v>
                </c:pt>
                <c:pt idx="7183">
                  <c:v>0.39</c:v>
                </c:pt>
                <c:pt idx="7184">
                  <c:v>1.02</c:v>
                </c:pt>
                <c:pt idx="7185">
                  <c:v>1.39</c:v>
                </c:pt>
                <c:pt idx="7186">
                  <c:v>1.5</c:v>
                </c:pt>
                <c:pt idx="7187">
                  <c:v>0.12</c:v>
                </c:pt>
                <c:pt idx="7188">
                  <c:v>1.26</c:v>
                </c:pt>
                <c:pt idx="7189">
                  <c:v>1.1100000000000001</c:v>
                </c:pt>
                <c:pt idx="7190">
                  <c:v>1.2</c:v>
                </c:pt>
                <c:pt idx="7191">
                  <c:v>1.41</c:v>
                </c:pt>
                <c:pt idx="7192">
                  <c:v>1.24</c:v>
                </c:pt>
                <c:pt idx="7193">
                  <c:v>0.99</c:v>
                </c:pt>
                <c:pt idx="7194">
                  <c:v>0.8</c:v>
                </c:pt>
                <c:pt idx="7195">
                  <c:v>0.77</c:v>
                </c:pt>
                <c:pt idx="7196">
                  <c:v>0.79</c:v>
                </c:pt>
                <c:pt idx="7197">
                  <c:v>0.38</c:v>
                </c:pt>
                <c:pt idx="7198">
                  <c:v>0.24</c:v>
                </c:pt>
                <c:pt idx="7199">
                  <c:v>0.28999999999999998</c:v>
                </c:pt>
                <c:pt idx="7200">
                  <c:v>0.35</c:v>
                </c:pt>
                <c:pt idx="7201">
                  <c:v>0.49</c:v>
                </c:pt>
                <c:pt idx="7202">
                  <c:v>0.39</c:v>
                </c:pt>
                <c:pt idx="7203">
                  <c:v>0.52</c:v>
                </c:pt>
                <c:pt idx="7204">
                  <c:v>0.56999999999999995</c:v>
                </c:pt>
                <c:pt idx="7205">
                  <c:v>0.42</c:v>
                </c:pt>
                <c:pt idx="7206">
                  <c:v>0.38</c:v>
                </c:pt>
                <c:pt idx="7207">
                  <c:v>0.39</c:v>
                </c:pt>
                <c:pt idx="7208">
                  <c:v>0.46</c:v>
                </c:pt>
                <c:pt idx="7209">
                  <c:v>1.1000000000000001</c:v>
                </c:pt>
                <c:pt idx="7210">
                  <c:v>0.45</c:v>
                </c:pt>
                <c:pt idx="7211">
                  <c:v>0.42</c:v>
                </c:pt>
                <c:pt idx="7212">
                  <c:v>0.56000000000000005</c:v>
                </c:pt>
                <c:pt idx="7213">
                  <c:v>0.47</c:v>
                </c:pt>
                <c:pt idx="7214">
                  <c:v>0.45</c:v>
                </c:pt>
                <c:pt idx="7215">
                  <c:v>0.38</c:v>
                </c:pt>
                <c:pt idx="7216">
                  <c:v>0.39</c:v>
                </c:pt>
                <c:pt idx="7217">
                  <c:v>0.43</c:v>
                </c:pt>
                <c:pt idx="7218">
                  <c:v>0.4</c:v>
                </c:pt>
                <c:pt idx="7219">
                  <c:v>0.38</c:v>
                </c:pt>
                <c:pt idx="7220">
                  <c:v>0.41</c:v>
                </c:pt>
                <c:pt idx="7221">
                  <c:v>0.35</c:v>
                </c:pt>
                <c:pt idx="7222">
                  <c:v>0.37</c:v>
                </c:pt>
                <c:pt idx="7223">
                  <c:v>0.44</c:v>
                </c:pt>
                <c:pt idx="7224">
                  <c:v>0.45</c:v>
                </c:pt>
                <c:pt idx="7225">
                  <c:v>0.36</c:v>
                </c:pt>
                <c:pt idx="7226">
                  <c:v>0.43</c:v>
                </c:pt>
                <c:pt idx="7227">
                  <c:v>0.36</c:v>
                </c:pt>
                <c:pt idx="7228">
                  <c:v>0.41</c:v>
                </c:pt>
                <c:pt idx="7229">
                  <c:v>0.39</c:v>
                </c:pt>
                <c:pt idx="7230">
                  <c:v>0.38</c:v>
                </c:pt>
                <c:pt idx="7231">
                  <c:v>0.34</c:v>
                </c:pt>
                <c:pt idx="7232">
                  <c:v>0.34</c:v>
                </c:pt>
                <c:pt idx="7233">
                  <c:v>0.42</c:v>
                </c:pt>
                <c:pt idx="7234">
                  <c:v>0.41</c:v>
                </c:pt>
                <c:pt idx="7235">
                  <c:v>0.42</c:v>
                </c:pt>
                <c:pt idx="7236">
                  <c:v>0.47</c:v>
                </c:pt>
                <c:pt idx="7237">
                  <c:v>0.44</c:v>
                </c:pt>
                <c:pt idx="7238">
                  <c:v>0.43</c:v>
                </c:pt>
                <c:pt idx="7239">
                  <c:v>0.45</c:v>
                </c:pt>
                <c:pt idx="7240">
                  <c:v>0.44</c:v>
                </c:pt>
                <c:pt idx="7241">
                  <c:v>0.42</c:v>
                </c:pt>
                <c:pt idx="7242">
                  <c:v>0.38</c:v>
                </c:pt>
                <c:pt idx="7243">
                  <c:v>0.37</c:v>
                </c:pt>
                <c:pt idx="7244">
                  <c:v>0.3</c:v>
                </c:pt>
                <c:pt idx="7245">
                  <c:v>0.33</c:v>
                </c:pt>
                <c:pt idx="7246">
                  <c:v>0.42</c:v>
                </c:pt>
                <c:pt idx="7247">
                  <c:v>0.38</c:v>
                </c:pt>
                <c:pt idx="7248">
                  <c:v>0.4</c:v>
                </c:pt>
                <c:pt idx="7249">
                  <c:v>0.35</c:v>
                </c:pt>
                <c:pt idx="7250">
                  <c:v>0.38</c:v>
                </c:pt>
                <c:pt idx="7251">
                  <c:v>0.43</c:v>
                </c:pt>
                <c:pt idx="7252">
                  <c:v>0.43</c:v>
                </c:pt>
                <c:pt idx="7253">
                  <c:v>0.42</c:v>
                </c:pt>
                <c:pt idx="7254">
                  <c:v>0.45</c:v>
                </c:pt>
                <c:pt idx="7255">
                  <c:v>0.49</c:v>
                </c:pt>
                <c:pt idx="7256">
                  <c:v>0.31</c:v>
                </c:pt>
                <c:pt idx="7257">
                  <c:v>0.44</c:v>
                </c:pt>
                <c:pt idx="7258">
                  <c:v>0.32</c:v>
                </c:pt>
                <c:pt idx="7259">
                  <c:v>0.34</c:v>
                </c:pt>
                <c:pt idx="7260">
                  <c:v>0.5</c:v>
                </c:pt>
                <c:pt idx="7261">
                  <c:v>0.32</c:v>
                </c:pt>
                <c:pt idx="7262">
                  <c:v>0.82</c:v>
                </c:pt>
                <c:pt idx="7263">
                  <c:v>0.38</c:v>
                </c:pt>
                <c:pt idx="7264">
                  <c:v>0.34</c:v>
                </c:pt>
                <c:pt idx="7265">
                  <c:v>0.37</c:v>
                </c:pt>
                <c:pt idx="7266">
                  <c:v>0.44</c:v>
                </c:pt>
                <c:pt idx="7267">
                  <c:v>0.48</c:v>
                </c:pt>
                <c:pt idx="7268">
                  <c:v>0.66</c:v>
                </c:pt>
                <c:pt idx="7269">
                  <c:v>0.59</c:v>
                </c:pt>
                <c:pt idx="7270">
                  <c:v>0.56000000000000005</c:v>
                </c:pt>
                <c:pt idx="7271">
                  <c:v>0.35</c:v>
                </c:pt>
                <c:pt idx="7272">
                  <c:v>0.25</c:v>
                </c:pt>
                <c:pt idx="7273">
                  <c:v>0.27</c:v>
                </c:pt>
                <c:pt idx="7274">
                  <c:v>0.35</c:v>
                </c:pt>
                <c:pt idx="7275">
                  <c:v>0.36</c:v>
                </c:pt>
                <c:pt idx="7276">
                  <c:v>0.32</c:v>
                </c:pt>
                <c:pt idx="7277">
                  <c:v>0.35</c:v>
                </c:pt>
                <c:pt idx="7278">
                  <c:v>0.65</c:v>
                </c:pt>
                <c:pt idx="7279">
                  <c:v>0.69</c:v>
                </c:pt>
                <c:pt idx="7280">
                  <c:v>0.6</c:v>
                </c:pt>
                <c:pt idx="7281">
                  <c:v>0.37</c:v>
                </c:pt>
                <c:pt idx="7282">
                  <c:v>0.33</c:v>
                </c:pt>
                <c:pt idx="7283">
                  <c:v>0.25</c:v>
                </c:pt>
                <c:pt idx="7284">
                  <c:v>0.26</c:v>
                </c:pt>
                <c:pt idx="7285">
                  <c:v>0.28000000000000003</c:v>
                </c:pt>
                <c:pt idx="7286">
                  <c:v>0.44</c:v>
                </c:pt>
                <c:pt idx="7287">
                  <c:v>0.59</c:v>
                </c:pt>
                <c:pt idx="7288">
                  <c:v>0.61</c:v>
                </c:pt>
                <c:pt idx="7289">
                  <c:v>0.65</c:v>
                </c:pt>
                <c:pt idx="7290">
                  <c:v>0.43</c:v>
                </c:pt>
                <c:pt idx="7291">
                  <c:v>0.7</c:v>
                </c:pt>
                <c:pt idx="7292">
                  <c:v>0.78</c:v>
                </c:pt>
                <c:pt idx="7293">
                  <c:v>0.79</c:v>
                </c:pt>
                <c:pt idx="7294">
                  <c:v>0.62</c:v>
                </c:pt>
                <c:pt idx="7295">
                  <c:v>0.59</c:v>
                </c:pt>
                <c:pt idx="7296">
                  <c:v>0.44</c:v>
                </c:pt>
                <c:pt idx="7297">
                  <c:v>0.39</c:v>
                </c:pt>
                <c:pt idx="7298">
                  <c:v>0.42</c:v>
                </c:pt>
                <c:pt idx="7299">
                  <c:v>0.44</c:v>
                </c:pt>
                <c:pt idx="7300">
                  <c:v>0.41</c:v>
                </c:pt>
                <c:pt idx="7301">
                  <c:v>0.45</c:v>
                </c:pt>
                <c:pt idx="7302">
                  <c:v>0.44</c:v>
                </c:pt>
                <c:pt idx="7303">
                  <c:v>0.45</c:v>
                </c:pt>
                <c:pt idx="7304">
                  <c:v>0.43</c:v>
                </c:pt>
                <c:pt idx="7305">
                  <c:v>0.4</c:v>
                </c:pt>
                <c:pt idx="7306">
                  <c:v>0.41</c:v>
                </c:pt>
                <c:pt idx="7307">
                  <c:v>0.35</c:v>
                </c:pt>
                <c:pt idx="7308">
                  <c:v>0.3</c:v>
                </c:pt>
                <c:pt idx="7309">
                  <c:v>0.32</c:v>
                </c:pt>
                <c:pt idx="7310">
                  <c:v>0.39</c:v>
                </c:pt>
                <c:pt idx="7311">
                  <c:v>0.41</c:v>
                </c:pt>
                <c:pt idx="7312">
                  <c:v>0.45</c:v>
                </c:pt>
                <c:pt idx="7313">
                  <c:v>0.43</c:v>
                </c:pt>
                <c:pt idx="7314">
                  <c:v>0.4</c:v>
                </c:pt>
                <c:pt idx="7315">
                  <c:v>0.55000000000000004</c:v>
                </c:pt>
                <c:pt idx="7316">
                  <c:v>0.47</c:v>
                </c:pt>
                <c:pt idx="7317">
                  <c:v>0.56999999999999995</c:v>
                </c:pt>
                <c:pt idx="7318">
                  <c:v>0.51</c:v>
                </c:pt>
                <c:pt idx="7319">
                  <c:v>0.41</c:v>
                </c:pt>
                <c:pt idx="7320">
                  <c:v>0.6</c:v>
                </c:pt>
                <c:pt idx="7321">
                  <c:v>0.63</c:v>
                </c:pt>
                <c:pt idx="7322">
                  <c:v>0.47</c:v>
                </c:pt>
                <c:pt idx="7323">
                  <c:v>0.43</c:v>
                </c:pt>
                <c:pt idx="7324">
                  <c:v>0.37</c:v>
                </c:pt>
                <c:pt idx="7325">
                  <c:v>0.39</c:v>
                </c:pt>
                <c:pt idx="7326">
                  <c:v>0.43</c:v>
                </c:pt>
                <c:pt idx="7327">
                  <c:v>0.45</c:v>
                </c:pt>
                <c:pt idx="7328">
                  <c:v>0.48</c:v>
                </c:pt>
                <c:pt idx="7329">
                  <c:v>0.5</c:v>
                </c:pt>
                <c:pt idx="7330">
                  <c:v>0.39</c:v>
                </c:pt>
                <c:pt idx="7331">
                  <c:v>0.32</c:v>
                </c:pt>
                <c:pt idx="7332">
                  <c:v>0.38</c:v>
                </c:pt>
                <c:pt idx="7333">
                  <c:v>0.35</c:v>
                </c:pt>
                <c:pt idx="7334">
                  <c:v>0.33</c:v>
                </c:pt>
                <c:pt idx="7335">
                  <c:v>0.39</c:v>
                </c:pt>
                <c:pt idx="7336">
                  <c:v>0.45</c:v>
                </c:pt>
                <c:pt idx="7337">
                  <c:v>0.2</c:v>
                </c:pt>
                <c:pt idx="7338">
                  <c:v>0.3</c:v>
                </c:pt>
                <c:pt idx="7339">
                  <c:v>0.35</c:v>
                </c:pt>
                <c:pt idx="7340">
                  <c:v>0.38</c:v>
                </c:pt>
                <c:pt idx="7341">
                  <c:v>0.41</c:v>
                </c:pt>
                <c:pt idx="7342">
                  <c:v>0.42</c:v>
                </c:pt>
                <c:pt idx="7343">
                  <c:v>0.4</c:v>
                </c:pt>
                <c:pt idx="7344">
                  <c:v>0.42</c:v>
                </c:pt>
                <c:pt idx="7345">
                  <c:v>0.32</c:v>
                </c:pt>
                <c:pt idx="7346">
                  <c:v>0.27</c:v>
                </c:pt>
                <c:pt idx="7347">
                  <c:v>0.26</c:v>
                </c:pt>
                <c:pt idx="7348">
                  <c:v>0.28999999999999998</c:v>
                </c:pt>
                <c:pt idx="7349">
                  <c:v>0.22</c:v>
                </c:pt>
                <c:pt idx="7350">
                  <c:v>0.36</c:v>
                </c:pt>
                <c:pt idx="7351">
                  <c:v>0.32</c:v>
                </c:pt>
                <c:pt idx="7352">
                  <c:v>0.28000000000000003</c:v>
                </c:pt>
                <c:pt idx="7353">
                  <c:v>0.33</c:v>
                </c:pt>
                <c:pt idx="7354">
                  <c:v>0.27</c:v>
                </c:pt>
                <c:pt idx="7355">
                  <c:v>0.14000000000000001</c:v>
                </c:pt>
                <c:pt idx="7356">
                  <c:v>0.11</c:v>
                </c:pt>
                <c:pt idx="7357">
                  <c:v>0.18</c:v>
                </c:pt>
                <c:pt idx="7358">
                  <c:v>0.25</c:v>
                </c:pt>
                <c:pt idx="7359">
                  <c:v>0.31</c:v>
                </c:pt>
                <c:pt idx="7360">
                  <c:v>0.38</c:v>
                </c:pt>
                <c:pt idx="7361">
                  <c:v>0.64</c:v>
                </c:pt>
                <c:pt idx="7362">
                  <c:v>0.68</c:v>
                </c:pt>
                <c:pt idx="7363">
                  <c:v>0.43</c:v>
                </c:pt>
                <c:pt idx="7364">
                  <c:v>0.45</c:v>
                </c:pt>
                <c:pt idx="7365">
                  <c:v>0.42</c:v>
                </c:pt>
                <c:pt idx="7366">
                  <c:v>0.49</c:v>
                </c:pt>
                <c:pt idx="7367">
                  <c:v>0.75</c:v>
                </c:pt>
                <c:pt idx="7368">
                  <c:v>0.81</c:v>
                </c:pt>
                <c:pt idx="7369">
                  <c:v>0.42</c:v>
                </c:pt>
                <c:pt idx="7370">
                  <c:v>0.6</c:v>
                </c:pt>
                <c:pt idx="7371">
                  <c:v>0.55000000000000004</c:v>
                </c:pt>
                <c:pt idx="7372">
                  <c:v>0.28999999999999998</c:v>
                </c:pt>
                <c:pt idx="7373">
                  <c:v>0.3</c:v>
                </c:pt>
                <c:pt idx="7374">
                  <c:v>0.31</c:v>
                </c:pt>
                <c:pt idx="7375">
                  <c:v>0.42</c:v>
                </c:pt>
                <c:pt idx="7376">
                  <c:v>0.4</c:v>
                </c:pt>
                <c:pt idx="7377">
                  <c:v>0.42</c:v>
                </c:pt>
                <c:pt idx="7378">
                  <c:v>0.43</c:v>
                </c:pt>
                <c:pt idx="7379">
                  <c:v>0.26</c:v>
                </c:pt>
                <c:pt idx="7380">
                  <c:v>0.28000000000000003</c:v>
                </c:pt>
                <c:pt idx="7381">
                  <c:v>0.45</c:v>
                </c:pt>
                <c:pt idx="7382">
                  <c:v>0.3</c:v>
                </c:pt>
                <c:pt idx="7383">
                  <c:v>0.15</c:v>
                </c:pt>
                <c:pt idx="7384">
                  <c:v>0.18</c:v>
                </c:pt>
                <c:pt idx="7385">
                  <c:v>0.12</c:v>
                </c:pt>
                <c:pt idx="7386">
                  <c:v>0.56999999999999995</c:v>
                </c:pt>
                <c:pt idx="7387">
                  <c:v>0.98</c:v>
                </c:pt>
                <c:pt idx="7388">
                  <c:v>0.91</c:v>
                </c:pt>
                <c:pt idx="7389">
                  <c:v>0.93</c:v>
                </c:pt>
                <c:pt idx="7390">
                  <c:v>0.75</c:v>
                </c:pt>
                <c:pt idx="7391">
                  <c:v>0.51</c:v>
                </c:pt>
                <c:pt idx="7392">
                  <c:v>0.46</c:v>
                </c:pt>
                <c:pt idx="7393">
                  <c:v>0.43</c:v>
                </c:pt>
                <c:pt idx="7394">
                  <c:v>0.32</c:v>
                </c:pt>
                <c:pt idx="7395">
                  <c:v>0.34</c:v>
                </c:pt>
                <c:pt idx="7396">
                  <c:v>0.35</c:v>
                </c:pt>
                <c:pt idx="7397">
                  <c:v>0.37</c:v>
                </c:pt>
                <c:pt idx="7398">
                  <c:v>0.34</c:v>
                </c:pt>
                <c:pt idx="7399">
                  <c:v>0.28999999999999998</c:v>
                </c:pt>
                <c:pt idx="7400">
                  <c:v>0.37</c:v>
                </c:pt>
                <c:pt idx="7401">
                  <c:v>0.39</c:v>
                </c:pt>
                <c:pt idx="7402">
                  <c:v>0.3</c:v>
                </c:pt>
                <c:pt idx="7403">
                  <c:v>0.33</c:v>
                </c:pt>
                <c:pt idx="7404">
                  <c:v>0.31</c:v>
                </c:pt>
                <c:pt idx="7405">
                  <c:v>0.44</c:v>
                </c:pt>
                <c:pt idx="7406">
                  <c:v>0.41</c:v>
                </c:pt>
                <c:pt idx="7407">
                  <c:v>0.42</c:v>
                </c:pt>
                <c:pt idx="7408">
                  <c:v>0.49</c:v>
                </c:pt>
                <c:pt idx="7409">
                  <c:v>0.67</c:v>
                </c:pt>
                <c:pt idx="7410">
                  <c:v>0.74</c:v>
                </c:pt>
                <c:pt idx="7411">
                  <c:v>0.35</c:v>
                </c:pt>
                <c:pt idx="7412">
                  <c:v>0.45</c:v>
                </c:pt>
                <c:pt idx="7413">
                  <c:v>0.33</c:v>
                </c:pt>
                <c:pt idx="7414">
                  <c:v>0.28000000000000003</c:v>
                </c:pt>
                <c:pt idx="7415">
                  <c:v>0.2</c:v>
                </c:pt>
                <c:pt idx="7416">
                  <c:v>0.26</c:v>
                </c:pt>
                <c:pt idx="7417">
                  <c:v>0.3</c:v>
                </c:pt>
                <c:pt idx="7418">
                  <c:v>0.33</c:v>
                </c:pt>
                <c:pt idx="7419">
                  <c:v>0.42</c:v>
                </c:pt>
                <c:pt idx="7420">
                  <c:v>0.47</c:v>
                </c:pt>
                <c:pt idx="7421">
                  <c:v>0.45</c:v>
                </c:pt>
                <c:pt idx="7422">
                  <c:v>0.43</c:v>
                </c:pt>
                <c:pt idx="7423">
                  <c:v>0.4</c:v>
                </c:pt>
                <c:pt idx="7424">
                  <c:v>0.43</c:v>
                </c:pt>
                <c:pt idx="7425">
                  <c:v>0.44</c:v>
                </c:pt>
                <c:pt idx="7426">
                  <c:v>0.56000000000000005</c:v>
                </c:pt>
                <c:pt idx="7427">
                  <c:v>0.72</c:v>
                </c:pt>
                <c:pt idx="7428">
                  <c:v>0.65</c:v>
                </c:pt>
                <c:pt idx="7429">
                  <c:v>0.6</c:v>
                </c:pt>
                <c:pt idx="7430">
                  <c:v>0.49</c:v>
                </c:pt>
                <c:pt idx="7431">
                  <c:v>0.42</c:v>
                </c:pt>
                <c:pt idx="7432">
                  <c:v>0.41</c:v>
                </c:pt>
                <c:pt idx="7433">
                  <c:v>0.26</c:v>
                </c:pt>
                <c:pt idx="7434">
                  <c:v>0.23</c:v>
                </c:pt>
                <c:pt idx="7435">
                  <c:v>0.17</c:v>
                </c:pt>
                <c:pt idx="7436">
                  <c:v>0.32</c:v>
                </c:pt>
                <c:pt idx="7437">
                  <c:v>0.38</c:v>
                </c:pt>
                <c:pt idx="7438">
                  <c:v>0.76</c:v>
                </c:pt>
                <c:pt idx="7439">
                  <c:v>0.73</c:v>
                </c:pt>
                <c:pt idx="7440">
                  <c:v>0.71</c:v>
                </c:pt>
                <c:pt idx="7441">
                  <c:v>0.17</c:v>
                </c:pt>
                <c:pt idx="7442">
                  <c:v>0.18</c:v>
                </c:pt>
                <c:pt idx="7443">
                  <c:v>0.21</c:v>
                </c:pt>
                <c:pt idx="7444">
                  <c:v>0.28999999999999998</c:v>
                </c:pt>
                <c:pt idx="7445">
                  <c:v>0.18</c:v>
                </c:pt>
                <c:pt idx="7446">
                  <c:v>0.22</c:v>
                </c:pt>
                <c:pt idx="7447">
                  <c:v>0.3</c:v>
                </c:pt>
                <c:pt idx="7448">
                  <c:v>0.23</c:v>
                </c:pt>
                <c:pt idx="7449">
                  <c:v>0.68</c:v>
                </c:pt>
                <c:pt idx="7450">
                  <c:v>0.72</c:v>
                </c:pt>
                <c:pt idx="7451">
                  <c:v>0.73</c:v>
                </c:pt>
                <c:pt idx="7452">
                  <c:v>0.72</c:v>
                </c:pt>
                <c:pt idx="7453">
                  <c:v>0.8</c:v>
                </c:pt>
                <c:pt idx="7454">
                  <c:v>0.79</c:v>
                </c:pt>
                <c:pt idx="7455">
                  <c:v>0.77</c:v>
                </c:pt>
                <c:pt idx="7456">
                  <c:v>0.81</c:v>
                </c:pt>
                <c:pt idx="7457">
                  <c:v>0.47</c:v>
                </c:pt>
                <c:pt idx="7458">
                  <c:v>0.51</c:v>
                </c:pt>
                <c:pt idx="7459">
                  <c:v>0.53</c:v>
                </c:pt>
                <c:pt idx="7460">
                  <c:v>0.43</c:v>
                </c:pt>
                <c:pt idx="7461">
                  <c:v>0.49</c:v>
                </c:pt>
                <c:pt idx="7462">
                  <c:v>0.45</c:v>
                </c:pt>
                <c:pt idx="7463">
                  <c:v>0.48</c:v>
                </c:pt>
                <c:pt idx="7464">
                  <c:v>0.46</c:v>
                </c:pt>
                <c:pt idx="7465">
                  <c:v>0.28000000000000003</c:v>
                </c:pt>
                <c:pt idx="7466">
                  <c:v>0.49</c:v>
                </c:pt>
                <c:pt idx="7467">
                  <c:v>0.55000000000000004</c:v>
                </c:pt>
                <c:pt idx="7468">
                  <c:v>0.65</c:v>
                </c:pt>
                <c:pt idx="7469">
                  <c:v>0.81</c:v>
                </c:pt>
                <c:pt idx="7470">
                  <c:v>0.59</c:v>
                </c:pt>
                <c:pt idx="7471">
                  <c:v>0.62</c:v>
                </c:pt>
                <c:pt idx="7472">
                  <c:v>0.7</c:v>
                </c:pt>
                <c:pt idx="7473">
                  <c:v>0.59</c:v>
                </c:pt>
                <c:pt idx="7474">
                  <c:v>0.44</c:v>
                </c:pt>
                <c:pt idx="7475">
                  <c:v>0.23</c:v>
                </c:pt>
                <c:pt idx="7476">
                  <c:v>0.3</c:v>
                </c:pt>
                <c:pt idx="7477">
                  <c:v>0.35</c:v>
                </c:pt>
                <c:pt idx="7478">
                  <c:v>0.28000000000000003</c:v>
                </c:pt>
                <c:pt idx="7479">
                  <c:v>0.39</c:v>
                </c:pt>
                <c:pt idx="7480">
                  <c:v>0.38</c:v>
                </c:pt>
                <c:pt idx="7481">
                  <c:v>0.45</c:v>
                </c:pt>
                <c:pt idx="7482">
                  <c:v>0.46</c:v>
                </c:pt>
                <c:pt idx="7483">
                  <c:v>0.6</c:v>
                </c:pt>
                <c:pt idx="7484">
                  <c:v>0.63</c:v>
                </c:pt>
                <c:pt idx="7485">
                  <c:v>0.76</c:v>
                </c:pt>
                <c:pt idx="7486">
                  <c:v>0.91</c:v>
                </c:pt>
                <c:pt idx="7487">
                  <c:v>0.85</c:v>
                </c:pt>
                <c:pt idx="7488">
                  <c:v>0.82</c:v>
                </c:pt>
                <c:pt idx="7489">
                  <c:v>0.85</c:v>
                </c:pt>
                <c:pt idx="7490">
                  <c:v>0.93</c:v>
                </c:pt>
                <c:pt idx="7491">
                  <c:v>0.96</c:v>
                </c:pt>
                <c:pt idx="7492">
                  <c:v>0.89</c:v>
                </c:pt>
                <c:pt idx="7493">
                  <c:v>0.83</c:v>
                </c:pt>
                <c:pt idx="7494">
                  <c:v>0.81</c:v>
                </c:pt>
                <c:pt idx="7495">
                  <c:v>0.78</c:v>
                </c:pt>
                <c:pt idx="7496">
                  <c:v>0.79</c:v>
                </c:pt>
                <c:pt idx="7497">
                  <c:v>0.93</c:v>
                </c:pt>
                <c:pt idx="7498">
                  <c:v>0.89</c:v>
                </c:pt>
                <c:pt idx="7499">
                  <c:v>0.87</c:v>
                </c:pt>
                <c:pt idx="7500">
                  <c:v>0.85</c:v>
                </c:pt>
                <c:pt idx="7501">
                  <c:v>0.82</c:v>
                </c:pt>
                <c:pt idx="7502">
                  <c:v>0.78</c:v>
                </c:pt>
                <c:pt idx="7503">
                  <c:v>0.8</c:v>
                </c:pt>
                <c:pt idx="7504">
                  <c:v>0.79</c:v>
                </c:pt>
                <c:pt idx="7505">
                  <c:v>0.65</c:v>
                </c:pt>
                <c:pt idx="7506">
                  <c:v>0.7</c:v>
                </c:pt>
                <c:pt idx="7507">
                  <c:v>0.85</c:v>
                </c:pt>
                <c:pt idx="7508">
                  <c:v>0.81</c:v>
                </c:pt>
                <c:pt idx="7509">
                  <c:v>0.78</c:v>
                </c:pt>
                <c:pt idx="7510">
                  <c:v>0.81</c:v>
                </c:pt>
                <c:pt idx="7511">
                  <c:v>0.55000000000000004</c:v>
                </c:pt>
                <c:pt idx="7512">
                  <c:v>0.75</c:v>
                </c:pt>
                <c:pt idx="7513">
                  <c:v>0.76</c:v>
                </c:pt>
                <c:pt idx="7514">
                  <c:v>0.84</c:v>
                </c:pt>
                <c:pt idx="7515">
                  <c:v>0.72</c:v>
                </c:pt>
                <c:pt idx="7516">
                  <c:v>0.76</c:v>
                </c:pt>
                <c:pt idx="7517">
                  <c:v>0.65</c:v>
                </c:pt>
                <c:pt idx="7518">
                  <c:v>0.71</c:v>
                </c:pt>
                <c:pt idx="7519">
                  <c:v>0.77</c:v>
                </c:pt>
                <c:pt idx="7520">
                  <c:v>0.81</c:v>
                </c:pt>
                <c:pt idx="7521">
                  <c:v>0.82</c:v>
                </c:pt>
                <c:pt idx="7522">
                  <c:v>0.82</c:v>
                </c:pt>
                <c:pt idx="7523">
                  <c:v>0.83</c:v>
                </c:pt>
                <c:pt idx="7524">
                  <c:v>0.78</c:v>
                </c:pt>
                <c:pt idx="7525">
                  <c:v>0.84</c:v>
                </c:pt>
                <c:pt idx="7526">
                  <c:v>0.81</c:v>
                </c:pt>
                <c:pt idx="7527">
                  <c:v>0.79</c:v>
                </c:pt>
                <c:pt idx="7528">
                  <c:v>0.85</c:v>
                </c:pt>
                <c:pt idx="7529">
                  <c:v>0.79</c:v>
                </c:pt>
                <c:pt idx="7530">
                  <c:v>0.54</c:v>
                </c:pt>
                <c:pt idx="7531">
                  <c:v>0.88</c:v>
                </c:pt>
                <c:pt idx="7532">
                  <c:v>0.86</c:v>
                </c:pt>
                <c:pt idx="7533">
                  <c:v>0.9</c:v>
                </c:pt>
                <c:pt idx="7534">
                  <c:v>0.85</c:v>
                </c:pt>
                <c:pt idx="7535">
                  <c:v>0.78</c:v>
                </c:pt>
                <c:pt idx="7536">
                  <c:v>0.76</c:v>
                </c:pt>
                <c:pt idx="7537">
                  <c:v>0.79</c:v>
                </c:pt>
                <c:pt idx="7538">
                  <c:v>0.86</c:v>
                </c:pt>
                <c:pt idx="7539">
                  <c:v>0.94</c:v>
                </c:pt>
                <c:pt idx="7540">
                  <c:v>0.85</c:v>
                </c:pt>
                <c:pt idx="7541">
                  <c:v>0.93</c:v>
                </c:pt>
                <c:pt idx="7542">
                  <c:v>0.84</c:v>
                </c:pt>
                <c:pt idx="7543">
                  <c:v>0.87</c:v>
                </c:pt>
                <c:pt idx="7544">
                  <c:v>0.8</c:v>
                </c:pt>
                <c:pt idx="7545">
                  <c:v>0.97</c:v>
                </c:pt>
                <c:pt idx="7546">
                  <c:v>0.88</c:v>
                </c:pt>
                <c:pt idx="7547">
                  <c:v>0.76</c:v>
                </c:pt>
                <c:pt idx="7548">
                  <c:v>0.79</c:v>
                </c:pt>
                <c:pt idx="7549">
                  <c:v>0.79</c:v>
                </c:pt>
                <c:pt idx="7550">
                  <c:v>0.81</c:v>
                </c:pt>
                <c:pt idx="7551">
                  <c:v>0.8</c:v>
                </c:pt>
                <c:pt idx="7552">
                  <c:v>0.75</c:v>
                </c:pt>
                <c:pt idx="7553">
                  <c:v>0.45</c:v>
                </c:pt>
                <c:pt idx="7554">
                  <c:v>0.48</c:v>
                </c:pt>
                <c:pt idx="7555">
                  <c:v>0.48</c:v>
                </c:pt>
                <c:pt idx="7556">
                  <c:v>0.38</c:v>
                </c:pt>
                <c:pt idx="7557">
                  <c:v>0.43</c:v>
                </c:pt>
                <c:pt idx="7558">
                  <c:v>0.45</c:v>
                </c:pt>
                <c:pt idx="7559">
                  <c:v>0.46</c:v>
                </c:pt>
                <c:pt idx="7560">
                  <c:v>0.39</c:v>
                </c:pt>
                <c:pt idx="7561">
                  <c:v>0.46</c:v>
                </c:pt>
                <c:pt idx="7562">
                  <c:v>0.43</c:v>
                </c:pt>
                <c:pt idx="7563">
                  <c:v>0.45</c:v>
                </c:pt>
                <c:pt idx="7564">
                  <c:v>0.43</c:v>
                </c:pt>
                <c:pt idx="7565">
                  <c:v>0.45</c:v>
                </c:pt>
                <c:pt idx="7566">
                  <c:v>0.48</c:v>
                </c:pt>
                <c:pt idx="7567">
                  <c:v>0.44</c:v>
                </c:pt>
                <c:pt idx="7568">
                  <c:v>0.43</c:v>
                </c:pt>
                <c:pt idx="7569">
                  <c:v>0.45</c:v>
                </c:pt>
                <c:pt idx="7570">
                  <c:v>0.46</c:v>
                </c:pt>
                <c:pt idx="7571">
                  <c:v>0.45</c:v>
                </c:pt>
                <c:pt idx="7572">
                  <c:v>0.28000000000000003</c:v>
                </c:pt>
                <c:pt idx="7573">
                  <c:v>0.56000000000000005</c:v>
                </c:pt>
                <c:pt idx="7574">
                  <c:v>0.33</c:v>
                </c:pt>
                <c:pt idx="7575">
                  <c:v>0.31</c:v>
                </c:pt>
                <c:pt idx="7576">
                  <c:v>0.34</c:v>
                </c:pt>
                <c:pt idx="7577">
                  <c:v>0.35</c:v>
                </c:pt>
                <c:pt idx="7578">
                  <c:v>0.41</c:v>
                </c:pt>
                <c:pt idx="7579">
                  <c:v>0.45</c:v>
                </c:pt>
                <c:pt idx="7580">
                  <c:v>0.43</c:v>
                </c:pt>
                <c:pt idx="7581">
                  <c:v>0.45</c:v>
                </c:pt>
                <c:pt idx="7582">
                  <c:v>0.48</c:v>
                </c:pt>
                <c:pt idx="7583">
                  <c:v>0.44</c:v>
                </c:pt>
                <c:pt idx="7584">
                  <c:v>0.45</c:v>
                </c:pt>
                <c:pt idx="7585">
                  <c:v>0.49</c:v>
                </c:pt>
                <c:pt idx="7586">
                  <c:v>0.47</c:v>
                </c:pt>
                <c:pt idx="7587">
                  <c:v>0.5</c:v>
                </c:pt>
                <c:pt idx="7588">
                  <c:v>0.46</c:v>
                </c:pt>
                <c:pt idx="7589">
                  <c:v>0.4</c:v>
                </c:pt>
                <c:pt idx="7590">
                  <c:v>0.33</c:v>
                </c:pt>
                <c:pt idx="7591">
                  <c:v>0.36</c:v>
                </c:pt>
                <c:pt idx="7592">
                  <c:v>0.32</c:v>
                </c:pt>
                <c:pt idx="7593">
                  <c:v>0.5</c:v>
                </c:pt>
                <c:pt idx="7594">
                  <c:v>0.54</c:v>
                </c:pt>
                <c:pt idx="7595">
                  <c:v>0.52</c:v>
                </c:pt>
                <c:pt idx="7596">
                  <c:v>0.45</c:v>
                </c:pt>
                <c:pt idx="7597">
                  <c:v>0.54</c:v>
                </c:pt>
                <c:pt idx="7598">
                  <c:v>0.4</c:v>
                </c:pt>
                <c:pt idx="7599">
                  <c:v>0.32</c:v>
                </c:pt>
                <c:pt idx="7600">
                  <c:v>0.36</c:v>
                </c:pt>
                <c:pt idx="7601">
                  <c:v>0.41</c:v>
                </c:pt>
                <c:pt idx="7602">
                  <c:v>0.38</c:v>
                </c:pt>
                <c:pt idx="7603">
                  <c:v>0.4</c:v>
                </c:pt>
                <c:pt idx="7604">
                  <c:v>0.43</c:v>
                </c:pt>
                <c:pt idx="7605">
                  <c:v>0.36</c:v>
                </c:pt>
                <c:pt idx="7606">
                  <c:v>0.42</c:v>
                </c:pt>
                <c:pt idx="7607">
                  <c:v>0.39</c:v>
                </c:pt>
                <c:pt idx="7608">
                  <c:v>0.4</c:v>
                </c:pt>
                <c:pt idx="7609">
                  <c:v>0.37</c:v>
                </c:pt>
                <c:pt idx="7610">
                  <c:v>0.35</c:v>
                </c:pt>
                <c:pt idx="7611">
                  <c:v>0.36</c:v>
                </c:pt>
                <c:pt idx="7612">
                  <c:v>0.35</c:v>
                </c:pt>
                <c:pt idx="7613">
                  <c:v>0.31</c:v>
                </c:pt>
                <c:pt idx="7614">
                  <c:v>0.28999999999999998</c:v>
                </c:pt>
                <c:pt idx="7615">
                  <c:v>0.28000000000000003</c:v>
                </c:pt>
                <c:pt idx="7616">
                  <c:v>0.28999999999999998</c:v>
                </c:pt>
                <c:pt idx="7617">
                  <c:v>0.27</c:v>
                </c:pt>
                <c:pt idx="7618">
                  <c:v>0.21</c:v>
                </c:pt>
                <c:pt idx="7619">
                  <c:v>0.26</c:v>
                </c:pt>
                <c:pt idx="7620">
                  <c:v>0.35</c:v>
                </c:pt>
                <c:pt idx="7621">
                  <c:v>0.38</c:v>
                </c:pt>
                <c:pt idx="7622">
                  <c:v>0.33</c:v>
                </c:pt>
                <c:pt idx="7623">
                  <c:v>0.4</c:v>
                </c:pt>
                <c:pt idx="7624">
                  <c:v>0.42</c:v>
                </c:pt>
                <c:pt idx="7625">
                  <c:v>0.39</c:v>
                </c:pt>
                <c:pt idx="7626">
                  <c:v>0.44</c:v>
                </c:pt>
                <c:pt idx="7627">
                  <c:v>0.4</c:v>
                </c:pt>
                <c:pt idx="7628">
                  <c:v>0.42</c:v>
                </c:pt>
                <c:pt idx="7629">
                  <c:v>0.47</c:v>
                </c:pt>
                <c:pt idx="7630">
                  <c:v>0.41</c:v>
                </c:pt>
                <c:pt idx="7631">
                  <c:v>0.38</c:v>
                </c:pt>
                <c:pt idx="7632">
                  <c:v>0.4</c:v>
                </c:pt>
                <c:pt idx="7633">
                  <c:v>0.41</c:v>
                </c:pt>
                <c:pt idx="7634">
                  <c:v>0.43</c:v>
                </c:pt>
                <c:pt idx="7635">
                  <c:v>0.45</c:v>
                </c:pt>
                <c:pt idx="7636">
                  <c:v>0.44</c:v>
                </c:pt>
                <c:pt idx="7637">
                  <c:v>0.45</c:v>
                </c:pt>
                <c:pt idx="7638">
                  <c:v>0.47</c:v>
                </c:pt>
                <c:pt idx="7639">
                  <c:v>0.39</c:v>
                </c:pt>
                <c:pt idx="7640">
                  <c:v>0.31</c:v>
                </c:pt>
                <c:pt idx="7641">
                  <c:v>0.19</c:v>
                </c:pt>
                <c:pt idx="7642">
                  <c:v>0.31</c:v>
                </c:pt>
                <c:pt idx="7643">
                  <c:v>0.25</c:v>
                </c:pt>
                <c:pt idx="7644">
                  <c:v>0.42</c:v>
                </c:pt>
                <c:pt idx="7645">
                  <c:v>0.45</c:v>
                </c:pt>
                <c:pt idx="7646">
                  <c:v>0.43</c:v>
                </c:pt>
                <c:pt idx="7647">
                  <c:v>0.4</c:v>
                </c:pt>
                <c:pt idx="7648">
                  <c:v>0.25</c:v>
                </c:pt>
                <c:pt idx="7649">
                  <c:v>0.36</c:v>
                </c:pt>
                <c:pt idx="7650">
                  <c:v>0.31</c:v>
                </c:pt>
                <c:pt idx="7651">
                  <c:v>0.46</c:v>
                </c:pt>
                <c:pt idx="7652">
                  <c:v>0.66</c:v>
                </c:pt>
                <c:pt idx="7653">
                  <c:v>0.72</c:v>
                </c:pt>
                <c:pt idx="7654">
                  <c:v>0.69</c:v>
                </c:pt>
                <c:pt idx="7655">
                  <c:v>0.7</c:v>
                </c:pt>
                <c:pt idx="7656">
                  <c:v>0.64</c:v>
                </c:pt>
                <c:pt idx="7657">
                  <c:v>0.56999999999999995</c:v>
                </c:pt>
                <c:pt idx="7658">
                  <c:v>0.45</c:v>
                </c:pt>
                <c:pt idx="7659">
                  <c:v>0.44</c:v>
                </c:pt>
                <c:pt idx="7660">
                  <c:v>0.45</c:v>
                </c:pt>
                <c:pt idx="7661">
                  <c:v>0.26</c:v>
                </c:pt>
                <c:pt idx="7662">
                  <c:v>0.24</c:v>
                </c:pt>
                <c:pt idx="7663">
                  <c:v>0.27</c:v>
                </c:pt>
                <c:pt idx="7664">
                  <c:v>1.05</c:v>
                </c:pt>
                <c:pt idx="7665">
                  <c:v>1.1399999999999999</c:v>
                </c:pt>
                <c:pt idx="7666">
                  <c:v>0.77</c:v>
                </c:pt>
                <c:pt idx="7667">
                  <c:v>0.93</c:v>
                </c:pt>
                <c:pt idx="7668">
                  <c:v>0.81</c:v>
                </c:pt>
                <c:pt idx="7669">
                  <c:v>1.07</c:v>
                </c:pt>
                <c:pt idx="7670">
                  <c:v>1.06</c:v>
                </c:pt>
                <c:pt idx="7671">
                  <c:v>1.02</c:v>
                </c:pt>
                <c:pt idx="7672">
                  <c:v>0.99</c:v>
                </c:pt>
                <c:pt idx="7673">
                  <c:v>1.04</c:v>
                </c:pt>
                <c:pt idx="7674">
                  <c:v>1.1100000000000001</c:v>
                </c:pt>
                <c:pt idx="7675">
                  <c:v>0.9</c:v>
                </c:pt>
                <c:pt idx="7676">
                  <c:v>0.96</c:v>
                </c:pt>
                <c:pt idx="7677">
                  <c:v>0.92</c:v>
                </c:pt>
                <c:pt idx="7678">
                  <c:v>0.86</c:v>
                </c:pt>
                <c:pt idx="7679">
                  <c:v>0.93</c:v>
                </c:pt>
                <c:pt idx="7680">
                  <c:v>0.98</c:v>
                </c:pt>
                <c:pt idx="7681">
                  <c:v>1.08</c:v>
                </c:pt>
                <c:pt idx="7682">
                  <c:v>1.05</c:v>
                </c:pt>
                <c:pt idx="7683">
                  <c:v>1.01</c:v>
                </c:pt>
                <c:pt idx="7684">
                  <c:v>0.81</c:v>
                </c:pt>
                <c:pt idx="7685">
                  <c:v>0.8</c:v>
                </c:pt>
                <c:pt idx="7686">
                  <c:v>0.95</c:v>
                </c:pt>
                <c:pt idx="7687">
                  <c:v>0.97</c:v>
                </c:pt>
                <c:pt idx="7688">
                  <c:v>0.96</c:v>
                </c:pt>
                <c:pt idx="7689">
                  <c:v>0.99</c:v>
                </c:pt>
                <c:pt idx="7690">
                  <c:v>1</c:v>
                </c:pt>
                <c:pt idx="7691">
                  <c:v>0.98</c:v>
                </c:pt>
                <c:pt idx="7692">
                  <c:v>0.99</c:v>
                </c:pt>
                <c:pt idx="7693">
                  <c:v>0.97</c:v>
                </c:pt>
                <c:pt idx="7694">
                  <c:v>1.03</c:v>
                </c:pt>
                <c:pt idx="7695">
                  <c:v>1.2</c:v>
                </c:pt>
                <c:pt idx="7696">
                  <c:v>1.1399999999999999</c:v>
                </c:pt>
                <c:pt idx="7697">
                  <c:v>1.08</c:v>
                </c:pt>
                <c:pt idx="7698">
                  <c:v>1.07</c:v>
                </c:pt>
                <c:pt idx="7699">
                  <c:v>1.07</c:v>
                </c:pt>
                <c:pt idx="7700">
                  <c:v>0.92</c:v>
                </c:pt>
                <c:pt idx="7701">
                  <c:v>0.91</c:v>
                </c:pt>
                <c:pt idx="7702">
                  <c:v>0.89</c:v>
                </c:pt>
                <c:pt idx="7703">
                  <c:v>0.98</c:v>
                </c:pt>
                <c:pt idx="7704">
                  <c:v>1.02</c:v>
                </c:pt>
                <c:pt idx="7705">
                  <c:v>1.1000000000000001</c:v>
                </c:pt>
                <c:pt idx="7706">
                  <c:v>1.08</c:v>
                </c:pt>
                <c:pt idx="7707">
                  <c:v>1.03</c:v>
                </c:pt>
                <c:pt idx="7708">
                  <c:v>1.05</c:v>
                </c:pt>
                <c:pt idx="7709">
                  <c:v>0.96</c:v>
                </c:pt>
                <c:pt idx="7710">
                  <c:v>1.02</c:v>
                </c:pt>
                <c:pt idx="7711">
                  <c:v>1.07</c:v>
                </c:pt>
                <c:pt idx="7712">
                  <c:v>0.98</c:v>
                </c:pt>
                <c:pt idx="7713">
                  <c:v>1.04</c:v>
                </c:pt>
                <c:pt idx="7714">
                  <c:v>1.01</c:v>
                </c:pt>
                <c:pt idx="7715">
                  <c:v>0.99</c:v>
                </c:pt>
                <c:pt idx="7716">
                  <c:v>1.05</c:v>
                </c:pt>
                <c:pt idx="7717">
                  <c:v>1.08</c:v>
                </c:pt>
                <c:pt idx="7718">
                  <c:v>1.04</c:v>
                </c:pt>
                <c:pt idx="7719">
                  <c:v>0.9</c:v>
                </c:pt>
                <c:pt idx="7720">
                  <c:v>0.87</c:v>
                </c:pt>
                <c:pt idx="7721">
                  <c:v>0.94</c:v>
                </c:pt>
                <c:pt idx="7722">
                  <c:v>0.88</c:v>
                </c:pt>
                <c:pt idx="7723">
                  <c:v>0.78</c:v>
                </c:pt>
                <c:pt idx="7724">
                  <c:v>0.75</c:v>
                </c:pt>
                <c:pt idx="7725">
                  <c:v>0.72</c:v>
                </c:pt>
                <c:pt idx="7726">
                  <c:v>0.43</c:v>
                </c:pt>
                <c:pt idx="7727">
                  <c:v>0.6</c:v>
                </c:pt>
                <c:pt idx="7728">
                  <c:v>0.62</c:v>
                </c:pt>
                <c:pt idx="7729">
                  <c:v>0.65</c:v>
                </c:pt>
                <c:pt idx="7730">
                  <c:v>0.62</c:v>
                </c:pt>
                <c:pt idx="7731">
                  <c:v>0.6</c:v>
                </c:pt>
                <c:pt idx="7732">
                  <c:v>0.53</c:v>
                </c:pt>
                <c:pt idx="7733">
                  <c:v>0.45</c:v>
                </c:pt>
                <c:pt idx="7734">
                  <c:v>0.47</c:v>
                </c:pt>
                <c:pt idx="7735">
                  <c:v>0.42</c:v>
                </c:pt>
                <c:pt idx="7736">
                  <c:v>0.44</c:v>
                </c:pt>
                <c:pt idx="7737">
                  <c:v>0.45</c:v>
                </c:pt>
                <c:pt idx="7738">
                  <c:v>0.44</c:v>
                </c:pt>
                <c:pt idx="7739">
                  <c:v>0.5</c:v>
                </c:pt>
                <c:pt idx="7740">
                  <c:v>0.49</c:v>
                </c:pt>
                <c:pt idx="7741">
                  <c:v>0.45</c:v>
                </c:pt>
                <c:pt idx="7742">
                  <c:v>0.53</c:v>
                </c:pt>
                <c:pt idx="7743">
                  <c:v>0.55000000000000004</c:v>
                </c:pt>
                <c:pt idx="7744">
                  <c:v>0.47</c:v>
                </c:pt>
                <c:pt idx="7745">
                  <c:v>0.28999999999999998</c:v>
                </c:pt>
                <c:pt idx="7746">
                  <c:v>0.28000000000000003</c:v>
                </c:pt>
                <c:pt idx="7747">
                  <c:v>0.18</c:v>
                </c:pt>
                <c:pt idx="7748">
                  <c:v>0.3</c:v>
                </c:pt>
                <c:pt idx="7749">
                  <c:v>0.43</c:v>
                </c:pt>
                <c:pt idx="7750">
                  <c:v>0.4</c:v>
                </c:pt>
                <c:pt idx="7751">
                  <c:v>0.44</c:v>
                </c:pt>
                <c:pt idx="7752">
                  <c:v>0.5</c:v>
                </c:pt>
                <c:pt idx="7753">
                  <c:v>0.48</c:v>
                </c:pt>
                <c:pt idx="7754">
                  <c:v>0.44</c:v>
                </c:pt>
                <c:pt idx="7755">
                  <c:v>0.48</c:v>
                </c:pt>
                <c:pt idx="7756">
                  <c:v>0.45</c:v>
                </c:pt>
                <c:pt idx="7757">
                  <c:v>0.43</c:v>
                </c:pt>
                <c:pt idx="7758">
                  <c:v>0.41</c:v>
                </c:pt>
                <c:pt idx="7759">
                  <c:v>0.39</c:v>
                </c:pt>
                <c:pt idx="7760">
                  <c:v>0.37</c:v>
                </c:pt>
                <c:pt idx="7761">
                  <c:v>0.43</c:v>
                </c:pt>
                <c:pt idx="7762">
                  <c:v>0.44</c:v>
                </c:pt>
                <c:pt idx="7763">
                  <c:v>0.45</c:v>
                </c:pt>
                <c:pt idx="7764">
                  <c:v>0.21</c:v>
                </c:pt>
                <c:pt idx="7765">
                  <c:v>0.39</c:v>
                </c:pt>
                <c:pt idx="7766">
                  <c:v>0.38</c:v>
                </c:pt>
                <c:pt idx="7767">
                  <c:v>0.24</c:v>
                </c:pt>
                <c:pt idx="7768">
                  <c:v>0.35</c:v>
                </c:pt>
                <c:pt idx="7769">
                  <c:v>0.4</c:v>
                </c:pt>
                <c:pt idx="7770">
                  <c:v>0.26</c:v>
                </c:pt>
                <c:pt idx="7771">
                  <c:v>0.48</c:v>
                </c:pt>
                <c:pt idx="7772">
                  <c:v>0.47</c:v>
                </c:pt>
                <c:pt idx="7773">
                  <c:v>0.43</c:v>
                </c:pt>
                <c:pt idx="7774">
                  <c:v>0.36</c:v>
                </c:pt>
                <c:pt idx="7775">
                  <c:v>0.35</c:v>
                </c:pt>
                <c:pt idx="7776">
                  <c:v>0.2</c:v>
                </c:pt>
                <c:pt idx="7777">
                  <c:v>0.18</c:v>
                </c:pt>
                <c:pt idx="7778">
                  <c:v>0.19</c:v>
                </c:pt>
                <c:pt idx="7779">
                  <c:v>0.3</c:v>
                </c:pt>
                <c:pt idx="7780">
                  <c:v>0.33</c:v>
                </c:pt>
                <c:pt idx="7781">
                  <c:v>0.35</c:v>
                </c:pt>
                <c:pt idx="7782">
                  <c:v>0.35</c:v>
                </c:pt>
                <c:pt idx="7783">
                  <c:v>0.44</c:v>
                </c:pt>
                <c:pt idx="7784">
                  <c:v>0.41</c:v>
                </c:pt>
                <c:pt idx="7785">
                  <c:v>0.44</c:v>
                </c:pt>
                <c:pt idx="7786">
                  <c:v>0.43</c:v>
                </c:pt>
                <c:pt idx="7787">
                  <c:v>0.4</c:v>
                </c:pt>
                <c:pt idx="7788">
                  <c:v>0.37</c:v>
                </c:pt>
                <c:pt idx="7789">
                  <c:v>0.36</c:v>
                </c:pt>
                <c:pt idx="7790">
                  <c:v>0.31</c:v>
                </c:pt>
                <c:pt idx="7791">
                  <c:v>0.35</c:v>
                </c:pt>
                <c:pt idx="7792">
                  <c:v>0.26</c:v>
                </c:pt>
                <c:pt idx="7793">
                  <c:v>0.18</c:v>
                </c:pt>
                <c:pt idx="7794">
                  <c:v>0.46</c:v>
                </c:pt>
                <c:pt idx="7795">
                  <c:v>0.41</c:v>
                </c:pt>
                <c:pt idx="7796">
                  <c:v>0.38</c:v>
                </c:pt>
                <c:pt idx="7797">
                  <c:v>0.35</c:v>
                </c:pt>
                <c:pt idx="7798">
                  <c:v>0.32</c:v>
                </c:pt>
                <c:pt idx="7799">
                  <c:v>0.26</c:v>
                </c:pt>
                <c:pt idx="7800">
                  <c:v>0.27</c:v>
                </c:pt>
                <c:pt idx="7801">
                  <c:v>0.26</c:v>
                </c:pt>
                <c:pt idx="7802">
                  <c:v>0.44</c:v>
                </c:pt>
                <c:pt idx="7803">
                  <c:v>0.48</c:v>
                </c:pt>
                <c:pt idx="7804">
                  <c:v>0.49</c:v>
                </c:pt>
                <c:pt idx="7805">
                  <c:v>0.46</c:v>
                </c:pt>
                <c:pt idx="7806">
                  <c:v>0.59</c:v>
                </c:pt>
                <c:pt idx="7807">
                  <c:v>0.5</c:v>
                </c:pt>
                <c:pt idx="7808">
                  <c:v>0.62</c:v>
                </c:pt>
                <c:pt idx="7809">
                  <c:v>0.64</c:v>
                </c:pt>
                <c:pt idx="7810">
                  <c:v>0.56000000000000005</c:v>
                </c:pt>
                <c:pt idx="7811">
                  <c:v>0.45</c:v>
                </c:pt>
                <c:pt idx="7812">
                  <c:v>0.44</c:v>
                </c:pt>
                <c:pt idx="7813">
                  <c:v>0.43</c:v>
                </c:pt>
                <c:pt idx="7814">
                  <c:v>0.28999999999999998</c:v>
                </c:pt>
                <c:pt idx="7815">
                  <c:v>0.28000000000000003</c:v>
                </c:pt>
                <c:pt idx="7816">
                  <c:v>0.19</c:v>
                </c:pt>
                <c:pt idx="7817">
                  <c:v>0.16</c:v>
                </c:pt>
                <c:pt idx="7818">
                  <c:v>0.16</c:v>
                </c:pt>
                <c:pt idx="7819">
                  <c:v>0.37</c:v>
                </c:pt>
                <c:pt idx="7820">
                  <c:v>0.46</c:v>
                </c:pt>
                <c:pt idx="7821">
                  <c:v>0.57999999999999996</c:v>
                </c:pt>
                <c:pt idx="7822">
                  <c:v>0.64</c:v>
                </c:pt>
                <c:pt idx="7823">
                  <c:v>0.66</c:v>
                </c:pt>
                <c:pt idx="7824">
                  <c:v>0.67</c:v>
                </c:pt>
                <c:pt idx="7825">
                  <c:v>0.62</c:v>
                </c:pt>
                <c:pt idx="7826">
                  <c:v>0.61</c:v>
                </c:pt>
                <c:pt idx="7827">
                  <c:v>0.54</c:v>
                </c:pt>
                <c:pt idx="7828">
                  <c:v>0.5</c:v>
                </c:pt>
                <c:pt idx="7829">
                  <c:v>0.48</c:v>
                </c:pt>
                <c:pt idx="7830">
                  <c:v>0.39</c:v>
                </c:pt>
                <c:pt idx="7831">
                  <c:v>0.43</c:v>
                </c:pt>
                <c:pt idx="7832">
                  <c:v>0.47</c:v>
                </c:pt>
                <c:pt idx="7833">
                  <c:v>0.46</c:v>
                </c:pt>
                <c:pt idx="7834">
                  <c:v>0.42</c:v>
                </c:pt>
                <c:pt idx="7835">
                  <c:v>0.37</c:v>
                </c:pt>
                <c:pt idx="7836">
                  <c:v>0.35</c:v>
                </c:pt>
                <c:pt idx="7837">
                  <c:v>0.38</c:v>
                </c:pt>
                <c:pt idx="7838">
                  <c:v>0.45</c:v>
                </c:pt>
                <c:pt idx="7839">
                  <c:v>0.41</c:v>
                </c:pt>
                <c:pt idx="7840">
                  <c:v>0.24</c:v>
                </c:pt>
                <c:pt idx="7841">
                  <c:v>0.34</c:v>
                </c:pt>
                <c:pt idx="7842">
                  <c:v>0.38</c:v>
                </c:pt>
                <c:pt idx="7843">
                  <c:v>0.36</c:v>
                </c:pt>
                <c:pt idx="7844">
                  <c:v>0.4</c:v>
                </c:pt>
                <c:pt idx="7845">
                  <c:v>0.39</c:v>
                </c:pt>
                <c:pt idx="7846">
                  <c:v>0.36</c:v>
                </c:pt>
                <c:pt idx="7847">
                  <c:v>0.37</c:v>
                </c:pt>
                <c:pt idx="7848">
                  <c:v>0.39</c:v>
                </c:pt>
                <c:pt idx="7849">
                  <c:v>0.45</c:v>
                </c:pt>
                <c:pt idx="7850">
                  <c:v>0.56000000000000005</c:v>
                </c:pt>
                <c:pt idx="7851">
                  <c:v>0.5</c:v>
                </c:pt>
                <c:pt idx="7852">
                  <c:v>0.43</c:v>
                </c:pt>
                <c:pt idx="7853">
                  <c:v>0.45</c:v>
                </c:pt>
                <c:pt idx="7854">
                  <c:v>0.55000000000000004</c:v>
                </c:pt>
                <c:pt idx="7855">
                  <c:v>0.53</c:v>
                </c:pt>
                <c:pt idx="7856">
                  <c:v>0.54</c:v>
                </c:pt>
                <c:pt idx="7857">
                  <c:v>0.5</c:v>
                </c:pt>
                <c:pt idx="7858">
                  <c:v>0.49</c:v>
                </c:pt>
                <c:pt idx="7859">
                  <c:v>0.47</c:v>
                </c:pt>
                <c:pt idx="7860">
                  <c:v>0.54</c:v>
                </c:pt>
                <c:pt idx="7861">
                  <c:v>0.41</c:v>
                </c:pt>
                <c:pt idx="7862">
                  <c:v>0.49</c:v>
                </c:pt>
                <c:pt idx="7863">
                  <c:v>0.45</c:v>
                </c:pt>
                <c:pt idx="7864">
                  <c:v>0.42</c:v>
                </c:pt>
                <c:pt idx="7865">
                  <c:v>0.39</c:v>
                </c:pt>
                <c:pt idx="7866">
                  <c:v>0.37</c:v>
                </c:pt>
                <c:pt idx="7867">
                  <c:v>0.4</c:v>
                </c:pt>
                <c:pt idx="7868">
                  <c:v>0.36</c:v>
                </c:pt>
                <c:pt idx="7869">
                  <c:v>0.43</c:v>
                </c:pt>
                <c:pt idx="7870">
                  <c:v>0.42</c:v>
                </c:pt>
                <c:pt idx="7871">
                  <c:v>0.55000000000000004</c:v>
                </c:pt>
                <c:pt idx="7872">
                  <c:v>0.56000000000000005</c:v>
                </c:pt>
                <c:pt idx="7873">
                  <c:v>0.44</c:v>
                </c:pt>
                <c:pt idx="7874">
                  <c:v>0.27</c:v>
                </c:pt>
                <c:pt idx="7875">
                  <c:v>0.3</c:v>
                </c:pt>
                <c:pt idx="7876">
                  <c:v>0.24</c:v>
                </c:pt>
                <c:pt idx="7877">
                  <c:v>0.39</c:v>
                </c:pt>
                <c:pt idx="7878">
                  <c:v>0.47</c:v>
                </c:pt>
                <c:pt idx="7879">
                  <c:v>0.52</c:v>
                </c:pt>
                <c:pt idx="7880">
                  <c:v>0.42</c:v>
                </c:pt>
                <c:pt idx="7881">
                  <c:v>0.56000000000000005</c:v>
                </c:pt>
                <c:pt idx="7882">
                  <c:v>0.56999999999999995</c:v>
                </c:pt>
                <c:pt idx="7883">
                  <c:v>0.59</c:v>
                </c:pt>
                <c:pt idx="7884">
                  <c:v>0.57999999999999996</c:v>
                </c:pt>
                <c:pt idx="7885">
                  <c:v>0.6</c:v>
                </c:pt>
                <c:pt idx="7886">
                  <c:v>0.53</c:v>
                </c:pt>
                <c:pt idx="7887">
                  <c:v>0.51</c:v>
                </c:pt>
                <c:pt idx="7888">
                  <c:v>0.59</c:v>
                </c:pt>
                <c:pt idx="7889">
                  <c:v>0.41</c:v>
                </c:pt>
                <c:pt idx="7890">
                  <c:v>0.38</c:v>
                </c:pt>
                <c:pt idx="7891">
                  <c:v>0.36</c:v>
                </c:pt>
                <c:pt idx="7892">
                  <c:v>0.35</c:v>
                </c:pt>
                <c:pt idx="7893">
                  <c:v>0.44</c:v>
                </c:pt>
                <c:pt idx="7894">
                  <c:v>0.73</c:v>
                </c:pt>
                <c:pt idx="7895">
                  <c:v>0.95</c:v>
                </c:pt>
                <c:pt idx="7896">
                  <c:v>1.05</c:v>
                </c:pt>
                <c:pt idx="7897">
                  <c:v>0.99</c:v>
                </c:pt>
                <c:pt idx="7898">
                  <c:v>1.18</c:v>
                </c:pt>
                <c:pt idx="7899">
                  <c:v>1.1000000000000001</c:v>
                </c:pt>
                <c:pt idx="7900">
                  <c:v>1.1100000000000001</c:v>
                </c:pt>
                <c:pt idx="7901">
                  <c:v>1.01</c:v>
                </c:pt>
                <c:pt idx="7902">
                  <c:v>0.95</c:v>
                </c:pt>
                <c:pt idx="7903">
                  <c:v>0.73</c:v>
                </c:pt>
                <c:pt idx="7904">
                  <c:v>0.59</c:v>
                </c:pt>
                <c:pt idx="7905">
                  <c:v>0.5</c:v>
                </c:pt>
                <c:pt idx="7906">
                  <c:v>0.46</c:v>
                </c:pt>
                <c:pt idx="7907">
                  <c:v>0.4</c:v>
                </c:pt>
                <c:pt idx="7908">
                  <c:v>0.47</c:v>
                </c:pt>
                <c:pt idx="7909">
                  <c:v>0.56999999999999995</c:v>
                </c:pt>
                <c:pt idx="7910">
                  <c:v>0.53</c:v>
                </c:pt>
                <c:pt idx="7911">
                  <c:v>0.56000000000000005</c:v>
                </c:pt>
                <c:pt idx="7912">
                  <c:v>0.56999999999999995</c:v>
                </c:pt>
                <c:pt idx="7913">
                  <c:v>0.6</c:v>
                </c:pt>
                <c:pt idx="7914">
                  <c:v>0.62</c:v>
                </c:pt>
                <c:pt idx="7915">
                  <c:v>0.61</c:v>
                </c:pt>
                <c:pt idx="7916">
                  <c:v>0.53</c:v>
                </c:pt>
                <c:pt idx="7917">
                  <c:v>0.57999999999999996</c:v>
                </c:pt>
                <c:pt idx="7918">
                  <c:v>0.56999999999999995</c:v>
                </c:pt>
                <c:pt idx="7919">
                  <c:v>0.79</c:v>
                </c:pt>
                <c:pt idx="7920">
                  <c:v>0.83</c:v>
                </c:pt>
                <c:pt idx="7921">
                  <c:v>0.83</c:v>
                </c:pt>
                <c:pt idx="7922">
                  <c:v>0.8</c:v>
                </c:pt>
                <c:pt idx="7923">
                  <c:v>0.68</c:v>
                </c:pt>
                <c:pt idx="7924">
                  <c:v>0.73</c:v>
                </c:pt>
                <c:pt idx="7925">
                  <c:v>0.73</c:v>
                </c:pt>
                <c:pt idx="7926">
                  <c:v>0.86</c:v>
                </c:pt>
                <c:pt idx="7927">
                  <c:v>0.81</c:v>
                </c:pt>
                <c:pt idx="7928">
                  <c:v>0.69</c:v>
                </c:pt>
                <c:pt idx="7929">
                  <c:v>0.69</c:v>
                </c:pt>
                <c:pt idx="7930">
                  <c:v>0.7</c:v>
                </c:pt>
                <c:pt idx="7931">
                  <c:v>0.68</c:v>
                </c:pt>
                <c:pt idx="7932">
                  <c:v>0.7</c:v>
                </c:pt>
                <c:pt idx="7933">
                  <c:v>0.66</c:v>
                </c:pt>
                <c:pt idx="7934">
                  <c:v>0.65</c:v>
                </c:pt>
                <c:pt idx="7935">
                  <c:v>0.65</c:v>
                </c:pt>
                <c:pt idx="7936">
                  <c:v>0.62</c:v>
                </c:pt>
                <c:pt idx="7937">
                  <c:v>0.6</c:v>
                </c:pt>
                <c:pt idx="7938">
                  <c:v>0.66</c:v>
                </c:pt>
                <c:pt idx="7939">
                  <c:v>0.63</c:v>
                </c:pt>
                <c:pt idx="7940">
                  <c:v>0.55000000000000004</c:v>
                </c:pt>
                <c:pt idx="7941">
                  <c:v>0.61</c:v>
                </c:pt>
                <c:pt idx="7942">
                  <c:v>0.77</c:v>
                </c:pt>
                <c:pt idx="7943">
                  <c:v>0.84</c:v>
                </c:pt>
                <c:pt idx="7944">
                  <c:v>0.73</c:v>
                </c:pt>
                <c:pt idx="7945">
                  <c:v>0.61</c:v>
                </c:pt>
                <c:pt idx="7946">
                  <c:v>0.66</c:v>
                </c:pt>
                <c:pt idx="7947">
                  <c:v>0.62</c:v>
                </c:pt>
                <c:pt idx="7948">
                  <c:v>0.7</c:v>
                </c:pt>
                <c:pt idx="7949">
                  <c:v>0.71</c:v>
                </c:pt>
                <c:pt idx="7950">
                  <c:v>0.64</c:v>
                </c:pt>
                <c:pt idx="7951">
                  <c:v>0.63</c:v>
                </c:pt>
                <c:pt idx="7952">
                  <c:v>0.56999999999999995</c:v>
                </c:pt>
                <c:pt idx="7953">
                  <c:v>0.63</c:v>
                </c:pt>
                <c:pt idx="7954">
                  <c:v>0.67</c:v>
                </c:pt>
                <c:pt idx="7955">
                  <c:v>0.73</c:v>
                </c:pt>
                <c:pt idx="7956">
                  <c:v>0.76</c:v>
                </c:pt>
                <c:pt idx="7957">
                  <c:v>0.71</c:v>
                </c:pt>
                <c:pt idx="7958">
                  <c:v>0.42</c:v>
                </c:pt>
                <c:pt idx="7959">
                  <c:v>0.41</c:v>
                </c:pt>
                <c:pt idx="7960">
                  <c:v>0.42</c:v>
                </c:pt>
                <c:pt idx="7961">
                  <c:v>0.45</c:v>
                </c:pt>
                <c:pt idx="7962">
                  <c:v>0.44</c:v>
                </c:pt>
                <c:pt idx="7963">
                  <c:v>0.38</c:v>
                </c:pt>
                <c:pt idx="7964">
                  <c:v>0.2</c:v>
                </c:pt>
                <c:pt idx="7965">
                  <c:v>0.25</c:v>
                </c:pt>
                <c:pt idx="7966">
                  <c:v>0.44</c:v>
                </c:pt>
                <c:pt idx="7967">
                  <c:v>0.52</c:v>
                </c:pt>
                <c:pt idx="7968">
                  <c:v>0.5</c:v>
                </c:pt>
                <c:pt idx="7969">
                  <c:v>0.48</c:v>
                </c:pt>
                <c:pt idx="7970">
                  <c:v>0.53</c:v>
                </c:pt>
                <c:pt idx="7971">
                  <c:v>0.59</c:v>
                </c:pt>
                <c:pt idx="7972">
                  <c:v>0.61</c:v>
                </c:pt>
                <c:pt idx="7973">
                  <c:v>0.69</c:v>
                </c:pt>
                <c:pt idx="7974">
                  <c:v>0.63</c:v>
                </c:pt>
                <c:pt idx="7975">
                  <c:v>0.66</c:v>
                </c:pt>
                <c:pt idx="7976">
                  <c:v>0.54</c:v>
                </c:pt>
                <c:pt idx="7977">
                  <c:v>0.43</c:v>
                </c:pt>
                <c:pt idx="7978">
                  <c:v>0.42</c:v>
                </c:pt>
                <c:pt idx="7979">
                  <c:v>0.43</c:v>
                </c:pt>
                <c:pt idx="7980">
                  <c:v>0.4</c:v>
                </c:pt>
                <c:pt idx="7981">
                  <c:v>0.39</c:v>
                </c:pt>
                <c:pt idx="7982">
                  <c:v>0.43</c:v>
                </c:pt>
                <c:pt idx="7983">
                  <c:v>0.4</c:v>
                </c:pt>
                <c:pt idx="7984">
                  <c:v>0.44</c:v>
                </c:pt>
                <c:pt idx="7985">
                  <c:v>0.39</c:v>
                </c:pt>
                <c:pt idx="7986">
                  <c:v>0.48</c:v>
                </c:pt>
                <c:pt idx="7987">
                  <c:v>0.37</c:v>
                </c:pt>
                <c:pt idx="7988">
                  <c:v>0.39</c:v>
                </c:pt>
                <c:pt idx="7989">
                  <c:v>0.38</c:v>
                </c:pt>
                <c:pt idx="7990">
                  <c:v>0.35</c:v>
                </c:pt>
                <c:pt idx="7991">
                  <c:v>0.3</c:v>
                </c:pt>
                <c:pt idx="7992">
                  <c:v>0.35</c:v>
                </c:pt>
                <c:pt idx="7993">
                  <c:v>0.37</c:v>
                </c:pt>
                <c:pt idx="7994">
                  <c:v>0.2</c:v>
                </c:pt>
                <c:pt idx="7995">
                  <c:v>0.22</c:v>
                </c:pt>
                <c:pt idx="7996">
                  <c:v>0.36</c:v>
                </c:pt>
                <c:pt idx="7997">
                  <c:v>0.35</c:v>
                </c:pt>
                <c:pt idx="7998">
                  <c:v>0.45</c:v>
                </c:pt>
                <c:pt idx="7999">
                  <c:v>0.44</c:v>
                </c:pt>
                <c:pt idx="8000">
                  <c:v>0.33</c:v>
                </c:pt>
                <c:pt idx="8001">
                  <c:v>0.24</c:v>
                </c:pt>
                <c:pt idx="8002">
                  <c:v>0.28000000000000003</c:v>
                </c:pt>
                <c:pt idx="8003">
                  <c:v>0.31</c:v>
                </c:pt>
                <c:pt idx="8004">
                  <c:v>0.32</c:v>
                </c:pt>
                <c:pt idx="8005">
                  <c:v>0.35</c:v>
                </c:pt>
                <c:pt idx="8006">
                  <c:v>0.27</c:v>
                </c:pt>
                <c:pt idx="8007">
                  <c:v>0.23</c:v>
                </c:pt>
                <c:pt idx="8008">
                  <c:v>0.2</c:v>
                </c:pt>
                <c:pt idx="8009">
                  <c:v>0.39</c:v>
                </c:pt>
                <c:pt idx="8010">
                  <c:v>0.41</c:v>
                </c:pt>
                <c:pt idx="8011">
                  <c:v>0.38</c:v>
                </c:pt>
                <c:pt idx="8012">
                  <c:v>0.4</c:v>
                </c:pt>
                <c:pt idx="8013">
                  <c:v>0.49</c:v>
                </c:pt>
                <c:pt idx="8014">
                  <c:v>0.66</c:v>
                </c:pt>
                <c:pt idx="8015">
                  <c:v>0.5</c:v>
                </c:pt>
                <c:pt idx="8016">
                  <c:v>0.42</c:v>
                </c:pt>
                <c:pt idx="8017">
                  <c:v>0.4</c:v>
                </c:pt>
                <c:pt idx="8018">
                  <c:v>0.44</c:v>
                </c:pt>
                <c:pt idx="8019">
                  <c:v>0.5</c:v>
                </c:pt>
                <c:pt idx="8020">
                  <c:v>0.51</c:v>
                </c:pt>
                <c:pt idx="8021">
                  <c:v>0.49</c:v>
                </c:pt>
                <c:pt idx="8022">
                  <c:v>0.44</c:v>
                </c:pt>
                <c:pt idx="8023">
                  <c:v>0.41</c:v>
                </c:pt>
                <c:pt idx="8024">
                  <c:v>0.4</c:v>
                </c:pt>
                <c:pt idx="8025">
                  <c:v>0.42</c:v>
                </c:pt>
                <c:pt idx="8026">
                  <c:v>0.43</c:v>
                </c:pt>
                <c:pt idx="8027">
                  <c:v>0.3</c:v>
                </c:pt>
                <c:pt idx="8028">
                  <c:v>0.54</c:v>
                </c:pt>
                <c:pt idx="8029">
                  <c:v>0.37</c:v>
                </c:pt>
                <c:pt idx="8030">
                  <c:v>0.36</c:v>
                </c:pt>
                <c:pt idx="8031">
                  <c:v>0.33</c:v>
                </c:pt>
                <c:pt idx="8032">
                  <c:v>0.36</c:v>
                </c:pt>
                <c:pt idx="8033">
                  <c:v>0.46</c:v>
                </c:pt>
                <c:pt idx="8034">
                  <c:v>0.54</c:v>
                </c:pt>
                <c:pt idx="8035">
                  <c:v>0.75</c:v>
                </c:pt>
                <c:pt idx="8036">
                  <c:v>0.7</c:v>
                </c:pt>
                <c:pt idx="8037">
                  <c:v>0.69</c:v>
                </c:pt>
                <c:pt idx="8038">
                  <c:v>0.67</c:v>
                </c:pt>
                <c:pt idx="8039">
                  <c:v>0.62</c:v>
                </c:pt>
                <c:pt idx="8040">
                  <c:v>0.53</c:v>
                </c:pt>
                <c:pt idx="8041">
                  <c:v>0.54</c:v>
                </c:pt>
                <c:pt idx="8042">
                  <c:v>0.51</c:v>
                </c:pt>
                <c:pt idx="8043">
                  <c:v>0.57999999999999996</c:v>
                </c:pt>
                <c:pt idx="8044">
                  <c:v>0.63</c:v>
                </c:pt>
                <c:pt idx="8045">
                  <c:v>0.48</c:v>
                </c:pt>
                <c:pt idx="8046">
                  <c:v>0.41</c:v>
                </c:pt>
                <c:pt idx="8047">
                  <c:v>0.4</c:v>
                </c:pt>
                <c:pt idx="8048">
                  <c:v>0.42</c:v>
                </c:pt>
                <c:pt idx="8049">
                  <c:v>0.43</c:v>
                </c:pt>
                <c:pt idx="8050">
                  <c:v>0.42</c:v>
                </c:pt>
                <c:pt idx="8051">
                  <c:v>0.44</c:v>
                </c:pt>
                <c:pt idx="8052">
                  <c:v>0.45</c:v>
                </c:pt>
                <c:pt idx="8053">
                  <c:v>0.46</c:v>
                </c:pt>
                <c:pt idx="8054">
                  <c:v>0.42</c:v>
                </c:pt>
                <c:pt idx="8055">
                  <c:v>0.4</c:v>
                </c:pt>
                <c:pt idx="8056">
                  <c:v>0.43</c:v>
                </c:pt>
                <c:pt idx="8057">
                  <c:v>0.44</c:v>
                </c:pt>
                <c:pt idx="8058">
                  <c:v>0.48</c:v>
                </c:pt>
                <c:pt idx="8059">
                  <c:v>0.49</c:v>
                </c:pt>
                <c:pt idx="8060">
                  <c:v>0.46</c:v>
                </c:pt>
                <c:pt idx="8061">
                  <c:v>0.45</c:v>
                </c:pt>
                <c:pt idx="8062">
                  <c:v>0.42</c:v>
                </c:pt>
                <c:pt idx="8063">
                  <c:v>0.47</c:v>
                </c:pt>
                <c:pt idx="8064">
                  <c:v>0.47</c:v>
                </c:pt>
                <c:pt idx="8065">
                  <c:v>0.46</c:v>
                </c:pt>
                <c:pt idx="8066">
                  <c:v>0.43</c:v>
                </c:pt>
                <c:pt idx="8067">
                  <c:v>0.46</c:v>
                </c:pt>
                <c:pt idx="8068">
                  <c:v>0.44</c:v>
                </c:pt>
                <c:pt idx="8069">
                  <c:v>0.38</c:v>
                </c:pt>
                <c:pt idx="8070">
                  <c:v>0.35</c:v>
                </c:pt>
                <c:pt idx="8071">
                  <c:v>0.32</c:v>
                </c:pt>
                <c:pt idx="8072">
                  <c:v>0.42</c:v>
                </c:pt>
                <c:pt idx="8073">
                  <c:v>0.4</c:v>
                </c:pt>
                <c:pt idx="8074">
                  <c:v>0.42</c:v>
                </c:pt>
                <c:pt idx="8075">
                  <c:v>0.36</c:v>
                </c:pt>
                <c:pt idx="8076">
                  <c:v>0.32</c:v>
                </c:pt>
                <c:pt idx="8077">
                  <c:v>0.31</c:v>
                </c:pt>
                <c:pt idx="8078">
                  <c:v>0.38</c:v>
                </c:pt>
                <c:pt idx="8079">
                  <c:v>0.48</c:v>
                </c:pt>
                <c:pt idx="8080">
                  <c:v>0.4</c:v>
                </c:pt>
                <c:pt idx="8081">
                  <c:v>0.43</c:v>
                </c:pt>
                <c:pt idx="8082">
                  <c:v>0.38</c:v>
                </c:pt>
                <c:pt idx="8083">
                  <c:v>0.36</c:v>
                </c:pt>
                <c:pt idx="8084">
                  <c:v>0.33</c:v>
                </c:pt>
                <c:pt idx="8085">
                  <c:v>0.42</c:v>
                </c:pt>
                <c:pt idx="8086">
                  <c:v>0.41</c:v>
                </c:pt>
                <c:pt idx="8087">
                  <c:v>0.42</c:v>
                </c:pt>
                <c:pt idx="8088">
                  <c:v>0.39</c:v>
                </c:pt>
                <c:pt idx="8089">
                  <c:v>0.38</c:v>
                </c:pt>
                <c:pt idx="8090">
                  <c:v>0.43</c:v>
                </c:pt>
                <c:pt idx="8091">
                  <c:v>0.48</c:v>
                </c:pt>
                <c:pt idx="8092">
                  <c:v>0.5</c:v>
                </c:pt>
                <c:pt idx="8093">
                  <c:v>0.43</c:v>
                </c:pt>
                <c:pt idx="8094">
                  <c:v>0.35</c:v>
                </c:pt>
                <c:pt idx="8095">
                  <c:v>0.39</c:v>
                </c:pt>
                <c:pt idx="8096">
                  <c:v>0.43</c:v>
                </c:pt>
                <c:pt idx="8097">
                  <c:v>0.39</c:v>
                </c:pt>
                <c:pt idx="8098">
                  <c:v>0.39</c:v>
                </c:pt>
                <c:pt idx="8099">
                  <c:v>0.53</c:v>
                </c:pt>
                <c:pt idx="8100">
                  <c:v>0.19</c:v>
                </c:pt>
                <c:pt idx="8101">
                  <c:v>0.66</c:v>
                </c:pt>
                <c:pt idx="8102">
                  <c:v>0.5</c:v>
                </c:pt>
                <c:pt idx="8103">
                  <c:v>0.4</c:v>
                </c:pt>
                <c:pt idx="8104">
                  <c:v>0.45</c:v>
                </c:pt>
                <c:pt idx="8105">
                  <c:v>0.46</c:v>
                </c:pt>
                <c:pt idx="8106">
                  <c:v>0.79</c:v>
                </c:pt>
                <c:pt idx="8107">
                  <c:v>0.84</c:v>
                </c:pt>
                <c:pt idx="8108">
                  <c:v>0.55000000000000004</c:v>
                </c:pt>
                <c:pt idx="8109">
                  <c:v>0.67</c:v>
                </c:pt>
                <c:pt idx="8110">
                  <c:v>0.68</c:v>
                </c:pt>
                <c:pt idx="8111">
                  <c:v>0.63</c:v>
                </c:pt>
                <c:pt idx="8112">
                  <c:v>0.56000000000000005</c:v>
                </c:pt>
                <c:pt idx="8113">
                  <c:v>0.51</c:v>
                </c:pt>
                <c:pt idx="8114">
                  <c:v>0.45</c:v>
                </c:pt>
                <c:pt idx="8115">
                  <c:v>0.49</c:v>
                </c:pt>
                <c:pt idx="8116">
                  <c:v>0.43</c:v>
                </c:pt>
                <c:pt idx="8117">
                  <c:v>0.48</c:v>
                </c:pt>
                <c:pt idx="8118">
                  <c:v>0.45</c:v>
                </c:pt>
                <c:pt idx="8119">
                  <c:v>0.42</c:v>
                </c:pt>
                <c:pt idx="8120">
                  <c:v>0.45</c:v>
                </c:pt>
                <c:pt idx="8121">
                  <c:v>0.48</c:v>
                </c:pt>
                <c:pt idx="8122">
                  <c:v>0.41</c:v>
                </c:pt>
                <c:pt idx="8123">
                  <c:v>0.37</c:v>
                </c:pt>
                <c:pt idx="8124">
                  <c:v>0.36</c:v>
                </c:pt>
                <c:pt idx="8125">
                  <c:v>0.31</c:v>
                </c:pt>
                <c:pt idx="8126">
                  <c:v>0.33</c:v>
                </c:pt>
                <c:pt idx="8127">
                  <c:v>0.34</c:v>
                </c:pt>
                <c:pt idx="8128">
                  <c:v>0.2</c:v>
                </c:pt>
                <c:pt idx="8129">
                  <c:v>0.17</c:v>
                </c:pt>
                <c:pt idx="8130">
                  <c:v>0.18</c:v>
                </c:pt>
                <c:pt idx="8131">
                  <c:v>0.4</c:v>
                </c:pt>
                <c:pt idx="8132">
                  <c:v>0.57999999999999996</c:v>
                </c:pt>
                <c:pt idx="8133">
                  <c:v>0.57999999999999996</c:v>
                </c:pt>
                <c:pt idx="8134">
                  <c:v>0.6</c:v>
                </c:pt>
                <c:pt idx="8135">
                  <c:v>0.56999999999999995</c:v>
                </c:pt>
                <c:pt idx="8136">
                  <c:v>0.55000000000000004</c:v>
                </c:pt>
                <c:pt idx="8137">
                  <c:v>0.53</c:v>
                </c:pt>
                <c:pt idx="8138">
                  <c:v>0.32</c:v>
                </c:pt>
                <c:pt idx="8139">
                  <c:v>0.34</c:v>
                </c:pt>
                <c:pt idx="8140">
                  <c:v>0.36</c:v>
                </c:pt>
                <c:pt idx="8141">
                  <c:v>0.39</c:v>
                </c:pt>
                <c:pt idx="8142">
                  <c:v>0.35</c:v>
                </c:pt>
                <c:pt idx="8143">
                  <c:v>0.38</c:v>
                </c:pt>
                <c:pt idx="8144">
                  <c:v>0.37</c:v>
                </c:pt>
                <c:pt idx="8145">
                  <c:v>0.38</c:v>
                </c:pt>
                <c:pt idx="8146">
                  <c:v>0.4</c:v>
                </c:pt>
                <c:pt idx="8147">
                  <c:v>0.38</c:v>
                </c:pt>
                <c:pt idx="8148">
                  <c:v>0.37</c:v>
                </c:pt>
                <c:pt idx="8149">
                  <c:v>0.34</c:v>
                </c:pt>
                <c:pt idx="8150">
                  <c:v>0.36</c:v>
                </c:pt>
                <c:pt idx="8151">
                  <c:v>0.33</c:v>
                </c:pt>
                <c:pt idx="8152">
                  <c:v>0.38</c:v>
                </c:pt>
                <c:pt idx="8153">
                  <c:v>0.39</c:v>
                </c:pt>
                <c:pt idx="8154">
                  <c:v>0.36</c:v>
                </c:pt>
                <c:pt idx="8155">
                  <c:v>0.34</c:v>
                </c:pt>
                <c:pt idx="8156">
                  <c:v>0.4</c:v>
                </c:pt>
                <c:pt idx="8157">
                  <c:v>0.41</c:v>
                </c:pt>
                <c:pt idx="8158">
                  <c:v>0.38</c:v>
                </c:pt>
                <c:pt idx="8159">
                  <c:v>0.36</c:v>
                </c:pt>
                <c:pt idx="8160">
                  <c:v>0.37</c:v>
                </c:pt>
                <c:pt idx="8161">
                  <c:v>0.34</c:v>
                </c:pt>
                <c:pt idx="8162">
                  <c:v>0.36</c:v>
                </c:pt>
                <c:pt idx="8163">
                  <c:v>0.33</c:v>
                </c:pt>
                <c:pt idx="8164">
                  <c:v>0.37</c:v>
                </c:pt>
                <c:pt idx="8165">
                  <c:v>0.38</c:v>
                </c:pt>
                <c:pt idx="8166">
                  <c:v>0.35</c:v>
                </c:pt>
                <c:pt idx="8167">
                  <c:v>0.36</c:v>
                </c:pt>
                <c:pt idx="8168">
                  <c:v>0.33</c:v>
                </c:pt>
                <c:pt idx="8169">
                  <c:v>0.35</c:v>
                </c:pt>
                <c:pt idx="8170">
                  <c:v>0.38</c:v>
                </c:pt>
                <c:pt idx="8171">
                  <c:v>0.36</c:v>
                </c:pt>
                <c:pt idx="8172">
                  <c:v>0.3</c:v>
                </c:pt>
                <c:pt idx="8173">
                  <c:v>0.53</c:v>
                </c:pt>
                <c:pt idx="8174">
                  <c:v>0.55000000000000004</c:v>
                </c:pt>
                <c:pt idx="8175">
                  <c:v>0.5</c:v>
                </c:pt>
                <c:pt idx="8176">
                  <c:v>0.45</c:v>
                </c:pt>
                <c:pt idx="8177">
                  <c:v>0.43</c:v>
                </c:pt>
                <c:pt idx="8178">
                  <c:v>0.5</c:v>
                </c:pt>
                <c:pt idx="8179">
                  <c:v>0.59</c:v>
                </c:pt>
                <c:pt idx="8180">
                  <c:v>0.51</c:v>
                </c:pt>
                <c:pt idx="8181">
                  <c:v>0.48</c:v>
                </c:pt>
                <c:pt idx="8182">
                  <c:v>0.45</c:v>
                </c:pt>
                <c:pt idx="8183">
                  <c:v>0.43</c:v>
                </c:pt>
                <c:pt idx="8184">
                  <c:v>0.45</c:v>
                </c:pt>
                <c:pt idx="8185">
                  <c:v>0.47</c:v>
                </c:pt>
                <c:pt idx="8186">
                  <c:v>0.45</c:v>
                </c:pt>
                <c:pt idx="8187">
                  <c:v>0.43</c:v>
                </c:pt>
                <c:pt idx="8188">
                  <c:v>0.44</c:v>
                </c:pt>
                <c:pt idx="8189">
                  <c:v>0.46</c:v>
                </c:pt>
                <c:pt idx="8190">
                  <c:v>0.42</c:v>
                </c:pt>
                <c:pt idx="8191">
                  <c:v>0.42</c:v>
                </c:pt>
                <c:pt idx="8192">
                  <c:v>0.44</c:v>
                </c:pt>
                <c:pt idx="8193">
                  <c:v>0.48</c:v>
                </c:pt>
                <c:pt idx="8194">
                  <c:v>0.44</c:v>
                </c:pt>
                <c:pt idx="8195">
                  <c:v>0.47</c:v>
                </c:pt>
                <c:pt idx="8196">
                  <c:v>0.49</c:v>
                </c:pt>
                <c:pt idx="8197">
                  <c:v>0.46</c:v>
                </c:pt>
                <c:pt idx="8198">
                  <c:v>0.52</c:v>
                </c:pt>
                <c:pt idx="8199">
                  <c:v>0.41</c:v>
                </c:pt>
                <c:pt idx="8200">
                  <c:v>0.47</c:v>
                </c:pt>
                <c:pt idx="8201">
                  <c:v>0.56000000000000005</c:v>
                </c:pt>
                <c:pt idx="8202">
                  <c:v>0.55000000000000004</c:v>
                </c:pt>
                <c:pt idx="8203">
                  <c:v>0.54</c:v>
                </c:pt>
                <c:pt idx="8204">
                  <c:v>0.5</c:v>
                </c:pt>
                <c:pt idx="8205">
                  <c:v>0.44</c:v>
                </c:pt>
                <c:pt idx="8206">
                  <c:v>0.46</c:v>
                </c:pt>
                <c:pt idx="8207">
                  <c:v>0.62</c:v>
                </c:pt>
                <c:pt idx="8208">
                  <c:v>0.7</c:v>
                </c:pt>
                <c:pt idx="8209">
                  <c:v>0.6</c:v>
                </c:pt>
                <c:pt idx="8210">
                  <c:v>0.43</c:v>
                </c:pt>
                <c:pt idx="8211">
                  <c:v>0.61</c:v>
                </c:pt>
                <c:pt idx="8212">
                  <c:v>0.63</c:v>
                </c:pt>
                <c:pt idx="8213">
                  <c:v>0.6</c:v>
                </c:pt>
                <c:pt idx="8214">
                  <c:v>0.61</c:v>
                </c:pt>
                <c:pt idx="8215">
                  <c:v>0.54</c:v>
                </c:pt>
                <c:pt idx="8216">
                  <c:v>0.33</c:v>
                </c:pt>
                <c:pt idx="8217">
                  <c:v>0.39</c:v>
                </c:pt>
                <c:pt idx="8218">
                  <c:v>0.52</c:v>
                </c:pt>
                <c:pt idx="8219">
                  <c:v>0.5</c:v>
                </c:pt>
                <c:pt idx="8220">
                  <c:v>0.48</c:v>
                </c:pt>
                <c:pt idx="8221">
                  <c:v>0.48</c:v>
                </c:pt>
                <c:pt idx="8222">
                  <c:v>0.28999999999999998</c:v>
                </c:pt>
                <c:pt idx="8223">
                  <c:v>0.23</c:v>
                </c:pt>
                <c:pt idx="8224">
                  <c:v>0.35</c:v>
                </c:pt>
                <c:pt idx="8225">
                  <c:v>0.38</c:v>
                </c:pt>
                <c:pt idx="8226">
                  <c:v>0.43</c:v>
                </c:pt>
                <c:pt idx="8227">
                  <c:v>0.48</c:v>
                </c:pt>
                <c:pt idx="8228">
                  <c:v>0.45</c:v>
                </c:pt>
                <c:pt idx="8229">
                  <c:v>0.53</c:v>
                </c:pt>
                <c:pt idx="8230">
                  <c:v>0.48</c:v>
                </c:pt>
                <c:pt idx="8231">
                  <c:v>0.51</c:v>
                </c:pt>
                <c:pt idx="8232">
                  <c:v>0.3</c:v>
                </c:pt>
                <c:pt idx="8233">
                  <c:v>0.44</c:v>
                </c:pt>
                <c:pt idx="8234">
                  <c:v>0.55000000000000004</c:v>
                </c:pt>
                <c:pt idx="8235">
                  <c:v>0.59</c:v>
                </c:pt>
                <c:pt idx="8236">
                  <c:v>0.68</c:v>
                </c:pt>
                <c:pt idx="8237">
                  <c:v>0.6</c:v>
                </c:pt>
                <c:pt idx="8238">
                  <c:v>0.63</c:v>
                </c:pt>
                <c:pt idx="8239">
                  <c:v>0.57999999999999996</c:v>
                </c:pt>
                <c:pt idx="8240">
                  <c:v>0.59</c:v>
                </c:pt>
                <c:pt idx="8241">
                  <c:v>0.2</c:v>
                </c:pt>
                <c:pt idx="8242">
                  <c:v>0.39</c:v>
                </c:pt>
                <c:pt idx="8243">
                  <c:v>0.49</c:v>
                </c:pt>
                <c:pt idx="8244">
                  <c:v>0.59</c:v>
                </c:pt>
                <c:pt idx="8245">
                  <c:v>0.45</c:v>
                </c:pt>
                <c:pt idx="8246">
                  <c:v>0.46</c:v>
                </c:pt>
                <c:pt idx="8247">
                  <c:v>0.4</c:v>
                </c:pt>
                <c:pt idx="8248">
                  <c:v>0.4</c:v>
                </c:pt>
                <c:pt idx="8249">
                  <c:v>0.32</c:v>
                </c:pt>
                <c:pt idx="8250">
                  <c:v>0.43</c:v>
                </c:pt>
                <c:pt idx="8251">
                  <c:v>0.28999999999999998</c:v>
                </c:pt>
                <c:pt idx="8252">
                  <c:v>0.64</c:v>
                </c:pt>
                <c:pt idx="8253">
                  <c:v>0.35</c:v>
                </c:pt>
                <c:pt idx="8254">
                  <c:v>0.82</c:v>
                </c:pt>
                <c:pt idx="8255">
                  <c:v>0.59</c:v>
                </c:pt>
                <c:pt idx="8256">
                  <c:v>0.76</c:v>
                </c:pt>
                <c:pt idx="8257">
                  <c:v>0.62</c:v>
                </c:pt>
                <c:pt idx="8258">
                  <c:v>0.71</c:v>
                </c:pt>
                <c:pt idx="8259">
                  <c:v>0.78</c:v>
                </c:pt>
                <c:pt idx="8260">
                  <c:v>0.79</c:v>
                </c:pt>
                <c:pt idx="8261">
                  <c:v>0.85</c:v>
                </c:pt>
                <c:pt idx="8262">
                  <c:v>0.72</c:v>
                </c:pt>
                <c:pt idx="8263">
                  <c:v>0.8</c:v>
                </c:pt>
                <c:pt idx="8264">
                  <c:v>0.62</c:v>
                </c:pt>
                <c:pt idx="8265">
                  <c:v>0.76</c:v>
                </c:pt>
                <c:pt idx="8266">
                  <c:v>0.59</c:v>
                </c:pt>
                <c:pt idx="8267">
                  <c:v>0.57999999999999996</c:v>
                </c:pt>
                <c:pt idx="8268">
                  <c:v>0.57999999999999996</c:v>
                </c:pt>
                <c:pt idx="8269">
                  <c:v>0.55000000000000004</c:v>
                </c:pt>
                <c:pt idx="8270">
                  <c:v>0.63</c:v>
                </c:pt>
                <c:pt idx="8271">
                  <c:v>0.46</c:v>
                </c:pt>
                <c:pt idx="8272">
                  <c:v>0.66</c:v>
                </c:pt>
                <c:pt idx="8273">
                  <c:v>0.4</c:v>
                </c:pt>
                <c:pt idx="8274">
                  <c:v>0.91</c:v>
                </c:pt>
                <c:pt idx="8275">
                  <c:v>0.56999999999999995</c:v>
                </c:pt>
                <c:pt idx="8276">
                  <c:v>0.86</c:v>
                </c:pt>
                <c:pt idx="8277">
                  <c:v>0.52</c:v>
                </c:pt>
                <c:pt idx="8278">
                  <c:v>0.79</c:v>
                </c:pt>
                <c:pt idx="8279">
                  <c:v>0.69</c:v>
                </c:pt>
                <c:pt idx="8280">
                  <c:v>0.72</c:v>
                </c:pt>
                <c:pt idx="8281">
                  <c:v>0.72</c:v>
                </c:pt>
                <c:pt idx="8282">
                  <c:v>0.7</c:v>
                </c:pt>
                <c:pt idx="8283">
                  <c:v>0.63</c:v>
                </c:pt>
                <c:pt idx="8284">
                  <c:v>0.71</c:v>
                </c:pt>
                <c:pt idx="8285">
                  <c:v>0.61</c:v>
                </c:pt>
                <c:pt idx="8286">
                  <c:v>0.87</c:v>
                </c:pt>
                <c:pt idx="8287">
                  <c:v>0.59</c:v>
                </c:pt>
                <c:pt idx="8288">
                  <c:v>0.52</c:v>
                </c:pt>
                <c:pt idx="8289">
                  <c:v>0.51</c:v>
                </c:pt>
                <c:pt idx="8290">
                  <c:v>0.54</c:v>
                </c:pt>
                <c:pt idx="8291">
                  <c:v>0.51</c:v>
                </c:pt>
                <c:pt idx="8292">
                  <c:v>0.6</c:v>
                </c:pt>
                <c:pt idx="8293">
                  <c:v>0.5</c:v>
                </c:pt>
                <c:pt idx="8294">
                  <c:v>0.56000000000000005</c:v>
                </c:pt>
                <c:pt idx="8295">
                  <c:v>0.54</c:v>
                </c:pt>
                <c:pt idx="8296">
                  <c:v>0.5</c:v>
                </c:pt>
                <c:pt idx="8297">
                  <c:v>0.56999999999999995</c:v>
                </c:pt>
                <c:pt idx="8298">
                  <c:v>0.63</c:v>
                </c:pt>
                <c:pt idx="8299">
                  <c:v>0.66</c:v>
                </c:pt>
                <c:pt idx="8300">
                  <c:v>0.54</c:v>
                </c:pt>
                <c:pt idx="8301">
                  <c:v>0.56000000000000005</c:v>
                </c:pt>
                <c:pt idx="8302">
                  <c:v>0.26</c:v>
                </c:pt>
                <c:pt idx="8303">
                  <c:v>0.7</c:v>
                </c:pt>
                <c:pt idx="8304">
                  <c:v>0.75</c:v>
                </c:pt>
                <c:pt idx="8305">
                  <c:v>0.57999999999999996</c:v>
                </c:pt>
                <c:pt idx="8306">
                  <c:v>0.49</c:v>
                </c:pt>
                <c:pt idx="8307">
                  <c:v>0.26</c:v>
                </c:pt>
                <c:pt idx="8308">
                  <c:v>0.16</c:v>
                </c:pt>
                <c:pt idx="8309">
                  <c:v>0.25</c:v>
                </c:pt>
                <c:pt idx="8310">
                  <c:v>0.56999999999999995</c:v>
                </c:pt>
                <c:pt idx="8311">
                  <c:v>0.49</c:v>
                </c:pt>
                <c:pt idx="8312">
                  <c:v>0.42</c:v>
                </c:pt>
                <c:pt idx="8313">
                  <c:v>0.53</c:v>
                </c:pt>
                <c:pt idx="8314">
                  <c:v>0.59</c:v>
                </c:pt>
                <c:pt idx="8315">
                  <c:v>0.45</c:v>
                </c:pt>
                <c:pt idx="8316">
                  <c:v>0.42</c:v>
                </c:pt>
                <c:pt idx="8317">
                  <c:v>0.46</c:v>
                </c:pt>
                <c:pt idx="8318">
                  <c:v>0.52</c:v>
                </c:pt>
                <c:pt idx="8319">
                  <c:v>0.55000000000000004</c:v>
                </c:pt>
                <c:pt idx="8320">
                  <c:v>0.5</c:v>
                </c:pt>
                <c:pt idx="8321">
                  <c:v>0.52</c:v>
                </c:pt>
                <c:pt idx="8322">
                  <c:v>0.8</c:v>
                </c:pt>
                <c:pt idx="8323">
                  <c:v>0.86</c:v>
                </c:pt>
                <c:pt idx="8324">
                  <c:v>0.77</c:v>
                </c:pt>
                <c:pt idx="8325">
                  <c:v>0.73</c:v>
                </c:pt>
                <c:pt idx="8326">
                  <c:v>0.54</c:v>
                </c:pt>
                <c:pt idx="8327">
                  <c:v>0.39</c:v>
                </c:pt>
                <c:pt idx="8328">
                  <c:v>0.18</c:v>
                </c:pt>
                <c:pt idx="8329">
                  <c:v>0.28000000000000003</c:v>
                </c:pt>
                <c:pt idx="8330">
                  <c:v>0.51</c:v>
                </c:pt>
                <c:pt idx="8331">
                  <c:v>0.39</c:v>
                </c:pt>
                <c:pt idx="8332">
                  <c:v>0.53</c:v>
                </c:pt>
                <c:pt idx="8333">
                  <c:v>0.51</c:v>
                </c:pt>
                <c:pt idx="8334">
                  <c:v>0.51</c:v>
                </c:pt>
                <c:pt idx="8335">
                  <c:v>0.48</c:v>
                </c:pt>
                <c:pt idx="8336">
                  <c:v>0.51</c:v>
                </c:pt>
                <c:pt idx="8337">
                  <c:v>0.54</c:v>
                </c:pt>
                <c:pt idx="8338">
                  <c:v>0.44</c:v>
                </c:pt>
                <c:pt idx="8339">
                  <c:v>0.51</c:v>
                </c:pt>
                <c:pt idx="8340">
                  <c:v>0.56000000000000005</c:v>
                </c:pt>
                <c:pt idx="8341">
                  <c:v>0.54</c:v>
                </c:pt>
                <c:pt idx="8342">
                  <c:v>0.96</c:v>
                </c:pt>
                <c:pt idx="8343">
                  <c:v>0.85</c:v>
                </c:pt>
                <c:pt idx="8344">
                  <c:v>0.76</c:v>
                </c:pt>
                <c:pt idx="8345">
                  <c:v>0.66</c:v>
                </c:pt>
                <c:pt idx="8346">
                  <c:v>0.35</c:v>
                </c:pt>
                <c:pt idx="8347">
                  <c:v>0.37</c:v>
                </c:pt>
                <c:pt idx="8348">
                  <c:v>0.49</c:v>
                </c:pt>
                <c:pt idx="8349">
                  <c:v>0.2</c:v>
                </c:pt>
                <c:pt idx="8350">
                  <c:v>0.08</c:v>
                </c:pt>
                <c:pt idx="8351">
                  <c:v>0.09</c:v>
                </c:pt>
                <c:pt idx="8352">
                  <c:v>0.46</c:v>
                </c:pt>
                <c:pt idx="8353">
                  <c:v>0.21</c:v>
                </c:pt>
                <c:pt idx="8354">
                  <c:v>0.11</c:v>
                </c:pt>
                <c:pt idx="8355">
                  <c:v>0.41</c:v>
                </c:pt>
                <c:pt idx="8356">
                  <c:v>0.59</c:v>
                </c:pt>
                <c:pt idx="8357">
                  <c:v>0.39</c:v>
                </c:pt>
                <c:pt idx="8358">
                  <c:v>0.33</c:v>
                </c:pt>
                <c:pt idx="8359">
                  <c:v>0.39</c:v>
                </c:pt>
                <c:pt idx="8360">
                  <c:v>0.55000000000000004</c:v>
                </c:pt>
                <c:pt idx="8361">
                  <c:v>0.57999999999999996</c:v>
                </c:pt>
                <c:pt idx="8362">
                  <c:v>0.32</c:v>
                </c:pt>
                <c:pt idx="8363">
                  <c:v>0.43</c:v>
                </c:pt>
                <c:pt idx="8364">
                  <c:v>0.26</c:v>
                </c:pt>
                <c:pt idx="8365">
                  <c:v>0.6</c:v>
                </c:pt>
                <c:pt idx="8366">
                  <c:v>0.69</c:v>
                </c:pt>
                <c:pt idx="8367">
                  <c:v>0.8</c:v>
                </c:pt>
                <c:pt idx="8368">
                  <c:v>0.72</c:v>
                </c:pt>
                <c:pt idx="8369">
                  <c:v>0.65</c:v>
                </c:pt>
                <c:pt idx="8370">
                  <c:v>0.89</c:v>
                </c:pt>
                <c:pt idx="8371">
                  <c:v>0.96</c:v>
                </c:pt>
                <c:pt idx="8372">
                  <c:v>0.57999999999999996</c:v>
                </c:pt>
                <c:pt idx="8373">
                  <c:v>0.56999999999999995</c:v>
                </c:pt>
                <c:pt idx="8374">
                  <c:v>0.51</c:v>
                </c:pt>
                <c:pt idx="8375">
                  <c:v>0.43</c:v>
                </c:pt>
                <c:pt idx="8376">
                  <c:v>0.28000000000000003</c:v>
                </c:pt>
                <c:pt idx="8377">
                  <c:v>0.18</c:v>
                </c:pt>
                <c:pt idx="8378">
                  <c:v>0.12</c:v>
                </c:pt>
                <c:pt idx="8379">
                  <c:v>0.23</c:v>
                </c:pt>
                <c:pt idx="8380">
                  <c:v>0.39</c:v>
                </c:pt>
                <c:pt idx="8381">
                  <c:v>0.42</c:v>
                </c:pt>
                <c:pt idx="8382">
                  <c:v>0.74</c:v>
                </c:pt>
                <c:pt idx="8383">
                  <c:v>0.77</c:v>
                </c:pt>
                <c:pt idx="8384">
                  <c:v>0.88</c:v>
                </c:pt>
                <c:pt idx="8385">
                  <c:v>0.35</c:v>
                </c:pt>
                <c:pt idx="8386">
                  <c:v>0.77</c:v>
                </c:pt>
                <c:pt idx="8387">
                  <c:v>0.95</c:v>
                </c:pt>
                <c:pt idx="8388">
                  <c:v>0.82</c:v>
                </c:pt>
                <c:pt idx="8389">
                  <c:v>0.69</c:v>
                </c:pt>
                <c:pt idx="8390">
                  <c:v>0.68</c:v>
                </c:pt>
                <c:pt idx="8391">
                  <c:v>0.66</c:v>
                </c:pt>
                <c:pt idx="8392">
                  <c:v>0.61</c:v>
                </c:pt>
                <c:pt idx="8393">
                  <c:v>0.66</c:v>
                </c:pt>
                <c:pt idx="8394">
                  <c:v>0.6</c:v>
                </c:pt>
                <c:pt idx="8395">
                  <c:v>0.53</c:v>
                </c:pt>
                <c:pt idx="8396">
                  <c:v>0.41</c:v>
                </c:pt>
                <c:pt idx="8397">
                  <c:v>0.49</c:v>
                </c:pt>
                <c:pt idx="8398">
                  <c:v>0.55000000000000004</c:v>
                </c:pt>
                <c:pt idx="8399">
                  <c:v>0.61</c:v>
                </c:pt>
                <c:pt idx="8400">
                  <c:v>0.54</c:v>
                </c:pt>
                <c:pt idx="8401">
                  <c:v>0.55000000000000004</c:v>
                </c:pt>
                <c:pt idx="8402">
                  <c:v>0.64</c:v>
                </c:pt>
                <c:pt idx="8403">
                  <c:v>0.72</c:v>
                </c:pt>
                <c:pt idx="8404">
                  <c:v>0.76</c:v>
                </c:pt>
                <c:pt idx="8405">
                  <c:v>0.75</c:v>
                </c:pt>
                <c:pt idx="8406">
                  <c:v>0.77</c:v>
                </c:pt>
                <c:pt idx="8407">
                  <c:v>0.69</c:v>
                </c:pt>
                <c:pt idx="8408">
                  <c:v>0.54</c:v>
                </c:pt>
                <c:pt idx="8409">
                  <c:v>0.44</c:v>
                </c:pt>
                <c:pt idx="8410">
                  <c:v>0.49</c:v>
                </c:pt>
                <c:pt idx="8411">
                  <c:v>0.7</c:v>
                </c:pt>
                <c:pt idx="8412">
                  <c:v>0.73</c:v>
                </c:pt>
                <c:pt idx="8413">
                  <c:v>0.69</c:v>
                </c:pt>
                <c:pt idx="8414">
                  <c:v>0.72</c:v>
                </c:pt>
                <c:pt idx="8415">
                  <c:v>0.76</c:v>
                </c:pt>
                <c:pt idx="8416">
                  <c:v>0.71</c:v>
                </c:pt>
                <c:pt idx="8417">
                  <c:v>0.66</c:v>
                </c:pt>
                <c:pt idx="8418">
                  <c:v>0.82</c:v>
                </c:pt>
                <c:pt idx="8419">
                  <c:v>0.7</c:v>
                </c:pt>
                <c:pt idx="8420">
                  <c:v>0.9</c:v>
                </c:pt>
                <c:pt idx="8421">
                  <c:v>0.71</c:v>
                </c:pt>
                <c:pt idx="8422">
                  <c:v>0.68</c:v>
                </c:pt>
                <c:pt idx="8423">
                  <c:v>0.66</c:v>
                </c:pt>
                <c:pt idx="8424">
                  <c:v>0.68</c:v>
                </c:pt>
                <c:pt idx="8425">
                  <c:v>0.88</c:v>
                </c:pt>
                <c:pt idx="8426">
                  <c:v>0.86</c:v>
                </c:pt>
                <c:pt idx="8427">
                  <c:v>0.83</c:v>
                </c:pt>
                <c:pt idx="8428">
                  <c:v>0.75</c:v>
                </c:pt>
                <c:pt idx="8429">
                  <c:v>0.7</c:v>
                </c:pt>
                <c:pt idx="8430">
                  <c:v>0.73</c:v>
                </c:pt>
                <c:pt idx="8431">
                  <c:v>0.76</c:v>
                </c:pt>
                <c:pt idx="8432">
                  <c:v>0.69</c:v>
                </c:pt>
                <c:pt idx="8433">
                  <c:v>0.83</c:v>
                </c:pt>
                <c:pt idx="8434">
                  <c:v>0.76</c:v>
                </c:pt>
                <c:pt idx="8435">
                  <c:v>1.23</c:v>
                </c:pt>
                <c:pt idx="8436">
                  <c:v>0.62</c:v>
                </c:pt>
                <c:pt idx="8437">
                  <c:v>0.68</c:v>
                </c:pt>
                <c:pt idx="8438">
                  <c:v>0.7</c:v>
                </c:pt>
                <c:pt idx="8439">
                  <c:v>0.66</c:v>
                </c:pt>
                <c:pt idx="8440">
                  <c:v>0.64</c:v>
                </c:pt>
                <c:pt idx="8441">
                  <c:v>0.57999999999999996</c:v>
                </c:pt>
                <c:pt idx="8442">
                  <c:v>0.62</c:v>
                </c:pt>
                <c:pt idx="8443">
                  <c:v>0.55000000000000004</c:v>
                </c:pt>
                <c:pt idx="8444">
                  <c:v>0.6</c:v>
                </c:pt>
                <c:pt idx="8445">
                  <c:v>0.62</c:v>
                </c:pt>
                <c:pt idx="8446">
                  <c:v>0.67</c:v>
                </c:pt>
                <c:pt idx="8447">
                  <c:v>0.64</c:v>
                </c:pt>
                <c:pt idx="8448">
                  <c:v>0.63</c:v>
                </c:pt>
                <c:pt idx="8449">
                  <c:v>0.61</c:v>
                </c:pt>
                <c:pt idx="8450">
                  <c:v>0.63</c:v>
                </c:pt>
                <c:pt idx="8451">
                  <c:v>0.63</c:v>
                </c:pt>
                <c:pt idx="8452">
                  <c:v>0.57999999999999996</c:v>
                </c:pt>
                <c:pt idx="8453">
                  <c:v>0.59</c:v>
                </c:pt>
                <c:pt idx="8454">
                  <c:v>0.59</c:v>
                </c:pt>
                <c:pt idx="8455">
                  <c:v>0.63</c:v>
                </c:pt>
                <c:pt idx="8456">
                  <c:v>0.61</c:v>
                </c:pt>
                <c:pt idx="8457">
                  <c:v>0.6</c:v>
                </c:pt>
                <c:pt idx="8458">
                  <c:v>0.6</c:v>
                </c:pt>
                <c:pt idx="8459">
                  <c:v>0.59</c:v>
                </c:pt>
                <c:pt idx="8460">
                  <c:v>0.56999999999999995</c:v>
                </c:pt>
                <c:pt idx="8461">
                  <c:v>0.62</c:v>
                </c:pt>
                <c:pt idx="8462">
                  <c:v>0.56000000000000005</c:v>
                </c:pt>
                <c:pt idx="8463">
                  <c:v>0.53</c:v>
                </c:pt>
                <c:pt idx="8464">
                  <c:v>0.39</c:v>
                </c:pt>
                <c:pt idx="8465">
                  <c:v>0.45</c:v>
                </c:pt>
                <c:pt idx="8466">
                  <c:v>0.49</c:v>
                </c:pt>
                <c:pt idx="8467">
                  <c:v>0.4</c:v>
                </c:pt>
                <c:pt idx="8468">
                  <c:v>0.39</c:v>
                </c:pt>
                <c:pt idx="8469">
                  <c:v>0.38</c:v>
                </c:pt>
                <c:pt idx="8470">
                  <c:v>0.35</c:v>
                </c:pt>
                <c:pt idx="8471">
                  <c:v>0.37</c:v>
                </c:pt>
                <c:pt idx="8472">
                  <c:v>0.33</c:v>
                </c:pt>
                <c:pt idx="8473">
                  <c:v>0.36</c:v>
                </c:pt>
                <c:pt idx="8474">
                  <c:v>0.34</c:v>
                </c:pt>
                <c:pt idx="8475">
                  <c:v>0.32</c:v>
                </c:pt>
                <c:pt idx="8476">
                  <c:v>0.37</c:v>
                </c:pt>
                <c:pt idx="8477">
                  <c:v>0.33</c:v>
                </c:pt>
                <c:pt idx="8478">
                  <c:v>0.32</c:v>
                </c:pt>
                <c:pt idx="8479">
                  <c:v>0.34</c:v>
                </c:pt>
                <c:pt idx="8480">
                  <c:v>0.34</c:v>
                </c:pt>
                <c:pt idx="8481">
                  <c:v>0.34</c:v>
                </c:pt>
                <c:pt idx="8482">
                  <c:v>0.31</c:v>
                </c:pt>
                <c:pt idx="8483">
                  <c:v>0.35</c:v>
                </c:pt>
                <c:pt idx="8484">
                  <c:v>0.43</c:v>
                </c:pt>
                <c:pt idx="8485">
                  <c:v>0.38</c:v>
                </c:pt>
                <c:pt idx="8486">
                  <c:v>0.37</c:v>
                </c:pt>
                <c:pt idx="8487">
                  <c:v>0.4</c:v>
                </c:pt>
                <c:pt idx="8488">
                  <c:v>0.43</c:v>
                </c:pt>
                <c:pt idx="8489">
                  <c:v>0.45</c:v>
                </c:pt>
                <c:pt idx="8490">
                  <c:v>0.42</c:v>
                </c:pt>
                <c:pt idx="8491">
                  <c:v>0.44</c:v>
                </c:pt>
                <c:pt idx="8492">
                  <c:v>0.38</c:v>
                </c:pt>
                <c:pt idx="8493">
                  <c:v>0.39</c:v>
                </c:pt>
                <c:pt idx="8494">
                  <c:v>0.35</c:v>
                </c:pt>
                <c:pt idx="8495">
                  <c:v>0.33</c:v>
                </c:pt>
                <c:pt idx="8496">
                  <c:v>0.35</c:v>
                </c:pt>
                <c:pt idx="8497">
                  <c:v>0.33</c:v>
                </c:pt>
                <c:pt idx="8498">
                  <c:v>0.34</c:v>
                </c:pt>
                <c:pt idx="8499">
                  <c:v>0.36</c:v>
                </c:pt>
                <c:pt idx="8500">
                  <c:v>0.38</c:v>
                </c:pt>
                <c:pt idx="8501">
                  <c:v>0.37</c:v>
                </c:pt>
                <c:pt idx="8502">
                  <c:v>0.36</c:v>
                </c:pt>
                <c:pt idx="8503">
                  <c:v>0.33</c:v>
                </c:pt>
                <c:pt idx="8504">
                  <c:v>0.36</c:v>
                </c:pt>
                <c:pt idx="8505">
                  <c:v>0.34</c:v>
                </c:pt>
                <c:pt idx="8506">
                  <c:v>0.38</c:v>
                </c:pt>
                <c:pt idx="8507">
                  <c:v>0.34</c:v>
                </c:pt>
                <c:pt idx="8508">
                  <c:v>0.32</c:v>
                </c:pt>
                <c:pt idx="8509">
                  <c:v>0.36</c:v>
                </c:pt>
                <c:pt idx="8510">
                  <c:v>0.27</c:v>
                </c:pt>
                <c:pt idx="8511">
                  <c:v>0.25</c:v>
                </c:pt>
                <c:pt idx="8512">
                  <c:v>0.28000000000000003</c:v>
                </c:pt>
                <c:pt idx="8513">
                  <c:v>0.31</c:v>
                </c:pt>
                <c:pt idx="8514">
                  <c:v>0.34</c:v>
                </c:pt>
                <c:pt idx="8515">
                  <c:v>0.37</c:v>
                </c:pt>
                <c:pt idx="8516">
                  <c:v>0.49</c:v>
                </c:pt>
                <c:pt idx="8517">
                  <c:v>0.34</c:v>
                </c:pt>
                <c:pt idx="8518">
                  <c:v>0.32</c:v>
                </c:pt>
                <c:pt idx="8519">
                  <c:v>0.28000000000000003</c:v>
                </c:pt>
                <c:pt idx="8520">
                  <c:v>0.2</c:v>
                </c:pt>
                <c:pt idx="8521">
                  <c:v>0.3</c:v>
                </c:pt>
                <c:pt idx="8522">
                  <c:v>0.3</c:v>
                </c:pt>
                <c:pt idx="8523">
                  <c:v>0.46</c:v>
                </c:pt>
                <c:pt idx="8524">
                  <c:v>0.36</c:v>
                </c:pt>
                <c:pt idx="8525">
                  <c:v>0.36</c:v>
                </c:pt>
                <c:pt idx="8526">
                  <c:v>0.15</c:v>
                </c:pt>
                <c:pt idx="8527">
                  <c:v>0.18</c:v>
                </c:pt>
                <c:pt idx="8528">
                  <c:v>0.09</c:v>
                </c:pt>
                <c:pt idx="8529">
                  <c:v>0.21</c:v>
                </c:pt>
                <c:pt idx="8530">
                  <c:v>0.96</c:v>
                </c:pt>
                <c:pt idx="8531">
                  <c:v>0.96</c:v>
                </c:pt>
                <c:pt idx="8532">
                  <c:v>0.9</c:v>
                </c:pt>
                <c:pt idx="8533">
                  <c:v>0.78</c:v>
                </c:pt>
                <c:pt idx="8534">
                  <c:v>0.85</c:v>
                </c:pt>
                <c:pt idx="8535">
                  <c:v>0.68</c:v>
                </c:pt>
                <c:pt idx="8536">
                  <c:v>0.56999999999999995</c:v>
                </c:pt>
                <c:pt idx="8537">
                  <c:v>0.52</c:v>
                </c:pt>
                <c:pt idx="8538">
                  <c:v>0.48</c:v>
                </c:pt>
                <c:pt idx="8539">
                  <c:v>0.46</c:v>
                </c:pt>
                <c:pt idx="8540">
                  <c:v>0.4</c:v>
                </c:pt>
                <c:pt idx="8541">
                  <c:v>0.36</c:v>
                </c:pt>
                <c:pt idx="8542">
                  <c:v>0.34</c:v>
                </c:pt>
                <c:pt idx="8543">
                  <c:v>0.28999999999999998</c:v>
                </c:pt>
                <c:pt idx="8544">
                  <c:v>0.31</c:v>
                </c:pt>
                <c:pt idx="8545">
                  <c:v>0.4</c:v>
                </c:pt>
                <c:pt idx="8546">
                  <c:v>0.46</c:v>
                </c:pt>
                <c:pt idx="8547">
                  <c:v>0.49</c:v>
                </c:pt>
                <c:pt idx="8548">
                  <c:v>0.46</c:v>
                </c:pt>
                <c:pt idx="8549">
                  <c:v>0.43</c:v>
                </c:pt>
                <c:pt idx="8550">
                  <c:v>0.46</c:v>
                </c:pt>
                <c:pt idx="8551">
                  <c:v>0.54</c:v>
                </c:pt>
                <c:pt idx="8552">
                  <c:v>0.5</c:v>
                </c:pt>
                <c:pt idx="8553">
                  <c:v>0.33</c:v>
                </c:pt>
                <c:pt idx="8554">
                  <c:v>0.28000000000000003</c:v>
                </c:pt>
                <c:pt idx="8555">
                  <c:v>0.28999999999999998</c:v>
                </c:pt>
                <c:pt idx="8556">
                  <c:v>0.3</c:v>
                </c:pt>
                <c:pt idx="8557">
                  <c:v>0.27</c:v>
                </c:pt>
                <c:pt idx="8558">
                  <c:v>0.38</c:v>
                </c:pt>
                <c:pt idx="8559">
                  <c:v>0.61</c:v>
                </c:pt>
                <c:pt idx="8560">
                  <c:v>0.57999999999999996</c:v>
                </c:pt>
                <c:pt idx="8561">
                  <c:v>0.6</c:v>
                </c:pt>
                <c:pt idx="8562">
                  <c:v>0.64</c:v>
                </c:pt>
                <c:pt idx="8563">
                  <c:v>0.57999999999999996</c:v>
                </c:pt>
                <c:pt idx="8564">
                  <c:v>0.6</c:v>
                </c:pt>
                <c:pt idx="8565">
                  <c:v>0.55000000000000004</c:v>
                </c:pt>
                <c:pt idx="8566">
                  <c:v>0.63</c:v>
                </c:pt>
                <c:pt idx="8567">
                  <c:v>0.45</c:v>
                </c:pt>
                <c:pt idx="8568">
                  <c:v>0.38</c:v>
                </c:pt>
                <c:pt idx="8569">
                  <c:v>0.42</c:v>
                </c:pt>
                <c:pt idx="8570">
                  <c:v>0.44</c:v>
                </c:pt>
                <c:pt idx="8571">
                  <c:v>0.41</c:v>
                </c:pt>
                <c:pt idx="8572">
                  <c:v>0.39</c:v>
                </c:pt>
                <c:pt idx="8573">
                  <c:v>0.37</c:v>
                </c:pt>
                <c:pt idx="8574">
                  <c:v>0.39</c:v>
                </c:pt>
                <c:pt idx="8575">
                  <c:v>0.42</c:v>
                </c:pt>
                <c:pt idx="8576">
                  <c:v>0.37</c:v>
                </c:pt>
                <c:pt idx="8577">
                  <c:v>0.4</c:v>
                </c:pt>
                <c:pt idx="8578">
                  <c:v>0.39</c:v>
                </c:pt>
                <c:pt idx="8579">
                  <c:v>0.37</c:v>
                </c:pt>
                <c:pt idx="8580">
                  <c:v>0.34</c:v>
                </c:pt>
                <c:pt idx="8581">
                  <c:v>0.38</c:v>
                </c:pt>
                <c:pt idx="8582">
                  <c:v>0.36</c:v>
                </c:pt>
                <c:pt idx="8583">
                  <c:v>0.3</c:v>
                </c:pt>
                <c:pt idx="8584">
                  <c:v>0.34</c:v>
                </c:pt>
                <c:pt idx="8585">
                  <c:v>0.44</c:v>
                </c:pt>
                <c:pt idx="8586">
                  <c:v>0.32</c:v>
                </c:pt>
                <c:pt idx="8587">
                  <c:v>0.4</c:v>
                </c:pt>
                <c:pt idx="8588">
                  <c:v>0.36</c:v>
                </c:pt>
                <c:pt idx="8589">
                  <c:v>0.42</c:v>
                </c:pt>
                <c:pt idx="8590">
                  <c:v>0.38</c:v>
                </c:pt>
                <c:pt idx="8591">
                  <c:v>0.39</c:v>
                </c:pt>
                <c:pt idx="8592">
                  <c:v>0.38</c:v>
                </c:pt>
                <c:pt idx="8593">
                  <c:v>0.34</c:v>
                </c:pt>
                <c:pt idx="8594">
                  <c:v>0.42</c:v>
                </c:pt>
                <c:pt idx="8595">
                  <c:v>0.39</c:v>
                </c:pt>
                <c:pt idx="8596">
                  <c:v>0.39</c:v>
                </c:pt>
                <c:pt idx="8597">
                  <c:v>0.42</c:v>
                </c:pt>
                <c:pt idx="8598">
                  <c:v>0.4</c:v>
                </c:pt>
                <c:pt idx="8599">
                  <c:v>0.26</c:v>
                </c:pt>
                <c:pt idx="8600">
                  <c:v>0.26</c:v>
                </c:pt>
                <c:pt idx="8601">
                  <c:v>0.34</c:v>
                </c:pt>
                <c:pt idx="8602">
                  <c:v>0.36</c:v>
                </c:pt>
                <c:pt idx="8603">
                  <c:v>0.32</c:v>
                </c:pt>
                <c:pt idx="8604">
                  <c:v>0.26</c:v>
                </c:pt>
                <c:pt idx="8605">
                  <c:v>0.32</c:v>
                </c:pt>
                <c:pt idx="8606">
                  <c:v>0.35</c:v>
                </c:pt>
                <c:pt idx="8607">
                  <c:v>0.37</c:v>
                </c:pt>
                <c:pt idx="8608">
                  <c:v>0.35</c:v>
                </c:pt>
                <c:pt idx="8609">
                  <c:v>0.36</c:v>
                </c:pt>
                <c:pt idx="8610">
                  <c:v>0.38</c:v>
                </c:pt>
                <c:pt idx="8611">
                  <c:v>0.44</c:v>
                </c:pt>
                <c:pt idx="8612">
                  <c:v>0.4</c:v>
                </c:pt>
                <c:pt idx="8613">
                  <c:v>0.37</c:v>
                </c:pt>
                <c:pt idx="8614">
                  <c:v>0.34</c:v>
                </c:pt>
                <c:pt idx="8615">
                  <c:v>0.5</c:v>
                </c:pt>
                <c:pt idx="8616">
                  <c:v>0.44</c:v>
                </c:pt>
                <c:pt idx="8617">
                  <c:v>0.41</c:v>
                </c:pt>
                <c:pt idx="8618">
                  <c:v>0.36</c:v>
                </c:pt>
                <c:pt idx="8619">
                  <c:v>0.38</c:v>
                </c:pt>
                <c:pt idx="8620">
                  <c:v>0.4</c:v>
                </c:pt>
                <c:pt idx="8621">
                  <c:v>0.42</c:v>
                </c:pt>
                <c:pt idx="8622">
                  <c:v>0.38</c:v>
                </c:pt>
                <c:pt idx="8623">
                  <c:v>0.53</c:v>
                </c:pt>
                <c:pt idx="8624">
                  <c:v>0.12</c:v>
                </c:pt>
                <c:pt idx="8625">
                  <c:v>0.89</c:v>
                </c:pt>
                <c:pt idx="8626">
                  <c:v>0.79</c:v>
                </c:pt>
                <c:pt idx="8627">
                  <c:v>0.56000000000000005</c:v>
                </c:pt>
                <c:pt idx="8628">
                  <c:v>0.48</c:v>
                </c:pt>
                <c:pt idx="8629">
                  <c:v>0.39</c:v>
                </c:pt>
                <c:pt idx="8630">
                  <c:v>0.3</c:v>
                </c:pt>
                <c:pt idx="8631">
                  <c:v>0.33</c:v>
                </c:pt>
                <c:pt idx="8632">
                  <c:v>0.28999999999999998</c:v>
                </c:pt>
                <c:pt idx="8633">
                  <c:v>0.3</c:v>
                </c:pt>
                <c:pt idx="8634">
                  <c:v>0.33</c:v>
                </c:pt>
                <c:pt idx="8635">
                  <c:v>0.25</c:v>
                </c:pt>
                <c:pt idx="8636">
                  <c:v>0.28999999999999998</c:v>
                </c:pt>
                <c:pt idx="8637">
                  <c:v>0.27</c:v>
                </c:pt>
                <c:pt idx="8638">
                  <c:v>0.21</c:v>
                </c:pt>
                <c:pt idx="8639">
                  <c:v>0.18</c:v>
                </c:pt>
                <c:pt idx="8640">
                  <c:v>0.21</c:v>
                </c:pt>
                <c:pt idx="8641">
                  <c:v>0.27</c:v>
                </c:pt>
                <c:pt idx="8642">
                  <c:v>0.34</c:v>
                </c:pt>
                <c:pt idx="8643">
                  <c:v>0.36</c:v>
                </c:pt>
                <c:pt idx="8644">
                  <c:v>0.6</c:v>
                </c:pt>
                <c:pt idx="8645">
                  <c:v>0.9</c:v>
                </c:pt>
                <c:pt idx="8646">
                  <c:v>0.55000000000000004</c:v>
                </c:pt>
                <c:pt idx="8647">
                  <c:v>0.49</c:v>
                </c:pt>
                <c:pt idx="8648">
                  <c:v>0.46</c:v>
                </c:pt>
                <c:pt idx="8649">
                  <c:v>0.42</c:v>
                </c:pt>
                <c:pt idx="8650">
                  <c:v>0.45</c:v>
                </c:pt>
                <c:pt idx="8651">
                  <c:v>0.69</c:v>
                </c:pt>
                <c:pt idx="8652">
                  <c:v>0.6</c:v>
                </c:pt>
                <c:pt idx="8653">
                  <c:v>0.57999999999999996</c:v>
                </c:pt>
                <c:pt idx="8654">
                  <c:v>0.51</c:v>
                </c:pt>
                <c:pt idx="8655">
                  <c:v>0.5</c:v>
                </c:pt>
                <c:pt idx="8656">
                  <c:v>0.55000000000000004</c:v>
                </c:pt>
                <c:pt idx="8657">
                  <c:v>0.53</c:v>
                </c:pt>
                <c:pt idx="8658">
                  <c:v>0.5</c:v>
                </c:pt>
                <c:pt idx="8659">
                  <c:v>0.4</c:v>
                </c:pt>
                <c:pt idx="8660">
                  <c:v>0.38</c:v>
                </c:pt>
                <c:pt idx="8661">
                  <c:v>0.34</c:v>
                </c:pt>
                <c:pt idx="8662">
                  <c:v>0.28999999999999998</c:v>
                </c:pt>
                <c:pt idx="8663">
                  <c:v>0.28000000000000003</c:v>
                </c:pt>
                <c:pt idx="8664">
                  <c:v>0.3</c:v>
                </c:pt>
                <c:pt idx="8665">
                  <c:v>0.33</c:v>
                </c:pt>
                <c:pt idx="8666">
                  <c:v>0.36</c:v>
                </c:pt>
                <c:pt idx="8667">
                  <c:v>0.37</c:v>
                </c:pt>
                <c:pt idx="8668">
                  <c:v>0.36</c:v>
                </c:pt>
                <c:pt idx="8669">
                  <c:v>0.33</c:v>
                </c:pt>
                <c:pt idx="8670">
                  <c:v>0.45</c:v>
                </c:pt>
                <c:pt idx="8671">
                  <c:v>0.39</c:v>
                </c:pt>
                <c:pt idx="8672">
                  <c:v>0.38</c:v>
                </c:pt>
                <c:pt idx="8673">
                  <c:v>0.37</c:v>
                </c:pt>
                <c:pt idx="8674">
                  <c:v>0.39</c:v>
                </c:pt>
                <c:pt idx="8675">
                  <c:v>0.3</c:v>
                </c:pt>
                <c:pt idx="8676">
                  <c:v>0.28000000000000003</c:v>
                </c:pt>
                <c:pt idx="8677">
                  <c:v>0.43</c:v>
                </c:pt>
                <c:pt idx="8678">
                  <c:v>0.45</c:v>
                </c:pt>
                <c:pt idx="8679">
                  <c:v>0.37</c:v>
                </c:pt>
                <c:pt idx="8680">
                  <c:v>0.42</c:v>
                </c:pt>
                <c:pt idx="8681">
                  <c:v>0.4</c:v>
                </c:pt>
                <c:pt idx="8682">
                  <c:v>0.39</c:v>
                </c:pt>
                <c:pt idx="8683">
                  <c:v>0.42</c:v>
                </c:pt>
                <c:pt idx="8684">
                  <c:v>0.41</c:v>
                </c:pt>
                <c:pt idx="8685">
                  <c:v>0.4</c:v>
                </c:pt>
                <c:pt idx="8686">
                  <c:v>0.43</c:v>
                </c:pt>
                <c:pt idx="8687">
                  <c:v>0.45</c:v>
                </c:pt>
                <c:pt idx="8688">
                  <c:v>0.43</c:v>
                </c:pt>
                <c:pt idx="8689">
                  <c:v>0.39</c:v>
                </c:pt>
                <c:pt idx="8690">
                  <c:v>0.4</c:v>
                </c:pt>
                <c:pt idx="8691">
                  <c:v>0.39</c:v>
                </c:pt>
                <c:pt idx="8692">
                  <c:v>0.34</c:v>
                </c:pt>
                <c:pt idx="8693">
                  <c:v>0.33</c:v>
                </c:pt>
                <c:pt idx="8694">
                  <c:v>0.28999999999999998</c:v>
                </c:pt>
                <c:pt idx="8695">
                  <c:v>0.2</c:v>
                </c:pt>
                <c:pt idx="8696">
                  <c:v>0.16</c:v>
                </c:pt>
                <c:pt idx="8697">
                  <c:v>0.13</c:v>
                </c:pt>
                <c:pt idx="8698">
                  <c:v>0.17</c:v>
                </c:pt>
                <c:pt idx="8699">
                  <c:v>0.1</c:v>
                </c:pt>
                <c:pt idx="8700">
                  <c:v>0.25</c:v>
                </c:pt>
                <c:pt idx="8701">
                  <c:v>0.3</c:v>
                </c:pt>
                <c:pt idx="8702">
                  <c:v>0.32</c:v>
                </c:pt>
                <c:pt idx="8703">
                  <c:v>0.4</c:v>
                </c:pt>
                <c:pt idx="8704">
                  <c:v>0.3</c:v>
                </c:pt>
                <c:pt idx="8705">
                  <c:v>0.56000000000000005</c:v>
                </c:pt>
                <c:pt idx="8706">
                  <c:v>0.4</c:v>
                </c:pt>
                <c:pt idx="8707">
                  <c:v>0.42</c:v>
                </c:pt>
                <c:pt idx="8708">
                  <c:v>0.43</c:v>
                </c:pt>
                <c:pt idx="8709">
                  <c:v>0.48</c:v>
                </c:pt>
                <c:pt idx="8710">
                  <c:v>0.41</c:v>
                </c:pt>
                <c:pt idx="8711">
                  <c:v>0.49</c:v>
                </c:pt>
                <c:pt idx="8712">
                  <c:v>0.37</c:v>
                </c:pt>
                <c:pt idx="8713">
                  <c:v>0.35</c:v>
                </c:pt>
                <c:pt idx="8714">
                  <c:v>0.37</c:v>
                </c:pt>
                <c:pt idx="8715">
                  <c:v>0.35</c:v>
                </c:pt>
                <c:pt idx="8716">
                  <c:v>0.37</c:v>
                </c:pt>
                <c:pt idx="8717">
                  <c:v>0.39</c:v>
                </c:pt>
                <c:pt idx="8718">
                  <c:v>0.31</c:v>
                </c:pt>
                <c:pt idx="8719">
                  <c:v>0.28000000000000003</c:v>
                </c:pt>
                <c:pt idx="8720">
                  <c:v>0.31</c:v>
                </c:pt>
                <c:pt idx="8721">
                  <c:v>0.33</c:v>
                </c:pt>
                <c:pt idx="8722">
                  <c:v>0.39</c:v>
                </c:pt>
                <c:pt idx="8723">
                  <c:v>0.4</c:v>
                </c:pt>
                <c:pt idx="8724">
                  <c:v>0.38</c:v>
                </c:pt>
                <c:pt idx="8725">
                  <c:v>0.36</c:v>
                </c:pt>
                <c:pt idx="8726">
                  <c:v>0.35</c:v>
                </c:pt>
                <c:pt idx="8727">
                  <c:v>0.3</c:v>
                </c:pt>
                <c:pt idx="8728">
                  <c:v>0.34</c:v>
                </c:pt>
                <c:pt idx="8729">
                  <c:v>0.35</c:v>
                </c:pt>
                <c:pt idx="8730">
                  <c:v>0.33</c:v>
                </c:pt>
                <c:pt idx="8731">
                  <c:v>0.4</c:v>
                </c:pt>
                <c:pt idx="8732">
                  <c:v>0.42</c:v>
                </c:pt>
                <c:pt idx="8733">
                  <c:v>0.44</c:v>
                </c:pt>
                <c:pt idx="8734">
                  <c:v>0.9</c:v>
                </c:pt>
                <c:pt idx="8735">
                  <c:v>0.7</c:v>
                </c:pt>
                <c:pt idx="8736">
                  <c:v>1.24</c:v>
                </c:pt>
                <c:pt idx="8737">
                  <c:v>1.1000000000000001</c:v>
                </c:pt>
                <c:pt idx="8738">
                  <c:v>0.82</c:v>
                </c:pt>
                <c:pt idx="8739">
                  <c:v>0.78</c:v>
                </c:pt>
                <c:pt idx="8740">
                  <c:v>0.49</c:v>
                </c:pt>
                <c:pt idx="8741">
                  <c:v>0.46</c:v>
                </c:pt>
                <c:pt idx="8742">
                  <c:v>0.4</c:v>
                </c:pt>
                <c:pt idx="8743">
                  <c:v>0.2</c:v>
                </c:pt>
                <c:pt idx="8744">
                  <c:v>0.23</c:v>
                </c:pt>
                <c:pt idx="8745">
                  <c:v>0.2</c:v>
                </c:pt>
                <c:pt idx="8746">
                  <c:v>0.39</c:v>
                </c:pt>
                <c:pt idx="8747">
                  <c:v>0.52</c:v>
                </c:pt>
                <c:pt idx="8748">
                  <c:v>0.48</c:v>
                </c:pt>
                <c:pt idx="8749">
                  <c:v>0.4</c:v>
                </c:pt>
                <c:pt idx="8750">
                  <c:v>0.38</c:v>
                </c:pt>
                <c:pt idx="8751">
                  <c:v>0.36</c:v>
                </c:pt>
                <c:pt idx="8752">
                  <c:v>0.45</c:v>
                </c:pt>
                <c:pt idx="8753">
                  <c:v>0.41</c:v>
                </c:pt>
                <c:pt idx="8754">
                  <c:v>0.36</c:v>
                </c:pt>
                <c:pt idx="8755">
                  <c:v>0.34</c:v>
                </c:pt>
                <c:pt idx="8756">
                  <c:v>0.39</c:v>
                </c:pt>
                <c:pt idx="8757">
                  <c:v>0.37</c:v>
                </c:pt>
                <c:pt idx="8758">
                  <c:v>0.45</c:v>
                </c:pt>
                <c:pt idx="8759">
                  <c:v>0.43</c:v>
                </c:pt>
                <c:pt idx="8760">
                  <c:v>0.4</c:v>
                </c:pt>
                <c:pt idx="8761">
                  <c:v>0.39</c:v>
                </c:pt>
                <c:pt idx="8762">
                  <c:v>0.41</c:v>
                </c:pt>
                <c:pt idx="8763">
                  <c:v>0.28999999999999998</c:v>
                </c:pt>
                <c:pt idx="8764">
                  <c:v>0.25</c:v>
                </c:pt>
                <c:pt idx="8765">
                  <c:v>0.23</c:v>
                </c:pt>
                <c:pt idx="8766">
                  <c:v>0.38</c:v>
                </c:pt>
                <c:pt idx="8767">
                  <c:v>0.35</c:v>
                </c:pt>
                <c:pt idx="8768">
                  <c:v>0.4</c:v>
                </c:pt>
                <c:pt idx="8769">
                  <c:v>0.34</c:v>
                </c:pt>
                <c:pt idx="8770">
                  <c:v>0.36</c:v>
                </c:pt>
                <c:pt idx="8771">
                  <c:v>0.34</c:v>
                </c:pt>
                <c:pt idx="8772">
                  <c:v>0.37</c:v>
                </c:pt>
                <c:pt idx="8773">
                  <c:v>0.35</c:v>
                </c:pt>
                <c:pt idx="8774">
                  <c:v>0.37</c:v>
                </c:pt>
                <c:pt idx="8775">
                  <c:v>0.33</c:v>
                </c:pt>
                <c:pt idx="8776">
                  <c:v>0.36</c:v>
                </c:pt>
                <c:pt idx="8777">
                  <c:v>0.35</c:v>
                </c:pt>
                <c:pt idx="8778">
                  <c:v>0.39</c:v>
                </c:pt>
                <c:pt idx="8779">
                  <c:v>0.33</c:v>
                </c:pt>
                <c:pt idx="8780">
                  <c:v>0.28999999999999998</c:v>
                </c:pt>
                <c:pt idx="8781">
                  <c:v>0.31</c:v>
                </c:pt>
                <c:pt idx="8782">
                  <c:v>0.35</c:v>
                </c:pt>
                <c:pt idx="8783">
                  <c:v>0.41</c:v>
                </c:pt>
                <c:pt idx="8784">
                  <c:v>0.37</c:v>
                </c:pt>
                <c:pt idx="8785">
                  <c:v>0.36</c:v>
                </c:pt>
                <c:pt idx="8786">
                  <c:v>0.38</c:v>
                </c:pt>
                <c:pt idx="8787">
                  <c:v>0.36</c:v>
                </c:pt>
                <c:pt idx="8788">
                  <c:v>0.37</c:v>
                </c:pt>
                <c:pt idx="8789">
                  <c:v>0.34</c:v>
                </c:pt>
                <c:pt idx="8790">
                  <c:v>0.38</c:v>
                </c:pt>
                <c:pt idx="8791">
                  <c:v>0.45</c:v>
                </c:pt>
                <c:pt idx="8792">
                  <c:v>0.43</c:v>
                </c:pt>
                <c:pt idx="8793">
                  <c:v>0.38</c:v>
                </c:pt>
                <c:pt idx="8794">
                  <c:v>0.36</c:v>
                </c:pt>
                <c:pt idx="8795">
                  <c:v>0.31</c:v>
                </c:pt>
                <c:pt idx="8796">
                  <c:v>0.32</c:v>
                </c:pt>
                <c:pt idx="8797">
                  <c:v>0.35</c:v>
                </c:pt>
                <c:pt idx="8798">
                  <c:v>0.38</c:v>
                </c:pt>
                <c:pt idx="8799">
                  <c:v>0.36</c:v>
                </c:pt>
                <c:pt idx="8800">
                  <c:v>0.32</c:v>
                </c:pt>
                <c:pt idx="8801">
                  <c:v>0.34</c:v>
                </c:pt>
                <c:pt idx="8802">
                  <c:v>0.34</c:v>
                </c:pt>
                <c:pt idx="8803">
                  <c:v>0.62</c:v>
                </c:pt>
                <c:pt idx="8804">
                  <c:v>0.31</c:v>
                </c:pt>
                <c:pt idx="8805">
                  <c:v>0.38</c:v>
                </c:pt>
                <c:pt idx="8806">
                  <c:v>0.34</c:v>
                </c:pt>
                <c:pt idx="8807">
                  <c:v>0.36</c:v>
                </c:pt>
                <c:pt idx="8808">
                  <c:v>0.46</c:v>
                </c:pt>
                <c:pt idx="8809">
                  <c:v>0.44</c:v>
                </c:pt>
                <c:pt idx="8810">
                  <c:v>0.42</c:v>
                </c:pt>
                <c:pt idx="8811">
                  <c:v>0.37</c:v>
                </c:pt>
                <c:pt idx="8812">
                  <c:v>0.38</c:v>
                </c:pt>
                <c:pt idx="8813">
                  <c:v>0.53</c:v>
                </c:pt>
                <c:pt idx="8814">
                  <c:v>0.49</c:v>
                </c:pt>
                <c:pt idx="8815">
                  <c:v>0.52</c:v>
                </c:pt>
                <c:pt idx="8816">
                  <c:v>0.54</c:v>
                </c:pt>
                <c:pt idx="8817">
                  <c:v>0.51</c:v>
                </c:pt>
                <c:pt idx="8818">
                  <c:v>0.55000000000000004</c:v>
                </c:pt>
                <c:pt idx="8819">
                  <c:v>0.5</c:v>
                </c:pt>
                <c:pt idx="8820">
                  <c:v>0.52</c:v>
                </c:pt>
                <c:pt idx="8821">
                  <c:v>0.48</c:v>
                </c:pt>
                <c:pt idx="8822">
                  <c:v>0.47</c:v>
                </c:pt>
                <c:pt idx="8823">
                  <c:v>0.46</c:v>
                </c:pt>
                <c:pt idx="8824">
                  <c:v>0.48</c:v>
                </c:pt>
                <c:pt idx="8825">
                  <c:v>0.47</c:v>
                </c:pt>
                <c:pt idx="8826">
                  <c:v>0.45</c:v>
                </c:pt>
                <c:pt idx="8827">
                  <c:v>0.39</c:v>
                </c:pt>
                <c:pt idx="8828">
                  <c:v>0.34</c:v>
                </c:pt>
                <c:pt idx="8829">
                  <c:v>0.37</c:v>
                </c:pt>
                <c:pt idx="8830">
                  <c:v>0.42</c:v>
                </c:pt>
                <c:pt idx="8831">
                  <c:v>0.44</c:v>
                </c:pt>
                <c:pt idx="8832">
                  <c:v>0.6</c:v>
                </c:pt>
                <c:pt idx="8833">
                  <c:v>0.4</c:v>
                </c:pt>
                <c:pt idx="8834">
                  <c:v>0.36</c:v>
                </c:pt>
                <c:pt idx="8835">
                  <c:v>0.43</c:v>
                </c:pt>
                <c:pt idx="8836">
                  <c:v>0.41</c:v>
                </c:pt>
                <c:pt idx="8837">
                  <c:v>0.42</c:v>
                </c:pt>
                <c:pt idx="8838">
                  <c:v>0.41</c:v>
                </c:pt>
                <c:pt idx="8839">
                  <c:v>0.28999999999999998</c:v>
                </c:pt>
                <c:pt idx="8840">
                  <c:v>0.53</c:v>
                </c:pt>
                <c:pt idx="8841">
                  <c:v>0.8</c:v>
                </c:pt>
                <c:pt idx="8842">
                  <c:v>0.73</c:v>
                </c:pt>
                <c:pt idx="8843">
                  <c:v>0.64</c:v>
                </c:pt>
                <c:pt idx="8844">
                  <c:v>0.62</c:v>
                </c:pt>
                <c:pt idx="8845">
                  <c:v>0.54</c:v>
                </c:pt>
                <c:pt idx="8846">
                  <c:v>0.49</c:v>
                </c:pt>
                <c:pt idx="8847">
                  <c:v>0.5</c:v>
                </c:pt>
                <c:pt idx="8848">
                  <c:v>0.55000000000000004</c:v>
                </c:pt>
                <c:pt idx="8849">
                  <c:v>0.56999999999999995</c:v>
                </c:pt>
                <c:pt idx="8850">
                  <c:v>0.57999999999999996</c:v>
                </c:pt>
                <c:pt idx="8851">
                  <c:v>0.49</c:v>
                </c:pt>
                <c:pt idx="8852">
                  <c:v>0.51</c:v>
                </c:pt>
                <c:pt idx="8853">
                  <c:v>0.56999999999999995</c:v>
                </c:pt>
                <c:pt idx="8854">
                  <c:v>0.51</c:v>
                </c:pt>
                <c:pt idx="8855">
                  <c:v>0.48</c:v>
                </c:pt>
                <c:pt idx="8856">
                  <c:v>0.56000000000000005</c:v>
                </c:pt>
                <c:pt idx="8857">
                  <c:v>0.52</c:v>
                </c:pt>
                <c:pt idx="8858">
                  <c:v>0.59</c:v>
                </c:pt>
                <c:pt idx="8859">
                  <c:v>0.59</c:v>
                </c:pt>
                <c:pt idx="8860">
                  <c:v>0.55000000000000004</c:v>
                </c:pt>
                <c:pt idx="8861">
                  <c:v>0.53</c:v>
                </c:pt>
                <c:pt idx="8862">
                  <c:v>0.57999999999999996</c:v>
                </c:pt>
                <c:pt idx="8863">
                  <c:v>0.59</c:v>
                </c:pt>
                <c:pt idx="8864">
                  <c:v>0.54</c:v>
                </c:pt>
                <c:pt idx="8865">
                  <c:v>0.55000000000000004</c:v>
                </c:pt>
                <c:pt idx="8866">
                  <c:v>0.53</c:v>
                </c:pt>
                <c:pt idx="8867">
                  <c:v>0.54</c:v>
                </c:pt>
                <c:pt idx="8868">
                  <c:v>0.5</c:v>
                </c:pt>
                <c:pt idx="8869">
                  <c:v>0.55000000000000004</c:v>
                </c:pt>
                <c:pt idx="8870">
                  <c:v>0.52</c:v>
                </c:pt>
                <c:pt idx="8871">
                  <c:v>0.48</c:v>
                </c:pt>
                <c:pt idx="8872">
                  <c:v>0.53</c:v>
                </c:pt>
                <c:pt idx="8873">
                  <c:v>0.46</c:v>
                </c:pt>
                <c:pt idx="8874">
                  <c:v>0.49</c:v>
                </c:pt>
                <c:pt idx="8875">
                  <c:v>0.51</c:v>
                </c:pt>
                <c:pt idx="8876">
                  <c:v>0.51</c:v>
                </c:pt>
                <c:pt idx="8877">
                  <c:v>0.37</c:v>
                </c:pt>
                <c:pt idx="8878">
                  <c:v>0.53</c:v>
                </c:pt>
                <c:pt idx="8879">
                  <c:v>0.55000000000000004</c:v>
                </c:pt>
                <c:pt idx="8880">
                  <c:v>0.53</c:v>
                </c:pt>
                <c:pt idx="8881">
                  <c:v>0.53</c:v>
                </c:pt>
                <c:pt idx="8882">
                  <c:v>0.55000000000000004</c:v>
                </c:pt>
                <c:pt idx="8883">
                  <c:v>0.48</c:v>
                </c:pt>
                <c:pt idx="8884">
                  <c:v>0.45</c:v>
                </c:pt>
                <c:pt idx="8885">
                  <c:v>0.51</c:v>
                </c:pt>
                <c:pt idx="8886">
                  <c:v>0.52</c:v>
                </c:pt>
                <c:pt idx="8887">
                  <c:v>0.56000000000000005</c:v>
                </c:pt>
                <c:pt idx="8888">
                  <c:v>0.45</c:v>
                </c:pt>
                <c:pt idx="8889">
                  <c:v>0.47</c:v>
                </c:pt>
                <c:pt idx="8890">
                  <c:v>0.43</c:v>
                </c:pt>
                <c:pt idx="8891">
                  <c:v>0.46</c:v>
                </c:pt>
                <c:pt idx="8892">
                  <c:v>0.49</c:v>
                </c:pt>
                <c:pt idx="8893">
                  <c:v>0.47</c:v>
                </c:pt>
                <c:pt idx="8894">
                  <c:v>0.45</c:v>
                </c:pt>
                <c:pt idx="8895">
                  <c:v>0.48</c:v>
                </c:pt>
                <c:pt idx="8896">
                  <c:v>0.44</c:v>
                </c:pt>
                <c:pt idx="8897">
                  <c:v>0.46</c:v>
                </c:pt>
                <c:pt idx="8898">
                  <c:v>0.43</c:v>
                </c:pt>
                <c:pt idx="8899">
                  <c:v>0.44</c:v>
                </c:pt>
                <c:pt idx="8900">
                  <c:v>0.48</c:v>
                </c:pt>
                <c:pt idx="8901">
                  <c:v>0.49</c:v>
                </c:pt>
                <c:pt idx="8902">
                  <c:v>0.51</c:v>
                </c:pt>
                <c:pt idx="8903">
                  <c:v>0.54</c:v>
                </c:pt>
                <c:pt idx="8904">
                  <c:v>0.54</c:v>
                </c:pt>
                <c:pt idx="8905">
                  <c:v>0.55000000000000004</c:v>
                </c:pt>
                <c:pt idx="8906">
                  <c:v>0.54</c:v>
                </c:pt>
                <c:pt idx="8907">
                  <c:v>0.5</c:v>
                </c:pt>
                <c:pt idx="8908">
                  <c:v>0.46</c:v>
                </c:pt>
                <c:pt idx="8909">
                  <c:v>0.51</c:v>
                </c:pt>
                <c:pt idx="8910">
                  <c:v>0.53</c:v>
                </c:pt>
                <c:pt idx="8911">
                  <c:v>0.59</c:v>
                </c:pt>
                <c:pt idx="8912">
                  <c:v>0.5</c:v>
                </c:pt>
                <c:pt idx="8913">
                  <c:v>0.57999999999999996</c:v>
                </c:pt>
                <c:pt idx="8914">
                  <c:v>0.59</c:v>
                </c:pt>
                <c:pt idx="8915">
                  <c:v>0.53</c:v>
                </c:pt>
                <c:pt idx="8916">
                  <c:v>0.51</c:v>
                </c:pt>
                <c:pt idx="8917">
                  <c:v>0.48</c:v>
                </c:pt>
                <c:pt idx="8918">
                  <c:v>0.55000000000000004</c:v>
                </c:pt>
                <c:pt idx="8919">
                  <c:v>0.52</c:v>
                </c:pt>
                <c:pt idx="8920">
                  <c:v>0.57999999999999996</c:v>
                </c:pt>
                <c:pt idx="8921">
                  <c:v>0.54</c:v>
                </c:pt>
                <c:pt idx="8922">
                  <c:v>0.5</c:v>
                </c:pt>
                <c:pt idx="8923">
                  <c:v>0.57999999999999996</c:v>
                </c:pt>
                <c:pt idx="8924">
                  <c:v>0.64</c:v>
                </c:pt>
                <c:pt idx="8925">
                  <c:v>0.46</c:v>
                </c:pt>
                <c:pt idx="8926">
                  <c:v>0.4</c:v>
                </c:pt>
                <c:pt idx="8927">
                  <c:v>0.48</c:v>
                </c:pt>
                <c:pt idx="8928">
                  <c:v>0.53</c:v>
                </c:pt>
                <c:pt idx="8929">
                  <c:v>0.5</c:v>
                </c:pt>
                <c:pt idx="8930">
                  <c:v>0.48</c:v>
                </c:pt>
                <c:pt idx="8931">
                  <c:v>0.28999999999999998</c:v>
                </c:pt>
                <c:pt idx="8932">
                  <c:v>0.32</c:v>
                </c:pt>
                <c:pt idx="8933">
                  <c:v>0.34</c:v>
                </c:pt>
                <c:pt idx="8934">
                  <c:v>0.33</c:v>
                </c:pt>
                <c:pt idx="8935">
                  <c:v>0.31</c:v>
                </c:pt>
                <c:pt idx="8936">
                  <c:v>0.28999999999999998</c:v>
                </c:pt>
                <c:pt idx="8937">
                  <c:v>0.32</c:v>
                </c:pt>
                <c:pt idx="8938">
                  <c:v>0.34</c:v>
                </c:pt>
                <c:pt idx="8939">
                  <c:v>0.33</c:v>
                </c:pt>
                <c:pt idx="8940">
                  <c:v>0.35</c:v>
                </c:pt>
                <c:pt idx="8941">
                  <c:v>0.38</c:v>
                </c:pt>
                <c:pt idx="8942">
                  <c:v>0.36</c:v>
                </c:pt>
                <c:pt idx="8943">
                  <c:v>0.34</c:v>
                </c:pt>
                <c:pt idx="8944">
                  <c:v>0.37</c:v>
                </c:pt>
                <c:pt idx="8945">
                  <c:v>0.32</c:v>
                </c:pt>
                <c:pt idx="8946">
                  <c:v>0.33</c:v>
                </c:pt>
                <c:pt idx="8947">
                  <c:v>0.32</c:v>
                </c:pt>
                <c:pt idx="8948">
                  <c:v>0.26</c:v>
                </c:pt>
                <c:pt idx="8949">
                  <c:v>0.34</c:v>
                </c:pt>
                <c:pt idx="8950">
                  <c:v>0.33</c:v>
                </c:pt>
                <c:pt idx="8951">
                  <c:v>0.32</c:v>
                </c:pt>
                <c:pt idx="8952">
                  <c:v>0.35</c:v>
                </c:pt>
                <c:pt idx="8953">
                  <c:v>0.36</c:v>
                </c:pt>
                <c:pt idx="8954">
                  <c:v>0.35</c:v>
                </c:pt>
                <c:pt idx="8955">
                  <c:v>0.37</c:v>
                </c:pt>
                <c:pt idx="8956">
                  <c:v>0.41</c:v>
                </c:pt>
                <c:pt idx="8957">
                  <c:v>0.37</c:v>
                </c:pt>
                <c:pt idx="8958">
                  <c:v>0.39</c:v>
                </c:pt>
                <c:pt idx="8959">
                  <c:v>0.4</c:v>
                </c:pt>
                <c:pt idx="8960">
                  <c:v>0.34</c:v>
                </c:pt>
                <c:pt idx="8961">
                  <c:v>0.28999999999999998</c:v>
                </c:pt>
                <c:pt idx="8962">
                  <c:v>0.36</c:v>
                </c:pt>
                <c:pt idx="8963">
                  <c:v>0.37</c:v>
                </c:pt>
                <c:pt idx="8964">
                  <c:v>0.32</c:v>
                </c:pt>
                <c:pt idx="8965">
                  <c:v>0.28999999999999998</c:v>
                </c:pt>
                <c:pt idx="8966">
                  <c:v>0.32</c:v>
                </c:pt>
                <c:pt idx="8967">
                  <c:v>0.43</c:v>
                </c:pt>
                <c:pt idx="8968">
                  <c:v>0.48</c:v>
                </c:pt>
                <c:pt idx="8969">
                  <c:v>0.51</c:v>
                </c:pt>
                <c:pt idx="8970">
                  <c:v>0.41</c:v>
                </c:pt>
                <c:pt idx="8971">
                  <c:v>0.43</c:v>
                </c:pt>
                <c:pt idx="8972">
                  <c:v>0.39</c:v>
                </c:pt>
                <c:pt idx="8973">
                  <c:v>0.3</c:v>
                </c:pt>
                <c:pt idx="8974">
                  <c:v>0.37</c:v>
                </c:pt>
                <c:pt idx="8975">
                  <c:v>0.33</c:v>
                </c:pt>
                <c:pt idx="8976">
                  <c:v>0.36</c:v>
                </c:pt>
                <c:pt idx="8977">
                  <c:v>0.43</c:v>
                </c:pt>
                <c:pt idx="8978">
                  <c:v>0.38</c:v>
                </c:pt>
                <c:pt idx="8979">
                  <c:v>0.32</c:v>
                </c:pt>
                <c:pt idx="8980">
                  <c:v>0.35</c:v>
                </c:pt>
                <c:pt idx="8981">
                  <c:v>0.33</c:v>
                </c:pt>
                <c:pt idx="8982">
                  <c:v>0.36</c:v>
                </c:pt>
                <c:pt idx="8983">
                  <c:v>0.28000000000000003</c:v>
                </c:pt>
                <c:pt idx="8984">
                  <c:v>0.28999999999999998</c:v>
                </c:pt>
                <c:pt idx="8985">
                  <c:v>0.28999999999999998</c:v>
                </c:pt>
                <c:pt idx="8986">
                  <c:v>0.28000000000000003</c:v>
                </c:pt>
                <c:pt idx="8987">
                  <c:v>0.3</c:v>
                </c:pt>
                <c:pt idx="8988">
                  <c:v>0.36</c:v>
                </c:pt>
                <c:pt idx="8989">
                  <c:v>0.38</c:v>
                </c:pt>
                <c:pt idx="8990">
                  <c:v>0.37</c:v>
                </c:pt>
                <c:pt idx="8991">
                  <c:v>0.39</c:v>
                </c:pt>
                <c:pt idx="8992">
                  <c:v>0.35</c:v>
                </c:pt>
                <c:pt idx="8993">
                  <c:v>0.38</c:v>
                </c:pt>
                <c:pt idx="8994">
                  <c:v>0.36</c:v>
                </c:pt>
                <c:pt idx="8995">
                  <c:v>0.36</c:v>
                </c:pt>
                <c:pt idx="8996">
                  <c:v>0.34</c:v>
                </c:pt>
                <c:pt idx="8997">
                  <c:v>0.4</c:v>
                </c:pt>
                <c:pt idx="8998">
                  <c:v>0.36</c:v>
                </c:pt>
                <c:pt idx="8999">
                  <c:v>0.4</c:v>
                </c:pt>
                <c:pt idx="9000">
                  <c:v>0.37</c:v>
                </c:pt>
                <c:pt idx="9001">
                  <c:v>0.42</c:v>
                </c:pt>
                <c:pt idx="9002">
                  <c:v>0.4</c:v>
                </c:pt>
                <c:pt idx="9003">
                  <c:v>0.48</c:v>
                </c:pt>
                <c:pt idx="9004">
                  <c:v>0.52</c:v>
                </c:pt>
                <c:pt idx="9005">
                  <c:v>0.56999999999999995</c:v>
                </c:pt>
                <c:pt idx="9006">
                  <c:v>0.78</c:v>
                </c:pt>
                <c:pt idx="9007">
                  <c:v>0.71</c:v>
                </c:pt>
                <c:pt idx="9008">
                  <c:v>0.62</c:v>
                </c:pt>
                <c:pt idx="9009">
                  <c:v>0.59</c:v>
                </c:pt>
                <c:pt idx="9010">
                  <c:v>0.54</c:v>
                </c:pt>
                <c:pt idx="9011">
                  <c:v>0.44</c:v>
                </c:pt>
                <c:pt idx="9012">
                  <c:v>0.42</c:v>
                </c:pt>
                <c:pt idx="9013">
                  <c:v>0.37</c:v>
                </c:pt>
                <c:pt idx="9014">
                  <c:v>0.35</c:v>
                </c:pt>
                <c:pt idx="9015">
                  <c:v>0.3</c:v>
                </c:pt>
                <c:pt idx="9016">
                  <c:v>0.28999999999999998</c:v>
                </c:pt>
                <c:pt idx="9017">
                  <c:v>0.28999999999999998</c:v>
                </c:pt>
                <c:pt idx="9018">
                  <c:v>0.32</c:v>
                </c:pt>
                <c:pt idx="9019">
                  <c:v>0.36</c:v>
                </c:pt>
                <c:pt idx="9020">
                  <c:v>0.35</c:v>
                </c:pt>
                <c:pt idx="9021">
                  <c:v>0.38</c:v>
                </c:pt>
                <c:pt idx="9022">
                  <c:v>0.42</c:v>
                </c:pt>
                <c:pt idx="9023">
                  <c:v>0.77</c:v>
                </c:pt>
                <c:pt idx="9024">
                  <c:v>0.6</c:v>
                </c:pt>
                <c:pt idx="9025">
                  <c:v>0.66</c:v>
                </c:pt>
                <c:pt idx="9026">
                  <c:v>0.71</c:v>
                </c:pt>
                <c:pt idx="9027">
                  <c:v>0.6</c:v>
                </c:pt>
                <c:pt idx="9028">
                  <c:v>0.63</c:v>
                </c:pt>
                <c:pt idx="9029">
                  <c:v>0.61</c:v>
                </c:pt>
                <c:pt idx="9030">
                  <c:v>0.56999999999999995</c:v>
                </c:pt>
                <c:pt idx="9031">
                  <c:v>0.53</c:v>
                </c:pt>
                <c:pt idx="9032">
                  <c:v>0.51</c:v>
                </c:pt>
                <c:pt idx="9033">
                  <c:v>0.48</c:v>
                </c:pt>
                <c:pt idx="9034">
                  <c:v>0.53</c:v>
                </c:pt>
                <c:pt idx="9035">
                  <c:v>0.49</c:v>
                </c:pt>
                <c:pt idx="9036">
                  <c:v>0.56000000000000005</c:v>
                </c:pt>
                <c:pt idx="9037">
                  <c:v>0.48</c:v>
                </c:pt>
                <c:pt idx="9038">
                  <c:v>0.51</c:v>
                </c:pt>
                <c:pt idx="9039">
                  <c:v>0.56000000000000005</c:v>
                </c:pt>
                <c:pt idx="9040">
                  <c:v>0.44</c:v>
                </c:pt>
                <c:pt idx="9041">
                  <c:v>0.46</c:v>
                </c:pt>
                <c:pt idx="9042">
                  <c:v>0.49</c:v>
                </c:pt>
                <c:pt idx="9043">
                  <c:v>0.66</c:v>
                </c:pt>
                <c:pt idx="9044">
                  <c:v>0.59</c:v>
                </c:pt>
                <c:pt idx="9045">
                  <c:v>0.56999999999999995</c:v>
                </c:pt>
                <c:pt idx="9046">
                  <c:v>0.61</c:v>
                </c:pt>
                <c:pt idx="9047">
                  <c:v>0.67</c:v>
                </c:pt>
                <c:pt idx="9048">
                  <c:v>0.66</c:v>
                </c:pt>
                <c:pt idx="9049">
                  <c:v>0.65</c:v>
                </c:pt>
                <c:pt idx="9050">
                  <c:v>0.59</c:v>
                </c:pt>
                <c:pt idx="9051">
                  <c:v>0.64</c:v>
                </c:pt>
                <c:pt idx="9052">
                  <c:v>0.62</c:v>
                </c:pt>
                <c:pt idx="9053">
                  <c:v>0.56999999999999995</c:v>
                </c:pt>
                <c:pt idx="9054">
                  <c:v>0.54</c:v>
                </c:pt>
                <c:pt idx="9055">
                  <c:v>0.49</c:v>
                </c:pt>
                <c:pt idx="9056">
                  <c:v>0.42</c:v>
                </c:pt>
                <c:pt idx="9057">
                  <c:v>0.5</c:v>
                </c:pt>
                <c:pt idx="9058">
                  <c:v>0.47</c:v>
                </c:pt>
                <c:pt idx="9059">
                  <c:v>0.51</c:v>
                </c:pt>
                <c:pt idx="9060">
                  <c:v>0.56999999999999995</c:v>
                </c:pt>
                <c:pt idx="9061">
                  <c:v>0.51</c:v>
                </c:pt>
                <c:pt idx="9062">
                  <c:v>0.46</c:v>
                </c:pt>
                <c:pt idx="9063">
                  <c:v>0.51</c:v>
                </c:pt>
                <c:pt idx="9064">
                  <c:v>0.46</c:v>
                </c:pt>
                <c:pt idx="9065">
                  <c:v>0.41</c:v>
                </c:pt>
                <c:pt idx="9066">
                  <c:v>0.39</c:v>
                </c:pt>
                <c:pt idx="9067">
                  <c:v>0.51</c:v>
                </c:pt>
                <c:pt idx="9068">
                  <c:v>0.49</c:v>
                </c:pt>
                <c:pt idx="9069">
                  <c:v>0.53</c:v>
                </c:pt>
                <c:pt idx="9070">
                  <c:v>0.52</c:v>
                </c:pt>
                <c:pt idx="9071">
                  <c:v>0.5</c:v>
                </c:pt>
                <c:pt idx="9072">
                  <c:v>0.54</c:v>
                </c:pt>
                <c:pt idx="9073">
                  <c:v>0.55000000000000004</c:v>
                </c:pt>
                <c:pt idx="9074">
                  <c:v>0.54</c:v>
                </c:pt>
                <c:pt idx="9075">
                  <c:v>0.55000000000000004</c:v>
                </c:pt>
                <c:pt idx="9076">
                  <c:v>0.52</c:v>
                </c:pt>
                <c:pt idx="9077">
                  <c:v>0.56000000000000005</c:v>
                </c:pt>
                <c:pt idx="9078">
                  <c:v>0.64</c:v>
                </c:pt>
                <c:pt idx="9079">
                  <c:v>0.61</c:v>
                </c:pt>
                <c:pt idx="9080">
                  <c:v>0.59</c:v>
                </c:pt>
                <c:pt idx="9081">
                  <c:v>0.56999999999999995</c:v>
                </c:pt>
                <c:pt idx="9082">
                  <c:v>0.54</c:v>
                </c:pt>
                <c:pt idx="9083">
                  <c:v>0.45</c:v>
                </c:pt>
                <c:pt idx="9084">
                  <c:v>0.49</c:v>
                </c:pt>
                <c:pt idx="9085">
                  <c:v>0.52</c:v>
                </c:pt>
                <c:pt idx="9086">
                  <c:v>0.56000000000000005</c:v>
                </c:pt>
                <c:pt idx="9087">
                  <c:v>0.52</c:v>
                </c:pt>
                <c:pt idx="9088">
                  <c:v>0.49</c:v>
                </c:pt>
                <c:pt idx="9089">
                  <c:v>0.46</c:v>
                </c:pt>
                <c:pt idx="9090">
                  <c:v>0.64</c:v>
                </c:pt>
                <c:pt idx="9091">
                  <c:v>0.18</c:v>
                </c:pt>
                <c:pt idx="9092">
                  <c:v>0.28999999999999998</c:v>
                </c:pt>
                <c:pt idx="9093">
                  <c:v>0.52</c:v>
                </c:pt>
                <c:pt idx="9094">
                  <c:v>0.6</c:v>
                </c:pt>
                <c:pt idx="9095">
                  <c:v>0.72</c:v>
                </c:pt>
                <c:pt idx="9096">
                  <c:v>0.72</c:v>
                </c:pt>
                <c:pt idx="9097">
                  <c:v>0.59</c:v>
                </c:pt>
                <c:pt idx="9098">
                  <c:v>0.59</c:v>
                </c:pt>
                <c:pt idx="9099">
                  <c:v>1.18</c:v>
                </c:pt>
                <c:pt idx="9100">
                  <c:v>0.88</c:v>
                </c:pt>
                <c:pt idx="9101">
                  <c:v>0.57999999999999996</c:v>
                </c:pt>
                <c:pt idx="9102">
                  <c:v>0.56000000000000005</c:v>
                </c:pt>
                <c:pt idx="9103">
                  <c:v>0.6</c:v>
                </c:pt>
                <c:pt idx="9104">
                  <c:v>0.57999999999999996</c:v>
                </c:pt>
                <c:pt idx="9105">
                  <c:v>0.52</c:v>
                </c:pt>
                <c:pt idx="9106">
                  <c:v>0.53</c:v>
                </c:pt>
                <c:pt idx="9107">
                  <c:v>0.55000000000000004</c:v>
                </c:pt>
                <c:pt idx="9108">
                  <c:v>0.49</c:v>
                </c:pt>
                <c:pt idx="9109">
                  <c:v>0.51</c:v>
                </c:pt>
                <c:pt idx="9110">
                  <c:v>0.48</c:v>
                </c:pt>
                <c:pt idx="9111">
                  <c:v>0.5</c:v>
                </c:pt>
                <c:pt idx="9112">
                  <c:v>0.38</c:v>
                </c:pt>
                <c:pt idx="9113">
                  <c:v>0.35</c:v>
                </c:pt>
                <c:pt idx="9114">
                  <c:v>0.42</c:v>
                </c:pt>
                <c:pt idx="9115">
                  <c:v>0.44</c:v>
                </c:pt>
                <c:pt idx="9116">
                  <c:v>0.68</c:v>
                </c:pt>
                <c:pt idx="9117">
                  <c:v>0.61</c:v>
                </c:pt>
                <c:pt idx="9118">
                  <c:v>0.55000000000000004</c:v>
                </c:pt>
                <c:pt idx="9119">
                  <c:v>0.46</c:v>
                </c:pt>
                <c:pt idx="9120">
                  <c:v>0.4</c:v>
                </c:pt>
                <c:pt idx="9121">
                  <c:v>0.4</c:v>
                </c:pt>
                <c:pt idx="9122">
                  <c:v>0.46</c:v>
                </c:pt>
                <c:pt idx="9123">
                  <c:v>0.51</c:v>
                </c:pt>
                <c:pt idx="9124">
                  <c:v>0.37</c:v>
                </c:pt>
                <c:pt idx="9125">
                  <c:v>0.47</c:v>
                </c:pt>
                <c:pt idx="9126">
                  <c:v>0.56000000000000005</c:v>
                </c:pt>
                <c:pt idx="9127">
                  <c:v>0.49</c:v>
                </c:pt>
                <c:pt idx="9128">
                  <c:v>0.45</c:v>
                </c:pt>
                <c:pt idx="9129">
                  <c:v>0.41</c:v>
                </c:pt>
                <c:pt idx="9130">
                  <c:v>0.39</c:v>
                </c:pt>
                <c:pt idx="9131">
                  <c:v>0.41</c:v>
                </c:pt>
                <c:pt idx="9132">
                  <c:v>0.36</c:v>
                </c:pt>
                <c:pt idx="9133">
                  <c:v>0.33</c:v>
                </c:pt>
                <c:pt idx="9134">
                  <c:v>0.37</c:v>
                </c:pt>
                <c:pt idx="9135">
                  <c:v>0.3</c:v>
                </c:pt>
                <c:pt idx="9136">
                  <c:v>0.32</c:v>
                </c:pt>
                <c:pt idx="9137">
                  <c:v>0.35</c:v>
                </c:pt>
                <c:pt idx="9138">
                  <c:v>0.31</c:v>
                </c:pt>
                <c:pt idx="9139">
                  <c:v>0.2</c:v>
                </c:pt>
                <c:pt idx="9140">
                  <c:v>0.35</c:v>
                </c:pt>
                <c:pt idx="9141">
                  <c:v>0.57999999999999996</c:v>
                </c:pt>
                <c:pt idx="9142">
                  <c:v>0.51</c:v>
                </c:pt>
                <c:pt idx="9143">
                  <c:v>0.48</c:v>
                </c:pt>
                <c:pt idx="9144">
                  <c:v>0.52</c:v>
                </c:pt>
                <c:pt idx="9145">
                  <c:v>0.5</c:v>
                </c:pt>
                <c:pt idx="9146">
                  <c:v>0.78</c:v>
                </c:pt>
                <c:pt idx="9147">
                  <c:v>0.71</c:v>
                </c:pt>
                <c:pt idx="9148">
                  <c:v>0.48</c:v>
                </c:pt>
                <c:pt idx="9149">
                  <c:v>0.39</c:v>
                </c:pt>
                <c:pt idx="9150">
                  <c:v>0.35</c:v>
                </c:pt>
                <c:pt idx="9151">
                  <c:v>0.4</c:v>
                </c:pt>
                <c:pt idx="9152">
                  <c:v>0.28999999999999998</c:v>
                </c:pt>
                <c:pt idx="9153">
                  <c:v>0.25</c:v>
                </c:pt>
                <c:pt idx="9154">
                  <c:v>0.39</c:v>
                </c:pt>
                <c:pt idx="9155">
                  <c:v>0.35</c:v>
                </c:pt>
                <c:pt idx="9156">
                  <c:v>0.31</c:v>
                </c:pt>
                <c:pt idx="9157">
                  <c:v>0.32</c:v>
                </c:pt>
                <c:pt idx="9158">
                  <c:v>0.28999999999999998</c:v>
                </c:pt>
                <c:pt idx="9159">
                  <c:v>0.26</c:v>
                </c:pt>
                <c:pt idx="9160">
                  <c:v>0.28999999999999998</c:v>
                </c:pt>
                <c:pt idx="9161">
                  <c:v>0.34</c:v>
                </c:pt>
                <c:pt idx="9162">
                  <c:v>0.36</c:v>
                </c:pt>
                <c:pt idx="9163">
                  <c:v>0.37</c:v>
                </c:pt>
                <c:pt idx="9164">
                  <c:v>0.41</c:v>
                </c:pt>
                <c:pt idx="9165">
                  <c:v>0.4</c:v>
                </c:pt>
                <c:pt idx="9166">
                  <c:v>0.37</c:v>
                </c:pt>
                <c:pt idx="9167">
                  <c:v>0.39</c:v>
                </c:pt>
                <c:pt idx="9168">
                  <c:v>0.38</c:v>
                </c:pt>
                <c:pt idx="9169">
                  <c:v>0.28999999999999998</c:v>
                </c:pt>
                <c:pt idx="9170">
                  <c:v>0.31</c:v>
                </c:pt>
                <c:pt idx="9171">
                  <c:v>0.34</c:v>
                </c:pt>
                <c:pt idx="9172">
                  <c:v>0.44</c:v>
                </c:pt>
                <c:pt idx="9173">
                  <c:v>0.38</c:v>
                </c:pt>
                <c:pt idx="9174">
                  <c:v>0.34</c:v>
                </c:pt>
                <c:pt idx="9175">
                  <c:v>0.39</c:v>
                </c:pt>
                <c:pt idx="9176">
                  <c:v>0.36</c:v>
                </c:pt>
                <c:pt idx="9177">
                  <c:v>0.3</c:v>
                </c:pt>
                <c:pt idx="9178">
                  <c:v>0.28999999999999998</c:v>
                </c:pt>
                <c:pt idx="9179">
                  <c:v>0.27</c:v>
                </c:pt>
                <c:pt idx="9180">
                  <c:v>0.37</c:v>
                </c:pt>
                <c:pt idx="9181">
                  <c:v>0.34</c:v>
                </c:pt>
                <c:pt idx="9182">
                  <c:v>0.28999999999999998</c:v>
                </c:pt>
                <c:pt idx="9183">
                  <c:v>0.31</c:v>
                </c:pt>
                <c:pt idx="9184">
                  <c:v>0.34</c:v>
                </c:pt>
                <c:pt idx="9185">
                  <c:v>0.33</c:v>
                </c:pt>
                <c:pt idx="9186">
                  <c:v>0.52</c:v>
                </c:pt>
                <c:pt idx="9187">
                  <c:v>0.48</c:v>
                </c:pt>
                <c:pt idx="9188">
                  <c:v>0.48</c:v>
                </c:pt>
                <c:pt idx="9189">
                  <c:v>0.43</c:v>
                </c:pt>
                <c:pt idx="9190">
                  <c:v>0.42</c:v>
                </c:pt>
                <c:pt idx="9191">
                  <c:v>0.44</c:v>
                </c:pt>
                <c:pt idx="9192">
                  <c:v>0.49</c:v>
                </c:pt>
                <c:pt idx="9193">
                  <c:v>0.48</c:v>
                </c:pt>
                <c:pt idx="9194">
                  <c:v>0.5</c:v>
                </c:pt>
                <c:pt idx="9195">
                  <c:v>0.56000000000000005</c:v>
                </c:pt>
                <c:pt idx="9196">
                  <c:v>0.51</c:v>
                </c:pt>
                <c:pt idx="9197">
                  <c:v>0.48</c:v>
                </c:pt>
                <c:pt idx="9198">
                  <c:v>0.41</c:v>
                </c:pt>
                <c:pt idx="9199">
                  <c:v>0.45</c:v>
                </c:pt>
                <c:pt idx="9200">
                  <c:v>0.41</c:v>
                </c:pt>
                <c:pt idx="9201">
                  <c:v>0.39</c:v>
                </c:pt>
                <c:pt idx="9202">
                  <c:v>0.42</c:v>
                </c:pt>
                <c:pt idx="9203">
                  <c:v>0.41</c:v>
                </c:pt>
                <c:pt idx="9204">
                  <c:v>0.43</c:v>
                </c:pt>
                <c:pt idx="9205">
                  <c:v>0.36</c:v>
                </c:pt>
                <c:pt idx="9206">
                  <c:v>0.21</c:v>
                </c:pt>
                <c:pt idx="9207">
                  <c:v>0.22</c:v>
                </c:pt>
                <c:pt idx="9208">
                  <c:v>0.23</c:v>
                </c:pt>
                <c:pt idx="9209">
                  <c:v>0.57999999999999996</c:v>
                </c:pt>
                <c:pt idx="9210">
                  <c:v>0.67</c:v>
                </c:pt>
                <c:pt idx="9211">
                  <c:v>0.67</c:v>
                </c:pt>
                <c:pt idx="9212">
                  <c:v>0.62</c:v>
                </c:pt>
                <c:pt idx="9213">
                  <c:v>0.59</c:v>
                </c:pt>
                <c:pt idx="9214">
                  <c:v>0.54</c:v>
                </c:pt>
                <c:pt idx="9215">
                  <c:v>0.41</c:v>
                </c:pt>
                <c:pt idx="9216">
                  <c:v>0.39</c:v>
                </c:pt>
                <c:pt idx="9217">
                  <c:v>0.43</c:v>
                </c:pt>
                <c:pt idx="9218">
                  <c:v>0.49</c:v>
                </c:pt>
                <c:pt idx="9219">
                  <c:v>0.46</c:v>
                </c:pt>
                <c:pt idx="9220">
                  <c:v>0.46</c:v>
                </c:pt>
                <c:pt idx="9221">
                  <c:v>0.63</c:v>
                </c:pt>
                <c:pt idx="9222">
                  <c:v>0.93</c:v>
                </c:pt>
                <c:pt idx="9223">
                  <c:v>0.99</c:v>
                </c:pt>
                <c:pt idx="9224">
                  <c:v>1.01</c:v>
                </c:pt>
                <c:pt idx="9225">
                  <c:v>0.98</c:v>
                </c:pt>
                <c:pt idx="9226">
                  <c:v>0.98</c:v>
                </c:pt>
                <c:pt idx="9227">
                  <c:v>1.01</c:v>
                </c:pt>
                <c:pt idx="9228">
                  <c:v>0.99</c:v>
                </c:pt>
                <c:pt idx="9229">
                  <c:v>1</c:v>
                </c:pt>
                <c:pt idx="9230">
                  <c:v>1.03</c:v>
                </c:pt>
                <c:pt idx="9231">
                  <c:v>1.03</c:v>
                </c:pt>
                <c:pt idx="9232">
                  <c:v>1.05</c:v>
                </c:pt>
                <c:pt idx="9233">
                  <c:v>0.19</c:v>
                </c:pt>
                <c:pt idx="9234">
                  <c:v>0.23</c:v>
                </c:pt>
                <c:pt idx="9235">
                  <c:v>0.21</c:v>
                </c:pt>
                <c:pt idx="9236">
                  <c:v>0.32</c:v>
                </c:pt>
                <c:pt idx="9237">
                  <c:v>0.31</c:v>
                </c:pt>
                <c:pt idx="9238">
                  <c:v>0.42</c:v>
                </c:pt>
                <c:pt idx="9239">
                  <c:v>0.37</c:v>
                </c:pt>
                <c:pt idx="9240">
                  <c:v>0.4</c:v>
                </c:pt>
                <c:pt idx="9241">
                  <c:v>0.52</c:v>
                </c:pt>
                <c:pt idx="9242">
                  <c:v>0.5</c:v>
                </c:pt>
                <c:pt idx="9243">
                  <c:v>0.49</c:v>
                </c:pt>
                <c:pt idx="9244">
                  <c:v>0.45</c:v>
                </c:pt>
                <c:pt idx="9245">
                  <c:v>0.54</c:v>
                </c:pt>
                <c:pt idx="9246">
                  <c:v>0.51</c:v>
                </c:pt>
                <c:pt idx="9247">
                  <c:v>0.44</c:v>
                </c:pt>
                <c:pt idx="9248">
                  <c:v>0.47</c:v>
                </c:pt>
                <c:pt idx="9249">
                  <c:v>0.41</c:v>
                </c:pt>
                <c:pt idx="9250">
                  <c:v>0.4</c:v>
                </c:pt>
                <c:pt idx="9251">
                  <c:v>0.39</c:v>
                </c:pt>
                <c:pt idx="9252">
                  <c:v>0.35</c:v>
                </c:pt>
                <c:pt idx="9253">
                  <c:v>0.33</c:v>
                </c:pt>
                <c:pt idx="9254">
                  <c:v>0.4</c:v>
                </c:pt>
                <c:pt idx="9255">
                  <c:v>0.38</c:v>
                </c:pt>
                <c:pt idx="9256">
                  <c:v>0.37</c:v>
                </c:pt>
                <c:pt idx="9257">
                  <c:v>0.16</c:v>
                </c:pt>
                <c:pt idx="9258">
                  <c:v>0.23</c:v>
                </c:pt>
                <c:pt idx="9259">
                  <c:v>0.24</c:v>
                </c:pt>
                <c:pt idx="9260">
                  <c:v>0.31</c:v>
                </c:pt>
                <c:pt idx="9261">
                  <c:v>0.39</c:v>
                </c:pt>
                <c:pt idx="9262">
                  <c:v>0.5</c:v>
                </c:pt>
                <c:pt idx="9263">
                  <c:v>0.52</c:v>
                </c:pt>
                <c:pt idx="9264">
                  <c:v>0.84</c:v>
                </c:pt>
                <c:pt idx="9265">
                  <c:v>0.79</c:v>
                </c:pt>
                <c:pt idx="9266">
                  <c:v>0.74</c:v>
                </c:pt>
                <c:pt idx="9267">
                  <c:v>0.7</c:v>
                </c:pt>
                <c:pt idx="9268">
                  <c:v>0.76</c:v>
                </c:pt>
                <c:pt idx="9269">
                  <c:v>0.51</c:v>
                </c:pt>
                <c:pt idx="9270">
                  <c:v>0.46</c:v>
                </c:pt>
                <c:pt idx="9271">
                  <c:v>0.51</c:v>
                </c:pt>
                <c:pt idx="9272">
                  <c:v>0.56000000000000005</c:v>
                </c:pt>
                <c:pt idx="9273">
                  <c:v>0.69</c:v>
                </c:pt>
                <c:pt idx="9274">
                  <c:v>0.38</c:v>
                </c:pt>
                <c:pt idx="9275">
                  <c:v>0.45</c:v>
                </c:pt>
                <c:pt idx="9276">
                  <c:v>0.33</c:v>
                </c:pt>
                <c:pt idx="9277">
                  <c:v>0.41</c:v>
                </c:pt>
                <c:pt idx="9278">
                  <c:v>0.45</c:v>
                </c:pt>
                <c:pt idx="9279">
                  <c:v>0.38</c:v>
                </c:pt>
                <c:pt idx="9280">
                  <c:v>0.75</c:v>
                </c:pt>
                <c:pt idx="9281">
                  <c:v>0.82</c:v>
                </c:pt>
                <c:pt idx="9282">
                  <c:v>0.73</c:v>
                </c:pt>
                <c:pt idx="9283">
                  <c:v>0.4</c:v>
                </c:pt>
                <c:pt idx="9284">
                  <c:v>0.34</c:v>
                </c:pt>
                <c:pt idx="9285">
                  <c:v>0.5</c:v>
                </c:pt>
                <c:pt idx="9286">
                  <c:v>0.38</c:v>
                </c:pt>
                <c:pt idx="9287">
                  <c:v>0.35</c:v>
                </c:pt>
                <c:pt idx="9288">
                  <c:v>0.31</c:v>
                </c:pt>
                <c:pt idx="9289">
                  <c:v>0.33</c:v>
                </c:pt>
                <c:pt idx="9290">
                  <c:v>0.41</c:v>
                </c:pt>
                <c:pt idx="9291">
                  <c:v>0.48</c:v>
                </c:pt>
                <c:pt idx="9292">
                  <c:v>0.46</c:v>
                </c:pt>
                <c:pt idx="9293">
                  <c:v>0.45</c:v>
                </c:pt>
                <c:pt idx="9294">
                  <c:v>0.48</c:v>
                </c:pt>
                <c:pt idx="9295">
                  <c:v>0.49</c:v>
                </c:pt>
                <c:pt idx="9296">
                  <c:v>0.42</c:v>
                </c:pt>
                <c:pt idx="9297">
                  <c:v>0.41</c:v>
                </c:pt>
                <c:pt idx="9298">
                  <c:v>0.39</c:v>
                </c:pt>
                <c:pt idx="9299">
                  <c:v>0.4</c:v>
                </c:pt>
                <c:pt idx="9300">
                  <c:v>0.38</c:v>
                </c:pt>
                <c:pt idx="9301">
                  <c:v>0.43</c:v>
                </c:pt>
                <c:pt idx="9302">
                  <c:v>0.41</c:v>
                </c:pt>
                <c:pt idx="9303">
                  <c:v>0.44</c:v>
                </c:pt>
                <c:pt idx="9304">
                  <c:v>0.45</c:v>
                </c:pt>
                <c:pt idx="9305">
                  <c:v>0.33</c:v>
                </c:pt>
                <c:pt idx="9306">
                  <c:v>0.24</c:v>
                </c:pt>
                <c:pt idx="9307">
                  <c:v>0.7</c:v>
                </c:pt>
                <c:pt idx="9308">
                  <c:v>0.68</c:v>
                </c:pt>
                <c:pt idx="9309">
                  <c:v>0.64</c:v>
                </c:pt>
                <c:pt idx="9310">
                  <c:v>0.62</c:v>
                </c:pt>
                <c:pt idx="9311">
                  <c:v>0.65</c:v>
                </c:pt>
                <c:pt idx="9312">
                  <c:v>0.63</c:v>
                </c:pt>
                <c:pt idx="9313">
                  <c:v>0.66</c:v>
                </c:pt>
                <c:pt idx="9314">
                  <c:v>0.61</c:v>
                </c:pt>
                <c:pt idx="9315">
                  <c:v>0.65</c:v>
                </c:pt>
                <c:pt idx="9316">
                  <c:v>0.66</c:v>
                </c:pt>
                <c:pt idx="9317">
                  <c:v>0.62</c:v>
                </c:pt>
                <c:pt idx="9318">
                  <c:v>0.51</c:v>
                </c:pt>
                <c:pt idx="9319">
                  <c:v>0.47</c:v>
                </c:pt>
                <c:pt idx="9320">
                  <c:v>0.45</c:v>
                </c:pt>
                <c:pt idx="9321">
                  <c:v>0.4</c:v>
                </c:pt>
                <c:pt idx="9322">
                  <c:v>0.38</c:v>
                </c:pt>
                <c:pt idx="9323">
                  <c:v>0.37</c:v>
                </c:pt>
                <c:pt idx="9324">
                  <c:v>0.3</c:v>
                </c:pt>
                <c:pt idx="9325">
                  <c:v>0.4</c:v>
                </c:pt>
                <c:pt idx="9326">
                  <c:v>0.55000000000000004</c:v>
                </c:pt>
                <c:pt idx="9327">
                  <c:v>0.3</c:v>
                </c:pt>
                <c:pt idx="9328">
                  <c:v>0.47</c:v>
                </c:pt>
                <c:pt idx="9329">
                  <c:v>0.6</c:v>
                </c:pt>
                <c:pt idx="9330">
                  <c:v>0.63</c:v>
                </c:pt>
                <c:pt idx="9331">
                  <c:v>0.35</c:v>
                </c:pt>
                <c:pt idx="9332">
                  <c:v>0.63</c:v>
                </c:pt>
                <c:pt idx="9333">
                  <c:v>0.46</c:v>
                </c:pt>
                <c:pt idx="9334">
                  <c:v>0.71</c:v>
                </c:pt>
                <c:pt idx="9335">
                  <c:v>0.32</c:v>
                </c:pt>
                <c:pt idx="9336">
                  <c:v>0.47</c:v>
                </c:pt>
                <c:pt idx="9337">
                  <c:v>0.5</c:v>
                </c:pt>
                <c:pt idx="9338">
                  <c:v>0.62</c:v>
                </c:pt>
                <c:pt idx="9339">
                  <c:v>0.47</c:v>
                </c:pt>
                <c:pt idx="9340">
                  <c:v>0.55000000000000004</c:v>
                </c:pt>
                <c:pt idx="9341">
                  <c:v>0.66</c:v>
                </c:pt>
                <c:pt idx="9342">
                  <c:v>0.44</c:v>
                </c:pt>
                <c:pt idx="9343">
                  <c:v>0.4</c:v>
                </c:pt>
                <c:pt idx="9344">
                  <c:v>0.42</c:v>
                </c:pt>
                <c:pt idx="9345">
                  <c:v>0.37</c:v>
                </c:pt>
                <c:pt idx="9346">
                  <c:v>0.41</c:v>
                </c:pt>
                <c:pt idx="9347">
                  <c:v>0.44</c:v>
                </c:pt>
                <c:pt idx="9348">
                  <c:v>0.46</c:v>
                </c:pt>
                <c:pt idx="9349">
                  <c:v>0.37</c:v>
                </c:pt>
                <c:pt idx="9350">
                  <c:v>0.45</c:v>
                </c:pt>
                <c:pt idx="9351">
                  <c:v>0.39</c:v>
                </c:pt>
                <c:pt idx="9352">
                  <c:v>0.43</c:v>
                </c:pt>
                <c:pt idx="9353">
                  <c:v>0.5</c:v>
                </c:pt>
                <c:pt idx="9354">
                  <c:v>0.32</c:v>
                </c:pt>
                <c:pt idx="9355">
                  <c:v>0.2</c:v>
                </c:pt>
                <c:pt idx="9356">
                  <c:v>0.17</c:v>
                </c:pt>
                <c:pt idx="9357">
                  <c:v>0.28000000000000003</c:v>
                </c:pt>
                <c:pt idx="9358">
                  <c:v>0.72</c:v>
                </c:pt>
                <c:pt idx="9359">
                  <c:v>0.84</c:v>
                </c:pt>
                <c:pt idx="9360">
                  <c:v>0.78</c:v>
                </c:pt>
                <c:pt idx="9361">
                  <c:v>0.54</c:v>
                </c:pt>
                <c:pt idx="9362">
                  <c:v>0.34</c:v>
                </c:pt>
                <c:pt idx="9363">
                  <c:v>0.22</c:v>
                </c:pt>
                <c:pt idx="9364">
                  <c:v>0.18</c:v>
                </c:pt>
                <c:pt idx="9365">
                  <c:v>0.35</c:v>
                </c:pt>
                <c:pt idx="9366">
                  <c:v>0.24</c:v>
                </c:pt>
                <c:pt idx="9367">
                  <c:v>0.18</c:v>
                </c:pt>
                <c:pt idx="9368">
                  <c:v>0.26</c:v>
                </c:pt>
                <c:pt idx="9369">
                  <c:v>0.21</c:v>
                </c:pt>
                <c:pt idx="9370">
                  <c:v>0.31</c:v>
                </c:pt>
                <c:pt idx="9371">
                  <c:v>0.36</c:v>
                </c:pt>
                <c:pt idx="9372">
                  <c:v>0.41</c:v>
                </c:pt>
                <c:pt idx="9373">
                  <c:v>0.56999999999999995</c:v>
                </c:pt>
                <c:pt idx="9374">
                  <c:v>1.88</c:v>
                </c:pt>
                <c:pt idx="9375">
                  <c:v>1.1100000000000001</c:v>
                </c:pt>
                <c:pt idx="9376">
                  <c:v>0.66</c:v>
                </c:pt>
                <c:pt idx="9377">
                  <c:v>0.41</c:v>
                </c:pt>
                <c:pt idx="9378">
                  <c:v>0.47</c:v>
                </c:pt>
                <c:pt idx="9379">
                  <c:v>0.1</c:v>
                </c:pt>
                <c:pt idx="9380">
                  <c:v>0.65</c:v>
                </c:pt>
                <c:pt idx="9381">
                  <c:v>0.54</c:v>
                </c:pt>
                <c:pt idx="9382">
                  <c:v>0.78</c:v>
                </c:pt>
                <c:pt idx="9383">
                  <c:v>0.6</c:v>
                </c:pt>
                <c:pt idx="9384">
                  <c:v>0.88</c:v>
                </c:pt>
                <c:pt idx="9385">
                  <c:v>0.79</c:v>
                </c:pt>
                <c:pt idx="9386">
                  <c:v>0.78</c:v>
                </c:pt>
                <c:pt idx="9387">
                  <c:v>0.69</c:v>
                </c:pt>
                <c:pt idx="9388">
                  <c:v>0.75</c:v>
                </c:pt>
                <c:pt idx="9389">
                  <c:v>0.72</c:v>
                </c:pt>
                <c:pt idx="9390">
                  <c:v>0.69</c:v>
                </c:pt>
                <c:pt idx="9391">
                  <c:v>0.71</c:v>
                </c:pt>
                <c:pt idx="9392">
                  <c:v>0.66</c:v>
                </c:pt>
                <c:pt idx="9393">
                  <c:v>0.66</c:v>
                </c:pt>
                <c:pt idx="9394">
                  <c:v>0.19</c:v>
                </c:pt>
                <c:pt idx="9395">
                  <c:v>0.23</c:v>
                </c:pt>
                <c:pt idx="9396">
                  <c:v>0.21</c:v>
                </c:pt>
                <c:pt idx="9397">
                  <c:v>0.32</c:v>
                </c:pt>
                <c:pt idx="9398">
                  <c:v>0.31</c:v>
                </c:pt>
                <c:pt idx="9399">
                  <c:v>0.42</c:v>
                </c:pt>
                <c:pt idx="9400">
                  <c:v>0.37</c:v>
                </c:pt>
                <c:pt idx="9401">
                  <c:v>0.4</c:v>
                </c:pt>
                <c:pt idx="9402">
                  <c:v>0.52</c:v>
                </c:pt>
                <c:pt idx="9403">
                  <c:v>0.5</c:v>
                </c:pt>
                <c:pt idx="9404">
                  <c:v>0.49</c:v>
                </c:pt>
                <c:pt idx="9405">
                  <c:v>0.45</c:v>
                </c:pt>
                <c:pt idx="9406">
                  <c:v>0.54</c:v>
                </c:pt>
                <c:pt idx="9407">
                  <c:v>0.51</c:v>
                </c:pt>
                <c:pt idx="9408">
                  <c:v>0.44</c:v>
                </c:pt>
                <c:pt idx="9409">
                  <c:v>0.47</c:v>
                </c:pt>
                <c:pt idx="9410">
                  <c:v>0.41</c:v>
                </c:pt>
                <c:pt idx="9411">
                  <c:v>0.4</c:v>
                </c:pt>
                <c:pt idx="9412">
                  <c:v>0.39</c:v>
                </c:pt>
                <c:pt idx="9413">
                  <c:v>0.35</c:v>
                </c:pt>
                <c:pt idx="9414">
                  <c:v>0.33</c:v>
                </c:pt>
                <c:pt idx="9415">
                  <c:v>0.4</c:v>
                </c:pt>
                <c:pt idx="9416">
                  <c:v>0.38</c:v>
                </c:pt>
                <c:pt idx="9417">
                  <c:v>0.37</c:v>
                </c:pt>
                <c:pt idx="9418">
                  <c:v>0.76</c:v>
                </c:pt>
                <c:pt idx="9419">
                  <c:v>0.23</c:v>
                </c:pt>
                <c:pt idx="9420">
                  <c:v>0.24</c:v>
                </c:pt>
                <c:pt idx="9421">
                  <c:v>0.31</c:v>
                </c:pt>
                <c:pt idx="9422">
                  <c:v>0.39</c:v>
                </c:pt>
                <c:pt idx="9423">
                  <c:v>0.5</c:v>
                </c:pt>
                <c:pt idx="9424">
                  <c:v>0.52</c:v>
                </c:pt>
                <c:pt idx="9425">
                  <c:v>0.94</c:v>
                </c:pt>
                <c:pt idx="9426">
                  <c:v>0.84</c:v>
                </c:pt>
                <c:pt idx="9427">
                  <c:v>0.79</c:v>
                </c:pt>
                <c:pt idx="9428">
                  <c:v>0.74</c:v>
                </c:pt>
                <c:pt idx="9429">
                  <c:v>0.7</c:v>
                </c:pt>
                <c:pt idx="9430">
                  <c:v>0.76</c:v>
                </c:pt>
                <c:pt idx="9431">
                  <c:v>0.51</c:v>
                </c:pt>
                <c:pt idx="9432">
                  <c:v>0.46</c:v>
                </c:pt>
                <c:pt idx="9433">
                  <c:v>0.51</c:v>
                </c:pt>
                <c:pt idx="9434">
                  <c:v>0.56000000000000005</c:v>
                </c:pt>
                <c:pt idx="9435">
                  <c:v>0.69</c:v>
                </c:pt>
                <c:pt idx="9436">
                  <c:v>0.38</c:v>
                </c:pt>
                <c:pt idx="9437">
                  <c:v>0.45</c:v>
                </c:pt>
                <c:pt idx="9438">
                  <c:v>0.33</c:v>
                </c:pt>
                <c:pt idx="9439">
                  <c:v>0.41</c:v>
                </c:pt>
                <c:pt idx="9440">
                  <c:v>0.45</c:v>
                </c:pt>
                <c:pt idx="9441">
                  <c:v>0.38</c:v>
                </c:pt>
                <c:pt idx="9442">
                  <c:v>0.75</c:v>
                </c:pt>
                <c:pt idx="9443">
                  <c:v>0.82</c:v>
                </c:pt>
                <c:pt idx="9444">
                  <c:v>0.73</c:v>
                </c:pt>
                <c:pt idx="9445">
                  <c:v>0.4</c:v>
                </c:pt>
                <c:pt idx="9446">
                  <c:v>0.34</c:v>
                </c:pt>
                <c:pt idx="9447">
                  <c:v>0.5</c:v>
                </c:pt>
                <c:pt idx="9448">
                  <c:v>0.38</c:v>
                </c:pt>
                <c:pt idx="9449">
                  <c:v>0.35</c:v>
                </c:pt>
                <c:pt idx="9450">
                  <c:v>0.31</c:v>
                </c:pt>
                <c:pt idx="9451">
                  <c:v>0.33</c:v>
                </c:pt>
                <c:pt idx="9452">
                  <c:v>0.41</c:v>
                </c:pt>
                <c:pt idx="9453">
                  <c:v>0.48</c:v>
                </c:pt>
                <c:pt idx="9454">
                  <c:v>0.46</c:v>
                </c:pt>
                <c:pt idx="9455">
                  <c:v>0.45</c:v>
                </c:pt>
                <c:pt idx="9456">
                  <c:v>0.48</c:v>
                </c:pt>
                <c:pt idx="9457">
                  <c:v>0.49</c:v>
                </c:pt>
                <c:pt idx="9458">
                  <c:v>0.42</c:v>
                </c:pt>
                <c:pt idx="9459">
                  <c:v>0.41</c:v>
                </c:pt>
                <c:pt idx="9460">
                  <c:v>0.39</c:v>
                </c:pt>
                <c:pt idx="9461">
                  <c:v>0.4</c:v>
                </c:pt>
                <c:pt idx="9462">
                  <c:v>0.33</c:v>
                </c:pt>
                <c:pt idx="9463">
                  <c:v>0.43</c:v>
                </c:pt>
                <c:pt idx="9464">
                  <c:v>0.41</c:v>
                </c:pt>
                <c:pt idx="9465">
                  <c:v>0.44</c:v>
                </c:pt>
                <c:pt idx="9466">
                  <c:v>0.18</c:v>
                </c:pt>
                <c:pt idx="9467">
                  <c:v>0.19</c:v>
                </c:pt>
                <c:pt idx="9468">
                  <c:v>0.22</c:v>
                </c:pt>
                <c:pt idx="9469">
                  <c:v>0.38</c:v>
                </c:pt>
                <c:pt idx="9470">
                  <c:v>0.41</c:v>
                </c:pt>
                <c:pt idx="9471">
                  <c:v>0.45</c:v>
                </c:pt>
                <c:pt idx="9472">
                  <c:v>0.42</c:v>
                </c:pt>
              </c:numCache>
            </c:numRef>
          </c:xVal>
          <c:yVal>
            <c:numRef>
              <c:f>'Inf &amp; Eff (no outliers)'!$D$23:$D$9724</c:f>
              <c:numCache>
                <c:formatCode>0.00</c:formatCode>
                <c:ptCount val="9473"/>
                <c:pt idx="0">
                  <c:v>0.67</c:v>
                </c:pt>
                <c:pt idx="1">
                  <c:v>0.66</c:v>
                </c:pt>
                <c:pt idx="2">
                  <c:v>0.65</c:v>
                </c:pt>
                <c:pt idx="3">
                  <c:v>0.66</c:v>
                </c:pt>
                <c:pt idx="4">
                  <c:v>0.65</c:v>
                </c:pt>
                <c:pt idx="5">
                  <c:v>0.67</c:v>
                </c:pt>
                <c:pt idx="6">
                  <c:v>0.66</c:v>
                </c:pt>
                <c:pt idx="7">
                  <c:v>0.65</c:v>
                </c:pt>
                <c:pt idx="8">
                  <c:v>0.65</c:v>
                </c:pt>
                <c:pt idx="9">
                  <c:v>0.85</c:v>
                </c:pt>
                <c:pt idx="10">
                  <c:v>0.89</c:v>
                </c:pt>
                <c:pt idx="11">
                  <c:v>0.84</c:v>
                </c:pt>
                <c:pt idx="12">
                  <c:v>0.74</c:v>
                </c:pt>
                <c:pt idx="13">
                  <c:v>0.72</c:v>
                </c:pt>
                <c:pt idx="14">
                  <c:v>0.7</c:v>
                </c:pt>
                <c:pt idx="15">
                  <c:v>0.69</c:v>
                </c:pt>
                <c:pt idx="16">
                  <c:v>0.93</c:v>
                </c:pt>
                <c:pt idx="17">
                  <c:v>0.96</c:v>
                </c:pt>
                <c:pt idx="18">
                  <c:v>0.93</c:v>
                </c:pt>
                <c:pt idx="19">
                  <c:v>1.61</c:v>
                </c:pt>
                <c:pt idx="20">
                  <c:v>1.82</c:v>
                </c:pt>
                <c:pt idx="21">
                  <c:v>1.8</c:v>
                </c:pt>
                <c:pt idx="22">
                  <c:v>1.79</c:v>
                </c:pt>
                <c:pt idx="23">
                  <c:v>1.7</c:v>
                </c:pt>
                <c:pt idx="25">
                  <c:v>1.89</c:v>
                </c:pt>
                <c:pt idx="26">
                  <c:v>1.06</c:v>
                </c:pt>
                <c:pt idx="27">
                  <c:v>1.1000000000000001</c:v>
                </c:pt>
                <c:pt idx="28">
                  <c:v>1.82</c:v>
                </c:pt>
                <c:pt idx="29">
                  <c:v>1.95</c:v>
                </c:pt>
                <c:pt idx="30">
                  <c:v>1.74</c:v>
                </c:pt>
                <c:pt idx="31">
                  <c:v>1.74</c:v>
                </c:pt>
                <c:pt idx="32">
                  <c:v>1.74</c:v>
                </c:pt>
                <c:pt idx="33">
                  <c:v>1.38</c:v>
                </c:pt>
                <c:pt idx="34">
                  <c:v>1.39</c:v>
                </c:pt>
                <c:pt idx="35">
                  <c:v>1.28</c:v>
                </c:pt>
                <c:pt idx="36">
                  <c:v>1.1000000000000001</c:v>
                </c:pt>
                <c:pt idx="37">
                  <c:v>1.07</c:v>
                </c:pt>
                <c:pt idx="38">
                  <c:v>1.06</c:v>
                </c:pt>
                <c:pt idx="39">
                  <c:v>1.05</c:v>
                </c:pt>
                <c:pt idx="40">
                  <c:v>1.2</c:v>
                </c:pt>
                <c:pt idx="41">
                  <c:v>1.2</c:v>
                </c:pt>
                <c:pt idx="42">
                  <c:v>1.18</c:v>
                </c:pt>
                <c:pt idx="43">
                  <c:v>1.1100000000000001</c:v>
                </c:pt>
                <c:pt idx="44">
                  <c:v>1.1299999999999999</c:v>
                </c:pt>
                <c:pt idx="45">
                  <c:v>1.1399999999999999</c:v>
                </c:pt>
                <c:pt idx="46">
                  <c:v>1.1599999999999999</c:v>
                </c:pt>
                <c:pt idx="47">
                  <c:v>1.19</c:v>
                </c:pt>
                <c:pt idx="48">
                  <c:v>1.26</c:v>
                </c:pt>
                <c:pt idx="49">
                  <c:v>0.7</c:v>
                </c:pt>
                <c:pt idx="50">
                  <c:v>0.76</c:v>
                </c:pt>
                <c:pt idx="51">
                  <c:v>0.56000000000000005</c:v>
                </c:pt>
                <c:pt idx="52">
                  <c:v>0.69</c:v>
                </c:pt>
                <c:pt idx="53">
                  <c:v>0.68</c:v>
                </c:pt>
                <c:pt idx="54">
                  <c:v>0.63</c:v>
                </c:pt>
                <c:pt idx="55">
                  <c:v>0.63</c:v>
                </c:pt>
                <c:pt idx="56">
                  <c:v>0.82</c:v>
                </c:pt>
                <c:pt idx="57">
                  <c:v>0.81</c:v>
                </c:pt>
                <c:pt idx="58">
                  <c:v>0.77</c:v>
                </c:pt>
                <c:pt idx="59">
                  <c:v>0.77</c:v>
                </c:pt>
                <c:pt idx="60">
                  <c:v>0.67</c:v>
                </c:pt>
                <c:pt idx="61">
                  <c:v>0.62</c:v>
                </c:pt>
                <c:pt idx="62">
                  <c:v>0.59</c:v>
                </c:pt>
                <c:pt idx="63">
                  <c:v>0.63</c:v>
                </c:pt>
                <c:pt idx="64">
                  <c:v>0.6</c:v>
                </c:pt>
                <c:pt idx="65">
                  <c:v>0.59</c:v>
                </c:pt>
                <c:pt idx="66">
                  <c:v>0.61</c:v>
                </c:pt>
                <c:pt idx="67">
                  <c:v>1.05</c:v>
                </c:pt>
                <c:pt idx="68">
                  <c:v>1.06</c:v>
                </c:pt>
                <c:pt idx="69">
                  <c:v>1</c:v>
                </c:pt>
                <c:pt idx="70">
                  <c:v>0.88</c:v>
                </c:pt>
                <c:pt idx="71">
                  <c:v>0.87</c:v>
                </c:pt>
                <c:pt idx="72">
                  <c:v>0.87</c:v>
                </c:pt>
                <c:pt idx="73">
                  <c:v>0.88</c:v>
                </c:pt>
                <c:pt idx="74">
                  <c:v>0.87</c:v>
                </c:pt>
                <c:pt idx="75">
                  <c:v>0.86</c:v>
                </c:pt>
                <c:pt idx="76">
                  <c:v>0.89</c:v>
                </c:pt>
                <c:pt idx="77">
                  <c:v>0.9</c:v>
                </c:pt>
                <c:pt idx="78">
                  <c:v>0.88</c:v>
                </c:pt>
                <c:pt idx="79">
                  <c:v>0.88</c:v>
                </c:pt>
                <c:pt idx="80">
                  <c:v>0.81</c:v>
                </c:pt>
                <c:pt idx="81">
                  <c:v>0.79</c:v>
                </c:pt>
                <c:pt idx="82">
                  <c:v>0.8</c:v>
                </c:pt>
                <c:pt idx="83">
                  <c:v>0.83</c:v>
                </c:pt>
                <c:pt idx="84">
                  <c:v>0.82</c:v>
                </c:pt>
                <c:pt idx="85">
                  <c:v>0.85</c:v>
                </c:pt>
                <c:pt idx="86">
                  <c:v>0.83</c:v>
                </c:pt>
                <c:pt idx="87">
                  <c:v>0.85</c:v>
                </c:pt>
                <c:pt idx="88">
                  <c:v>0.82</c:v>
                </c:pt>
                <c:pt idx="89">
                  <c:v>0.9</c:v>
                </c:pt>
                <c:pt idx="90">
                  <c:v>0.78</c:v>
                </c:pt>
                <c:pt idx="91">
                  <c:v>0.75</c:v>
                </c:pt>
                <c:pt idx="92">
                  <c:v>1.05</c:v>
                </c:pt>
                <c:pt idx="93">
                  <c:v>0.86</c:v>
                </c:pt>
                <c:pt idx="94">
                  <c:v>0.84</c:v>
                </c:pt>
                <c:pt idx="95">
                  <c:v>0.77</c:v>
                </c:pt>
                <c:pt idx="96">
                  <c:v>0.75</c:v>
                </c:pt>
                <c:pt idx="97">
                  <c:v>0.77</c:v>
                </c:pt>
                <c:pt idx="98">
                  <c:v>0.79</c:v>
                </c:pt>
                <c:pt idx="99">
                  <c:v>0.81</c:v>
                </c:pt>
                <c:pt idx="100">
                  <c:v>0.82</c:v>
                </c:pt>
                <c:pt idx="101">
                  <c:v>0.86</c:v>
                </c:pt>
                <c:pt idx="102">
                  <c:v>0.84</c:v>
                </c:pt>
                <c:pt idx="103">
                  <c:v>0.85</c:v>
                </c:pt>
                <c:pt idx="104">
                  <c:v>0.84</c:v>
                </c:pt>
                <c:pt idx="105">
                  <c:v>0.91</c:v>
                </c:pt>
                <c:pt idx="106">
                  <c:v>0.91</c:v>
                </c:pt>
                <c:pt idx="107">
                  <c:v>0.91</c:v>
                </c:pt>
                <c:pt idx="108">
                  <c:v>0.83</c:v>
                </c:pt>
                <c:pt idx="109">
                  <c:v>0.82</c:v>
                </c:pt>
                <c:pt idx="110">
                  <c:v>0.79</c:v>
                </c:pt>
                <c:pt idx="111">
                  <c:v>0.71</c:v>
                </c:pt>
                <c:pt idx="112">
                  <c:v>0.81</c:v>
                </c:pt>
                <c:pt idx="113">
                  <c:v>0.94</c:v>
                </c:pt>
                <c:pt idx="114">
                  <c:v>1.24</c:v>
                </c:pt>
                <c:pt idx="115">
                  <c:v>1.24</c:v>
                </c:pt>
                <c:pt idx="116">
                  <c:v>1.19</c:v>
                </c:pt>
                <c:pt idx="117">
                  <c:v>0.26</c:v>
                </c:pt>
                <c:pt idx="118">
                  <c:v>0.25</c:v>
                </c:pt>
                <c:pt idx="119">
                  <c:v>0.25</c:v>
                </c:pt>
                <c:pt idx="120">
                  <c:v>0.41</c:v>
                </c:pt>
                <c:pt idx="121">
                  <c:v>0.54</c:v>
                </c:pt>
                <c:pt idx="122">
                  <c:v>0.49</c:v>
                </c:pt>
                <c:pt idx="123">
                  <c:v>0.45</c:v>
                </c:pt>
                <c:pt idx="124">
                  <c:v>0.48</c:v>
                </c:pt>
                <c:pt idx="125">
                  <c:v>0.45</c:v>
                </c:pt>
                <c:pt idx="126">
                  <c:v>0.44</c:v>
                </c:pt>
                <c:pt idx="127">
                  <c:v>0.41</c:v>
                </c:pt>
                <c:pt idx="128">
                  <c:v>0.43</c:v>
                </c:pt>
                <c:pt idx="129">
                  <c:v>0.32</c:v>
                </c:pt>
                <c:pt idx="130">
                  <c:v>0.95</c:v>
                </c:pt>
                <c:pt idx="131">
                  <c:v>0.95</c:v>
                </c:pt>
                <c:pt idx="132">
                  <c:v>0.95</c:v>
                </c:pt>
                <c:pt idx="133">
                  <c:v>0.95</c:v>
                </c:pt>
                <c:pt idx="134">
                  <c:v>0.95</c:v>
                </c:pt>
                <c:pt idx="135">
                  <c:v>0.95</c:v>
                </c:pt>
                <c:pt idx="136">
                  <c:v>0.95</c:v>
                </c:pt>
                <c:pt idx="137">
                  <c:v>1.36</c:v>
                </c:pt>
                <c:pt idx="138">
                  <c:v>1.1200000000000001</c:v>
                </c:pt>
                <c:pt idx="139">
                  <c:v>1.17</c:v>
                </c:pt>
                <c:pt idx="140">
                  <c:v>1.19</c:v>
                </c:pt>
                <c:pt idx="141">
                  <c:v>1.1599999999999999</c:v>
                </c:pt>
                <c:pt idx="142">
                  <c:v>1.17</c:v>
                </c:pt>
                <c:pt idx="143">
                  <c:v>1.1399999999999999</c:v>
                </c:pt>
                <c:pt idx="144">
                  <c:v>1.1599999999999999</c:v>
                </c:pt>
                <c:pt idx="145">
                  <c:v>1.1299999999999999</c:v>
                </c:pt>
                <c:pt idx="146">
                  <c:v>1.1499999999999999</c:v>
                </c:pt>
                <c:pt idx="147">
                  <c:v>0.86</c:v>
                </c:pt>
                <c:pt idx="148">
                  <c:v>0.84</c:v>
                </c:pt>
                <c:pt idx="149">
                  <c:v>0.82</c:v>
                </c:pt>
                <c:pt idx="150">
                  <c:v>0.82</c:v>
                </c:pt>
                <c:pt idx="151">
                  <c:v>0.77</c:v>
                </c:pt>
                <c:pt idx="152">
                  <c:v>0.83</c:v>
                </c:pt>
                <c:pt idx="153">
                  <c:v>0.79</c:v>
                </c:pt>
                <c:pt idx="154">
                  <c:v>0.8</c:v>
                </c:pt>
                <c:pt idx="155">
                  <c:v>0.77</c:v>
                </c:pt>
                <c:pt idx="156">
                  <c:v>0.7</c:v>
                </c:pt>
                <c:pt idx="157">
                  <c:v>0.71</c:v>
                </c:pt>
                <c:pt idx="158">
                  <c:v>0.72</c:v>
                </c:pt>
                <c:pt idx="159">
                  <c:v>0.72</c:v>
                </c:pt>
                <c:pt idx="160">
                  <c:v>0.65</c:v>
                </c:pt>
                <c:pt idx="161">
                  <c:v>1.07</c:v>
                </c:pt>
                <c:pt idx="162">
                  <c:v>1.02</c:v>
                </c:pt>
                <c:pt idx="163">
                  <c:v>1.1000000000000001</c:v>
                </c:pt>
                <c:pt idx="164">
                  <c:v>0.65</c:v>
                </c:pt>
                <c:pt idx="165">
                  <c:v>0.68</c:v>
                </c:pt>
                <c:pt idx="166">
                  <c:v>0.91</c:v>
                </c:pt>
                <c:pt idx="167">
                  <c:v>1.1000000000000001</c:v>
                </c:pt>
                <c:pt idx="168">
                  <c:v>1.1399999999999999</c:v>
                </c:pt>
                <c:pt idx="169">
                  <c:v>1.1599999999999999</c:v>
                </c:pt>
                <c:pt idx="170">
                  <c:v>1.29</c:v>
                </c:pt>
                <c:pt idx="171">
                  <c:v>1.25</c:v>
                </c:pt>
                <c:pt idx="172">
                  <c:v>0.92</c:v>
                </c:pt>
                <c:pt idx="173">
                  <c:v>0.97</c:v>
                </c:pt>
                <c:pt idx="174">
                  <c:v>1.07</c:v>
                </c:pt>
                <c:pt idx="175">
                  <c:v>1.07</c:v>
                </c:pt>
                <c:pt idx="176">
                  <c:v>1.05</c:v>
                </c:pt>
                <c:pt idx="177">
                  <c:v>1.03</c:v>
                </c:pt>
                <c:pt idx="178">
                  <c:v>1.04</c:v>
                </c:pt>
                <c:pt idx="179">
                  <c:v>1.04</c:v>
                </c:pt>
                <c:pt idx="180">
                  <c:v>1.03</c:v>
                </c:pt>
                <c:pt idx="181">
                  <c:v>1.03</c:v>
                </c:pt>
                <c:pt idx="182">
                  <c:v>1.04</c:v>
                </c:pt>
                <c:pt idx="183">
                  <c:v>1.0900000000000001</c:v>
                </c:pt>
                <c:pt idx="184">
                  <c:v>1.1000000000000001</c:v>
                </c:pt>
                <c:pt idx="185">
                  <c:v>1.1200000000000001</c:v>
                </c:pt>
                <c:pt idx="186">
                  <c:v>1.1100000000000001</c:v>
                </c:pt>
                <c:pt idx="187">
                  <c:v>1.0900000000000001</c:v>
                </c:pt>
                <c:pt idx="188">
                  <c:v>1.1200000000000001</c:v>
                </c:pt>
                <c:pt idx="189">
                  <c:v>0.92</c:v>
                </c:pt>
                <c:pt idx="190">
                  <c:v>0.87</c:v>
                </c:pt>
                <c:pt idx="191">
                  <c:v>0.89</c:v>
                </c:pt>
                <c:pt idx="192">
                  <c:v>0.9</c:v>
                </c:pt>
                <c:pt idx="193">
                  <c:v>0.92</c:v>
                </c:pt>
                <c:pt idx="194">
                  <c:v>0.78</c:v>
                </c:pt>
                <c:pt idx="195">
                  <c:v>0.77</c:v>
                </c:pt>
                <c:pt idx="196">
                  <c:v>0.77</c:v>
                </c:pt>
                <c:pt idx="197">
                  <c:v>0.72</c:v>
                </c:pt>
                <c:pt idx="198">
                  <c:v>0.72</c:v>
                </c:pt>
                <c:pt idx="199">
                  <c:v>0.71</c:v>
                </c:pt>
                <c:pt idx="200">
                  <c:v>0.72</c:v>
                </c:pt>
                <c:pt idx="201">
                  <c:v>0.74</c:v>
                </c:pt>
                <c:pt idx="202">
                  <c:v>0.74</c:v>
                </c:pt>
                <c:pt idx="203">
                  <c:v>0.74</c:v>
                </c:pt>
                <c:pt idx="204">
                  <c:v>0.77</c:v>
                </c:pt>
                <c:pt idx="205">
                  <c:v>0.74</c:v>
                </c:pt>
                <c:pt idx="206">
                  <c:v>0.78</c:v>
                </c:pt>
                <c:pt idx="207">
                  <c:v>0.76</c:v>
                </c:pt>
                <c:pt idx="208">
                  <c:v>0.81</c:v>
                </c:pt>
                <c:pt idx="209">
                  <c:v>0.81</c:v>
                </c:pt>
                <c:pt idx="210">
                  <c:v>0.8</c:v>
                </c:pt>
                <c:pt idx="211">
                  <c:v>0.82</c:v>
                </c:pt>
                <c:pt idx="212">
                  <c:v>0.79</c:v>
                </c:pt>
                <c:pt idx="213">
                  <c:v>0.76</c:v>
                </c:pt>
                <c:pt idx="214">
                  <c:v>0.89</c:v>
                </c:pt>
                <c:pt idx="215">
                  <c:v>0.82</c:v>
                </c:pt>
                <c:pt idx="216">
                  <c:v>0.7</c:v>
                </c:pt>
                <c:pt idx="217">
                  <c:v>0.76</c:v>
                </c:pt>
                <c:pt idx="218">
                  <c:v>0.77</c:v>
                </c:pt>
                <c:pt idx="219">
                  <c:v>0.74</c:v>
                </c:pt>
                <c:pt idx="220">
                  <c:v>0.77</c:v>
                </c:pt>
                <c:pt idx="221">
                  <c:v>0.73</c:v>
                </c:pt>
                <c:pt idx="222">
                  <c:v>0.71</c:v>
                </c:pt>
                <c:pt idx="223">
                  <c:v>0.69</c:v>
                </c:pt>
                <c:pt idx="224">
                  <c:v>0.64</c:v>
                </c:pt>
                <c:pt idx="225">
                  <c:v>0.61</c:v>
                </c:pt>
                <c:pt idx="226">
                  <c:v>0.56000000000000005</c:v>
                </c:pt>
                <c:pt idx="227">
                  <c:v>0.77</c:v>
                </c:pt>
                <c:pt idx="228">
                  <c:v>0.79</c:v>
                </c:pt>
                <c:pt idx="229">
                  <c:v>0.88</c:v>
                </c:pt>
                <c:pt idx="230">
                  <c:v>0.95</c:v>
                </c:pt>
                <c:pt idx="231">
                  <c:v>0.92</c:v>
                </c:pt>
                <c:pt idx="232">
                  <c:v>1.05</c:v>
                </c:pt>
                <c:pt idx="233">
                  <c:v>1</c:v>
                </c:pt>
                <c:pt idx="234">
                  <c:v>1.28</c:v>
                </c:pt>
                <c:pt idx="235">
                  <c:v>1.07</c:v>
                </c:pt>
                <c:pt idx="236">
                  <c:v>0.78</c:v>
                </c:pt>
                <c:pt idx="237">
                  <c:v>0.77</c:v>
                </c:pt>
                <c:pt idx="238">
                  <c:v>0.52</c:v>
                </c:pt>
                <c:pt idx="239">
                  <c:v>1.1499999999999999</c:v>
                </c:pt>
                <c:pt idx="240">
                  <c:v>1.25</c:v>
                </c:pt>
                <c:pt idx="241">
                  <c:v>0.06</c:v>
                </c:pt>
                <c:pt idx="242">
                  <c:v>1.39</c:v>
                </c:pt>
                <c:pt idx="243">
                  <c:v>1.44</c:v>
                </c:pt>
                <c:pt idx="244">
                  <c:v>1.42</c:v>
                </c:pt>
                <c:pt idx="245">
                  <c:v>1.43</c:v>
                </c:pt>
                <c:pt idx="246">
                  <c:v>1.39</c:v>
                </c:pt>
                <c:pt idx="247">
                  <c:v>1.38</c:v>
                </c:pt>
                <c:pt idx="248">
                  <c:v>1.33</c:v>
                </c:pt>
                <c:pt idx="249">
                  <c:v>1.32</c:v>
                </c:pt>
                <c:pt idx="250">
                  <c:v>1.34</c:v>
                </c:pt>
                <c:pt idx="251">
                  <c:v>0.73</c:v>
                </c:pt>
                <c:pt idx="252">
                  <c:v>0.63</c:v>
                </c:pt>
                <c:pt idx="253">
                  <c:v>0.91</c:v>
                </c:pt>
                <c:pt idx="254">
                  <c:v>0.94</c:v>
                </c:pt>
                <c:pt idx="255">
                  <c:v>0.95</c:v>
                </c:pt>
                <c:pt idx="256">
                  <c:v>0.97</c:v>
                </c:pt>
                <c:pt idx="257">
                  <c:v>1.04</c:v>
                </c:pt>
                <c:pt idx="258">
                  <c:v>1.02</c:v>
                </c:pt>
                <c:pt idx="259">
                  <c:v>1</c:v>
                </c:pt>
                <c:pt idx="260">
                  <c:v>1.03</c:v>
                </c:pt>
                <c:pt idx="261">
                  <c:v>1.02</c:v>
                </c:pt>
                <c:pt idx="262">
                  <c:v>1</c:v>
                </c:pt>
                <c:pt idx="263">
                  <c:v>1.01</c:v>
                </c:pt>
                <c:pt idx="264">
                  <c:v>1</c:v>
                </c:pt>
                <c:pt idx="265">
                  <c:v>1.03</c:v>
                </c:pt>
                <c:pt idx="266">
                  <c:v>1.06</c:v>
                </c:pt>
                <c:pt idx="267">
                  <c:v>1.06</c:v>
                </c:pt>
                <c:pt idx="268">
                  <c:v>1.06</c:v>
                </c:pt>
                <c:pt idx="269">
                  <c:v>1.1100000000000001</c:v>
                </c:pt>
                <c:pt idx="270">
                  <c:v>1.06</c:v>
                </c:pt>
                <c:pt idx="271">
                  <c:v>1.02</c:v>
                </c:pt>
                <c:pt idx="272">
                  <c:v>1</c:v>
                </c:pt>
                <c:pt idx="273">
                  <c:v>0.95</c:v>
                </c:pt>
                <c:pt idx="274">
                  <c:v>0.93</c:v>
                </c:pt>
                <c:pt idx="275">
                  <c:v>0.87</c:v>
                </c:pt>
                <c:pt idx="276">
                  <c:v>0.86</c:v>
                </c:pt>
                <c:pt idx="277">
                  <c:v>0.83</c:v>
                </c:pt>
                <c:pt idx="278">
                  <c:v>1.18</c:v>
                </c:pt>
                <c:pt idx="279">
                  <c:v>0.76</c:v>
                </c:pt>
                <c:pt idx="280">
                  <c:v>0.8</c:v>
                </c:pt>
                <c:pt idx="281">
                  <c:v>0.81</c:v>
                </c:pt>
                <c:pt idx="282">
                  <c:v>0.7</c:v>
                </c:pt>
                <c:pt idx="283">
                  <c:v>0.7</c:v>
                </c:pt>
                <c:pt idx="284">
                  <c:v>0.85</c:v>
                </c:pt>
                <c:pt idx="285">
                  <c:v>1.08</c:v>
                </c:pt>
                <c:pt idx="286">
                  <c:v>1.1000000000000001</c:v>
                </c:pt>
                <c:pt idx="287">
                  <c:v>1.06</c:v>
                </c:pt>
                <c:pt idx="288">
                  <c:v>0.96</c:v>
                </c:pt>
                <c:pt idx="289">
                  <c:v>0.96</c:v>
                </c:pt>
                <c:pt idx="290">
                  <c:v>0.89</c:v>
                </c:pt>
                <c:pt idx="291">
                  <c:v>0.93</c:v>
                </c:pt>
                <c:pt idx="292">
                  <c:v>0.92</c:v>
                </c:pt>
                <c:pt idx="293">
                  <c:v>0.94</c:v>
                </c:pt>
                <c:pt idx="294">
                  <c:v>0.89</c:v>
                </c:pt>
                <c:pt idx="295">
                  <c:v>0.84</c:v>
                </c:pt>
                <c:pt idx="296">
                  <c:v>0.82</c:v>
                </c:pt>
                <c:pt idx="297">
                  <c:v>0.77</c:v>
                </c:pt>
                <c:pt idx="298">
                  <c:v>0.99</c:v>
                </c:pt>
                <c:pt idx="299">
                  <c:v>0.98</c:v>
                </c:pt>
                <c:pt idx="300">
                  <c:v>0.98</c:v>
                </c:pt>
                <c:pt idx="301">
                  <c:v>0.99</c:v>
                </c:pt>
                <c:pt idx="302">
                  <c:v>0.94</c:v>
                </c:pt>
                <c:pt idx="303">
                  <c:v>0.95</c:v>
                </c:pt>
                <c:pt idx="304">
                  <c:v>0.94</c:v>
                </c:pt>
                <c:pt idx="305">
                  <c:v>1.1100000000000001</c:v>
                </c:pt>
                <c:pt idx="306">
                  <c:v>1.1200000000000001</c:v>
                </c:pt>
                <c:pt idx="307">
                  <c:v>1.1100000000000001</c:v>
                </c:pt>
                <c:pt idx="308">
                  <c:v>1.1100000000000001</c:v>
                </c:pt>
                <c:pt idx="309">
                  <c:v>1.1200000000000001</c:v>
                </c:pt>
                <c:pt idx="310">
                  <c:v>1.1000000000000001</c:v>
                </c:pt>
                <c:pt idx="311">
                  <c:v>1.06</c:v>
                </c:pt>
                <c:pt idx="312">
                  <c:v>1.04</c:v>
                </c:pt>
                <c:pt idx="313">
                  <c:v>1.04</c:v>
                </c:pt>
                <c:pt idx="314">
                  <c:v>1.07</c:v>
                </c:pt>
                <c:pt idx="315">
                  <c:v>1.1000000000000001</c:v>
                </c:pt>
                <c:pt idx="316">
                  <c:v>1.1100000000000001</c:v>
                </c:pt>
                <c:pt idx="317">
                  <c:v>1.07</c:v>
                </c:pt>
                <c:pt idx="318">
                  <c:v>0.97</c:v>
                </c:pt>
                <c:pt idx="319">
                  <c:v>0.95</c:v>
                </c:pt>
                <c:pt idx="320">
                  <c:v>0.96</c:v>
                </c:pt>
                <c:pt idx="321">
                  <c:v>0.92</c:v>
                </c:pt>
                <c:pt idx="322">
                  <c:v>0.91</c:v>
                </c:pt>
                <c:pt idx="323">
                  <c:v>0.93</c:v>
                </c:pt>
                <c:pt idx="324">
                  <c:v>0.9</c:v>
                </c:pt>
                <c:pt idx="325">
                  <c:v>0.96</c:v>
                </c:pt>
                <c:pt idx="326">
                  <c:v>1.01</c:v>
                </c:pt>
                <c:pt idx="327">
                  <c:v>1.06</c:v>
                </c:pt>
                <c:pt idx="328">
                  <c:v>0.69</c:v>
                </c:pt>
                <c:pt idx="329">
                  <c:v>0.98</c:v>
                </c:pt>
                <c:pt idx="330">
                  <c:v>1.1399999999999999</c:v>
                </c:pt>
                <c:pt idx="331">
                  <c:v>1.04</c:v>
                </c:pt>
                <c:pt idx="332">
                  <c:v>1.1000000000000001</c:v>
                </c:pt>
                <c:pt idx="333">
                  <c:v>1.1499999999999999</c:v>
                </c:pt>
                <c:pt idx="334">
                  <c:v>1.1499999999999999</c:v>
                </c:pt>
                <c:pt idx="335">
                  <c:v>1.1299999999999999</c:v>
                </c:pt>
                <c:pt idx="336">
                  <c:v>1.1100000000000001</c:v>
                </c:pt>
                <c:pt idx="337">
                  <c:v>1.0900000000000001</c:v>
                </c:pt>
                <c:pt idx="338">
                  <c:v>1.1000000000000001</c:v>
                </c:pt>
                <c:pt idx="339">
                  <c:v>0.99</c:v>
                </c:pt>
                <c:pt idx="340">
                  <c:v>0.84</c:v>
                </c:pt>
                <c:pt idx="341">
                  <c:v>0.8</c:v>
                </c:pt>
                <c:pt idx="342">
                  <c:v>0.79</c:v>
                </c:pt>
                <c:pt idx="343">
                  <c:v>0.81</c:v>
                </c:pt>
                <c:pt idx="344">
                  <c:v>0.8</c:v>
                </c:pt>
                <c:pt idx="345">
                  <c:v>0.78</c:v>
                </c:pt>
                <c:pt idx="346">
                  <c:v>0.77</c:v>
                </c:pt>
                <c:pt idx="347">
                  <c:v>0.74</c:v>
                </c:pt>
                <c:pt idx="348">
                  <c:v>0.76</c:v>
                </c:pt>
                <c:pt idx="349">
                  <c:v>0.78</c:v>
                </c:pt>
                <c:pt idx="350">
                  <c:v>0.69</c:v>
                </c:pt>
                <c:pt idx="351">
                  <c:v>0.67</c:v>
                </c:pt>
                <c:pt idx="352">
                  <c:v>0.65</c:v>
                </c:pt>
                <c:pt idx="353">
                  <c:v>0.68</c:v>
                </c:pt>
                <c:pt idx="354">
                  <c:v>0.98</c:v>
                </c:pt>
                <c:pt idx="355">
                  <c:v>0.81</c:v>
                </c:pt>
                <c:pt idx="356">
                  <c:v>0.88</c:v>
                </c:pt>
                <c:pt idx="357">
                  <c:v>0.89</c:v>
                </c:pt>
                <c:pt idx="358">
                  <c:v>0.86</c:v>
                </c:pt>
                <c:pt idx="359">
                  <c:v>0.79</c:v>
                </c:pt>
                <c:pt idx="360">
                  <c:v>0.83</c:v>
                </c:pt>
                <c:pt idx="361">
                  <c:v>1.02</c:v>
                </c:pt>
                <c:pt idx="362">
                  <c:v>0.85</c:v>
                </c:pt>
                <c:pt idx="363">
                  <c:v>0.84</c:v>
                </c:pt>
                <c:pt idx="364">
                  <c:v>0.84</c:v>
                </c:pt>
                <c:pt idx="365">
                  <c:v>0.85</c:v>
                </c:pt>
                <c:pt idx="366">
                  <c:v>0.78</c:v>
                </c:pt>
                <c:pt idx="367">
                  <c:v>0.82</c:v>
                </c:pt>
                <c:pt idx="368">
                  <c:v>0.81</c:v>
                </c:pt>
                <c:pt idx="369">
                  <c:v>0.85</c:v>
                </c:pt>
                <c:pt idx="370">
                  <c:v>0.86</c:v>
                </c:pt>
                <c:pt idx="371">
                  <c:v>0.8</c:v>
                </c:pt>
                <c:pt idx="372">
                  <c:v>0.81</c:v>
                </c:pt>
                <c:pt idx="373">
                  <c:v>0.82</c:v>
                </c:pt>
                <c:pt idx="374">
                  <c:v>0.94</c:v>
                </c:pt>
                <c:pt idx="375">
                  <c:v>1.34</c:v>
                </c:pt>
                <c:pt idx="376">
                  <c:v>1.19</c:v>
                </c:pt>
                <c:pt idx="377">
                  <c:v>1.1100000000000001</c:v>
                </c:pt>
                <c:pt idx="378">
                  <c:v>0.86</c:v>
                </c:pt>
                <c:pt idx="379">
                  <c:v>0.85</c:v>
                </c:pt>
                <c:pt idx="380">
                  <c:v>0.92</c:v>
                </c:pt>
                <c:pt idx="381">
                  <c:v>0.81</c:v>
                </c:pt>
                <c:pt idx="382">
                  <c:v>1.9</c:v>
                </c:pt>
                <c:pt idx="383">
                  <c:v>0.94</c:v>
                </c:pt>
                <c:pt idx="384">
                  <c:v>0.8</c:v>
                </c:pt>
                <c:pt idx="385">
                  <c:v>0.85</c:v>
                </c:pt>
                <c:pt idx="386">
                  <c:v>0.86</c:v>
                </c:pt>
                <c:pt idx="387">
                  <c:v>0.84</c:v>
                </c:pt>
                <c:pt idx="388">
                  <c:v>0.77</c:v>
                </c:pt>
                <c:pt idx="389">
                  <c:v>0.78</c:v>
                </c:pt>
                <c:pt idx="390">
                  <c:v>0.84</c:v>
                </c:pt>
                <c:pt idx="391">
                  <c:v>0.81</c:v>
                </c:pt>
                <c:pt idx="392">
                  <c:v>0.83</c:v>
                </c:pt>
                <c:pt idx="393">
                  <c:v>0.83</c:v>
                </c:pt>
                <c:pt idx="394">
                  <c:v>0.82</c:v>
                </c:pt>
                <c:pt idx="395">
                  <c:v>0.85</c:v>
                </c:pt>
                <c:pt idx="396">
                  <c:v>0.87</c:v>
                </c:pt>
                <c:pt idx="397">
                  <c:v>0.85</c:v>
                </c:pt>
                <c:pt idx="398">
                  <c:v>0.98</c:v>
                </c:pt>
                <c:pt idx="399">
                  <c:v>0.91</c:v>
                </c:pt>
                <c:pt idx="400">
                  <c:v>0.85</c:v>
                </c:pt>
                <c:pt idx="401">
                  <c:v>0.84</c:v>
                </c:pt>
                <c:pt idx="402">
                  <c:v>0.9</c:v>
                </c:pt>
                <c:pt idx="403">
                  <c:v>0.84</c:v>
                </c:pt>
                <c:pt idx="404">
                  <c:v>0.85</c:v>
                </c:pt>
                <c:pt idx="405">
                  <c:v>0.82</c:v>
                </c:pt>
                <c:pt idx="406">
                  <c:v>0.77</c:v>
                </c:pt>
                <c:pt idx="407">
                  <c:v>0.78</c:v>
                </c:pt>
                <c:pt idx="408">
                  <c:v>0.81</c:v>
                </c:pt>
                <c:pt idx="409">
                  <c:v>0.83</c:v>
                </c:pt>
                <c:pt idx="410">
                  <c:v>0.83</c:v>
                </c:pt>
                <c:pt idx="411">
                  <c:v>0.81</c:v>
                </c:pt>
                <c:pt idx="412">
                  <c:v>0.83</c:v>
                </c:pt>
                <c:pt idx="413">
                  <c:v>0.81</c:v>
                </c:pt>
                <c:pt idx="414">
                  <c:v>0.8</c:v>
                </c:pt>
                <c:pt idx="415">
                  <c:v>0.65</c:v>
                </c:pt>
                <c:pt idx="416">
                  <c:v>0.65</c:v>
                </c:pt>
                <c:pt idx="417">
                  <c:v>0.66</c:v>
                </c:pt>
                <c:pt idx="418">
                  <c:v>0.65</c:v>
                </c:pt>
                <c:pt idx="419">
                  <c:v>0.65</c:v>
                </c:pt>
                <c:pt idx="420">
                  <c:v>0.62</c:v>
                </c:pt>
                <c:pt idx="421">
                  <c:v>0.81</c:v>
                </c:pt>
                <c:pt idx="422">
                  <c:v>0.78</c:v>
                </c:pt>
                <c:pt idx="423">
                  <c:v>0.96</c:v>
                </c:pt>
                <c:pt idx="424">
                  <c:v>0.97</c:v>
                </c:pt>
                <c:pt idx="425">
                  <c:v>0.94</c:v>
                </c:pt>
                <c:pt idx="426">
                  <c:v>0.87</c:v>
                </c:pt>
                <c:pt idx="427">
                  <c:v>0.84</c:v>
                </c:pt>
                <c:pt idx="428">
                  <c:v>0.91</c:v>
                </c:pt>
                <c:pt idx="429">
                  <c:v>0.91</c:v>
                </c:pt>
                <c:pt idx="430">
                  <c:v>0.94</c:v>
                </c:pt>
                <c:pt idx="431">
                  <c:v>0.94</c:v>
                </c:pt>
                <c:pt idx="432">
                  <c:v>0.98</c:v>
                </c:pt>
                <c:pt idx="433">
                  <c:v>0.98</c:v>
                </c:pt>
                <c:pt idx="434">
                  <c:v>0.9</c:v>
                </c:pt>
                <c:pt idx="435">
                  <c:v>0.94</c:v>
                </c:pt>
                <c:pt idx="436">
                  <c:v>0.98</c:v>
                </c:pt>
                <c:pt idx="437">
                  <c:v>0.98</c:v>
                </c:pt>
                <c:pt idx="438">
                  <c:v>0.66</c:v>
                </c:pt>
                <c:pt idx="439">
                  <c:v>0.94</c:v>
                </c:pt>
                <c:pt idx="440">
                  <c:v>0.94</c:v>
                </c:pt>
                <c:pt idx="441">
                  <c:v>0.99</c:v>
                </c:pt>
                <c:pt idx="442">
                  <c:v>0.9</c:v>
                </c:pt>
                <c:pt idx="443">
                  <c:v>0.93</c:v>
                </c:pt>
                <c:pt idx="444">
                  <c:v>0.98</c:v>
                </c:pt>
                <c:pt idx="445">
                  <c:v>1.04</c:v>
                </c:pt>
                <c:pt idx="446">
                  <c:v>0.94</c:v>
                </c:pt>
                <c:pt idx="447">
                  <c:v>0.56999999999999995</c:v>
                </c:pt>
                <c:pt idx="448">
                  <c:v>0.88</c:v>
                </c:pt>
                <c:pt idx="449">
                  <c:v>0.82</c:v>
                </c:pt>
                <c:pt idx="450">
                  <c:v>0.69</c:v>
                </c:pt>
                <c:pt idx="451">
                  <c:v>0.67</c:v>
                </c:pt>
                <c:pt idx="452">
                  <c:v>0.78</c:v>
                </c:pt>
                <c:pt idx="453">
                  <c:v>0.84</c:v>
                </c:pt>
                <c:pt idx="454">
                  <c:v>0.98</c:v>
                </c:pt>
                <c:pt idx="455">
                  <c:v>1.1100000000000001</c:v>
                </c:pt>
                <c:pt idx="456">
                  <c:v>1.1599999999999999</c:v>
                </c:pt>
                <c:pt idx="457">
                  <c:v>0.8</c:v>
                </c:pt>
                <c:pt idx="458">
                  <c:v>1</c:v>
                </c:pt>
                <c:pt idx="459">
                  <c:v>0.99</c:v>
                </c:pt>
                <c:pt idx="460">
                  <c:v>0.95</c:v>
                </c:pt>
                <c:pt idx="461">
                  <c:v>1</c:v>
                </c:pt>
                <c:pt idx="462">
                  <c:v>0.97</c:v>
                </c:pt>
                <c:pt idx="463">
                  <c:v>0.99</c:v>
                </c:pt>
                <c:pt idx="464">
                  <c:v>1</c:v>
                </c:pt>
                <c:pt idx="465">
                  <c:v>1.02</c:v>
                </c:pt>
                <c:pt idx="466">
                  <c:v>1.17</c:v>
                </c:pt>
                <c:pt idx="467">
                  <c:v>1.03</c:v>
                </c:pt>
                <c:pt idx="468">
                  <c:v>0.77</c:v>
                </c:pt>
                <c:pt idx="469">
                  <c:v>0.77</c:v>
                </c:pt>
                <c:pt idx="470">
                  <c:v>0.69</c:v>
                </c:pt>
                <c:pt idx="471">
                  <c:v>0.61</c:v>
                </c:pt>
                <c:pt idx="472">
                  <c:v>0.5</c:v>
                </c:pt>
                <c:pt idx="473">
                  <c:v>0.53</c:v>
                </c:pt>
                <c:pt idx="474">
                  <c:v>0.55000000000000004</c:v>
                </c:pt>
                <c:pt idx="475">
                  <c:v>0.4</c:v>
                </c:pt>
                <c:pt idx="476">
                  <c:v>0.56999999999999995</c:v>
                </c:pt>
                <c:pt idx="477">
                  <c:v>0.66</c:v>
                </c:pt>
                <c:pt idx="478">
                  <c:v>0.69</c:v>
                </c:pt>
                <c:pt idx="479">
                  <c:v>0.74</c:v>
                </c:pt>
                <c:pt idx="480">
                  <c:v>0.72</c:v>
                </c:pt>
                <c:pt idx="481">
                  <c:v>0.75</c:v>
                </c:pt>
                <c:pt idx="482">
                  <c:v>0.77</c:v>
                </c:pt>
                <c:pt idx="483">
                  <c:v>0.91</c:v>
                </c:pt>
                <c:pt idx="484">
                  <c:v>0.94</c:v>
                </c:pt>
                <c:pt idx="485">
                  <c:v>1.02</c:v>
                </c:pt>
                <c:pt idx="486">
                  <c:v>1.05</c:v>
                </c:pt>
                <c:pt idx="487">
                  <c:v>1.04</c:v>
                </c:pt>
                <c:pt idx="488">
                  <c:v>0.97</c:v>
                </c:pt>
                <c:pt idx="489">
                  <c:v>1.01</c:v>
                </c:pt>
                <c:pt idx="490">
                  <c:v>0.96</c:v>
                </c:pt>
                <c:pt idx="491">
                  <c:v>0.99</c:v>
                </c:pt>
                <c:pt idx="492">
                  <c:v>0.93</c:v>
                </c:pt>
                <c:pt idx="493">
                  <c:v>0.95</c:v>
                </c:pt>
                <c:pt idx="494">
                  <c:v>0.97</c:v>
                </c:pt>
                <c:pt idx="495">
                  <c:v>0.98</c:v>
                </c:pt>
                <c:pt idx="496">
                  <c:v>0.94</c:v>
                </c:pt>
                <c:pt idx="497">
                  <c:v>0.91</c:v>
                </c:pt>
                <c:pt idx="498">
                  <c:v>0.95</c:v>
                </c:pt>
                <c:pt idx="499">
                  <c:v>0.99</c:v>
                </c:pt>
                <c:pt idx="500">
                  <c:v>0.95</c:v>
                </c:pt>
                <c:pt idx="501">
                  <c:v>0.92</c:v>
                </c:pt>
                <c:pt idx="502">
                  <c:v>0.9</c:v>
                </c:pt>
                <c:pt idx="503">
                  <c:v>0.89</c:v>
                </c:pt>
                <c:pt idx="504">
                  <c:v>1.06</c:v>
                </c:pt>
                <c:pt idx="505">
                  <c:v>1.1100000000000001</c:v>
                </c:pt>
                <c:pt idx="506">
                  <c:v>1.1299999999999999</c:v>
                </c:pt>
                <c:pt idx="507">
                  <c:v>1.06</c:v>
                </c:pt>
                <c:pt idx="508">
                  <c:v>1.04</c:v>
                </c:pt>
                <c:pt idx="509">
                  <c:v>1.17</c:v>
                </c:pt>
                <c:pt idx="510">
                  <c:v>1.18</c:v>
                </c:pt>
                <c:pt idx="511">
                  <c:v>1.1399999999999999</c:v>
                </c:pt>
                <c:pt idx="512">
                  <c:v>1.02</c:v>
                </c:pt>
                <c:pt idx="513">
                  <c:v>1.04</c:v>
                </c:pt>
                <c:pt idx="514">
                  <c:v>0.92</c:v>
                </c:pt>
                <c:pt idx="515">
                  <c:v>1.08</c:v>
                </c:pt>
                <c:pt idx="516">
                  <c:v>1.08</c:v>
                </c:pt>
                <c:pt idx="517">
                  <c:v>1.04</c:v>
                </c:pt>
                <c:pt idx="518">
                  <c:v>0.9</c:v>
                </c:pt>
                <c:pt idx="519">
                  <c:v>0.85</c:v>
                </c:pt>
                <c:pt idx="520">
                  <c:v>0.86</c:v>
                </c:pt>
                <c:pt idx="521">
                  <c:v>0.87</c:v>
                </c:pt>
                <c:pt idx="522">
                  <c:v>0.86</c:v>
                </c:pt>
                <c:pt idx="523">
                  <c:v>0.86</c:v>
                </c:pt>
                <c:pt idx="524">
                  <c:v>0.94</c:v>
                </c:pt>
                <c:pt idx="525">
                  <c:v>0.95</c:v>
                </c:pt>
                <c:pt idx="526">
                  <c:v>0.92</c:v>
                </c:pt>
                <c:pt idx="527">
                  <c:v>0.9</c:v>
                </c:pt>
                <c:pt idx="528">
                  <c:v>0.91</c:v>
                </c:pt>
                <c:pt idx="529">
                  <c:v>0.86</c:v>
                </c:pt>
                <c:pt idx="530">
                  <c:v>0.9</c:v>
                </c:pt>
                <c:pt idx="531">
                  <c:v>0.93</c:v>
                </c:pt>
                <c:pt idx="532">
                  <c:v>0.93</c:v>
                </c:pt>
                <c:pt idx="533">
                  <c:v>0.86</c:v>
                </c:pt>
                <c:pt idx="534">
                  <c:v>0.88</c:v>
                </c:pt>
                <c:pt idx="535">
                  <c:v>0.85</c:v>
                </c:pt>
                <c:pt idx="536">
                  <c:v>0.91</c:v>
                </c:pt>
                <c:pt idx="537">
                  <c:v>0.93</c:v>
                </c:pt>
                <c:pt idx="538">
                  <c:v>0.88</c:v>
                </c:pt>
                <c:pt idx="539">
                  <c:v>0.89</c:v>
                </c:pt>
                <c:pt idx="540">
                  <c:v>0.88</c:v>
                </c:pt>
                <c:pt idx="541">
                  <c:v>0.89</c:v>
                </c:pt>
                <c:pt idx="542">
                  <c:v>0.94</c:v>
                </c:pt>
                <c:pt idx="543">
                  <c:v>0.9</c:v>
                </c:pt>
                <c:pt idx="544">
                  <c:v>0.94</c:v>
                </c:pt>
                <c:pt idx="545">
                  <c:v>0.91</c:v>
                </c:pt>
                <c:pt idx="546">
                  <c:v>0.83</c:v>
                </c:pt>
                <c:pt idx="547">
                  <c:v>0.8</c:v>
                </c:pt>
                <c:pt idx="548">
                  <c:v>0.78</c:v>
                </c:pt>
                <c:pt idx="549">
                  <c:v>0.68</c:v>
                </c:pt>
                <c:pt idx="550">
                  <c:v>0.65</c:v>
                </c:pt>
                <c:pt idx="551">
                  <c:v>0.71</c:v>
                </c:pt>
                <c:pt idx="552">
                  <c:v>0.78</c:v>
                </c:pt>
                <c:pt idx="553">
                  <c:v>0.8</c:v>
                </c:pt>
                <c:pt idx="554">
                  <c:v>0.86</c:v>
                </c:pt>
                <c:pt idx="555">
                  <c:v>0.94</c:v>
                </c:pt>
                <c:pt idx="556">
                  <c:v>0.93</c:v>
                </c:pt>
                <c:pt idx="557">
                  <c:v>0.92</c:v>
                </c:pt>
                <c:pt idx="558">
                  <c:v>0.92</c:v>
                </c:pt>
                <c:pt idx="559">
                  <c:v>0.83</c:v>
                </c:pt>
                <c:pt idx="560">
                  <c:v>0.79</c:v>
                </c:pt>
                <c:pt idx="561">
                  <c:v>0.64</c:v>
                </c:pt>
                <c:pt idx="562">
                  <c:v>0.86</c:v>
                </c:pt>
                <c:pt idx="563">
                  <c:v>1.06</c:v>
                </c:pt>
                <c:pt idx="564">
                  <c:v>1.05</c:v>
                </c:pt>
                <c:pt idx="565">
                  <c:v>0.92</c:v>
                </c:pt>
                <c:pt idx="566">
                  <c:v>0.9</c:v>
                </c:pt>
                <c:pt idx="567">
                  <c:v>0.99</c:v>
                </c:pt>
                <c:pt idx="568">
                  <c:v>1.1399999999999999</c:v>
                </c:pt>
                <c:pt idx="569">
                  <c:v>1.1299999999999999</c:v>
                </c:pt>
                <c:pt idx="570">
                  <c:v>1.1399999999999999</c:v>
                </c:pt>
                <c:pt idx="571">
                  <c:v>1.1399999999999999</c:v>
                </c:pt>
                <c:pt idx="572">
                  <c:v>1.1000000000000001</c:v>
                </c:pt>
                <c:pt idx="573">
                  <c:v>1.0900000000000001</c:v>
                </c:pt>
                <c:pt idx="574">
                  <c:v>1.08</c:v>
                </c:pt>
                <c:pt idx="575">
                  <c:v>1.1200000000000001</c:v>
                </c:pt>
                <c:pt idx="576">
                  <c:v>1.1000000000000001</c:v>
                </c:pt>
                <c:pt idx="577">
                  <c:v>1.07</c:v>
                </c:pt>
                <c:pt idx="578">
                  <c:v>1.07</c:v>
                </c:pt>
                <c:pt idx="579">
                  <c:v>1.04</c:v>
                </c:pt>
                <c:pt idx="580">
                  <c:v>1.05</c:v>
                </c:pt>
                <c:pt idx="581">
                  <c:v>1.07</c:v>
                </c:pt>
                <c:pt idx="582">
                  <c:v>0.84</c:v>
                </c:pt>
                <c:pt idx="583">
                  <c:v>0.8</c:v>
                </c:pt>
                <c:pt idx="584">
                  <c:v>0.83</c:v>
                </c:pt>
                <c:pt idx="585">
                  <c:v>0.79</c:v>
                </c:pt>
                <c:pt idx="586">
                  <c:v>0.8</c:v>
                </c:pt>
                <c:pt idx="587">
                  <c:v>0.81</c:v>
                </c:pt>
                <c:pt idx="588">
                  <c:v>0.82</c:v>
                </c:pt>
                <c:pt idx="589">
                  <c:v>0.92</c:v>
                </c:pt>
                <c:pt idx="590">
                  <c:v>0.89</c:v>
                </c:pt>
                <c:pt idx="591">
                  <c:v>0.84</c:v>
                </c:pt>
                <c:pt idx="592">
                  <c:v>0.91</c:v>
                </c:pt>
                <c:pt idx="593">
                  <c:v>0.96</c:v>
                </c:pt>
                <c:pt idx="594">
                  <c:v>0.87</c:v>
                </c:pt>
                <c:pt idx="595">
                  <c:v>0.81</c:v>
                </c:pt>
                <c:pt idx="596">
                  <c:v>0.71</c:v>
                </c:pt>
                <c:pt idx="597">
                  <c:v>0.72</c:v>
                </c:pt>
                <c:pt idx="598">
                  <c:v>0.72</c:v>
                </c:pt>
                <c:pt idx="599">
                  <c:v>0.71</c:v>
                </c:pt>
                <c:pt idx="600">
                  <c:v>0.67</c:v>
                </c:pt>
                <c:pt idx="601">
                  <c:v>0.71</c:v>
                </c:pt>
                <c:pt idx="602">
                  <c:v>0.67</c:v>
                </c:pt>
                <c:pt idx="603">
                  <c:v>0.68</c:v>
                </c:pt>
                <c:pt idx="604">
                  <c:v>0.65</c:v>
                </c:pt>
                <c:pt idx="605">
                  <c:v>0.61</c:v>
                </c:pt>
                <c:pt idx="606">
                  <c:v>0.6</c:v>
                </c:pt>
                <c:pt idx="607">
                  <c:v>0.61</c:v>
                </c:pt>
                <c:pt idx="608">
                  <c:v>0.54</c:v>
                </c:pt>
                <c:pt idx="609">
                  <c:v>0.61</c:v>
                </c:pt>
                <c:pt idx="610">
                  <c:v>0.64</c:v>
                </c:pt>
                <c:pt idx="611">
                  <c:v>0.6</c:v>
                </c:pt>
                <c:pt idx="612">
                  <c:v>0.57999999999999996</c:v>
                </c:pt>
                <c:pt idx="613">
                  <c:v>0.63</c:v>
                </c:pt>
                <c:pt idx="614">
                  <c:v>0.62</c:v>
                </c:pt>
                <c:pt idx="615">
                  <c:v>0.64</c:v>
                </c:pt>
                <c:pt idx="616">
                  <c:v>0.65</c:v>
                </c:pt>
                <c:pt idx="617">
                  <c:v>0.77</c:v>
                </c:pt>
                <c:pt idx="618">
                  <c:v>0.31</c:v>
                </c:pt>
                <c:pt idx="619">
                  <c:v>0.23</c:v>
                </c:pt>
                <c:pt idx="620">
                  <c:v>0.43</c:v>
                </c:pt>
                <c:pt idx="621">
                  <c:v>0.32</c:v>
                </c:pt>
                <c:pt idx="622">
                  <c:v>1.02</c:v>
                </c:pt>
                <c:pt idx="623">
                  <c:v>0.49</c:v>
                </c:pt>
                <c:pt idx="624">
                  <c:v>1.03</c:v>
                </c:pt>
                <c:pt idx="625">
                  <c:v>0.95</c:v>
                </c:pt>
                <c:pt idx="626">
                  <c:v>0.92</c:v>
                </c:pt>
                <c:pt idx="627">
                  <c:v>1.08</c:v>
                </c:pt>
                <c:pt idx="628">
                  <c:v>0.9</c:v>
                </c:pt>
                <c:pt idx="629">
                  <c:v>1.07</c:v>
                </c:pt>
                <c:pt idx="630">
                  <c:v>0.84</c:v>
                </c:pt>
                <c:pt idx="631">
                  <c:v>1.02</c:v>
                </c:pt>
                <c:pt idx="632">
                  <c:v>0.86</c:v>
                </c:pt>
                <c:pt idx="633">
                  <c:v>1</c:v>
                </c:pt>
                <c:pt idx="634">
                  <c:v>0.85</c:v>
                </c:pt>
                <c:pt idx="635">
                  <c:v>0.97</c:v>
                </c:pt>
                <c:pt idx="636">
                  <c:v>0.9</c:v>
                </c:pt>
                <c:pt idx="637">
                  <c:v>1.02</c:v>
                </c:pt>
                <c:pt idx="638">
                  <c:v>0.88</c:v>
                </c:pt>
                <c:pt idx="639">
                  <c:v>1.03</c:v>
                </c:pt>
                <c:pt idx="640">
                  <c:v>0.94</c:v>
                </c:pt>
                <c:pt idx="641">
                  <c:v>1.05</c:v>
                </c:pt>
                <c:pt idx="642">
                  <c:v>0.91</c:v>
                </c:pt>
                <c:pt idx="643">
                  <c:v>0.96</c:v>
                </c:pt>
                <c:pt idx="644">
                  <c:v>0.98</c:v>
                </c:pt>
                <c:pt idx="645">
                  <c:v>0.93</c:v>
                </c:pt>
                <c:pt idx="646">
                  <c:v>0.99</c:v>
                </c:pt>
                <c:pt idx="647">
                  <c:v>0.54</c:v>
                </c:pt>
                <c:pt idx="648">
                  <c:v>1.08</c:v>
                </c:pt>
                <c:pt idx="649">
                  <c:v>1.01</c:v>
                </c:pt>
                <c:pt idx="650">
                  <c:v>1.36</c:v>
                </c:pt>
                <c:pt idx="651">
                  <c:v>1.1299999999999999</c:v>
                </c:pt>
                <c:pt idx="652">
                  <c:v>1.07</c:v>
                </c:pt>
                <c:pt idx="653">
                  <c:v>1.1100000000000001</c:v>
                </c:pt>
                <c:pt idx="654">
                  <c:v>1.05</c:v>
                </c:pt>
                <c:pt idx="655">
                  <c:v>1.24</c:v>
                </c:pt>
                <c:pt idx="656">
                  <c:v>1.07</c:v>
                </c:pt>
                <c:pt idx="657">
                  <c:v>1.1100000000000001</c:v>
                </c:pt>
                <c:pt idx="658">
                  <c:v>0.92</c:v>
                </c:pt>
                <c:pt idx="659">
                  <c:v>0.93</c:v>
                </c:pt>
                <c:pt idx="660">
                  <c:v>1.01</c:v>
                </c:pt>
                <c:pt idx="661">
                  <c:v>1.04</c:v>
                </c:pt>
                <c:pt idx="662">
                  <c:v>0.9</c:v>
                </c:pt>
                <c:pt idx="663">
                  <c:v>0.91</c:v>
                </c:pt>
                <c:pt idx="664">
                  <c:v>1</c:v>
                </c:pt>
                <c:pt idx="665">
                  <c:v>1.38</c:v>
                </c:pt>
                <c:pt idx="666">
                  <c:v>1</c:v>
                </c:pt>
                <c:pt idx="667">
                  <c:v>0.99</c:v>
                </c:pt>
                <c:pt idx="668">
                  <c:v>0.95</c:v>
                </c:pt>
                <c:pt idx="669">
                  <c:v>0.95</c:v>
                </c:pt>
                <c:pt idx="670">
                  <c:v>0.82</c:v>
                </c:pt>
                <c:pt idx="671">
                  <c:v>0.81</c:v>
                </c:pt>
                <c:pt idx="672">
                  <c:v>0.73</c:v>
                </c:pt>
                <c:pt idx="673">
                  <c:v>0.71</c:v>
                </c:pt>
                <c:pt idx="674">
                  <c:v>0.72</c:v>
                </c:pt>
                <c:pt idx="675">
                  <c:v>0.76</c:v>
                </c:pt>
                <c:pt idx="676">
                  <c:v>0.77</c:v>
                </c:pt>
                <c:pt idx="677">
                  <c:v>1.01</c:v>
                </c:pt>
                <c:pt idx="678">
                  <c:v>0.97</c:v>
                </c:pt>
                <c:pt idx="679">
                  <c:v>0.93</c:v>
                </c:pt>
                <c:pt idx="680">
                  <c:v>0.94</c:v>
                </c:pt>
                <c:pt idx="681">
                  <c:v>0.89</c:v>
                </c:pt>
                <c:pt idx="682">
                  <c:v>0.9</c:v>
                </c:pt>
                <c:pt idx="683">
                  <c:v>0.85</c:v>
                </c:pt>
                <c:pt idx="684">
                  <c:v>0.92</c:v>
                </c:pt>
                <c:pt idx="685">
                  <c:v>0.95</c:v>
                </c:pt>
                <c:pt idx="686">
                  <c:v>0.94</c:v>
                </c:pt>
                <c:pt idx="687">
                  <c:v>0.81</c:v>
                </c:pt>
                <c:pt idx="688">
                  <c:v>1.1200000000000001</c:v>
                </c:pt>
                <c:pt idx="689">
                  <c:v>1.1200000000000001</c:v>
                </c:pt>
                <c:pt idx="690">
                  <c:v>1.1299999999999999</c:v>
                </c:pt>
                <c:pt idx="691">
                  <c:v>0.98</c:v>
                </c:pt>
                <c:pt idx="692">
                  <c:v>0.97</c:v>
                </c:pt>
                <c:pt idx="693">
                  <c:v>0.93</c:v>
                </c:pt>
                <c:pt idx="694">
                  <c:v>0.97</c:v>
                </c:pt>
                <c:pt idx="695">
                  <c:v>1.1000000000000001</c:v>
                </c:pt>
                <c:pt idx="696">
                  <c:v>1.1100000000000001</c:v>
                </c:pt>
                <c:pt idx="697">
                  <c:v>1.18</c:v>
                </c:pt>
                <c:pt idx="698">
                  <c:v>1.22</c:v>
                </c:pt>
                <c:pt idx="699">
                  <c:v>1.24</c:v>
                </c:pt>
                <c:pt idx="700">
                  <c:v>1.23</c:v>
                </c:pt>
                <c:pt idx="701">
                  <c:v>1.28</c:v>
                </c:pt>
                <c:pt idx="702">
                  <c:v>1.08</c:v>
                </c:pt>
                <c:pt idx="703">
                  <c:v>0.71</c:v>
                </c:pt>
                <c:pt idx="704">
                  <c:v>0.67</c:v>
                </c:pt>
                <c:pt idx="705">
                  <c:v>0.67</c:v>
                </c:pt>
                <c:pt idx="706">
                  <c:v>0.65</c:v>
                </c:pt>
                <c:pt idx="707">
                  <c:v>0.64</c:v>
                </c:pt>
                <c:pt idx="708">
                  <c:v>0.68</c:v>
                </c:pt>
                <c:pt idx="709">
                  <c:v>0.73</c:v>
                </c:pt>
                <c:pt idx="710">
                  <c:v>0.85</c:v>
                </c:pt>
                <c:pt idx="711">
                  <c:v>0.89</c:v>
                </c:pt>
                <c:pt idx="712">
                  <c:v>1.06</c:v>
                </c:pt>
                <c:pt idx="713">
                  <c:v>0.99</c:v>
                </c:pt>
                <c:pt idx="714">
                  <c:v>1.01</c:v>
                </c:pt>
                <c:pt idx="715">
                  <c:v>0.96</c:v>
                </c:pt>
                <c:pt idx="716">
                  <c:v>0.94</c:v>
                </c:pt>
                <c:pt idx="717">
                  <c:v>0.91</c:v>
                </c:pt>
                <c:pt idx="718">
                  <c:v>0.99</c:v>
                </c:pt>
                <c:pt idx="719">
                  <c:v>1.01</c:v>
                </c:pt>
                <c:pt idx="720">
                  <c:v>1.1299999999999999</c:v>
                </c:pt>
                <c:pt idx="721">
                  <c:v>1.1299999999999999</c:v>
                </c:pt>
                <c:pt idx="722">
                  <c:v>1.1599999999999999</c:v>
                </c:pt>
                <c:pt idx="723">
                  <c:v>1.04</c:v>
                </c:pt>
                <c:pt idx="724">
                  <c:v>1.05</c:v>
                </c:pt>
                <c:pt idx="725">
                  <c:v>1.02</c:v>
                </c:pt>
                <c:pt idx="726">
                  <c:v>1.01</c:v>
                </c:pt>
                <c:pt idx="727">
                  <c:v>0.97</c:v>
                </c:pt>
                <c:pt idx="728">
                  <c:v>0.99</c:v>
                </c:pt>
                <c:pt idx="729">
                  <c:v>1.02</c:v>
                </c:pt>
                <c:pt idx="730">
                  <c:v>1.02</c:v>
                </c:pt>
                <c:pt idx="731">
                  <c:v>1.02</c:v>
                </c:pt>
                <c:pt idx="732">
                  <c:v>1.04</c:v>
                </c:pt>
                <c:pt idx="733">
                  <c:v>1.02</c:v>
                </c:pt>
                <c:pt idx="734">
                  <c:v>1.01</c:v>
                </c:pt>
                <c:pt idx="735">
                  <c:v>0.96</c:v>
                </c:pt>
                <c:pt idx="736">
                  <c:v>0.98</c:v>
                </c:pt>
                <c:pt idx="737">
                  <c:v>0.96</c:v>
                </c:pt>
                <c:pt idx="738">
                  <c:v>0.98</c:v>
                </c:pt>
                <c:pt idx="739">
                  <c:v>1.02</c:v>
                </c:pt>
                <c:pt idx="740">
                  <c:v>0.95</c:v>
                </c:pt>
                <c:pt idx="741">
                  <c:v>0.94</c:v>
                </c:pt>
                <c:pt idx="742">
                  <c:v>0.95</c:v>
                </c:pt>
                <c:pt idx="743">
                  <c:v>0.95</c:v>
                </c:pt>
                <c:pt idx="744">
                  <c:v>0.97</c:v>
                </c:pt>
                <c:pt idx="745">
                  <c:v>0.95</c:v>
                </c:pt>
                <c:pt idx="746">
                  <c:v>0.98</c:v>
                </c:pt>
                <c:pt idx="747">
                  <c:v>0.96</c:v>
                </c:pt>
                <c:pt idx="748">
                  <c:v>0.92</c:v>
                </c:pt>
                <c:pt idx="749">
                  <c:v>0.88</c:v>
                </c:pt>
                <c:pt idx="750">
                  <c:v>0.94</c:v>
                </c:pt>
                <c:pt idx="751">
                  <c:v>0.88</c:v>
                </c:pt>
                <c:pt idx="752">
                  <c:v>0.84</c:v>
                </c:pt>
                <c:pt idx="753">
                  <c:v>0.87</c:v>
                </c:pt>
                <c:pt idx="754">
                  <c:v>0.93</c:v>
                </c:pt>
                <c:pt idx="755">
                  <c:v>0.83</c:v>
                </c:pt>
                <c:pt idx="756">
                  <c:v>0.75</c:v>
                </c:pt>
                <c:pt idx="757">
                  <c:v>0.69</c:v>
                </c:pt>
                <c:pt idx="758">
                  <c:v>0.6</c:v>
                </c:pt>
                <c:pt idx="759">
                  <c:v>0.6</c:v>
                </c:pt>
                <c:pt idx="760">
                  <c:v>0.65</c:v>
                </c:pt>
                <c:pt idx="761">
                  <c:v>1.0900000000000001</c:v>
                </c:pt>
                <c:pt idx="762">
                  <c:v>1.31</c:v>
                </c:pt>
                <c:pt idx="763">
                  <c:v>1.42</c:v>
                </c:pt>
                <c:pt idx="764">
                  <c:v>1.48</c:v>
                </c:pt>
                <c:pt idx="765">
                  <c:v>1.66</c:v>
                </c:pt>
                <c:pt idx="766">
                  <c:v>1.65</c:v>
                </c:pt>
                <c:pt idx="767">
                  <c:v>1.22</c:v>
                </c:pt>
                <c:pt idx="768">
                  <c:v>1.1200000000000001</c:v>
                </c:pt>
                <c:pt idx="769">
                  <c:v>0.98</c:v>
                </c:pt>
                <c:pt idx="770">
                  <c:v>0.78</c:v>
                </c:pt>
                <c:pt idx="771">
                  <c:v>0.75</c:v>
                </c:pt>
                <c:pt idx="772">
                  <c:v>0.86</c:v>
                </c:pt>
                <c:pt idx="773">
                  <c:v>1.02</c:v>
                </c:pt>
                <c:pt idx="774">
                  <c:v>0.93</c:v>
                </c:pt>
                <c:pt idx="775">
                  <c:v>0.86</c:v>
                </c:pt>
                <c:pt idx="776">
                  <c:v>0.9</c:v>
                </c:pt>
                <c:pt idx="777">
                  <c:v>0.92</c:v>
                </c:pt>
                <c:pt idx="778">
                  <c:v>0.86</c:v>
                </c:pt>
                <c:pt idx="779">
                  <c:v>0.91</c:v>
                </c:pt>
                <c:pt idx="780">
                  <c:v>0.95</c:v>
                </c:pt>
                <c:pt idx="781">
                  <c:v>0.93</c:v>
                </c:pt>
                <c:pt idx="782">
                  <c:v>0.91</c:v>
                </c:pt>
                <c:pt idx="783">
                  <c:v>0.93</c:v>
                </c:pt>
                <c:pt idx="784">
                  <c:v>0.88</c:v>
                </c:pt>
                <c:pt idx="785">
                  <c:v>0.89</c:v>
                </c:pt>
                <c:pt idx="786">
                  <c:v>0.85</c:v>
                </c:pt>
                <c:pt idx="787">
                  <c:v>0.87</c:v>
                </c:pt>
                <c:pt idx="788">
                  <c:v>0.89</c:v>
                </c:pt>
                <c:pt idx="789">
                  <c:v>0.85</c:v>
                </c:pt>
                <c:pt idx="790">
                  <c:v>0.86</c:v>
                </c:pt>
                <c:pt idx="791">
                  <c:v>0.85</c:v>
                </c:pt>
                <c:pt idx="792">
                  <c:v>0.83</c:v>
                </c:pt>
                <c:pt idx="793">
                  <c:v>0.93</c:v>
                </c:pt>
                <c:pt idx="794">
                  <c:v>0.88</c:v>
                </c:pt>
                <c:pt idx="795">
                  <c:v>0.9</c:v>
                </c:pt>
                <c:pt idx="796">
                  <c:v>0.91</c:v>
                </c:pt>
                <c:pt idx="797">
                  <c:v>0.95</c:v>
                </c:pt>
                <c:pt idx="798">
                  <c:v>0.96</c:v>
                </c:pt>
                <c:pt idx="799">
                  <c:v>1.01</c:v>
                </c:pt>
                <c:pt idx="800">
                  <c:v>0.87</c:v>
                </c:pt>
                <c:pt idx="801">
                  <c:v>0.71</c:v>
                </c:pt>
                <c:pt idx="802">
                  <c:v>0.92</c:v>
                </c:pt>
                <c:pt idx="803">
                  <c:v>0.65</c:v>
                </c:pt>
                <c:pt idx="804">
                  <c:v>0.87</c:v>
                </c:pt>
                <c:pt idx="805">
                  <c:v>0.67</c:v>
                </c:pt>
                <c:pt idx="806">
                  <c:v>0.95</c:v>
                </c:pt>
                <c:pt idx="807">
                  <c:v>0.65</c:v>
                </c:pt>
                <c:pt idx="808">
                  <c:v>0.65</c:v>
                </c:pt>
                <c:pt idx="809">
                  <c:v>0.65</c:v>
                </c:pt>
                <c:pt idx="810">
                  <c:v>0.65</c:v>
                </c:pt>
                <c:pt idx="811">
                  <c:v>0.67</c:v>
                </c:pt>
                <c:pt idx="812">
                  <c:v>0.64</c:v>
                </c:pt>
                <c:pt idx="813">
                  <c:v>0.69</c:v>
                </c:pt>
                <c:pt idx="814">
                  <c:v>0.67</c:v>
                </c:pt>
                <c:pt idx="815">
                  <c:v>0.51</c:v>
                </c:pt>
                <c:pt idx="816">
                  <c:v>0.87</c:v>
                </c:pt>
                <c:pt idx="817">
                  <c:v>0.69</c:v>
                </c:pt>
                <c:pt idx="818">
                  <c:v>0.93</c:v>
                </c:pt>
                <c:pt idx="819">
                  <c:v>0.49</c:v>
                </c:pt>
                <c:pt idx="820">
                  <c:v>0.66</c:v>
                </c:pt>
                <c:pt idx="821">
                  <c:v>0.97</c:v>
                </c:pt>
                <c:pt idx="822">
                  <c:v>0.67</c:v>
                </c:pt>
                <c:pt idx="823">
                  <c:v>1.01</c:v>
                </c:pt>
                <c:pt idx="824">
                  <c:v>0.83</c:v>
                </c:pt>
                <c:pt idx="825">
                  <c:v>0.92</c:v>
                </c:pt>
                <c:pt idx="826">
                  <c:v>0.8</c:v>
                </c:pt>
                <c:pt idx="827">
                  <c:v>0.95</c:v>
                </c:pt>
                <c:pt idx="828">
                  <c:v>1.1599999999999999</c:v>
                </c:pt>
                <c:pt idx="829">
                  <c:v>0.88</c:v>
                </c:pt>
                <c:pt idx="830">
                  <c:v>0.81</c:v>
                </c:pt>
                <c:pt idx="831">
                  <c:v>1.32</c:v>
                </c:pt>
                <c:pt idx="832">
                  <c:v>0.87</c:v>
                </c:pt>
                <c:pt idx="833">
                  <c:v>1.17</c:v>
                </c:pt>
                <c:pt idx="834">
                  <c:v>1.17</c:v>
                </c:pt>
                <c:pt idx="835">
                  <c:v>1.27</c:v>
                </c:pt>
                <c:pt idx="836">
                  <c:v>0.91</c:v>
                </c:pt>
                <c:pt idx="837">
                  <c:v>1.04</c:v>
                </c:pt>
                <c:pt idx="838">
                  <c:v>0.98</c:v>
                </c:pt>
                <c:pt idx="839">
                  <c:v>1.01</c:v>
                </c:pt>
                <c:pt idx="840">
                  <c:v>0.94</c:v>
                </c:pt>
                <c:pt idx="841">
                  <c:v>0.79</c:v>
                </c:pt>
                <c:pt idx="842">
                  <c:v>0.74</c:v>
                </c:pt>
                <c:pt idx="843">
                  <c:v>0.79</c:v>
                </c:pt>
                <c:pt idx="844">
                  <c:v>0.79</c:v>
                </c:pt>
                <c:pt idx="845">
                  <c:v>0.84</c:v>
                </c:pt>
                <c:pt idx="846">
                  <c:v>0.77</c:v>
                </c:pt>
                <c:pt idx="847">
                  <c:v>0.99</c:v>
                </c:pt>
                <c:pt idx="848">
                  <c:v>1.03</c:v>
                </c:pt>
                <c:pt idx="849">
                  <c:v>0.95</c:v>
                </c:pt>
                <c:pt idx="850">
                  <c:v>0.97</c:v>
                </c:pt>
                <c:pt idx="851">
                  <c:v>0.93</c:v>
                </c:pt>
                <c:pt idx="852">
                  <c:v>0.89</c:v>
                </c:pt>
                <c:pt idx="853">
                  <c:v>0.94</c:v>
                </c:pt>
                <c:pt idx="854">
                  <c:v>0.95</c:v>
                </c:pt>
                <c:pt idx="855">
                  <c:v>0.88</c:v>
                </c:pt>
                <c:pt idx="856">
                  <c:v>0.9</c:v>
                </c:pt>
                <c:pt idx="857">
                  <c:v>0.86</c:v>
                </c:pt>
                <c:pt idx="858">
                  <c:v>0.87</c:v>
                </c:pt>
                <c:pt idx="859">
                  <c:v>0.84</c:v>
                </c:pt>
                <c:pt idx="860">
                  <c:v>0.93</c:v>
                </c:pt>
                <c:pt idx="861">
                  <c:v>0.77</c:v>
                </c:pt>
                <c:pt idx="862">
                  <c:v>0.82</c:v>
                </c:pt>
                <c:pt idx="863">
                  <c:v>0.94</c:v>
                </c:pt>
                <c:pt idx="864">
                  <c:v>0.86</c:v>
                </c:pt>
                <c:pt idx="865">
                  <c:v>0.88</c:v>
                </c:pt>
                <c:pt idx="866">
                  <c:v>0.96</c:v>
                </c:pt>
                <c:pt idx="867">
                  <c:v>1</c:v>
                </c:pt>
                <c:pt idx="868">
                  <c:v>0.97</c:v>
                </c:pt>
                <c:pt idx="869">
                  <c:v>0.98</c:v>
                </c:pt>
                <c:pt idx="870">
                  <c:v>1.1499999999999999</c:v>
                </c:pt>
                <c:pt idx="871">
                  <c:v>1.23</c:v>
                </c:pt>
                <c:pt idx="872">
                  <c:v>1.24</c:v>
                </c:pt>
                <c:pt idx="873">
                  <c:v>1.28</c:v>
                </c:pt>
                <c:pt idx="874">
                  <c:v>1.1399999999999999</c:v>
                </c:pt>
                <c:pt idx="875">
                  <c:v>0.68</c:v>
                </c:pt>
                <c:pt idx="876">
                  <c:v>0.56000000000000005</c:v>
                </c:pt>
                <c:pt idx="877">
                  <c:v>0.7</c:v>
                </c:pt>
                <c:pt idx="878">
                  <c:v>0.63</c:v>
                </c:pt>
                <c:pt idx="879">
                  <c:v>0.55000000000000004</c:v>
                </c:pt>
                <c:pt idx="880">
                  <c:v>0.55000000000000004</c:v>
                </c:pt>
                <c:pt idx="881">
                  <c:v>0.4</c:v>
                </c:pt>
                <c:pt idx="882">
                  <c:v>0.34</c:v>
                </c:pt>
                <c:pt idx="883">
                  <c:v>0.34</c:v>
                </c:pt>
                <c:pt idx="884">
                  <c:v>0.62</c:v>
                </c:pt>
                <c:pt idx="885">
                  <c:v>0.61</c:v>
                </c:pt>
                <c:pt idx="886">
                  <c:v>0.63</c:v>
                </c:pt>
                <c:pt idx="887">
                  <c:v>0.76</c:v>
                </c:pt>
                <c:pt idx="888">
                  <c:v>0.79</c:v>
                </c:pt>
                <c:pt idx="889">
                  <c:v>1.05</c:v>
                </c:pt>
                <c:pt idx="890">
                  <c:v>1.17</c:v>
                </c:pt>
                <c:pt idx="891">
                  <c:v>1.0900000000000001</c:v>
                </c:pt>
                <c:pt idx="892">
                  <c:v>1.1200000000000001</c:v>
                </c:pt>
                <c:pt idx="893">
                  <c:v>1.1000000000000001</c:v>
                </c:pt>
                <c:pt idx="894">
                  <c:v>1.17</c:v>
                </c:pt>
                <c:pt idx="895">
                  <c:v>1.21</c:v>
                </c:pt>
                <c:pt idx="896">
                  <c:v>1.1599999999999999</c:v>
                </c:pt>
                <c:pt idx="897">
                  <c:v>1.08</c:v>
                </c:pt>
                <c:pt idx="898">
                  <c:v>0.98</c:v>
                </c:pt>
                <c:pt idx="899">
                  <c:v>0.96</c:v>
                </c:pt>
                <c:pt idx="900">
                  <c:v>1.18</c:v>
                </c:pt>
                <c:pt idx="901">
                  <c:v>0.61</c:v>
                </c:pt>
                <c:pt idx="902">
                  <c:v>1.1100000000000001</c:v>
                </c:pt>
                <c:pt idx="903">
                  <c:v>1</c:v>
                </c:pt>
                <c:pt idx="904">
                  <c:v>0.91</c:v>
                </c:pt>
                <c:pt idx="905">
                  <c:v>0.8</c:v>
                </c:pt>
                <c:pt idx="906">
                  <c:v>0.63</c:v>
                </c:pt>
                <c:pt idx="907">
                  <c:v>0.46</c:v>
                </c:pt>
                <c:pt idx="908">
                  <c:v>0.49</c:v>
                </c:pt>
                <c:pt idx="909">
                  <c:v>0.46</c:v>
                </c:pt>
                <c:pt idx="910">
                  <c:v>0.33</c:v>
                </c:pt>
                <c:pt idx="911">
                  <c:v>0.72</c:v>
                </c:pt>
                <c:pt idx="912">
                  <c:v>0.84</c:v>
                </c:pt>
                <c:pt idx="913">
                  <c:v>0.7</c:v>
                </c:pt>
                <c:pt idx="914">
                  <c:v>1.21</c:v>
                </c:pt>
                <c:pt idx="915">
                  <c:v>1.05</c:v>
                </c:pt>
                <c:pt idx="916">
                  <c:v>1.05</c:v>
                </c:pt>
                <c:pt idx="917">
                  <c:v>1.06</c:v>
                </c:pt>
                <c:pt idx="918">
                  <c:v>1.05</c:v>
                </c:pt>
                <c:pt idx="919">
                  <c:v>1.23</c:v>
                </c:pt>
                <c:pt idx="920">
                  <c:v>1.06</c:v>
                </c:pt>
                <c:pt idx="921">
                  <c:v>1.1000000000000001</c:v>
                </c:pt>
                <c:pt idx="922">
                  <c:v>0.93</c:v>
                </c:pt>
                <c:pt idx="923">
                  <c:v>0.96</c:v>
                </c:pt>
                <c:pt idx="924">
                  <c:v>0.93</c:v>
                </c:pt>
                <c:pt idx="925">
                  <c:v>0.9</c:v>
                </c:pt>
                <c:pt idx="926">
                  <c:v>0.95</c:v>
                </c:pt>
                <c:pt idx="927">
                  <c:v>0.97</c:v>
                </c:pt>
                <c:pt idx="928">
                  <c:v>0.9</c:v>
                </c:pt>
                <c:pt idx="929">
                  <c:v>0.88</c:v>
                </c:pt>
                <c:pt idx="930">
                  <c:v>0.85</c:v>
                </c:pt>
                <c:pt idx="931">
                  <c:v>0.84</c:v>
                </c:pt>
                <c:pt idx="932">
                  <c:v>0.8</c:v>
                </c:pt>
                <c:pt idx="933">
                  <c:v>0.7</c:v>
                </c:pt>
                <c:pt idx="934">
                  <c:v>0.68</c:v>
                </c:pt>
                <c:pt idx="935">
                  <c:v>0.94</c:v>
                </c:pt>
                <c:pt idx="936">
                  <c:v>0.85</c:v>
                </c:pt>
                <c:pt idx="937">
                  <c:v>0.68</c:v>
                </c:pt>
                <c:pt idx="938">
                  <c:v>0.17</c:v>
                </c:pt>
                <c:pt idx="939">
                  <c:v>0.78</c:v>
                </c:pt>
                <c:pt idx="940">
                  <c:v>0.65</c:v>
                </c:pt>
                <c:pt idx="941">
                  <c:v>0.6</c:v>
                </c:pt>
                <c:pt idx="942">
                  <c:v>0.56999999999999995</c:v>
                </c:pt>
                <c:pt idx="943">
                  <c:v>0.56000000000000005</c:v>
                </c:pt>
                <c:pt idx="944">
                  <c:v>0.96</c:v>
                </c:pt>
                <c:pt idx="945">
                  <c:v>0.93</c:v>
                </c:pt>
                <c:pt idx="946">
                  <c:v>0.95</c:v>
                </c:pt>
                <c:pt idx="947">
                  <c:v>0.96</c:v>
                </c:pt>
                <c:pt idx="948">
                  <c:v>0.96</c:v>
                </c:pt>
                <c:pt idx="949">
                  <c:v>0.97</c:v>
                </c:pt>
                <c:pt idx="950">
                  <c:v>0.95</c:v>
                </c:pt>
                <c:pt idx="951">
                  <c:v>0.86</c:v>
                </c:pt>
                <c:pt idx="952">
                  <c:v>0.88</c:v>
                </c:pt>
                <c:pt idx="953">
                  <c:v>0.88</c:v>
                </c:pt>
                <c:pt idx="954">
                  <c:v>0.92</c:v>
                </c:pt>
                <c:pt idx="955">
                  <c:v>0.91</c:v>
                </c:pt>
                <c:pt idx="956">
                  <c:v>0.89</c:v>
                </c:pt>
                <c:pt idx="957">
                  <c:v>0.93</c:v>
                </c:pt>
                <c:pt idx="958">
                  <c:v>0.86</c:v>
                </c:pt>
                <c:pt idx="959">
                  <c:v>0.86</c:v>
                </c:pt>
                <c:pt idx="960">
                  <c:v>0.85</c:v>
                </c:pt>
                <c:pt idx="961">
                  <c:v>0.8</c:v>
                </c:pt>
                <c:pt idx="962">
                  <c:v>0.85</c:v>
                </c:pt>
                <c:pt idx="963">
                  <c:v>0.81</c:v>
                </c:pt>
                <c:pt idx="964">
                  <c:v>0.79</c:v>
                </c:pt>
                <c:pt idx="965">
                  <c:v>0.89</c:v>
                </c:pt>
                <c:pt idx="966">
                  <c:v>0.85</c:v>
                </c:pt>
                <c:pt idx="967">
                  <c:v>0.89</c:v>
                </c:pt>
                <c:pt idx="968">
                  <c:v>0.9</c:v>
                </c:pt>
                <c:pt idx="969">
                  <c:v>0.88</c:v>
                </c:pt>
                <c:pt idx="970">
                  <c:v>0.8</c:v>
                </c:pt>
                <c:pt idx="971">
                  <c:v>0.82</c:v>
                </c:pt>
                <c:pt idx="972">
                  <c:v>0.79</c:v>
                </c:pt>
                <c:pt idx="973">
                  <c:v>0.81</c:v>
                </c:pt>
                <c:pt idx="974">
                  <c:v>0.79</c:v>
                </c:pt>
                <c:pt idx="975">
                  <c:v>0.81</c:v>
                </c:pt>
                <c:pt idx="976">
                  <c:v>0.9</c:v>
                </c:pt>
                <c:pt idx="977">
                  <c:v>0.93</c:v>
                </c:pt>
                <c:pt idx="978">
                  <c:v>1.2</c:v>
                </c:pt>
                <c:pt idx="979">
                  <c:v>1.01</c:v>
                </c:pt>
                <c:pt idx="980">
                  <c:v>0.98</c:v>
                </c:pt>
                <c:pt idx="981">
                  <c:v>0.96</c:v>
                </c:pt>
                <c:pt idx="982">
                  <c:v>0.89</c:v>
                </c:pt>
                <c:pt idx="983">
                  <c:v>0.93</c:v>
                </c:pt>
                <c:pt idx="984">
                  <c:v>0.92</c:v>
                </c:pt>
                <c:pt idx="985">
                  <c:v>1.1299999999999999</c:v>
                </c:pt>
                <c:pt idx="986">
                  <c:v>1.1299999999999999</c:v>
                </c:pt>
                <c:pt idx="987">
                  <c:v>0.84</c:v>
                </c:pt>
                <c:pt idx="988">
                  <c:v>1.07</c:v>
                </c:pt>
                <c:pt idx="989">
                  <c:v>1.04</c:v>
                </c:pt>
                <c:pt idx="990">
                  <c:v>1</c:v>
                </c:pt>
                <c:pt idx="991">
                  <c:v>0.84</c:v>
                </c:pt>
                <c:pt idx="992">
                  <c:v>0.82</c:v>
                </c:pt>
                <c:pt idx="993">
                  <c:v>0.78</c:v>
                </c:pt>
                <c:pt idx="994">
                  <c:v>0.79</c:v>
                </c:pt>
                <c:pt idx="995">
                  <c:v>0.75</c:v>
                </c:pt>
                <c:pt idx="996">
                  <c:v>0.84</c:v>
                </c:pt>
                <c:pt idx="997">
                  <c:v>0.86</c:v>
                </c:pt>
                <c:pt idx="998">
                  <c:v>0.79</c:v>
                </c:pt>
                <c:pt idx="999">
                  <c:v>0.81</c:v>
                </c:pt>
                <c:pt idx="1000">
                  <c:v>0.82</c:v>
                </c:pt>
                <c:pt idx="1001">
                  <c:v>0.86</c:v>
                </c:pt>
                <c:pt idx="1002">
                  <c:v>0.82</c:v>
                </c:pt>
                <c:pt idx="1003">
                  <c:v>0.73</c:v>
                </c:pt>
                <c:pt idx="1004">
                  <c:v>0.69</c:v>
                </c:pt>
                <c:pt idx="1005">
                  <c:v>0.7</c:v>
                </c:pt>
                <c:pt idx="1006">
                  <c:v>0.73</c:v>
                </c:pt>
                <c:pt idx="1007">
                  <c:v>0.77</c:v>
                </c:pt>
                <c:pt idx="1008">
                  <c:v>0.84</c:v>
                </c:pt>
                <c:pt idx="1009">
                  <c:v>0.56000000000000005</c:v>
                </c:pt>
                <c:pt idx="1010">
                  <c:v>0.82</c:v>
                </c:pt>
                <c:pt idx="1011">
                  <c:v>0.83</c:v>
                </c:pt>
                <c:pt idx="1012">
                  <c:v>0.8</c:v>
                </c:pt>
                <c:pt idx="1013">
                  <c:v>0.81</c:v>
                </c:pt>
                <c:pt idx="1014">
                  <c:v>0.75</c:v>
                </c:pt>
                <c:pt idx="1015">
                  <c:v>0.74</c:v>
                </c:pt>
                <c:pt idx="1016">
                  <c:v>0.72</c:v>
                </c:pt>
                <c:pt idx="1017">
                  <c:v>0.74</c:v>
                </c:pt>
                <c:pt idx="1018">
                  <c:v>0.68</c:v>
                </c:pt>
                <c:pt idx="1019">
                  <c:v>0.68</c:v>
                </c:pt>
                <c:pt idx="1020">
                  <c:v>0.68</c:v>
                </c:pt>
                <c:pt idx="1021">
                  <c:v>0.67</c:v>
                </c:pt>
                <c:pt idx="1022">
                  <c:v>0.68</c:v>
                </c:pt>
                <c:pt idx="1023">
                  <c:v>0.66</c:v>
                </c:pt>
                <c:pt idx="1024">
                  <c:v>0.69</c:v>
                </c:pt>
                <c:pt idx="1025">
                  <c:v>0.63</c:v>
                </c:pt>
                <c:pt idx="1026">
                  <c:v>0.59</c:v>
                </c:pt>
                <c:pt idx="1027">
                  <c:v>0.62</c:v>
                </c:pt>
                <c:pt idx="1028">
                  <c:v>0.69</c:v>
                </c:pt>
                <c:pt idx="1029">
                  <c:v>0.68</c:v>
                </c:pt>
                <c:pt idx="1030">
                  <c:v>0.65</c:v>
                </c:pt>
                <c:pt idx="1031">
                  <c:v>0.56000000000000005</c:v>
                </c:pt>
                <c:pt idx="1032">
                  <c:v>0.57999999999999996</c:v>
                </c:pt>
                <c:pt idx="1033">
                  <c:v>0.56999999999999995</c:v>
                </c:pt>
                <c:pt idx="1034">
                  <c:v>0.56999999999999995</c:v>
                </c:pt>
                <c:pt idx="1035">
                  <c:v>0.57999999999999996</c:v>
                </c:pt>
                <c:pt idx="1036">
                  <c:v>0.64</c:v>
                </c:pt>
                <c:pt idx="1037">
                  <c:v>0.88</c:v>
                </c:pt>
                <c:pt idx="1038">
                  <c:v>0.85</c:v>
                </c:pt>
                <c:pt idx="1039">
                  <c:v>0.91</c:v>
                </c:pt>
                <c:pt idx="1040">
                  <c:v>0.81</c:v>
                </c:pt>
                <c:pt idx="1041">
                  <c:v>0.64</c:v>
                </c:pt>
                <c:pt idx="1042">
                  <c:v>1.72</c:v>
                </c:pt>
                <c:pt idx="1043">
                  <c:v>1.32</c:v>
                </c:pt>
                <c:pt idx="1044">
                  <c:v>1.08</c:v>
                </c:pt>
                <c:pt idx="1045">
                  <c:v>1.01</c:v>
                </c:pt>
                <c:pt idx="1046">
                  <c:v>0.98</c:v>
                </c:pt>
                <c:pt idx="1047">
                  <c:v>1.04</c:v>
                </c:pt>
                <c:pt idx="1048">
                  <c:v>0.81</c:v>
                </c:pt>
                <c:pt idx="1049">
                  <c:v>0.74</c:v>
                </c:pt>
                <c:pt idx="1050">
                  <c:v>0.67</c:v>
                </c:pt>
                <c:pt idx="1051">
                  <c:v>0.56999999999999995</c:v>
                </c:pt>
                <c:pt idx="1052">
                  <c:v>0.78</c:v>
                </c:pt>
                <c:pt idx="1053">
                  <c:v>0.77</c:v>
                </c:pt>
                <c:pt idx="1054">
                  <c:v>0.82</c:v>
                </c:pt>
                <c:pt idx="1055">
                  <c:v>0.86</c:v>
                </c:pt>
                <c:pt idx="1056">
                  <c:v>0.99</c:v>
                </c:pt>
                <c:pt idx="1057">
                  <c:v>0.98</c:v>
                </c:pt>
                <c:pt idx="1058">
                  <c:v>1.03</c:v>
                </c:pt>
                <c:pt idx="1059">
                  <c:v>1.04</c:v>
                </c:pt>
                <c:pt idx="1060">
                  <c:v>1.03</c:v>
                </c:pt>
                <c:pt idx="1061">
                  <c:v>1.07</c:v>
                </c:pt>
                <c:pt idx="1062">
                  <c:v>0.56999999999999995</c:v>
                </c:pt>
                <c:pt idx="1063">
                  <c:v>0.98</c:v>
                </c:pt>
                <c:pt idx="1064">
                  <c:v>0.92</c:v>
                </c:pt>
                <c:pt idx="1065">
                  <c:v>0.91</c:v>
                </c:pt>
                <c:pt idx="1066">
                  <c:v>0.92</c:v>
                </c:pt>
                <c:pt idx="1067">
                  <c:v>0.9</c:v>
                </c:pt>
                <c:pt idx="1068">
                  <c:v>0.95</c:v>
                </c:pt>
                <c:pt idx="1069">
                  <c:v>0.97</c:v>
                </c:pt>
                <c:pt idx="1070">
                  <c:v>0.95</c:v>
                </c:pt>
                <c:pt idx="1071">
                  <c:v>0.93</c:v>
                </c:pt>
                <c:pt idx="1072">
                  <c:v>0.95</c:v>
                </c:pt>
                <c:pt idx="1073">
                  <c:v>0.92</c:v>
                </c:pt>
                <c:pt idx="1074">
                  <c:v>0.92</c:v>
                </c:pt>
                <c:pt idx="1075">
                  <c:v>0.89</c:v>
                </c:pt>
                <c:pt idx="1076">
                  <c:v>0.9</c:v>
                </c:pt>
                <c:pt idx="1077">
                  <c:v>0.91</c:v>
                </c:pt>
                <c:pt idx="1078">
                  <c:v>1.05</c:v>
                </c:pt>
                <c:pt idx="1079">
                  <c:v>0.92</c:v>
                </c:pt>
                <c:pt idx="1080">
                  <c:v>0.69</c:v>
                </c:pt>
                <c:pt idx="1081">
                  <c:v>0.73</c:v>
                </c:pt>
                <c:pt idx="1082">
                  <c:v>0.77</c:v>
                </c:pt>
                <c:pt idx="1083">
                  <c:v>0.71</c:v>
                </c:pt>
                <c:pt idx="1084">
                  <c:v>0.66</c:v>
                </c:pt>
                <c:pt idx="1085">
                  <c:v>0.71</c:v>
                </c:pt>
                <c:pt idx="1086">
                  <c:v>0.87</c:v>
                </c:pt>
                <c:pt idx="1087">
                  <c:v>0.79</c:v>
                </c:pt>
                <c:pt idx="1088">
                  <c:v>0.82</c:v>
                </c:pt>
                <c:pt idx="1089">
                  <c:v>0.89</c:v>
                </c:pt>
                <c:pt idx="1090">
                  <c:v>0.92</c:v>
                </c:pt>
                <c:pt idx="1091">
                  <c:v>0.98</c:v>
                </c:pt>
                <c:pt idx="1092">
                  <c:v>0.96</c:v>
                </c:pt>
                <c:pt idx="1093">
                  <c:v>0.74</c:v>
                </c:pt>
                <c:pt idx="1094">
                  <c:v>0.93</c:v>
                </c:pt>
                <c:pt idx="1095">
                  <c:v>0.91</c:v>
                </c:pt>
                <c:pt idx="1096">
                  <c:v>1.05</c:v>
                </c:pt>
                <c:pt idx="1097">
                  <c:v>0.96</c:v>
                </c:pt>
                <c:pt idx="1098">
                  <c:v>0.87</c:v>
                </c:pt>
                <c:pt idx="1099">
                  <c:v>0.86</c:v>
                </c:pt>
                <c:pt idx="1100">
                  <c:v>0.9</c:v>
                </c:pt>
                <c:pt idx="1101">
                  <c:v>1.1000000000000001</c:v>
                </c:pt>
                <c:pt idx="1102">
                  <c:v>1.05</c:v>
                </c:pt>
                <c:pt idx="1103">
                  <c:v>1.1200000000000001</c:v>
                </c:pt>
                <c:pt idx="1104">
                  <c:v>1.1599999999999999</c:v>
                </c:pt>
                <c:pt idx="1105">
                  <c:v>1.1499999999999999</c:v>
                </c:pt>
                <c:pt idx="1106">
                  <c:v>1.1100000000000001</c:v>
                </c:pt>
                <c:pt idx="1107">
                  <c:v>1.1000000000000001</c:v>
                </c:pt>
                <c:pt idx="1108">
                  <c:v>0.98</c:v>
                </c:pt>
                <c:pt idx="1109">
                  <c:v>0.95</c:v>
                </c:pt>
                <c:pt idx="1110">
                  <c:v>0.97</c:v>
                </c:pt>
                <c:pt idx="1111">
                  <c:v>0.94</c:v>
                </c:pt>
                <c:pt idx="1112">
                  <c:v>0.99</c:v>
                </c:pt>
                <c:pt idx="1113">
                  <c:v>1.04</c:v>
                </c:pt>
                <c:pt idx="1114">
                  <c:v>1.07</c:v>
                </c:pt>
                <c:pt idx="1115">
                  <c:v>1.08</c:v>
                </c:pt>
                <c:pt idx="1116">
                  <c:v>1.04</c:v>
                </c:pt>
                <c:pt idx="1117">
                  <c:v>1.07</c:v>
                </c:pt>
                <c:pt idx="1118">
                  <c:v>1.1599999999999999</c:v>
                </c:pt>
                <c:pt idx="1119">
                  <c:v>1.1399999999999999</c:v>
                </c:pt>
                <c:pt idx="1120">
                  <c:v>1.1000000000000001</c:v>
                </c:pt>
                <c:pt idx="1121">
                  <c:v>1.0900000000000001</c:v>
                </c:pt>
                <c:pt idx="1122">
                  <c:v>1.01</c:v>
                </c:pt>
                <c:pt idx="1123">
                  <c:v>1.08</c:v>
                </c:pt>
                <c:pt idx="1124">
                  <c:v>1.0900000000000001</c:v>
                </c:pt>
                <c:pt idx="1125">
                  <c:v>1.05</c:v>
                </c:pt>
                <c:pt idx="1126">
                  <c:v>1.1399999999999999</c:v>
                </c:pt>
                <c:pt idx="1127">
                  <c:v>1.0900000000000001</c:v>
                </c:pt>
                <c:pt idx="1128">
                  <c:v>0.66</c:v>
                </c:pt>
                <c:pt idx="1129">
                  <c:v>0.66</c:v>
                </c:pt>
                <c:pt idx="1130">
                  <c:v>0.68</c:v>
                </c:pt>
                <c:pt idx="1131">
                  <c:v>0.69</c:v>
                </c:pt>
                <c:pt idx="1132">
                  <c:v>0.71</c:v>
                </c:pt>
                <c:pt idx="1133">
                  <c:v>0.68</c:v>
                </c:pt>
                <c:pt idx="1134">
                  <c:v>0.75</c:v>
                </c:pt>
                <c:pt idx="1135">
                  <c:v>0.71</c:v>
                </c:pt>
                <c:pt idx="1136">
                  <c:v>0.63</c:v>
                </c:pt>
                <c:pt idx="1137">
                  <c:v>0.7</c:v>
                </c:pt>
                <c:pt idx="1138">
                  <c:v>0.71</c:v>
                </c:pt>
                <c:pt idx="1139">
                  <c:v>0.66</c:v>
                </c:pt>
                <c:pt idx="1140">
                  <c:v>0.72</c:v>
                </c:pt>
                <c:pt idx="1141">
                  <c:v>0.76</c:v>
                </c:pt>
                <c:pt idx="1142">
                  <c:v>0.78</c:v>
                </c:pt>
                <c:pt idx="1143">
                  <c:v>0.82</c:v>
                </c:pt>
                <c:pt idx="1144">
                  <c:v>0.93</c:v>
                </c:pt>
                <c:pt idx="1145">
                  <c:v>0.94</c:v>
                </c:pt>
                <c:pt idx="1146">
                  <c:v>1.04</c:v>
                </c:pt>
                <c:pt idx="1147">
                  <c:v>1.06</c:v>
                </c:pt>
                <c:pt idx="1148">
                  <c:v>1.08</c:v>
                </c:pt>
                <c:pt idx="1149">
                  <c:v>1.1200000000000001</c:v>
                </c:pt>
                <c:pt idx="1150">
                  <c:v>1.1499999999999999</c:v>
                </c:pt>
                <c:pt idx="1151">
                  <c:v>1.1100000000000001</c:v>
                </c:pt>
                <c:pt idx="1152">
                  <c:v>1.04</c:v>
                </c:pt>
                <c:pt idx="1153">
                  <c:v>0.99</c:v>
                </c:pt>
                <c:pt idx="1154">
                  <c:v>0.97</c:v>
                </c:pt>
                <c:pt idx="1155">
                  <c:v>1.05</c:v>
                </c:pt>
                <c:pt idx="1156">
                  <c:v>0.99</c:v>
                </c:pt>
                <c:pt idx="1157">
                  <c:v>0.98</c:v>
                </c:pt>
                <c:pt idx="1158">
                  <c:v>0.95</c:v>
                </c:pt>
                <c:pt idx="1159">
                  <c:v>0.95</c:v>
                </c:pt>
                <c:pt idx="1160">
                  <c:v>1.03</c:v>
                </c:pt>
                <c:pt idx="1161">
                  <c:v>1.08</c:v>
                </c:pt>
                <c:pt idx="1162">
                  <c:v>1.01</c:v>
                </c:pt>
                <c:pt idx="1163">
                  <c:v>1.17</c:v>
                </c:pt>
                <c:pt idx="1164">
                  <c:v>1.1299999999999999</c:v>
                </c:pt>
                <c:pt idx="1165">
                  <c:v>1.39</c:v>
                </c:pt>
                <c:pt idx="1166">
                  <c:v>1.6</c:v>
                </c:pt>
                <c:pt idx="1167">
                  <c:v>0.66</c:v>
                </c:pt>
                <c:pt idx="1168">
                  <c:v>0.77</c:v>
                </c:pt>
                <c:pt idx="1169">
                  <c:v>1.1499999999999999</c:v>
                </c:pt>
                <c:pt idx="1170">
                  <c:v>1.51</c:v>
                </c:pt>
                <c:pt idx="1171">
                  <c:v>0.81</c:v>
                </c:pt>
                <c:pt idx="1172">
                  <c:v>0.84</c:v>
                </c:pt>
                <c:pt idx="1173">
                  <c:v>0.81</c:v>
                </c:pt>
                <c:pt idx="1174">
                  <c:v>0.96</c:v>
                </c:pt>
                <c:pt idx="1175">
                  <c:v>1</c:v>
                </c:pt>
                <c:pt idx="1176">
                  <c:v>1.05</c:v>
                </c:pt>
                <c:pt idx="1177">
                  <c:v>1.01</c:v>
                </c:pt>
                <c:pt idx="1178">
                  <c:v>1.0900000000000001</c:v>
                </c:pt>
                <c:pt idx="1179">
                  <c:v>1.02</c:v>
                </c:pt>
                <c:pt idx="1180">
                  <c:v>1.01</c:v>
                </c:pt>
                <c:pt idx="1181">
                  <c:v>1.03</c:v>
                </c:pt>
                <c:pt idx="1182">
                  <c:v>1</c:v>
                </c:pt>
                <c:pt idx="1183">
                  <c:v>0.84</c:v>
                </c:pt>
                <c:pt idx="1184">
                  <c:v>0.86</c:v>
                </c:pt>
                <c:pt idx="1185">
                  <c:v>0.83</c:v>
                </c:pt>
                <c:pt idx="1186">
                  <c:v>0.78</c:v>
                </c:pt>
                <c:pt idx="1187">
                  <c:v>0.81</c:v>
                </c:pt>
                <c:pt idx="1188">
                  <c:v>0.8</c:v>
                </c:pt>
                <c:pt idx="1189">
                  <c:v>0.74</c:v>
                </c:pt>
                <c:pt idx="1190">
                  <c:v>0.88</c:v>
                </c:pt>
                <c:pt idx="1191">
                  <c:v>0.96</c:v>
                </c:pt>
                <c:pt idx="1192">
                  <c:v>1.18</c:v>
                </c:pt>
                <c:pt idx="1193">
                  <c:v>1.0900000000000001</c:v>
                </c:pt>
                <c:pt idx="1194">
                  <c:v>0.63</c:v>
                </c:pt>
                <c:pt idx="1195">
                  <c:v>0.5</c:v>
                </c:pt>
                <c:pt idx="1196">
                  <c:v>0.44</c:v>
                </c:pt>
                <c:pt idx="1197">
                  <c:v>0.4</c:v>
                </c:pt>
                <c:pt idx="1198">
                  <c:v>0.41</c:v>
                </c:pt>
                <c:pt idx="1199">
                  <c:v>0.42</c:v>
                </c:pt>
                <c:pt idx="1200">
                  <c:v>0.41</c:v>
                </c:pt>
                <c:pt idx="1201">
                  <c:v>0.43</c:v>
                </c:pt>
                <c:pt idx="1202">
                  <c:v>0.4</c:v>
                </c:pt>
                <c:pt idx="1203">
                  <c:v>0.43</c:v>
                </c:pt>
                <c:pt idx="1204">
                  <c:v>0.52</c:v>
                </c:pt>
                <c:pt idx="1205">
                  <c:v>0.35</c:v>
                </c:pt>
                <c:pt idx="1206">
                  <c:v>0.73</c:v>
                </c:pt>
                <c:pt idx="1207">
                  <c:v>0.71</c:v>
                </c:pt>
                <c:pt idx="1208">
                  <c:v>0.7</c:v>
                </c:pt>
                <c:pt idx="1209">
                  <c:v>0.64</c:v>
                </c:pt>
                <c:pt idx="1210">
                  <c:v>0.54</c:v>
                </c:pt>
                <c:pt idx="1211">
                  <c:v>0.55000000000000004</c:v>
                </c:pt>
                <c:pt idx="1212">
                  <c:v>0.51</c:v>
                </c:pt>
                <c:pt idx="1213">
                  <c:v>0.69</c:v>
                </c:pt>
                <c:pt idx="1214">
                  <c:v>0.78</c:v>
                </c:pt>
                <c:pt idx="1215">
                  <c:v>0.8</c:v>
                </c:pt>
                <c:pt idx="1216">
                  <c:v>0.9</c:v>
                </c:pt>
                <c:pt idx="1217">
                  <c:v>0.76</c:v>
                </c:pt>
                <c:pt idx="1218">
                  <c:v>0.84</c:v>
                </c:pt>
                <c:pt idx="1219">
                  <c:v>0.79</c:v>
                </c:pt>
                <c:pt idx="1220">
                  <c:v>0.65</c:v>
                </c:pt>
                <c:pt idx="1221">
                  <c:v>0.65</c:v>
                </c:pt>
                <c:pt idx="1222">
                  <c:v>0.64</c:v>
                </c:pt>
                <c:pt idx="1223">
                  <c:v>0.62</c:v>
                </c:pt>
                <c:pt idx="1224">
                  <c:v>0.64</c:v>
                </c:pt>
                <c:pt idx="1225">
                  <c:v>0.62</c:v>
                </c:pt>
                <c:pt idx="1226">
                  <c:v>0.56000000000000005</c:v>
                </c:pt>
                <c:pt idx="1227">
                  <c:v>0.54</c:v>
                </c:pt>
                <c:pt idx="1228">
                  <c:v>0.54</c:v>
                </c:pt>
                <c:pt idx="1229">
                  <c:v>0.54</c:v>
                </c:pt>
                <c:pt idx="1230">
                  <c:v>0.61</c:v>
                </c:pt>
                <c:pt idx="1231">
                  <c:v>0.63</c:v>
                </c:pt>
                <c:pt idx="1232">
                  <c:v>0.6</c:v>
                </c:pt>
                <c:pt idx="1233">
                  <c:v>0.61</c:v>
                </c:pt>
                <c:pt idx="1234">
                  <c:v>0.65</c:v>
                </c:pt>
                <c:pt idx="1235">
                  <c:v>0.61</c:v>
                </c:pt>
                <c:pt idx="1236">
                  <c:v>0.63</c:v>
                </c:pt>
                <c:pt idx="1237">
                  <c:v>0.66</c:v>
                </c:pt>
                <c:pt idx="1238">
                  <c:v>0.74</c:v>
                </c:pt>
                <c:pt idx="1239">
                  <c:v>0.7</c:v>
                </c:pt>
                <c:pt idx="1240">
                  <c:v>0.62</c:v>
                </c:pt>
                <c:pt idx="1241">
                  <c:v>0.66</c:v>
                </c:pt>
                <c:pt idx="1242">
                  <c:v>0.64</c:v>
                </c:pt>
                <c:pt idx="1243">
                  <c:v>0.62</c:v>
                </c:pt>
                <c:pt idx="1244">
                  <c:v>0.6</c:v>
                </c:pt>
                <c:pt idx="1245">
                  <c:v>0.65</c:v>
                </c:pt>
                <c:pt idx="1246">
                  <c:v>0.61</c:v>
                </c:pt>
                <c:pt idx="1247">
                  <c:v>0.59</c:v>
                </c:pt>
                <c:pt idx="1248">
                  <c:v>0.57999999999999996</c:v>
                </c:pt>
                <c:pt idx="1249">
                  <c:v>0.55000000000000004</c:v>
                </c:pt>
                <c:pt idx="1250">
                  <c:v>0.52</c:v>
                </c:pt>
                <c:pt idx="1251">
                  <c:v>0.76</c:v>
                </c:pt>
                <c:pt idx="1252">
                  <c:v>0.81</c:v>
                </c:pt>
                <c:pt idx="1253">
                  <c:v>0.83</c:v>
                </c:pt>
                <c:pt idx="1254">
                  <c:v>0.86</c:v>
                </c:pt>
                <c:pt idx="1255">
                  <c:v>0.9</c:v>
                </c:pt>
                <c:pt idx="1256">
                  <c:v>0.91</c:v>
                </c:pt>
                <c:pt idx="1257">
                  <c:v>0.88</c:v>
                </c:pt>
                <c:pt idx="1258">
                  <c:v>0.88</c:v>
                </c:pt>
                <c:pt idx="1259">
                  <c:v>0.9</c:v>
                </c:pt>
                <c:pt idx="1260">
                  <c:v>0.92</c:v>
                </c:pt>
                <c:pt idx="1261">
                  <c:v>0.92</c:v>
                </c:pt>
                <c:pt idx="1262">
                  <c:v>0.9</c:v>
                </c:pt>
                <c:pt idx="1263">
                  <c:v>0.65</c:v>
                </c:pt>
                <c:pt idx="1264">
                  <c:v>0.71</c:v>
                </c:pt>
                <c:pt idx="1265">
                  <c:v>0.69</c:v>
                </c:pt>
                <c:pt idx="1266">
                  <c:v>0.76</c:v>
                </c:pt>
                <c:pt idx="1267">
                  <c:v>0.57999999999999996</c:v>
                </c:pt>
                <c:pt idx="1268">
                  <c:v>0.56999999999999995</c:v>
                </c:pt>
                <c:pt idx="1269">
                  <c:v>0.55000000000000004</c:v>
                </c:pt>
                <c:pt idx="1270">
                  <c:v>0.61</c:v>
                </c:pt>
                <c:pt idx="1271">
                  <c:v>0.67</c:v>
                </c:pt>
                <c:pt idx="1272">
                  <c:v>0.67</c:v>
                </c:pt>
                <c:pt idx="1273">
                  <c:v>0.68</c:v>
                </c:pt>
                <c:pt idx="1274">
                  <c:v>0.72</c:v>
                </c:pt>
                <c:pt idx="1275">
                  <c:v>0.75</c:v>
                </c:pt>
                <c:pt idx="1276">
                  <c:v>0.76</c:v>
                </c:pt>
                <c:pt idx="1277">
                  <c:v>0.75</c:v>
                </c:pt>
                <c:pt idx="1278">
                  <c:v>0.7</c:v>
                </c:pt>
                <c:pt idx="1279">
                  <c:v>0.82</c:v>
                </c:pt>
                <c:pt idx="1280">
                  <c:v>0.78</c:v>
                </c:pt>
                <c:pt idx="1281">
                  <c:v>0.81</c:v>
                </c:pt>
                <c:pt idx="1282">
                  <c:v>0.99</c:v>
                </c:pt>
                <c:pt idx="1283">
                  <c:v>0.94</c:v>
                </c:pt>
                <c:pt idx="1284">
                  <c:v>0.84</c:v>
                </c:pt>
                <c:pt idx="1285">
                  <c:v>0.87</c:v>
                </c:pt>
                <c:pt idx="1286">
                  <c:v>0.85</c:v>
                </c:pt>
                <c:pt idx="1287">
                  <c:v>0.77</c:v>
                </c:pt>
                <c:pt idx="1288">
                  <c:v>0.77</c:v>
                </c:pt>
                <c:pt idx="1289">
                  <c:v>0.73</c:v>
                </c:pt>
                <c:pt idx="1290">
                  <c:v>0.67</c:v>
                </c:pt>
                <c:pt idx="1291">
                  <c:v>0.66</c:v>
                </c:pt>
                <c:pt idx="1292">
                  <c:v>0.67</c:v>
                </c:pt>
                <c:pt idx="1293">
                  <c:v>0.71</c:v>
                </c:pt>
                <c:pt idx="1294">
                  <c:v>0.73</c:v>
                </c:pt>
                <c:pt idx="1295">
                  <c:v>0.76</c:v>
                </c:pt>
                <c:pt idx="1296">
                  <c:v>0.76</c:v>
                </c:pt>
                <c:pt idx="1297">
                  <c:v>0.73</c:v>
                </c:pt>
                <c:pt idx="1298">
                  <c:v>0.71</c:v>
                </c:pt>
                <c:pt idx="1299">
                  <c:v>0.7</c:v>
                </c:pt>
                <c:pt idx="1300">
                  <c:v>0.69</c:v>
                </c:pt>
                <c:pt idx="1301">
                  <c:v>0.62</c:v>
                </c:pt>
                <c:pt idx="1302">
                  <c:v>0.52</c:v>
                </c:pt>
                <c:pt idx="1303">
                  <c:v>0.67</c:v>
                </c:pt>
                <c:pt idx="1304">
                  <c:v>0.53</c:v>
                </c:pt>
                <c:pt idx="1305">
                  <c:v>0.68</c:v>
                </c:pt>
                <c:pt idx="1306">
                  <c:v>0.65</c:v>
                </c:pt>
                <c:pt idx="1307">
                  <c:v>0.65</c:v>
                </c:pt>
                <c:pt idx="1308">
                  <c:v>0.71</c:v>
                </c:pt>
                <c:pt idx="1309">
                  <c:v>0.69</c:v>
                </c:pt>
                <c:pt idx="1310">
                  <c:v>0.55000000000000004</c:v>
                </c:pt>
                <c:pt idx="1311">
                  <c:v>0.64</c:v>
                </c:pt>
                <c:pt idx="1312">
                  <c:v>0.64</c:v>
                </c:pt>
                <c:pt idx="1313">
                  <c:v>0.98</c:v>
                </c:pt>
                <c:pt idx="1314">
                  <c:v>0.61</c:v>
                </c:pt>
                <c:pt idx="1315">
                  <c:v>0.61</c:v>
                </c:pt>
                <c:pt idx="1316">
                  <c:v>0.62</c:v>
                </c:pt>
                <c:pt idx="1317">
                  <c:v>0.65</c:v>
                </c:pt>
                <c:pt idx="1318">
                  <c:v>0.63</c:v>
                </c:pt>
                <c:pt idx="1319">
                  <c:v>0.55000000000000004</c:v>
                </c:pt>
                <c:pt idx="1320">
                  <c:v>1.27</c:v>
                </c:pt>
                <c:pt idx="1321">
                  <c:v>1.29</c:v>
                </c:pt>
                <c:pt idx="1322">
                  <c:v>0.69</c:v>
                </c:pt>
                <c:pt idx="1323">
                  <c:v>0.65</c:v>
                </c:pt>
                <c:pt idx="1324">
                  <c:v>0.64</c:v>
                </c:pt>
                <c:pt idx="1325">
                  <c:v>0.65</c:v>
                </c:pt>
                <c:pt idx="1326">
                  <c:v>0.64</c:v>
                </c:pt>
                <c:pt idx="1327">
                  <c:v>0.65</c:v>
                </c:pt>
                <c:pt idx="1328">
                  <c:v>0.66</c:v>
                </c:pt>
                <c:pt idx="1329">
                  <c:v>0.67</c:v>
                </c:pt>
                <c:pt idx="1330">
                  <c:v>0.7</c:v>
                </c:pt>
                <c:pt idx="1331">
                  <c:v>0.71</c:v>
                </c:pt>
                <c:pt idx="1332">
                  <c:v>0.7</c:v>
                </c:pt>
                <c:pt idx="1333">
                  <c:v>0.71</c:v>
                </c:pt>
                <c:pt idx="1334">
                  <c:v>0.73</c:v>
                </c:pt>
                <c:pt idx="1335">
                  <c:v>0.72</c:v>
                </c:pt>
                <c:pt idx="1336">
                  <c:v>0.72</c:v>
                </c:pt>
                <c:pt idx="1337">
                  <c:v>0.74</c:v>
                </c:pt>
                <c:pt idx="1338">
                  <c:v>0.73</c:v>
                </c:pt>
                <c:pt idx="1339">
                  <c:v>0.76</c:v>
                </c:pt>
                <c:pt idx="1340">
                  <c:v>0.76</c:v>
                </c:pt>
                <c:pt idx="1341">
                  <c:v>0.76</c:v>
                </c:pt>
                <c:pt idx="1342">
                  <c:v>0.76</c:v>
                </c:pt>
                <c:pt idx="1343">
                  <c:v>0.71</c:v>
                </c:pt>
                <c:pt idx="1344">
                  <c:v>0.72</c:v>
                </c:pt>
                <c:pt idx="1345">
                  <c:v>0.71</c:v>
                </c:pt>
                <c:pt idx="1346">
                  <c:v>0.74</c:v>
                </c:pt>
                <c:pt idx="1347">
                  <c:v>0.71</c:v>
                </c:pt>
                <c:pt idx="1348">
                  <c:v>0.68</c:v>
                </c:pt>
                <c:pt idx="1349">
                  <c:v>0.67</c:v>
                </c:pt>
                <c:pt idx="1350">
                  <c:v>0.7</c:v>
                </c:pt>
                <c:pt idx="1351">
                  <c:v>0.72</c:v>
                </c:pt>
                <c:pt idx="1352">
                  <c:v>0.72</c:v>
                </c:pt>
                <c:pt idx="1353">
                  <c:v>0.72</c:v>
                </c:pt>
                <c:pt idx="1354">
                  <c:v>0.74</c:v>
                </c:pt>
                <c:pt idx="1355">
                  <c:v>0.73</c:v>
                </c:pt>
                <c:pt idx="1356">
                  <c:v>0.7</c:v>
                </c:pt>
                <c:pt idx="1357">
                  <c:v>0.7</c:v>
                </c:pt>
                <c:pt idx="1358">
                  <c:v>0.72</c:v>
                </c:pt>
                <c:pt idx="1359">
                  <c:v>0.69</c:v>
                </c:pt>
                <c:pt idx="1360">
                  <c:v>0.72</c:v>
                </c:pt>
                <c:pt idx="1361">
                  <c:v>0.7</c:v>
                </c:pt>
                <c:pt idx="1362">
                  <c:v>0.72</c:v>
                </c:pt>
                <c:pt idx="1363">
                  <c:v>0.67</c:v>
                </c:pt>
                <c:pt idx="1364">
                  <c:v>0.68</c:v>
                </c:pt>
                <c:pt idx="1365">
                  <c:v>0.66</c:v>
                </c:pt>
                <c:pt idx="1366">
                  <c:v>0.64</c:v>
                </c:pt>
                <c:pt idx="1367">
                  <c:v>0.78</c:v>
                </c:pt>
                <c:pt idx="1368">
                  <c:v>0.77</c:v>
                </c:pt>
                <c:pt idx="1369">
                  <c:v>0.76</c:v>
                </c:pt>
                <c:pt idx="1370">
                  <c:v>0.72</c:v>
                </c:pt>
                <c:pt idx="1371">
                  <c:v>0.69</c:v>
                </c:pt>
                <c:pt idx="1372">
                  <c:v>0.69</c:v>
                </c:pt>
                <c:pt idx="1373">
                  <c:v>0.64</c:v>
                </c:pt>
                <c:pt idx="1374">
                  <c:v>0.64</c:v>
                </c:pt>
                <c:pt idx="1375">
                  <c:v>0.64</c:v>
                </c:pt>
                <c:pt idx="1376">
                  <c:v>0.66</c:v>
                </c:pt>
                <c:pt idx="1377">
                  <c:v>0.69</c:v>
                </c:pt>
                <c:pt idx="1378">
                  <c:v>0.67</c:v>
                </c:pt>
                <c:pt idx="1379">
                  <c:v>0.68</c:v>
                </c:pt>
                <c:pt idx="1380">
                  <c:v>0.68</c:v>
                </c:pt>
                <c:pt idx="1381">
                  <c:v>0.72</c:v>
                </c:pt>
                <c:pt idx="1382">
                  <c:v>0.73</c:v>
                </c:pt>
                <c:pt idx="1383">
                  <c:v>0.75</c:v>
                </c:pt>
                <c:pt idx="1384">
                  <c:v>0.73</c:v>
                </c:pt>
                <c:pt idx="1385">
                  <c:v>0.76</c:v>
                </c:pt>
                <c:pt idx="1386">
                  <c:v>0.75</c:v>
                </c:pt>
                <c:pt idx="1387">
                  <c:v>0.76</c:v>
                </c:pt>
                <c:pt idx="1388">
                  <c:v>0.74</c:v>
                </c:pt>
                <c:pt idx="1389">
                  <c:v>0.77</c:v>
                </c:pt>
                <c:pt idx="1390">
                  <c:v>0.73</c:v>
                </c:pt>
                <c:pt idx="1391">
                  <c:v>0.73</c:v>
                </c:pt>
                <c:pt idx="1392">
                  <c:v>0.71</c:v>
                </c:pt>
                <c:pt idx="1393">
                  <c:v>0.62</c:v>
                </c:pt>
                <c:pt idx="1394">
                  <c:v>0.65</c:v>
                </c:pt>
                <c:pt idx="1395">
                  <c:v>0.7</c:v>
                </c:pt>
                <c:pt idx="1396">
                  <c:v>0.71</c:v>
                </c:pt>
                <c:pt idx="1397">
                  <c:v>0.75</c:v>
                </c:pt>
                <c:pt idx="1398">
                  <c:v>0.72</c:v>
                </c:pt>
                <c:pt idx="1399">
                  <c:v>0.75</c:v>
                </c:pt>
                <c:pt idx="1400">
                  <c:v>0.74</c:v>
                </c:pt>
                <c:pt idx="1401">
                  <c:v>0.81</c:v>
                </c:pt>
                <c:pt idx="1402">
                  <c:v>0.84</c:v>
                </c:pt>
                <c:pt idx="1403">
                  <c:v>0.57999999999999996</c:v>
                </c:pt>
                <c:pt idx="1404">
                  <c:v>0.43</c:v>
                </c:pt>
                <c:pt idx="1405">
                  <c:v>0.79</c:v>
                </c:pt>
                <c:pt idx="1406">
                  <c:v>0.59</c:v>
                </c:pt>
                <c:pt idx="1407">
                  <c:v>0.68</c:v>
                </c:pt>
                <c:pt idx="1408">
                  <c:v>0.7</c:v>
                </c:pt>
                <c:pt idx="1409">
                  <c:v>0.64</c:v>
                </c:pt>
                <c:pt idx="1410">
                  <c:v>0.65</c:v>
                </c:pt>
                <c:pt idx="1411">
                  <c:v>0.63</c:v>
                </c:pt>
                <c:pt idx="1412">
                  <c:v>0.64</c:v>
                </c:pt>
                <c:pt idx="1413">
                  <c:v>0.63</c:v>
                </c:pt>
                <c:pt idx="1414">
                  <c:v>0.61</c:v>
                </c:pt>
                <c:pt idx="1415">
                  <c:v>0.57999999999999996</c:v>
                </c:pt>
                <c:pt idx="1416">
                  <c:v>0.65</c:v>
                </c:pt>
                <c:pt idx="1417">
                  <c:v>0.56999999999999995</c:v>
                </c:pt>
                <c:pt idx="1418">
                  <c:v>0.55000000000000004</c:v>
                </c:pt>
                <c:pt idx="1419">
                  <c:v>0.54</c:v>
                </c:pt>
                <c:pt idx="1420">
                  <c:v>0.52</c:v>
                </c:pt>
                <c:pt idx="1421">
                  <c:v>0.56999999999999995</c:v>
                </c:pt>
                <c:pt idx="1422">
                  <c:v>0.55000000000000004</c:v>
                </c:pt>
                <c:pt idx="1423">
                  <c:v>0.55000000000000004</c:v>
                </c:pt>
                <c:pt idx="1424">
                  <c:v>0.59</c:v>
                </c:pt>
                <c:pt idx="1425">
                  <c:v>0.59</c:v>
                </c:pt>
                <c:pt idx="1426">
                  <c:v>0.61</c:v>
                </c:pt>
                <c:pt idx="1427">
                  <c:v>0.65</c:v>
                </c:pt>
                <c:pt idx="1428">
                  <c:v>0.67</c:v>
                </c:pt>
                <c:pt idx="1429">
                  <c:v>0.84</c:v>
                </c:pt>
                <c:pt idx="1430">
                  <c:v>0.59</c:v>
                </c:pt>
                <c:pt idx="1431">
                  <c:v>0.84</c:v>
                </c:pt>
                <c:pt idx="1432">
                  <c:v>0.69</c:v>
                </c:pt>
                <c:pt idx="1433">
                  <c:v>0.64</c:v>
                </c:pt>
                <c:pt idx="1434">
                  <c:v>0.56000000000000005</c:v>
                </c:pt>
                <c:pt idx="1435">
                  <c:v>0.61</c:v>
                </c:pt>
                <c:pt idx="1436">
                  <c:v>0.71</c:v>
                </c:pt>
                <c:pt idx="1437">
                  <c:v>0.72</c:v>
                </c:pt>
                <c:pt idx="1438">
                  <c:v>0.62</c:v>
                </c:pt>
                <c:pt idx="1439">
                  <c:v>0.74</c:v>
                </c:pt>
                <c:pt idx="1440">
                  <c:v>0.76</c:v>
                </c:pt>
                <c:pt idx="1441">
                  <c:v>0.7</c:v>
                </c:pt>
                <c:pt idx="1442">
                  <c:v>0.7</c:v>
                </c:pt>
                <c:pt idx="1443">
                  <c:v>0.72</c:v>
                </c:pt>
                <c:pt idx="1444">
                  <c:v>0.73</c:v>
                </c:pt>
                <c:pt idx="1445">
                  <c:v>0.7</c:v>
                </c:pt>
                <c:pt idx="1446">
                  <c:v>0.71</c:v>
                </c:pt>
                <c:pt idx="1447">
                  <c:v>0.71</c:v>
                </c:pt>
                <c:pt idx="1448">
                  <c:v>0.89</c:v>
                </c:pt>
                <c:pt idx="1449">
                  <c:v>0.88</c:v>
                </c:pt>
                <c:pt idx="1450">
                  <c:v>0.79</c:v>
                </c:pt>
                <c:pt idx="1451">
                  <c:v>0.78</c:v>
                </c:pt>
                <c:pt idx="1452">
                  <c:v>0.79</c:v>
                </c:pt>
                <c:pt idx="1453">
                  <c:v>0.64</c:v>
                </c:pt>
                <c:pt idx="1454">
                  <c:v>0.6</c:v>
                </c:pt>
                <c:pt idx="1455">
                  <c:v>0.62</c:v>
                </c:pt>
                <c:pt idx="1456">
                  <c:v>0.63</c:v>
                </c:pt>
                <c:pt idx="1457">
                  <c:v>0.62</c:v>
                </c:pt>
                <c:pt idx="1458">
                  <c:v>0.6</c:v>
                </c:pt>
                <c:pt idx="1459">
                  <c:v>0.63</c:v>
                </c:pt>
                <c:pt idx="1460">
                  <c:v>0.63</c:v>
                </c:pt>
                <c:pt idx="1461">
                  <c:v>0.64</c:v>
                </c:pt>
                <c:pt idx="1462">
                  <c:v>0.62</c:v>
                </c:pt>
                <c:pt idx="1463">
                  <c:v>0.62</c:v>
                </c:pt>
                <c:pt idx="1464">
                  <c:v>0.63</c:v>
                </c:pt>
                <c:pt idx="1465">
                  <c:v>0.65</c:v>
                </c:pt>
                <c:pt idx="1466">
                  <c:v>0.61</c:v>
                </c:pt>
                <c:pt idx="1467">
                  <c:v>0.57999999999999996</c:v>
                </c:pt>
                <c:pt idx="1468">
                  <c:v>0.57999999999999996</c:v>
                </c:pt>
                <c:pt idx="1469">
                  <c:v>0.59</c:v>
                </c:pt>
                <c:pt idx="1470">
                  <c:v>0.57999999999999996</c:v>
                </c:pt>
                <c:pt idx="1471">
                  <c:v>0.56000000000000005</c:v>
                </c:pt>
                <c:pt idx="1472">
                  <c:v>0.6</c:v>
                </c:pt>
                <c:pt idx="1473">
                  <c:v>0.61</c:v>
                </c:pt>
                <c:pt idx="1474">
                  <c:v>0.61</c:v>
                </c:pt>
                <c:pt idx="1475">
                  <c:v>0.59</c:v>
                </c:pt>
                <c:pt idx="1476">
                  <c:v>0.57999999999999996</c:v>
                </c:pt>
                <c:pt idx="1477">
                  <c:v>0.54</c:v>
                </c:pt>
                <c:pt idx="1478">
                  <c:v>0.55000000000000004</c:v>
                </c:pt>
                <c:pt idx="1479">
                  <c:v>0.61</c:v>
                </c:pt>
                <c:pt idx="1480">
                  <c:v>0.61</c:v>
                </c:pt>
                <c:pt idx="1481">
                  <c:v>0.56999999999999995</c:v>
                </c:pt>
                <c:pt idx="1482">
                  <c:v>0.52</c:v>
                </c:pt>
                <c:pt idx="1483">
                  <c:v>0.54</c:v>
                </c:pt>
                <c:pt idx="1484">
                  <c:v>0.52</c:v>
                </c:pt>
                <c:pt idx="1485">
                  <c:v>0.55000000000000004</c:v>
                </c:pt>
                <c:pt idx="1486">
                  <c:v>0.55000000000000004</c:v>
                </c:pt>
                <c:pt idx="1487">
                  <c:v>0.55000000000000004</c:v>
                </c:pt>
                <c:pt idx="1488">
                  <c:v>0.57999999999999996</c:v>
                </c:pt>
                <c:pt idx="1489">
                  <c:v>0.59</c:v>
                </c:pt>
                <c:pt idx="1490">
                  <c:v>0.6</c:v>
                </c:pt>
                <c:pt idx="1491">
                  <c:v>0.56000000000000005</c:v>
                </c:pt>
                <c:pt idx="1492">
                  <c:v>0.56999999999999995</c:v>
                </c:pt>
                <c:pt idx="1493">
                  <c:v>0.6</c:v>
                </c:pt>
                <c:pt idx="1494">
                  <c:v>0.61</c:v>
                </c:pt>
                <c:pt idx="1495">
                  <c:v>0.59</c:v>
                </c:pt>
                <c:pt idx="1496">
                  <c:v>0.41</c:v>
                </c:pt>
                <c:pt idx="1497">
                  <c:v>0.63</c:v>
                </c:pt>
                <c:pt idx="1498">
                  <c:v>0.7</c:v>
                </c:pt>
                <c:pt idx="1499">
                  <c:v>0.66</c:v>
                </c:pt>
                <c:pt idx="1500">
                  <c:v>0.56999999999999995</c:v>
                </c:pt>
                <c:pt idx="1501">
                  <c:v>0.55000000000000004</c:v>
                </c:pt>
                <c:pt idx="1502">
                  <c:v>0.52</c:v>
                </c:pt>
                <c:pt idx="1503">
                  <c:v>0.56999999999999995</c:v>
                </c:pt>
                <c:pt idx="1504">
                  <c:v>0.59</c:v>
                </c:pt>
                <c:pt idx="1505">
                  <c:v>0.6</c:v>
                </c:pt>
                <c:pt idx="1506">
                  <c:v>0.59</c:v>
                </c:pt>
                <c:pt idx="1507">
                  <c:v>0.59</c:v>
                </c:pt>
                <c:pt idx="1508">
                  <c:v>0.56999999999999995</c:v>
                </c:pt>
                <c:pt idx="1509">
                  <c:v>0.42</c:v>
                </c:pt>
                <c:pt idx="1510">
                  <c:v>0.44</c:v>
                </c:pt>
                <c:pt idx="1511">
                  <c:v>0.43</c:v>
                </c:pt>
                <c:pt idx="1512">
                  <c:v>0.4</c:v>
                </c:pt>
                <c:pt idx="1513">
                  <c:v>0.44</c:v>
                </c:pt>
                <c:pt idx="1514">
                  <c:v>0.41</c:v>
                </c:pt>
                <c:pt idx="1515">
                  <c:v>0.43</c:v>
                </c:pt>
                <c:pt idx="1516">
                  <c:v>0.54</c:v>
                </c:pt>
                <c:pt idx="1517">
                  <c:v>0.44</c:v>
                </c:pt>
                <c:pt idx="1518">
                  <c:v>0.46</c:v>
                </c:pt>
                <c:pt idx="1519">
                  <c:v>0.43</c:v>
                </c:pt>
                <c:pt idx="1520">
                  <c:v>0.41</c:v>
                </c:pt>
                <c:pt idx="1521">
                  <c:v>0.79</c:v>
                </c:pt>
                <c:pt idx="1522">
                  <c:v>0.83</c:v>
                </c:pt>
                <c:pt idx="1523">
                  <c:v>0.94</c:v>
                </c:pt>
                <c:pt idx="1524">
                  <c:v>0.8</c:v>
                </c:pt>
                <c:pt idx="1525">
                  <c:v>1.17</c:v>
                </c:pt>
                <c:pt idx="1526">
                  <c:v>0.98</c:v>
                </c:pt>
                <c:pt idx="1527">
                  <c:v>0.95</c:v>
                </c:pt>
                <c:pt idx="1528">
                  <c:v>0.99</c:v>
                </c:pt>
                <c:pt idx="1529">
                  <c:v>1</c:v>
                </c:pt>
                <c:pt idx="1530">
                  <c:v>0.97</c:v>
                </c:pt>
                <c:pt idx="1531">
                  <c:v>0.9</c:v>
                </c:pt>
                <c:pt idx="1532">
                  <c:v>1.03</c:v>
                </c:pt>
                <c:pt idx="1533">
                  <c:v>1.0900000000000001</c:v>
                </c:pt>
                <c:pt idx="1534">
                  <c:v>1.1499999999999999</c:v>
                </c:pt>
                <c:pt idx="1535">
                  <c:v>0.99</c:v>
                </c:pt>
                <c:pt idx="1536">
                  <c:v>0.96</c:v>
                </c:pt>
                <c:pt idx="1537">
                  <c:v>0.97</c:v>
                </c:pt>
                <c:pt idx="1538">
                  <c:v>1.01</c:v>
                </c:pt>
                <c:pt idx="1539">
                  <c:v>1.03</c:v>
                </c:pt>
                <c:pt idx="1540">
                  <c:v>0.89</c:v>
                </c:pt>
                <c:pt idx="1541">
                  <c:v>0.82</c:v>
                </c:pt>
                <c:pt idx="1542">
                  <c:v>1</c:v>
                </c:pt>
                <c:pt idx="1543">
                  <c:v>0.96</c:v>
                </c:pt>
                <c:pt idx="1544">
                  <c:v>0.92</c:v>
                </c:pt>
                <c:pt idx="1545">
                  <c:v>0.9</c:v>
                </c:pt>
                <c:pt idx="1546">
                  <c:v>0.89</c:v>
                </c:pt>
                <c:pt idx="1547">
                  <c:v>0.89</c:v>
                </c:pt>
                <c:pt idx="1548">
                  <c:v>0.83</c:v>
                </c:pt>
                <c:pt idx="1549">
                  <c:v>0.82</c:v>
                </c:pt>
                <c:pt idx="1550">
                  <c:v>0.79</c:v>
                </c:pt>
                <c:pt idx="1551">
                  <c:v>0.76</c:v>
                </c:pt>
                <c:pt idx="1552">
                  <c:v>0.75</c:v>
                </c:pt>
                <c:pt idx="1553">
                  <c:v>0.74</c:v>
                </c:pt>
                <c:pt idx="1554">
                  <c:v>0.75</c:v>
                </c:pt>
                <c:pt idx="1555">
                  <c:v>0.72</c:v>
                </c:pt>
                <c:pt idx="1556">
                  <c:v>0.71</c:v>
                </c:pt>
                <c:pt idx="1557">
                  <c:v>0.64</c:v>
                </c:pt>
                <c:pt idx="1558">
                  <c:v>0.96</c:v>
                </c:pt>
                <c:pt idx="1559">
                  <c:v>0.91</c:v>
                </c:pt>
                <c:pt idx="1560">
                  <c:v>0.81</c:v>
                </c:pt>
                <c:pt idx="1561">
                  <c:v>0.76</c:v>
                </c:pt>
                <c:pt idx="1562">
                  <c:v>0.63</c:v>
                </c:pt>
                <c:pt idx="1563">
                  <c:v>0.63</c:v>
                </c:pt>
                <c:pt idx="1564">
                  <c:v>0.57999999999999996</c:v>
                </c:pt>
                <c:pt idx="1565">
                  <c:v>0.55000000000000004</c:v>
                </c:pt>
                <c:pt idx="1566">
                  <c:v>0.65</c:v>
                </c:pt>
                <c:pt idx="1567">
                  <c:v>0.63</c:v>
                </c:pt>
                <c:pt idx="1568">
                  <c:v>0.65</c:v>
                </c:pt>
                <c:pt idx="1569">
                  <c:v>0.68</c:v>
                </c:pt>
                <c:pt idx="1570">
                  <c:v>0.7</c:v>
                </c:pt>
                <c:pt idx="1571">
                  <c:v>0.71</c:v>
                </c:pt>
                <c:pt idx="1572">
                  <c:v>0.7</c:v>
                </c:pt>
                <c:pt idx="1573">
                  <c:v>0.64</c:v>
                </c:pt>
                <c:pt idx="1574">
                  <c:v>0.65</c:v>
                </c:pt>
                <c:pt idx="1575">
                  <c:v>0.66</c:v>
                </c:pt>
                <c:pt idx="1576">
                  <c:v>0.7</c:v>
                </c:pt>
                <c:pt idx="1577">
                  <c:v>0.71</c:v>
                </c:pt>
                <c:pt idx="1578">
                  <c:v>0.73</c:v>
                </c:pt>
                <c:pt idx="1579">
                  <c:v>0.7</c:v>
                </c:pt>
                <c:pt idx="1580">
                  <c:v>0.66</c:v>
                </c:pt>
                <c:pt idx="1581">
                  <c:v>0.57999999999999996</c:v>
                </c:pt>
                <c:pt idx="1582">
                  <c:v>0.56999999999999995</c:v>
                </c:pt>
                <c:pt idx="1583">
                  <c:v>0.73</c:v>
                </c:pt>
                <c:pt idx="1584">
                  <c:v>0.6</c:v>
                </c:pt>
                <c:pt idx="1585">
                  <c:v>0.64</c:v>
                </c:pt>
                <c:pt idx="1586">
                  <c:v>0.64</c:v>
                </c:pt>
                <c:pt idx="1587">
                  <c:v>0.59</c:v>
                </c:pt>
                <c:pt idx="1588">
                  <c:v>0.59</c:v>
                </c:pt>
                <c:pt idx="1589">
                  <c:v>0.56000000000000005</c:v>
                </c:pt>
                <c:pt idx="1590">
                  <c:v>0.28000000000000003</c:v>
                </c:pt>
                <c:pt idx="1591">
                  <c:v>0.6</c:v>
                </c:pt>
                <c:pt idx="1592">
                  <c:v>0.61</c:v>
                </c:pt>
                <c:pt idx="1593">
                  <c:v>0.61</c:v>
                </c:pt>
                <c:pt idx="1594">
                  <c:v>0.6</c:v>
                </c:pt>
                <c:pt idx="1595">
                  <c:v>0.66</c:v>
                </c:pt>
                <c:pt idx="1596">
                  <c:v>0.63</c:v>
                </c:pt>
                <c:pt idx="1597">
                  <c:v>0.61</c:v>
                </c:pt>
                <c:pt idx="1598">
                  <c:v>0.79</c:v>
                </c:pt>
                <c:pt idx="1599">
                  <c:v>0.73</c:v>
                </c:pt>
                <c:pt idx="1600">
                  <c:v>0.64</c:v>
                </c:pt>
                <c:pt idx="1601">
                  <c:v>0.73</c:v>
                </c:pt>
                <c:pt idx="1602">
                  <c:v>0.75</c:v>
                </c:pt>
                <c:pt idx="1603">
                  <c:v>0.73</c:v>
                </c:pt>
                <c:pt idx="1604">
                  <c:v>0.69</c:v>
                </c:pt>
                <c:pt idx="1605">
                  <c:v>0.66</c:v>
                </c:pt>
                <c:pt idx="1606">
                  <c:v>0.56999999999999995</c:v>
                </c:pt>
                <c:pt idx="1607">
                  <c:v>0.64</c:v>
                </c:pt>
                <c:pt idx="1608">
                  <c:v>0.96</c:v>
                </c:pt>
                <c:pt idx="1609">
                  <c:v>0.68</c:v>
                </c:pt>
                <c:pt idx="1610">
                  <c:v>0.59</c:v>
                </c:pt>
                <c:pt idx="1611">
                  <c:v>0.63</c:v>
                </c:pt>
                <c:pt idx="1612">
                  <c:v>0.51</c:v>
                </c:pt>
                <c:pt idx="1613">
                  <c:v>0.7</c:v>
                </c:pt>
                <c:pt idx="1614">
                  <c:v>0.66</c:v>
                </c:pt>
                <c:pt idx="1615">
                  <c:v>0.61</c:v>
                </c:pt>
                <c:pt idx="1616">
                  <c:v>0.64</c:v>
                </c:pt>
                <c:pt idx="1617">
                  <c:v>0.82</c:v>
                </c:pt>
                <c:pt idx="1618">
                  <c:v>0.67</c:v>
                </c:pt>
                <c:pt idx="1619">
                  <c:v>0.59</c:v>
                </c:pt>
                <c:pt idx="1620">
                  <c:v>0.8</c:v>
                </c:pt>
                <c:pt idx="1621">
                  <c:v>0.51</c:v>
                </c:pt>
                <c:pt idx="1622">
                  <c:v>1.07</c:v>
                </c:pt>
                <c:pt idx="1623">
                  <c:v>0.89</c:v>
                </c:pt>
                <c:pt idx="1624">
                  <c:v>0.92</c:v>
                </c:pt>
                <c:pt idx="1625">
                  <c:v>0.85</c:v>
                </c:pt>
                <c:pt idx="1626">
                  <c:v>0.81</c:v>
                </c:pt>
                <c:pt idx="1627">
                  <c:v>0.81</c:v>
                </c:pt>
                <c:pt idx="1628">
                  <c:v>0.76</c:v>
                </c:pt>
                <c:pt idx="1629">
                  <c:v>0.69</c:v>
                </c:pt>
                <c:pt idx="1630">
                  <c:v>0.67</c:v>
                </c:pt>
                <c:pt idx="1631">
                  <c:v>0.62</c:v>
                </c:pt>
                <c:pt idx="1632">
                  <c:v>0.53</c:v>
                </c:pt>
                <c:pt idx="1633">
                  <c:v>0.49</c:v>
                </c:pt>
                <c:pt idx="1634">
                  <c:v>0.48</c:v>
                </c:pt>
                <c:pt idx="1635">
                  <c:v>0.49</c:v>
                </c:pt>
                <c:pt idx="1636">
                  <c:v>0.52</c:v>
                </c:pt>
                <c:pt idx="1637">
                  <c:v>0.5</c:v>
                </c:pt>
                <c:pt idx="1638">
                  <c:v>0.53</c:v>
                </c:pt>
                <c:pt idx="1639">
                  <c:v>0.48</c:v>
                </c:pt>
                <c:pt idx="1640">
                  <c:v>0.49</c:v>
                </c:pt>
                <c:pt idx="1641">
                  <c:v>0.47</c:v>
                </c:pt>
                <c:pt idx="1642">
                  <c:v>0.49</c:v>
                </c:pt>
                <c:pt idx="1643">
                  <c:v>0.47</c:v>
                </c:pt>
                <c:pt idx="1644">
                  <c:v>0.49</c:v>
                </c:pt>
                <c:pt idx="1645">
                  <c:v>0.44</c:v>
                </c:pt>
                <c:pt idx="1646">
                  <c:v>0.64</c:v>
                </c:pt>
                <c:pt idx="1647">
                  <c:v>0.55000000000000004</c:v>
                </c:pt>
                <c:pt idx="1648">
                  <c:v>0.62</c:v>
                </c:pt>
                <c:pt idx="1649">
                  <c:v>0.5</c:v>
                </c:pt>
                <c:pt idx="1650">
                  <c:v>0.56999999999999995</c:v>
                </c:pt>
                <c:pt idx="1651">
                  <c:v>0.63</c:v>
                </c:pt>
                <c:pt idx="1652">
                  <c:v>0.64</c:v>
                </c:pt>
                <c:pt idx="1653">
                  <c:v>0.59</c:v>
                </c:pt>
                <c:pt idx="1654">
                  <c:v>0.61</c:v>
                </c:pt>
                <c:pt idx="1655">
                  <c:v>0.6</c:v>
                </c:pt>
                <c:pt idx="1656">
                  <c:v>0.62</c:v>
                </c:pt>
                <c:pt idx="1657">
                  <c:v>0.59</c:v>
                </c:pt>
                <c:pt idx="1658">
                  <c:v>0.62</c:v>
                </c:pt>
                <c:pt idx="1659">
                  <c:v>0.55000000000000004</c:v>
                </c:pt>
                <c:pt idx="1660">
                  <c:v>0.53</c:v>
                </c:pt>
                <c:pt idx="1661">
                  <c:v>0.56999999999999995</c:v>
                </c:pt>
                <c:pt idx="1662">
                  <c:v>0.59</c:v>
                </c:pt>
                <c:pt idx="1663">
                  <c:v>0.66</c:v>
                </c:pt>
                <c:pt idx="1664">
                  <c:v>0.64</c:v>
                </c:pt>
                <c:pt idx="1665">
                  <c:v>0.37</c:v>
                </c:pt>
                <c:pt idx="1666">
                  <c:v>0.57999999999999996</c:v>
                </c:pt>
                <c:pt idx="1667">
                  <c:v>0.56999999999999995</c:v>
                </c:pt>
                <c:pt idx="1668">
                  <c:v>0.62</c:v>
                </c:pt>
                <c:pt idx="1669">
                  <c:v>0.67</c:v>
                </c:pt>
                <c:pt idx="1670">
                  <c:v>0.75</c:v>
                </c:pt>
                <c:pt idx="1671">
                  <c:v>0.69</c:v>
                </c:pt>
                <c:pt idx="1672">
                  <c:v>0.55000000000000004</c:v>
                </c:pt>
                <c:pt idx="1673">
                  <c:v>0.5</c:v>
                </c:pt>
                <c:pt idx="1674">
                  <c:v>0.48</c:v>
                </c:pt>
                <c:pt idx="1675">
                  <c:v>0.5</c:v>
                </c:pt>
                <c:pt idx="1676">
                  <c:v>0.47</c:v>
                </c:pt>
                <c:pt idx="1677">
                  <c:v>0.5</c:v>
                </c:pt>
                <c:pt idx="1678">
                  <c:v>0.49</c:v>
                </c:pt>
                <c:pt idx="1679">
                  <c:v>0.55000000000000004</c:v>
                </c:pt>
                <c:pt idx="1680">
                  <c:v>1.08</c:v>
                </c:pt>
                <c:pt idx="1681">
                  <c:v>1.1499999999999999</c:v>
                </c:pt>
                <c:pt idx="1682">
                  <c:v>0.99</c:v>
                </c:pt>
                <c:pt idx="1683">
                  <c:v>1</c:v>
                </c:pt>
                <c:pt idx="1684">
                  <c:v>0.95</c:v>
                </c:pt>
                <c:pt idx="1685">
                  <c:v>0.98</c:v>
                </c:pt>
                <c:pt idx="1686">
                  <c:v>0.95</c:v>
                </c:pt>
                <c:pt idx="1687">
                  <c:v>0.95</c:v>
                </c:pt>
                <c:pt idx="1688">
                  <c:v>0.88</c:v>
                </c:pt>
                <c:pt idx="1689">
                  <c:v>0.88</c:v>
                </c:pt>
                <c:pt idx="1690">
                  <c:v>0.41</c:v>
                </c:pt>
                <c:pt idx="1691">
                  <c:v>0.9</c:v>
                </c:pt>
                <c:pt idx="1692">
                  <c:v>0.78</c:v>
                </c:pt>
                <c:pt idx="1693">
                  <c:v>0.76</c:v>
                </c:pt>
                <c:pt idx="1694">
                  <c:v>0.74</c:v>
                </c:pt>
                <c:pt idx="1695">
                  <c:v>0.79</c:v>
                </c:pt>
                <c:pt idx="1696">
                  <c:v>0.71</c:v>
                </c:pt>
                <c:pt idx="1697">
                  <c:v>0.77</c:v>
                </c:pt>
                <c:pt idx="1698">
                  <c:v>0.57999999999999996</c:v>
                </c:pt>
                <c:pt idx="1699">
                  <c:v>0.56000000000000005</c:v>
                </c:pt>
                <c:pt idx="1700">
                  <c:v>0.55000000000000004</c:v>
                </c:pt>
                <c:pt idx="1701">
                  <c:v>0.86</c:v>
                </c:pt>
                <c:pt idx="1702">
                  <c:v>0.75</c:v>
                </c:pt>
                <c:pt idx="1703">
                  <c:v>0.71</c:v>
                </c:pt>
                <c:pt idx="1704">
                  <c:v>0.74</c:v>
                </c:pt>
                <c:pt idx="1705">
                  <c:v>0.72</c:v>
                </c:pt>
                <c:pt idx="1706">
                  <c:v>0.65</c:v>
                </c:pt>
                <c:pt idx="1707">
                  <c:v>0.76</c:v>
                </c:pt>
                <c:pt idx="1708">
                  <c:v>0.73</c:v>
                </c:pt>
                <c:pt idx="1709">
                  <c:v>0.74</c:v>
                </c:pt>
                <c:pt idx="1710">
                  <c:v>0.74</c:v>
                </c:pt>
                <c:pt idx="1711">
                  <c:v>0.71</c:v>
                </c:pt>
                <c:pt idx="1712">
                  <c:v>0.67</c:v>
                </c:pt>
                <c:pt idx="1713">
                  <c:v>0.65</c:v>
                </c:pt>
                <c:pt idx="1714">
                  <c:v>0.65</c:v>
                </c:pt>
                <c:pt idx="1715">
                  <c:v>0.68</c:v>
                </c:pt>
                <c:pt idx="1716">
                  <c:v>0.72</c:v>
                </c:pt>
                <c:pt idx="1717">
                  <c:v>0.64</c:v>
                </c:pt>
                <c:pt idx="1718">
                  <c:v>0.75</c:v>
                </c:pt>
                <c:pt idx="1719">
                  <c:v>0.68</c:v>
                </c:pt>
                <c:pt idx="1720">
                  <c:v>0.55000000000000004</c:v>
                </c:pt>
                <c:pt idx="1721">
                  <c:v>0.75</c:v>
                </c:pt>
                <c:pt idx="1722">
                  <c:v>0.76</c:v>
                </c:pt>
                <c:pt idx="1723">
                  <c:v>0.75</c:v>
                </c:pt>
                <c:pt idx="1724">
                  <c:v>0.59</c:v>
                </c:pt>
                <c:pt idx="1725">
                  <c:v>0.55000000000000004</c:v>
                </c:pt>
                <c:pt idx="1726">
                  <c:v>0.56999999999999995</c:v>
                </c:pt>
                <c:pt idx="1727">
                  <c:v>0.48</c:v>
                </c:pt>
                <c:pt idx="1728">
                  <c:v>0.44</c:v>
                </c:pt>
                <c:pt idx="1729">
                  <c:v>0.42</c:v>
                </c:pt>
                <c:pt idx="1730">
                  <c:v>0.49</c:v>
                </c:pt>
                <c:pt idx="1731">
                  <c:v>0.45</c:v>
                </c:pt>
                <c:pt idx="1732">
                  <c:v>0.43</c:v>
                </c:pt>
                <c:pt idx="1733">
                  <c:v>0.47</c:v>
                </c:pt>
                <c:pt idx="1734">
                  <c:v>0.5</c:v>
                </c:pt>
                <c:pt idx="1735">
                  <c:v>0.49</c:v>
                </c:pt>
                <c:pt idx="1736">
                  <c:v>0.46</c:v>
                </c:pt>
                <c:pt idx="1737">
                  <c:v>0.47</c:v>
                </c:pt>
                <c:pt idx="1738">
                  <c:v>0.46</c:v>
                </c:pt>
                <c:pt idx="1739">
                  <c:v>0.42</c:v>
                </c:pt>
                <c:pt idx="1740">
                  <c:v>0.45</c:v>
                </c:pt>
                <c:pt idx="1741">
                  <c:v>0.44</c:v>
                </c:pt>
                <c:pt idx="1742">
                  <c:v>1.4</c:v>
                </c:pt>
                <c:pt idx="1743">
                  <c:v>0.59</c:v>
                </c:pt>
                <c:pt idx="1744">
                  <c:v>0.6</c:v>
                </c:pt>
                <c:pt idx="1745">
                  <c:v>0.57999999999999996</c:v>
                </c:pt>
                <c:pt idx="1746">
                  <c:v>0.59</c:v>
                </c:pt>
                <c:pt idx="1747">
                  <c:v>0.56000000000000005</c:v>
                </c:pt>
                <c:pt idx="1748">
                  <c:v>0.53</c:v>
                </c:pt>
                <c:pt idx="1749">
                  <c:v>0.52</c:v>
                </c:pt>
                <c:pt idx="1750">
                  <c:v>0.39</c:v>
                </c:pt>
                <c:pt idx="1751">
                  <c:v>0.4</c:v>
                </c:pt>
                <c:pt idx="1752">
                  <c:v>0.39</c:v>
                </c:pt>
                <c:pt idx="1753">
                  <c:v>0.56000000000000005</c:v>
                </c:pt>
                <c:pt idx="1754">
                  <c:v>0.6</c:v>
                </c:pt>
                <c:pt idx="1755">
                  <c:v>0.49</c:v>
                </c:pt>
                <c:pt idx="1756">
                  <c:v>0.63</c:v>
                </c:pt>
                <c:pt idx="1757">
                  <c:v>0.65</c:v>
                </c:pt>
                <c:pt idx="1758">
                  <c:v>0.62</c:v>
                </c:pt>
                <c:pt idx="1759">
                  <c:v>0.28999999999999998</c:v>
                </c:pt>
                <c:pt idx="1760">
                  <c:v>0.7</c:v>
                </c:pt>
                <c:pt idx="1761">
                  <c:v>0.5</c:v>
                </c:pt>
                <c:pt idx="1762">
                  <c:v>0.4</c:v>
                </c:pt>
                <c:pt idx="1763">
                  <c:v>0.57999999999999996</c:v>
                </c:pt>
                <c:pt idx="1764">
                  <c:v>0.38</c:v>
                </c:pt>
                <c:pt idx="1765">
                  <c:v>0.36</c:v>
                </c:pt>
                <c:pt idx="1766">
                  <c:v>0.65</c:v>
                </c:pt>
                <c:pt idx="1767">
                  <c:v>0.64</c:v>
                </c:pt>
                <c:pt idx="1768">
                  <c:v>0.76</c:v>
                </c:pt>
                <c:pt idx="1769">
                  <c:v>0.68</c:v>
                </c:pt>
                <c:pt idx="1770">
                  <c:v>0.67</c:v>
                </c:pt>
                <c:pt idx="1771">
                  <c:v>0.62</c:v>
                </c:pt>
                <c:pt idx="1772">
                  <c:v>0.63</c:v>
                </c:pt>
                <c:pt idx="1773">
                  <c:v>0.62</c:v>
                </c:pt>
                <c:pt idx="1774">
                  <c:v>0.6</c:v>
                </c:pt>
                <c:pt idx="1775">
                  <c:v>0.59</c:v>
                </c:pt>
                <c:pt idx="1776">
                  <c:v>0.56000000000000005</c:v>
                </c:pt>
                <c:pt idx="1777">
                  <c:v>0.56999999999999995</c:v>
                </c:pt>
                <c:pt idx="1778">
                  <c:v>0.56000000000000005</c:v>
                </c:pt>
                <c:pt idx="1779">
                  <c:v>0.55000000000000004</c:v>
                </c:pt>
                <c:pt idx="1780">
                  <c:v>0.54</c:v>
                </c:pt>
                <c:pt idx="1781">
                  <c:v>0.52</c:v>
                </c:pt>
                <c:pt idx="1782">
                  <c:v>0.54</c:v>
                </c:pt>
                <c:pt idx="1783">
                  <c:v>0.52</c:v>
                </c:pt>
                <c:pt idx="1784">
                  <c:v>0.52</c:v>
                </c:pt>
                <c:pt idx="1785">
                  <c:v>0.52</c:v>
                </c:pt>
                <c:pt idx="1786">
                  <c:v>0.51</c:v>
                </c:pt>
                <c:pt idx="1787">
                  <c:v>0.5</c:v>
                </c:pt>
                <c:pt idx="1788">
                  <c:v>0.51</c:v>
                </c:pt>
                <c:pt idx="1789">
                  <c:v>0.49</c:v>
                </c:pt>
                <c:pt idx="1790">
                  <c:v>0.69</c:v>
                </c:pt>
                <c:pt idx="1791">
                  <c:v>0.67</c:v>
                </c:pt>
                <c:pt idx="1792">
                  <c:v>0.65</c:v>
                </c:pt>
                <c:pt idx="1793">
                  <c:v>0.65</c:v>
                </c:pt>
                <c:pt idx="1794">
                  <c:v>0.66</c:v>
                </c:pt>
                <c:pt idx="1795">
                  <c:v>0.62</c:v>
                </c:pt>
                <c:pt idx="1796">
                  <c:v>0.62</c:v>
                </c:pt>
                <c:pt idx="1797">
                  <c:v>0.59</c:v>
                </c:pt>
                <c:pt idx="1798">
                  <c:v>0.55000000000000004</c:v>
                </c:pt>
                <c:pt idx="1799">
                  <c:v>0.56999999999999995</c:v>
                </c:pt>
                <c:pt idx="1800">
                  <c:v>0.56999999999999995</c:v>
                </c:pt>
                <c:pt idx="1801">
                  <c:v>0.56999999999999995</c:v>
                </c:pt>
                <c:pt idx="1802">
                  <c:v>0.56000000000000005</c:v>
                </c:pt>
                <c:pt idx="1803">
                  <c:v>0.56000000000000005</c:v>
                </c:pt>
                <c:pt idx="1804">
                  <c:v>0.56999999999999995</c:v>
                </c:pt>
                <c:pt idx="1805">
                  <c:v>0.55000000000000004</c:v>
                </c:pt>
                <c:pt idx="1806">
                  <c:v>0.64</c:v>
                </c:pt>
                <c:pt idx="1807">
                  <c:v>0.36</c:v>
                </c:pt>
                <c:pt idx="1808">
                  <c:v>0.64</c:v>
                </c:pt>
                <c:pt idx="1809">
                  <c:v>0.64</c:v>
                </c:pt>
                <c:pt idx="1810">
                  <c:v>0.6</c:v>
                </c:pt>
                <c:pt idx="1811">
                  <c:v>0.65</c:v>
                </c:pt>
                <c:pt idx="1812">
                  <c:v>0.7</c:v>
                </c:pt>
                <c:pt idx="1813">
                  <c:v>0.66</c:v>
                </c:pt>
                <c:pt idx="1814">
                  <c:v>0.71</c:v>
                </c:pt>
                <c:pt idx="1815">
                  <c:v>0.8</c:v>
                </c:pt>
                <c:pt idx="1816">
                  <c:v>1.04</c:v>
                </c:pt>
                <c:pt idx="1817">
                  <c:v>1.0900000000000001</c:v>
                </c:pt>
                <c:pt idx="1818">
                  <c:v>1.08</c:v>
                </c:pt>
                <c:pt idx="1819">
                  <c:v>1.04</c:v>
                </c:pt>
                <c:pt idx="1820">
                  <c:v>0.88</c:v>
                </c:pt>
                <c:pt idx="1821">
                  <c:v>0.89</c:v>
                </c:pt>
                <c:pt idx="1822">
                  <c:v>0.95</c:v>
                </c:pt>
                <c:pt idx="1823">
                  <c:v>0.74</c:v>
                </c:pt>
                <c:pt idx="1824">
                  <c:v>0.73</c:v>
                </c:pt>
                <c:pt idx="1825">
                  <c:v>0.74</c:v>
                </c:pt>
                <c:pt idx="1826">
                  <c:v>0.69</c:v>
                </c:pt>
                <c:pt idx="1827">
                  <c:v>0.72</c:v>
                </c:pt>
                <c:pt idx="1828">
                  <c:v>0.68</c:v>
                </c:pt>
                <c:pt idx="1829">
                  <c:v>0.66</c:v>
                </c:pt>
                <c:pt idx="1830">
                  <c:v>0.69</c:v>
                </c:pt>
                <c:pt idx="1831">
                  <c:v>0.67</c:v>
                </c:pt>
                <c:pt idx="1832">
                  <c:v>0.65</c:v>
                </c:pt>
                <c:pt idx="1833">
                  <c:v>0.69</c:v>
                </c:pt>
                <c:pt idx="1834">
                  <c:v>0.73</c:v>
                </c:pt>
                <c:pt idx="1835">
                  <c:v>0.67</c:v>
                </c:pt>
                <c:pt idx="1836">
                  <c:v>0.65</c:v>
                </c:pt>
                <c:pt idx="1837">
                  <c:v>0.72</c:v>
                </c:pt>
                <c:pt idx="1838">
                  <c:v>0.84</c:v>
                </c:pt>
                <c:pt idx="1839">
                  <c:v>1.38</c:v>
                </c:pt>
                <c:pt idx="1840">
                  <c:v>0.61</c:v>
                </c:pt>
                <c:pt idx="1841">
                  <c:v>0.48</c:v>
                </c:pt>
                <c:pt idx="1842">
                  <c:v>0.36</c:v>
                </c:pt>
                <c:pt idx="1843">
                  <c:v>0.36</c:v>
                </c:pt>
                <c:pt idx="1844">
                  <c:v>0.19</c:v>
                </c:pt>
                <c:pt idx="1845">
                  <c:v>0.35</c:v>
                </c:pt>
                <c:pt idx="1846">
                  <c:v>0.34</c:v>
                </c:pt>
                <c:pt idx="1847">
                  <c:v>0.59</c:v>
                </c:pt>
                <c:pt idx="1848">
                  <c:v>0.7</c:v>
                </c:pt>
                <c:pt idx="1849">
                  <c:v>0.97</c:v>
                </c:pt>
                <c:pt idx="1850">
                  <c:v>1.41</c:v>
                </c:pt>
                <c:pt idx="1851">
                  <c:v>1.54</c:v>
                </c:pt>
                <c:pt idx="1852">
                  <c:v>1.17</c:v>
                </c:pt>
                <c:pt idx="1853">
                  <c:v>1.24</c:v>
                </c:pt>
                <c:pt idx="1854">
                  <c:v>1.38</c:v>
                </c:pt>
                <c:pt idx="1855">
                  <c:v>1.83</c:v>
                </c:pt>
                <c:pt idx="1856">
                  <c:v>1.74</c:v>
                </c:pt>
                <c:pt idx="1857">
                  <c:v>1.45</c:v>
                </c:pt>
                <c:pt idx="1858">
                  <c:v>1.58</c:v>
                </c:pt>
                <c:pt idx="1859">
                  <c:v>1.1499999999999999</c:v>
                </c:pt>
                <c:pt idx="1860">
                  <c:v>1.18</c:v>
                </c:pt>
                <c:pt idx="1861">
                  <c:v>0.93</c:v>
                </c:pt>
                <c:pt idx="1862">
                  <c:v>0.83</c:v>
                </c:pt>
                <c:pt idx="1863">
                  <c:v>0.86</c:v>
                </c:pt>
                <c:pt idx="1864">
                  <c:v>0.88</c:v>
                </c:pt>
                <c:pt idx="1865">
                  <c:v>0.85</c:v>
                </c:pt>
                <c:pt idx="1866">
                  <c:v>0.86</c:v>
                </c:pt>
                <c:pt idx="1867">
                  <c:v>0.86</c:v>
                </c:pt>
                <c:pt idx="1868">
                  <c:v>0.84</c:v>
                </c:pt>
                <c:pt idx="1869">
                  <c:v>0.86</c:v>
                </c:pt>
                <c:pt idx="1870">
                  <c:v>0.81</c:v>
                </c:pt>
                <c:pt idx="1871">
                  <c:v>0.86</c:v>
                </c:pt>
                <c:pt idx="1872">
                  <c:v>0.89</c:v>
                </c:pt>
                <c:pt idx="1873">
                  <c:v>0.83</c:v>
                </c:pt>
                <c:pt idx="1874">
                  <c:v>0.86</c:v>
                </c:pt>
                <c:pt idx="1875">
                  <c:v>0.91</c:v>
                </c:pt>
                <c:pt idx="1876">
                  <c:v>0.86</c:v>
                </c:pt>
                <c:pt idx="1877">
                  <c:v>0.95</c:v>
                </c:pt>
                <c:pt idx="1878">
                  <c:v>0.9</c:v>
                </c:pt>
                <c:pt idx="1879">
                  <c:v>0.88</c:v>
                </c:pt>
                <c:pt idx="1880">
                  <c:v>0.89</c:v>
                </c:pt>
                <c:pt idx="1881">
                  <c:v>0.9</c:v>
                </c:pt>
                <c:pt idx="1882">
                  <c:v>1.07</c:v>
                </c:pt>
                <c:pt idx="1883">
                  <c:v>1.08</c:v>
                </c:pt>
                <c:pt idx="1884">
                  <c:v>1.06</c:v>
                </c:pt>
                <c:pt idx="1885">
                  <c:v>0.6</c:v>
                </c:pt>
                <c:pt idx="1886">
                  <c:v>0.6</c:v>
                </c:pt>
                <c:pt idx="1887">
                  <c:v>0.61</c:v>
                </c:pt>
                <c:pt idx="1888">
                  <c:v>0.59</c:v>
                </c:pt>
                <c:pt idx="1889">
                  <c:v>0.56000000000000005</c:v>
                </c:pt>
                <c:pt idx="1890">
                  <c:v>0.5</c:v>
                </c:pt>
                <c:pt idx="1891">
                  <c:v>0.53</c:v>
                </c:pt>
                <c:pt idx="1892">
                  <c:v>0.55000000000000004</c:v>
                </c:pt>
                <c:pt idx="1893">
                  <c:v>0.4</c:v>
                </c:pt>
                <c:pt idx="1894">
                  <c:v>0.43</c:v>
                </c:pt>
                <c:pt idx="1895">
                  <c:v>0.56999999999999995</c:v>
                </c:pt>
                <c:pt idx="1896">
                  <c:v>0.51</c:v>
                </c:pt>
                <c:pt idx="1897">
                  <c:v>0.49</c:v>
                </c:pt>
                <c:pt idx="1898">
                  <c:v>0.57999999999999996</c:v>
                </c:pt>
                <c:pt idx="1899">
                  <c:v>0.62</c:v>
                </c:pt>
                <c:pt idx="1900">
                  <c:v>0.68</c:v>
                </c:pt>
                <c:pt idx="1901">
                  <c:v>0.79</c:v>
                </c:pt>
                <c:pt idx="1902">
                  <c:v>0.81</c:v>
                </c:pt>
                <c:pt idx="1903">
                  <c:v>0.85</c:v>
                </c:pt>
                <c:pt idx="1904">
                  <c:v>0.86</c:v>
                </c:pt>
                <c:pt idx="1905">
                  <c:v>0.88</c:v>
                </c:pt>
                <c:pt idx="1906">
                  <c:v>0.89</c:v>
                </c:pt>
                <c:pt idx="1907">
                  <c:v>0.54</c:v>
                </c:pt>
                <c:pt idx="1908">
                  <c:v>0.6</c:v>
                </c:pt>
                <c:pt idx="1909">
                  <c:v>0.59</c:v>
                </c:pt>
                <c:pt idx="1910">
                  <c:v>0.62</c:v>
                </c:pt>
                <c:pt idx="1911">
                  <c:v>0.59</c:v>
                </c:pt>
                <c:pt idx="1912">
                  <c:v>0.65</c:v>
                </c:pt>
                <c:pt idx="1913">
                  <c:v>0.65</c:v>
                </c:pt>
                <c:pt idx="1914">
                  <c:v>0.66</c:v>
                </c:pt>
                <c:pt idx="1915">
                  <c:v>0.71</c:v>
                </c:pt>
                <c:pt idx="1916">
                  <c:v>0.72</c:v>
                </c:pt>
                <c:pt idx="1917">
                  <c:v>0.66</c:v>
                </c:pt>
                <c:pt idx="1918">
                  <c:v>0.63</c:v>
                </c:pt>
                <c:pt idx="1919">
                  <c:v>0.64</c:v>
                </c:pt>
                <c:pt idx="1920">
                  <c:v>0.62</c:v>
                </c:pt>
                <c:pt idx="1921">
                  <c:v>0.6</c:v>
                </c:pt>
                <c:pt idx="1922">
                  <c:v>1.23</c:v>
                </c:pt>
                <c:pt idx="1923">
                  <c:v>1.25</c:v>
                </c:pt>
                <c:pt idx="1924">
                  <c:v>1.56</c:v>
                </c:pt>
                <c:pt idx="1925">
                  <c:v>2.23</c:v>
                </c:pt>
                <c:pt idx="1926">
                  <c:v>2.2000000000000002</c:v>
                </c:pt>
                <c:pt idx="1927">
                  <c:v>1.33</c:v>
                </c:pt>
                <c:pt idx="1928">
                  <c:v>1.4</c:v>
                </c:pt>
                <c:pt idx="1929">
                  <c:v>1.36</c:v>
                </c:pt>
                <c:pt idx="1930">
                  <c:v>1.25</c:v>
                </c:pt>
                <c:pt idx="1931">
                  <c:v>1.18</c:v>
                </c:pt>
                <c:pt idx="1932">
                  <c:v>1.3</c:v>
                </c:pt>
                <c:pt idx="1933">
                  <c:v>1.7</c:v>
                </c:pt>
                <c:pt idx="1934">
                  <c:v>1.54</c:v>
                </c:pt>
                <c:pt idx="1935">
                  <c:v>1.76</c:v>
                </c:pt>
                <c:pt idx="1936">
                  <c:v>1.74</c:v>
                </c:pt>
                <c:pt idx="1937">
                  <c:v>1.87</c:v>
                </c:pt>
                <c:pt idx="1938">
                  <c:v>1.17</c:v>
                </c:pt>
                <c:pt idx="1939">
                  <c:v>1.0900000000000001</c:v>
                </c:pt>
                <c:pt idx="1940">
                  <c:v>1.03</c:v>
                </c:pt>
                <c:pt idx="1941">
                  <c:v>1.02</c:v>
                </c:pt>
                <c:pt idx="1942">
                  <c:v>1.45</c:v>
                </c:pt>
                <c:pt idx="1943">
                  <c:v>1.49</c:v>
                </c:pt>
                <c:pt idx="1944">
                  <c:v>1.56</c:v>
                </c:pt>
                <c:pt idx="1945">
                  <c:v>1.72</c:v>
                </c:pt>
                <c:pt idx="1946">
                  <c:v>2.0299999999999998</c:v>
                </c:pt>
                <c:pt idx="1947">
                  <c:v>2.09</c:v>
                </c:pt>
                <c:pt idx="1948">
                  <c:v>1.36</c:v>
                </c:pt>
                <c:pt idx="1949">
                  <c:v>1.4</c:v>
                </c:pt>
                <c:pt idx="1950">
                  <c:v>1.3</c:v>
                </c:pt>
                <c:pt idx="1951">
                  <c:v>1.28</c:v>
                </c:pt>
                <c:pt idx="1952">
                  <c:v>1.3</c:v>
                </c:pt>
                <c:pt idx="1953">
                  <c:v>1.27</c:v>
                </c:pt>
                <c:pt idx="1954">
                  <c:v>1.1599999999999999</c:v>
                </c:pt>
                <c:pt idx="1955">
                  <c:v>1.59</c:v>
                </c:pt>
                <c:pt idx="1956">
                  <c:v>2.0099999999999998</c:v>
                </c:pt>
                <c:pt idx="1957">
                  <c:v>1.66</c:v>
                </c:pt>
                <c:pt idx="1958">
                  <c:v>1.59</c:v>
                </c:pt>
                <c:pt idx="1959">
                  <c:v>1.49</c:v>
                </c:pt>
                <c:pt idx="1960">
                  <c:v>1.4</c:v>
                </c:pt>
                <c:pt idx="1961">
                  <c:v>1.26</c:v>
                </c:pt>
                <c:pt idx="1962">
                  <c:v>0.81</c:v>
                </c:pt>
                <c:pt idx="1963">
                  <c:v>0.82</c:v>
                </c:pt>
                <c:pt idx="1964">
                  <c:v>0.86</c:v>
                </c:pt>
                <c:pt idx="1965">
                  <c:v>1.25</c:v>
                </c:pt>
                <c:pt idx="1966">
                  <c:v>1.44</c:v>
                </c:pt>
                <c:pt idx="1967">
                  <c:v>1.22</c:v>
                </c:pt>
                <c:pt idx="1968">
                  <c:v>1.42</c:v>
                </c:pt>
                <c:pt idx="1969">
                  <c:v>1.81</c:v>
                </c:pt>
                <c:pt idx="1970">
                  <c:v>1.64</c:v>
                </c:pt>
                <c:pt idx="1971">
                  <c:v>1.59</c:v>
                </c:pt>
                <c:pt idx="1972">
                  <c:v>1.48</c:v>
                </c:pt>
                <c:pt idx="1973">
                  <c:v>1.4</c:v>
                </c:pt>
                <c:pt idx="1974">
                  <c:v>1.38</c:v>
                </c:pt>
                <c:pt idx="1975">
                  <c:v>1.4</c:v>
                </c:pt>
                <c:pt idx="1976">
                  <c:v>1.51</c:v>
                </c:pt>
                <c:pt idx="1977">
                  <c:v>1.38</c:v>
                </c:pt>
                <c:pt idx="1978">
                  <c:v>1.52</c:v>
                </c:pt>
                <c:pt idx="1979">
                  <c:v>1.54</c:v>
                </c:pt>
                <c:pt idx="1980">
                  <c:v>1.6</c:v>
                </c:pt>
                <c:pt idx="1981">
                  <c:v>1.63</c:v>
                </c:pt>
                <c:pt idx="1982">
                  <c:v>1.24</c:v>
                </c:pt>
                <c:pt idx="1983">
                  <c:v>1.26</c:v>
                </c:pt>
                <c:pt idx="1984">
                  <c:v>1.21</c:v>
                </c:pt>
                <c:pt idx="1985">
                  <c:v>1.2</c:v>
                </c:pt>
                <c:pt idx="1986">
                  <c:v>1.2</c:v>
                </c:pt>
                <c:pt idx="1987">
                  <c:v>1.19</c:v>
                </c:pt>
                <c:pt idx="1988">
                  <c:v>1.1399999999999999</c:v>
                </c:pt>
                <c:pt idx="1989">
                  <c:v>1.37</c:v>
                </c:pt>
                <c:pt idx="1990">
                  <c:v>1.28</c:v>
                </c:pt>
                <c:pt idx="1991">
                  <c:v>1.1399999999999999</c:v>
                </c:pt>
                <c:pt idx="1992">
                  <c:v>1.1299999999999999</c:v>
                </c:pt>
                <c:pt idx="1993">
                  <c:v>1.04</c:v>
                </c:pt>
                <c:pt idx="1994">
                  <c:v>1.03</c:v>
                </c:pt>
                <c:pt idx="1995">
                  <c:v>0.83</c:v>
                </c:pt>
                <c:pt idx="1996">
                  <c:v>0.76</c:v>
                </c:pt>
                <c:pt idx="1997">
                  <c:v>0.77</c:v>
                </c:pt>
                <c:pt idx="1998">
                  <c:v>0.76</c:v>
                </c:pt>
                <c:pt idx="1999">
                  <c:v>0.81</c:v>
                </c:pt>
                <c:pt idx="2000">
                  <c:v>0.74</c:v>
                </c:pt>
                <c:pt idx="2001">
                  <c:v>0.67</c:v>
                </c:pt>
                <c:pt idx="2002">
                  <c:v>0.7</c:v>
                </c:pt>
                <c:pt idx="2003">
                  <c:v>0.73</c:v>
                </c:pt>
                <c:pt idx="2004">
                  <c:v>0.72</c:v>
                </c:pt>
                <c:pt idx="2005">
                  <c:v>0.72</c:v>
                </c:pt>
                <c:pt idx="2006">
                  <c:v>0.77</c:v>
                </c:pt>
                <c:pt idx="2007">
                  <c:v>0.78</c:v>
                </c:pt>
                <c:pt idx="2008">
                  <c:v>0.72</c:v>
                </c:pt>
                <c:pt idx="2009">
                  <c:v>0.74</c:v>
                </c:pt>
                <c:pt idx="2010">
                  <c:v>0.7</c:v>
                </c:pt>
                <c:pt idx="2011">
                  <c:v>0.7</c:v>
                </c:pt>
                <c:pt idx="2012">
                  <c:v>0.75</c:v>
                </c:pt>
                <c:pt idx="2013">
                  <c:v>0.77</c:v>
                </c:pt>
                <c:pt idx="2014">
                  <c:v>0.8</c:v>
                </c:pt>
                <c:pt idx="2015">
                  <c:v>0.74</c:v>
                </c:pt>
                <c:pt idx="2016">
                  <c:v>0.74</c:v>
                </c:pt>
                <c:pt idx="2017">
                  <c:v>0.69</c:v>
                </c:pt>
                <c:pt idx="2018">
                  <c:v>0.69</c:v>
                </c:pt>
                <c:pt idx="2019">
                  <c:v>0.68</c:v>
                </c:pt>
                <c:pt idx="2020">
                  <c:v>0.68</c:v>
                </c:pt>
                <c:pt idx="2021">
                  <c:v>0.86</c:v>
                </c:pt>
                <c:pt idx="2022">
                  <c:v>0.88</c:v>
                </c:pt>
                <c:pt idx="2023">
                  <c:v>0.86</c:v>
                </c:pt>
                <c:pt idx="2024">
                  <c:v>0.85</c:v>
                </c:pt>
                <c:pt idx="2025">
                  <c:v>0.83</c:v>
                </c:pt>
                <c:pt idx="2026">
                  <c:v>0.84</c:v>
                </c:pt>
                <c:pt idx="2027">
                  <c:v>0.83</c:v>
                </c:pt>
                <c:pt idx="2028">
                  <c:v>0.79</c:v>
                </c:pt>
                <c:pt idx="2029">
                  <c:v>0.83</c:v>
                </c:pt>
                <c:pt idx="2030">
                  <c:v>0.74</c:v>
                </c:pt>
                <c:pt idx="2031">
                  <c:v>0.86</c:v>
                </c:pt>
                <c:pt idx="2032">
                  <c:v>0.8</c:v>
                </c:pt>
                <c:pt idx="2033">
                  <c:v>0.79</c:v>
                </c:pt>
                <c:pt idx="2034">
                  <c:v>0.82</c:v>
                </c:pt>
                <c:pt idx="2035">
                  <c:v>0.83</c:v>
                </c:pt>
                <c:pt idx="2036">
                  <c:v>0.85</c:v>
                </c:pt>
                <c:pt idx="2037">
                  <c:v>0.83</c:v>
                </c:pt>
                <c:pt idx="2038">
                  <c:v>0.87</c:v>
                </c:pt>
                <c:pt idx="2039">
                  <c:v>0.85</c:v>
                </c:pt>
                <c:pt idx="2040">
                  <c:v>0.84</c:v>
                </c:pt>
                <c:pt idx="2041">
                  <c:v>0.85</c:v>
                </c:pt>
                <c:pt idx="2042">
                  <c:v>0.81</c:v>
                </c:pt>
                <c:pt idx="2043">
                  <c:v>0.82</c:v>
                </c:pt>
                <c:pt idx="2044">
                  <c:v>0.8</c:v>
                </c:pt>
                <c:pt idx="2045">
                  <c:v>0.86</c:v>
                </c:pt>
                <c:pt idx="2046">
                  <c:v>0.64</c:v>
                </c:pt>
                <c:pt idx="2047">
                  <c:v>0.71</c:v>
                </c:pt>
                <c:pt idx="2048">
                  <c:v>0.73</c:v>
                </c:pt>
                <c:pt idx="2049">
                  <c:v>0.7</c:v>
                </c:pt>
                <c:pt idx="2050">
                  <c:v>0.71</c:v>
                </c:pt>
                <c:pt idx="2051">
                  <c:v>0.68</c:v>
                </c:pt>
                <c:pt idx="2052">
                  <c:v>0.76</c:v>
                </c:pt>
                <c:pt idx="2053">
                  <c:v>0.75</c:v>
                </c:pt>
                <c:pt idx="2054">
                  <c:v>0.82</c:v>
                </c:pt>
                <c:pt idx="2055">
                  <c:v>0.86</c:v>
                </c:pt>
                <c:pt idx="2056">
                  <c:v>0.99</c:v>
                </c:pt>
                <c:pt idx="2057">
                  <c:v>1.1100000000000001</c:v>
                </c:pt>
                <c:pt idx="2058">
                  <c:v>1.18</c:v>
                </c:pt>
                <c:pt idx="2059">
                  <c:v>1.23</c:v>
                </c:pt>
                <c:pt idx="2060">
                  <c:v>1.31</c:v>
                </c:pt>
                <c:pt idx="2061">
                  <c:v>1.1599999999999999</c:v>
                </c:pt>
                <c:pt idx="2062">
                  <c:v>1.18</c:v>
                </c:pt>
                <c:pt idx="2063">
                  <c:v>1.18</c:v>
                </c:pt>
                <c:pt idx="2064">
                  <c:v>0.93</c:v>
                </c:pt>
                <c:pt idx="2065">
                  <c:v>0.87</c:v>
                </c:pt>
                <c:pt idx="2066">
                  <c:v>0.67</c:v>
                </c:pt>
                <c:pt idx="2067">
                  <c:v>0.65</c:v>
                </c:pt>
                <c:pt idx="2068">
                  <c:v>0.51</c:v>
                </c:pt>
                <c:pt idx="2069">
                  <c:v>0.64</c:v>
                </c:pt>
                <c:pt idx="2070">
                  <c:v>0.67</c:v>
                </c:pt>
                <c:pt idx="2071">
                  <c:v>0.75</c:v>
                </c:pt>
                <c:pt idx="2072">
                  <c:v>0.6</c:v>
                </c:pt>
                <c:pt idx="2073">
                  <c:v>1.47</c:v>
                </c:pt>
                <c:pt idx="2074">
                  <c:v>1.54</c:v>
                </c:pt>
                <c:pt idx="2075">
                  <c:v>1.44</c:v>
                </c:pt>
                <c:pt idx="2076">
                  <c:v>1.62</c:v>
                </c:pt>
                <c:pt idx="2077">
                  <c:v>1.32</c:v>
                </c:pt>
                <c:pt idx="2078">
                  <c:v>1.33</c:v>
                </c:pt>
                <c:pt idx="2079">
                  <c:v>0.87</c:v>
                </c:pt>
                <c:pt idx="2080">
                  <c:v>0.91</c:v>
                </c:pt>
                <c:pt idx="2081">
                  <c:v>0.96</c:v>
                </c:pt>
                <c:pt idx="2082">
                  <c:v>0.9</c:v>
                </c:pt>
                <c:pt idx="2083">
                  <c:v>0.82</c:v>
                </c:pt>
                <c:pt idx="2084">
                  <c:v>0.85</c:v>
                </c:pt>
                <c:pt idx="2085">
                  <c:v>0.83</c:v>
                </c:pt>
                <c:pt idx="2086">
                  <c:v>0.78</c:v>
                </c:pt>
                <c:pt idx="2087">
                  <c:v>0.77</c:v>
                </c:pt>
                <c:pt idx="2088">
                  <c:v>1.07</c:v>
                </c:pt>
                <c:pt idx="2089">
                  <c:v>0.65</c:v>
                </c:pt>
                <c:pt idx="2090">
                  <c:v>1.1599999999999999</c:v>
                </c:pt>
                <c:pt idx="2091">
                  <c:v>1.23</c:v>
                </c:pt>
                <c:pt idx="2092">
                  <c:v>1.24</c:v>
                </c:pt>
                <c:pt idx="2093">
                  <c:v>1.1000000000000001</c:v>
                </c:pt>
                <c:pt idx="2094">
                  <c:v>1.1399999999999999</c:v>
                </c:pt>
                <c:pt idx="2095">
                  <c:v>0.83</c:v>
                </c:pt>
                <c:pt idx="2096">
                  <c:v>0.88</c:v>
                </c:pt>
                <c:pt idx="2097">
                  <c:v>0.9</c:v>
                </c:pt>
                <c:pt idx="2098">
                  <c:v>0.77</c:v>
                </c:pt>
                <c:pt idx="2099">
                  <c:v>0.72</c:v>
                </c:pt>
                <c:pt idx="2100">
                  <c:v>1.1499999999999999</c:v>
                </c:pt>
                <c:pt idx="2101">
                  <c:v>1.03</c:v>
                </c:pt>
                <c:pt idx="2102">
                  <c:v>1.06</c:v>
                </c:pt>
                <c:pt idx="2103">
                  <c:v>0.75</c:v>
                </c:pt>
                <c:pt idx="2104">
                  <c:v>0.77</c:v>
                </c:pt>
                <c:pt idx="2105">
                  <c:v>0.69</c:v>
                </c:pt>
                <c:pt idx="2106">
                  <c:v>0.68</c:v>
                </c:pt>
                <c:pt idx="2107">
                  <c:v>0.68</c:v>
                </c:pt>
                <c:pt idx="2108">
                  <c:v>0.67</c:v>
                </c:pt>
                <c:pt idx="2109">
                  <c:v>0.61</c:v>
                </c:pt>
                <c:pt idx="2110">
                  <c:v>0.59</c:v>
                </c:pt>
                <c:pt idx="2111">
                  <c:v>0.63</c:v>
                </c:pt>
                <c:pt idx="2112">
                  <c:v>0.81</c:v>
                </c:pt>
                <c:pt idx="2113">
                  <c:v>0.67</c:v>
                </c:pt>
                <c:pt idx="2114">
                  <c:v>0.6</c:v>
                </c:pt>
                <c:pt idx="2115">
                  <c:v>0.59</c:v>
                </c:pt>
                <c:pt idx="2116">
                  <c:v>0.63</c:v>
                </c:pt>
                <c:pt idx="2117">
                  <c:v>0.51</c:v>
                </c:pt>
                <c:pt idx="2118">
                  <c:v>0.57999999999999996</c:v>
                </c:pt>
                <c:pt idx="2119">
                  <c:v>0.39</c:v>
                </c:pt>
                <c:pt idx="2120">
                  <c:v>0.45</c:v>
                </c:pt>
                <c:pt idx="2121">
                  <c:v>0.59</c:v>
                </c:pt>
                <c:pt idx="2122">
                  <c:v>0.83</c:v>
                </c:pt>
                <c:pt idx="2123">
                  <c:v>0.76</c:v>
                </c:pt>
                <c:pt idx="2124">
                  <c:v>0.7</c:v>
                </c:pt>
                <c:pt idx="2125">
                  <c:v>0.78</c:v>
                </c:pt>
                <c:pt idx="2126">
                  <c:v>0.77</c:v>
                </c:pt>
                <c:pt idx="2127">
                  <c:v>0.5</c:v>
                </c:pt>
                <c:pt idx="2128">
                  <c:v>0.87</c:v>
                </c:pt>
                <c:pt idx="2129">
                  <c:v>0.92</c:v>
                </c:pt>
                <c:pt idx="2130">
                  <c:v>0.75</c:v>
                </c:pt>
                <c:pt idx="2131">
                  <c:v>0.72</c:v>
                </c:pt>
                <c:pt idx="2132">
                  <c:v>0.6</c:v>
                </c:pt>
                <c:pt idx="2133">
                  <c:v>0.73</c:v>
                </c:pt>
                <c:pt idx="2134">
                  <c:v>0.89</c:v>
                </c:pt>
                <c:pt idx="2135">
                  <c:v>0.87</c:v>
                </c:pt>
                <c:pt idx="2136">
                  <c:v>0.85</c:v>
                </c:pt>
                <c:pt idx="2137">
                  <c:v>0.52</c:v>
                </c:pt>
                <c:pt idx="2138">
                  <c:v>0.72</c:v>
                </c:pt>
                <c:pt idx="2139">
                  <c:v>0.65</c:v>
                </c:pt>
                <c:pt idx="2140">
                  <c:v>0.63</c:v>
                </c:pt>
                <c:pt idx="2141">
                  <c:v>0.53</c:v>
                </c:pt>
                <c:pt idx="2142">
                  <c:v>0.56000000000000005</c:v>
                </c:pt>
                <c:pt idx="2143">
                  <c:v>0.55000000000000004</c:v>
                </c:pt>
                <c:pt idx="2144">
                  <c:v>0.57999999999999996</c:v>
                </c:pt>
                <c:pt idx="2145">
                  <c:v>0.78</c:v>
                </c:pt>
                <c:pt idx="2146">
                  <c:v>0.74</c:v>
                </c:pt>
                <c:pt idx="2147">
                  <c:v>0.73</c:v>
                </c:pt>
                <c:pt idx="2148">
                  <c:v>0.68</c:v>
                </c:pt>
                <c:pt idx="2149">
                  <c:v>0.72</c:v>
                </c:pt>
                <c:pt idx="2150">
                  <c:v>0.64</c:v>
                </c:pt>
                <c:pt idx="2151">
                  <c:v>0.72</c:v>
                </c:pt>
                <c:pt idx="2152">
                  <c:v>0.6</c:v>
                </c:pt>
                <c:pt idx="2153">
                  <c:v>0.46</c:v>
                </c:pt>
                <c:pt idx="2154">
                  <c:v>0.57999999999999996</c:v>
                </c:pt>
                <c:pt idx="2155">
                  <c:v>0.55000000000000004</c:v>
                </c:pt>
                <c:pt idx="2156">
                  <c:v>0.61</c:v>
                </c:pt>
                <c:pt idx="2157">
                  <c:v>0.81</c:v>
                </c:pt>
                <c:pt idx="2158">
                  <c:v>0.91</c:v>
                </c:pt>
                <c:pt idx="2159">
                  <c:v>0.93</c:v>
                </c:pt>
                <c:pt idx="2160">
                  <c:v>1.2</c:v>
                </c:pt>
                <c:pt idx="2161">
                  <c:v>0.97</c:v>
                </c:pt>
                <c:pt idx="2162">
                  <c:v>1.8</c:v>
                </c:pt>
                <c:pt idx="2163">
                  <c:v>1.58</c:v>
                </c:pt>
                <c:pt idx="2164">
                  <c:v>1.87</c:v>
                </c:pt>
                <c:pt idx="2165">
                  <c:v>1.01</c:v>
                </c:pt>
                <c:pt idx="2166">
                  <c:v>0.94</c:v>
                </c:pt>
                <c:pt idx="2167">
                  <c:v>0.6</c:v>
                </c:pt>
                <c:pt idx="2168">
                  <c:v>1.58</c:v>
                </c:pt>
                <c:pt idx="2169">
                  <c:v>1.59</c:v>
                </c:pt>
                <c:pt idx="2170">
                  <c:v>1.58</c:v>
                </c:pt>
                <c:pt idx="2171">
                  <c:v>1.35</c:v>
                </c:pt>
                <c:pt idx="2172">
                  <c:v>1.52</c:v>
                </c:pt>
                <c:pt idx="2173">
                  <c:v>1.25</c:v>
                </c:pt>
                <c:pt idx="2174">
                  <c:v>1.74</c:v>
                </c:pt>
                <c:pt idx="2175">
                  <c:v>1.81</c:v>
                </c:pt>
                <c:pt idx="2176">
                  <c:v>1.81</c:v>
                </c:pt>
                <c:pt idx="2177">
                  <c:v>2.0699999999999998</c:v>
                </c:pt>
                <c:pt idx="2178">
                  <c:v>1.9</c:v>
                </c:pt>
                <c:pt idx="2179">
                  <c:v>2.33</c:v>
                </c:pt>
                <c:pt idx="2180">
                  <c:v>2.12</c:v>
                </c:pt>
                <c:pt idx="2181">
                  <c:v>1.98</c:v>
                </c:pt>
                <c:pt idx="2182">
                  <c:v>1.49</c:v>
                </c:pt>
                <c:pt idx="2183">
                  <c:v>1.25</c:v>
                </c:pt>
                <c:pt idx="2184">
                  <c:v>1.24</c:v>
                </c:pt>
                <c:pt idx="2185">
                  <c:v>1.89</c:v>
                </c:pt>
                <c:pt idx="2186">
                  <c:v>1.59</c:v>
                </c:pt>
                <c:pt idx="2187">
                  <c:v>1.61</c:v>
                </c:pt>
                <c:pt idx="2188">
                  <c:v>1.71</c:v>
                </c:pt>
                <c:pt idx="2189">
                  <c:v>1.7</c:v>
                </c:pt>
                <c:pt idx="2190">
                  <c:v>1.71</c:v>
                </c:pt>
                <c:pt idx="2191">
                  <c:v>1.79</c:v>
                </c:pt>
                <c:pt idx="2192">
                  <c:v>1.03</c:v>
                </c:pt>
                <c:pt idx="2193">
                  <c:v>1.43</c:v>
                </c:pt>
                <c:pt idx="2194">
                  <c:v>1.1000000000000001</c:v>
                </c:pt>
                <c:pt idx="2195">
                  <c:v>2.31</c:v>
                </c:pt>
                <c:pt idx="2196">
                  <c:v>1.34</c:v>
                </c:pt>
                <c:pt idx="2197">
                  <c:v>1.1100000000000001</c:v>
                </c:pt>
                <c:pt idx="2198">
                  <c:v>1.36</c:v>
                </c:pt>
                <c:pt idx="2199">
                  <c:v>1.33</c:v>
                </c:pt>
                <c:pt idx="2200">
                  <c:v>0.96</c:v>
                </c:pt>
                <c:pt idx="2201">
                  <c:v>1.04</c:v>
                </c:pt>
                <c:pt idx="2202">
                  <c:v>0.9</c:v>
                </c:pt>
                <c:pt idx="2203">
                  <c:v>0.65</c:v>
                </c:pt>
                <c:pt idx="2204">
                  <c:v>0.72</c:v>
                </c:pt>
                <c:pt idx="2205">
                  <c:v>0.8</c:v>
                </c:pt>
                <c:pt idx="2206">
                  <c:v>0.85</c:v>
                </c:pt>
                <c:pt idx="2207">
                  <c:v>0.89</c:v>
                </c:pt>
                <c:pt idx="2208">
                  <c:v>0.91</c:v>
                </c:pt>
                <c:pt idx="2209">
                  <c:v>1.1100000000000001</c:v>
                </c:pt>
                <c:pt idx="2210">
                  <c:v>1.0900000000000001</c:v>
                </c:pt>
                <c:pt idx="2211">
                  <c:v>0.76</c:v>
                </c:pt>
                <c:pt idx="2212">
                  <c:v>0.72</c:v>
                </c:pt>
                <c:pt idx="2213">
                  <c:v>0.66</c:v>
                </c:pt>
                <c:pt idx="2214">
                  <c:v>0.55000000000000004</c:v>
                </c:pt>
                <c:pt idx="2215">
                  <c:v>0.49</c:v>
                </c:pt>
                <c:pt idx="2216">
                  <c:v>0.5</c:v>
                </c:pt>
                <c:pt idx="2217">
                  <c:v>0.7</c:v>
                </c:pt>
                <c:pt idx="2218">
                  <c:v>0.63</c:v>
                </c:pt>
                <c:pt idx="2219">
                  <c:v>0.81</c:v>
                </c:pt>
                <c:pt idx="2220">
                  <c:v>0.79</c:v>
                </c:pt>
                <c:pt idx="2221">
                  <c:v>0.8</c:v>
                </c:pt>
                <c:pt idx="2222">
                  <c:v>0.81</c:v>
                </c:pt>
                <c:pt idx="2223">
                  <c:v>0.83</c:v>
                </c:pt>
                <c:pt idx="2224">
                  <c:v>0.85</c:v>
                </c:pt>
                <c:pt idx="2225">
                  <c:v>0.9</c:v>
                </c:pt>
                <c:pt idx="2226">
                  <c:v>0.99</c:v>
                </c:pt>
                <c:pt idx="2227">
                  <c:v>1.25</c:v>
                </c:pt>
                <c:pt idx="2228">
                  <c:v>1.05</c:v>
                </c:pt>
                <c:pt idx="2229">
                  <c:v>1.1000000000000001</c:v>
                </c:pt>
                <c:pt idx="2230">
                  <c:v>1.2</c:v>
                </c:pt>
                <c:pt idx="2231">
                  <c:v>1.33</c:v>
                </c:pt>
                <c:pt idx="2232">
                  <c:v>1.28</c:v>
                </c:pt>
                <c:pt idx="2233">
                  <c:v>1.49</c:v>
                </c:pt>
                <c:pt idx="2234">
                  <c:v>2.23</c:v>
                </c:pt>
                <c:pt idx="2235">
                  <c:v>1.19</c:v>
                </c:pt>
                <c:pt idx="2236">
                  <c:v>1.1299999999999999</c:v>
                </c:pt>
                <c:pt idx="2237">
                  <c:v>1.01</c:v>
                </c:pt>
                <c:pt idx="2238">
                  <c:v>0.99</c:v>
                </c:pt>
                <c:pt idx="2239">
                  <c:v>0.97</c:v>
                </c:pt>
                <c:pt idx="2240">
                  <c:v>1.1100000000000001</c:v>
                </c:pt>
                <c:pt idx="2241">
                  <c:v>1.26</c:v>
                </c:pt>
                <c:pt idx="2242">
                  <c:v>1.03</c:v>
                </c:pt>
                <c:pt idx="2243">
                  <c:v>0.93</c:v>
                </c:pt>
                <c:pt idx="2244">
                  <c:v>0.9</c:v>
                </c:pt>
                <c:pt idx="2245">
                  <c:v>1.03</c:v>
                </c:pt>
                <c:pt idx="2246">
                  <c:v>1.04</c:v>
                </c:pt>
                <c:pt idx="2247">
                  <c:v>0.98</c:v>
                </c:pt>
                <c:pt idx="2248">
                  <c:v>1</c:v>
                </c:pt>
                <c:pt idx="2249">
                  <c:v>1.1000000000000001</c:v>
                </c:pt>
                <c:pt idx="2250">
                  <c:v>1.04</c:v>
                </c:pt>
                <c:pt idx="2251">
                  <c:v>1.0900000000000001</c:v>
                </c:pt>
                <c:pt idx="2252">
                  <c:v>1.1599999999999999</c:v>
                </c:pt>
                <c:pt idx="2253">
                  <c:v>1.06</c:v>
                </c:pt>
                <c:pt idx="2254">
                  <c:v>0.51</c:v>
                </c:pt>
                <c:pt idx="2255">
                  <c:v>1</c:v>
                </c:pt>
                <c:pt idx="2256">
                  <c:v>1.78</c:v>
                </c:pt>
                <c:pt idx="2257">
                  <c:v>0.91</c:v>
                </c:pt>
                <c:pt idx="2258">
                  <c:v>0.7</c:v>
                </c:pt>
                <c:pt idx="2259">
                  <c:v>0.8</c:v>
                </c:pt>
                <c:pt idx="2260">
                  <c:v>0.87</c:v>
                </c:pt>
                <c:pt idx="2261">
                  <c:v>0.94</c:v>
                </c:pt>
                <c:pt idx="2262">
                  <c:v>1.1200000000000001</c:v>
                </c:pt>
                <c:pt idx="2263">
                  <c:v>1.27</c:v>
                </c:pt>
                <c:pt idx="2264">
                  <c:v>1.2</c:v>
                </c:pt>
                <c:pt idx="2265">
                  <c:v>1.34</c:v>
                </c:pt>
                <c:pt idx="2266">
                  <c:v>1.39</c:v>
                </c:pt>
                <c:pt idx="2267">
                  <c:v>1.1200000000000001</c:v>
                </c:pt>
                <c:pt idx="2268">
                  <c:v>1.08</c:v>
                </c:pt>
                <c:pt idx="2269">
                  <c:v>0.88</c:v>
                </c:pt>
                <c:pt idx="2270">
                  <c:v>1.03</c:v>
                </c:pt>
                <c:pt idx="2271">
                  <c:v>1.1399999999999999</c:v>
                </c:pt>
                <c:pt idx="2272">
                  <c:v>1.1100000000000001</c:v>
                </c:pt>
                <c:pt idx="2273">
                  <c:v>1.27</c:v>
                </c:pt>
                <c:pt idx="2274">
                  <c:v>1.04</c:v>
                </c:pt>
                <c:pt idx="2275">
                  <c:v>1.1200000000000001</c:v>
                </c:pt>
                <c:pt idx="2276">
                  <c:v>0.9</c:v>
                </c:pt>
                <c:pt idx="2277">
                  <c:v>0.78</c:v>
                </c:pt>
                <c:pt idx="2278">
                  <c:v>0.93</c:v>
                </c:pt>
                <c:pt idx="2279">
                  <c:v>1</c:v>
                </c:pt>
                <c:pt idx="2280">
                  <c:v>0.92</c:v>
                </c:pt>
                <c:pt idx="2281">
                  <c:v>0.96</c:v>
                </c:pt>
                <c:pt idx="2282">
                  <c:v>0.86</c:v>
                </c:pt>
                <c:pt idx="2283">
                  <c:v>0.84</c:v>
                </c:pt>
                <c:pt idx="2284">
                  <c:v>0.81</c:v>
                </c:pt>
                <c:pt idx="2285">
                  <c:v>0.85</c:v>
                </c:pt>
                <c:pt idx="2286">
                  <c:v>0.82</c:v>
                </c:pt>
                <c:pt idx="2287">
                  <c:v>0.61</c:v>
                </c:pt>
                <c:pt idx="2288">
                  <c:v>0.68</c:v>
                </c:pt>
                <c:pt idx="2289">
                  <c:v>0.7</c:v>
                </c:pt>
                <c:pt idx="2290">
                  <c:v>0.67</c:v>
                </c:pt>
                <c:pt idx="2291">
                  <c:v>0.68</c:v>
                </c:pt>
                <c:pt idx="2292">
                  <c:v>0.73</c:v>
                </c:pt>
                <c:pt idx="2293">
                  <c:v>0.7</c:v>
                </c:pt>
                <c:pt idx="2294">
                  <c:v>0.67</c:v>
                </c:pt>
                <c:pt idx="2295">
                  <c:v>0.66</c:v>
                </c:pt>
                <c:pt idx="2296">
                  <c:v>0.78</c:v>
                </c:pt>
                <c:pt idx="2297">
                  <c:v>0.66</c:v>
                </c:pt>
                <c:pt idx="2298">
                  <c:v>0.67</c:v>
                </c:pt>
                <c:pt idx="2299">
                  <c:v>0.7</c:v>
                </c:pt>
                <c:pt idx="2300">
                  <c:v>0.86</c:v>
                </c:pt>
                <c:pt idx="2301">
                  <c:v>0.87</c:v>
                </c:pt>
                <c:pt idx="2302">
                  <c:v>0.84</c:v>
                </c:pt>
                <c:pt idx="2303">
                  <c:v>1.03</c:v>
                </c:pt>
                <c:pt idx="2304">
                  <c:v>0.81</c:v>
                </c:pt>
                <c:pt idx="2305">
                  <c:v>0.83</c:v>
                </c:pt>
                <c:pt idx="2306">
                  <c:v>0.8</c:v>
                </c:pt>
                <c:pt idx="2307">
                  <c:v>0.7</c:v>
                </c:pt>
                <c:pt idx="2308">
                  <c:v>0.65</c:v>
                </c:pt>
                <c:pt idx="2309">
                  <c:v>0.68</c:v>
                </c:pt>
                <c:pt idx="2310">
                  <c:v>0.69</c:v>
                </c:pt>
                <c:pt idx="2311">
                  <c:v>0.45</c:v>
                </c:pt>
                <c:pt idx="2312">
                  <c:v>0.75</c:v>
                </c:pt>
                <c:pt idx="2313">
                  <c:v>0.74</c:v>
                </c:pt>
                <c:pt idx="2314">
                  <c:v>0.72</c:v>
                </c:pt>
                <c:pt idx="2315">
                  <c:v>0.69</c:v>
                </c:pt>
                <c:pt idx="2316">
                  <c:v>0.75</c:v>
                </c:pt>
                <c:pt idx="2317">
                  <c:v>0.61</c:v>
                </c:pt>
                <c:pt idx="2318">
                  <c:v>0.59</c:v>
                </c:pt>
                <c:pt idx="2319">
                  <c:v>0.63</c:v>
                </c:pt>
                <c:pt idx="2320">
                  <c:v>0.68</c:v>
                </c:pt>
                <c:pt idx="2321">
                  <c:v>0.87</c:v>
                </c:pt>
                <c:pt idx="2322">
                  <c:v>0.94</c:v>
                </c:pt>
                <c:pt idx="2323">
                  <c:v>0.82</c:v>
                </c:pt>
                <c:pt idx="2324">
                  <c:v>0.84</c:v>
                </c:pt>
                <c:pt idx="2325">
                  <c:v>0.81</c:v>
                </c:pt>
                <c:pt idx="2326">
                  <c:v>0.77</c:v>
                </c:pt>
                <c:pt idx="2327">
                  <c:v>0.6</c:v>
                </c:pt>
                <c:pt idx="2328">
                  <c:v>0.56000000000000005</c:v>
                </c:pt>
                <c:pt idx="2329">
                  <c:v>0.52</c:v>
                </c:pt>
                <c:pt idx="2330">
                  <c:v>0.54</c:v>
                </c:pt>
                <c:pt idx="2331">
                  <c:v>0.56000000000000005</c:v>
                </c:pt>
                <c:pt idx="2332">
                  <c:v>0.68</c:v>
                </c:pt>
                <c:pt idx="2333">
                  <c:v>0.56999999999999995</c:v>
                </c:pt>
                <c:pt idx="2334">
                  <c:v>0.56000000000000005</c:v>
                </c:pt>
                <c:pt idx="2335">
                  <c:v>1.1200000000000001</c:v>
                </c:pt>
                <c:pt idx="2336">
                  <c:v>1.04</c:v>
                </c:pt>
                <c:pt idx="2337">
                  <c:v>1.06</c:v>
                </c:pt>
                <c:pt idx="2338">
                  <c:v>1.1499999999999999</c:v>
                </c:pt>
                <c:pt idx="2339">
                  <c:v>1.19</c:v>
                </c:pt>
                <c:pt idx="2340">
                  <c:v>1.21</c:v>
                </c:pt>
                <c:pt idx="2341">
                  <c:v>0.91</c:v>
                </c:pt>
                <c:pt idx="2342">
                  <c:v>0.86</c:v>
                </c:pt>
                <c:pt idx="2343">
                  <c:v>0.89</c:v>
                </c:pt>
                <c:pt idx="2344">
                  <c:v>0.96</c:v>
                </c:pt>
                <c:pt idx="2345">
                  <c:v>0.9</c:v>
                </c:pt>
                <c:pt idx="2346">
                  <c:v>0.73</c:v>
                </c:pt>
                <c:pt idx="2347">
                  <c:v>0.77</c:v>
                </c:pt>
                <c:pt idx="2348">
                  <c:v>1.02</c:v>
                </c:pt>
                <c:pt idx="2349">
                  <c:v>0.8</c:v>
                </c:pt>
                <c:pt idx="2350">
                  <c:v>0.88</c:v>
                </c:pt>
                <c:pt idx="2351">
                  <c:v>0.94</c:v>
                </c:pt>
                <c:pt idx="2352">
                  <c:v>0.88</c:v>
                </c:pt>
                <c:pt idx="2353">
                  <c:v>0.93</c:v>
                </c:pt>
                <c:pt idx="2354">
                  <c:v>0.78</c:v>
                </c:pt>
                <c:pt idx="2355">
                  <c:v>0.74</c:v>
                </c:pt>
                <c:pt idx="2356">
                  <c:v>0.75</c:v>
                </c:pt>
                <c:pt idx="2357">
                  <c:v>0.91</c:v>
                </c:pt>
                <c:pt idx="2358">
                  <c:v>0.95</c:v>
                </c:pt>
                <c:pt idx="2359">
                  <c:v>0.98</c:v>
                </c:pt>
                <c:pt idx="2360">
                  <c:v>1.04</c:v>
                </c:pt>
                <c:pt idx="2361">
                  <c:v>1.1299999999999999</c:v>
                </c:pt>
                <c:pt idx="2362">
                  <c:v>1.08</c:v>
                </c:pt>
                <c:pt idx="2363">
                  <c:v>1.23</c:v>
                </c:pt>
                <c:pt idx="2364">
                  <c:v>1.25</c:v>
                </c:pt>
                <c:pt idx="2365">
                  <c:v>1.01</c:v>
                </c:pt>
                <c:pt idx="2366">
                  <c:v>0.92</c:v>
                </c:pt>
                <c:pt idx="2367">
                  <c:v>0.82</c:v>
                </c:pt>
                <c:pt idx="2368">
                  <c:v>0.95</c:v>
                </c:pt>
                <c:pt idx="2369">
                  <c:v>0.94</c:v>
                </c:pt>
                <c:pt idx="2370">
                  <c:v>0.91</c:v>
                </c:pt>
                <c:pt idx="2371">
                  <c:v>1.04</c:v>
                </c:pt>
                <c:pt idx="2372">
                  <c:v>1.0900000000000001</c:v>
                </c:pt>
                <c:pt idx="2373">
                  <c:v>1.2</c:v>
                </c:pt>
                <c:pt idx="2374">
                  <c:v>1.04</c:v>
                </c:pt>
                <c:pt idx="2375">
                  <c:v>1.01</c:v>
                </c:pt>
                <c:pt idx="2376">
                  <c:v>0.74</c:v>
                </c:pt>
                <c:pt idx="2377">
                  <c:v>0.72</c:v>
                </c:pt>
                <c:pt idx="2378">
                  <c:v>0.56999999999999995</c:v>
                </c:pt>
                <c:pt idx="2379">
                  <c:v>0.55000000000000004</c:v>
                </c:pt>
                <c:pt idx="2380">
                  <c:v>0.48</c:v>
                </c:pt>
                <c:pt idx="2381">
                  <c:v>1.02</c:v>
                </c:pt>
                <c:pt idx="2382">
                  <c:v>0.84</c:v>
                </c:pt>
                <c:pt idx="2383">
                  <c:v>1.1000000000000001</c:v>
                </c:pt>
                <c:pt idx="2384">
                  <c:v>0.97</c:v>
                </c:pt>
                <c:pt idx="2385">
                  <c:v>1.03</c:v>
                </c:pt>
                <c:pt idx="2386">
                  <c:v>1.49</c:v>
                </c:pt>
                <c:pt idx="2387">
                  <c:v>1.78</c:v>
                </c:pt>
                <c:pt idx="2388">
                  <c:v>1.04</c:v>
                </c:pt>
                <c:pt idx="2389">
                  <c:v>1.35</c:v>
                </c:pt>
                <c:pt idx="2390">
                  <c:v>1.08</c:v>
                </c:pt>
                <c:pt idx="2391">
                  <c:v>1.02</c:v>
                </c:pt>
                <c:pt idx="2392">
                  <c:v>1.02</c:v>
                </c:pt>
                <c:pt idx="2393">
                  <c:v>1.29</c:v>
                </c:pt>
                <c:pt idx="2394">
                  <c:v>1.29</c:v>
                </c:pt>
                <c:pt idx="2395">
                  <c:v>0.89</c:v>
                </c:pt>
                <c:pt idx="2396">
                  <c:v>0.9</c:v>
                </c:pt>
                <c:pt idx="2397">
                  <c:v>0.84</c:v>
                </c:pt>
                <c:pt idx="2398">
                  <c:v>1.01</c:v>
                </c:pt>
                <c:pt idx="2399">
                  <c:v>1.1000000000000001</c:v>
                </c:pt>
                <c:pt idx="2400">
                  <c:v>1.1299999999999999</c:v>
                </c:pt>
                <c:pt idx="2401">
                  <c:v>0.92</c:v>
                </c:pt>
                <c:pt idx="2402">
                  <c:v>0.83</c:v>
                </c:pt>
                <c:pt idx="2403">
                  <c:v>0.74</c:v>
                </c:pt>
                <c:pt idx="2404">
                  <c:v>0.79</c:v>
                </c:pt>
                <c:pt idx="2405">
                  <c:v>0.67</c:v>
                </c:pt>
                <c:pt idx="2406">
                  <c:v>0.61</c:v>
                </c:pt>
                <c:pt idx="2407">
                  <c:v>0.69</c:v>
                </c:pt>
                <c:pt idx="2408">
                  <c:v>0.55000000000000004</c:v>
                </c:pt>
                <c:pt idx="2409">
                  <c:v>0.48</c:v>
                </c:pt>
                <c:pt idx="2410">
                  <c:v>0.51</c:v>
                </c:pt>
                <c:pt idx="2411">
                  <c:v>0.54</c:v>
                </c:pt>
                <c:pt idx="2412">
                  <c:v>0.43</c:v>
                </c:pt>
                <c:pt idx="2413">
                  <c:v>0.9</c:v>
                </c:pt>
                <c:pt idx="2414">
                  <c:v>0.69</c:v>
                </c:pt>
                <c:pt idx="2415">
                  <c:v>0.7</c:v>
                </c:pt>
                <c:pt idx="2416">
                  <c:v>1.0900000000000001</c:v>
                </c:pt>
                <c:pt idx="2417">
                  <c:v>1.1200000000000001</c:v>
                </c:pt>
                <c:pt idx="2418">
                  <c:v>1.27</c:v>
                </c:pt>
                <c:pt idx="2419">
                  <c:v>0.24</c:v>
                </c:pt>
                <c:pt idx="2420">
                  <c:v>1.69</c:v>
                </c:pt>
                <c:pt idx="2421">
                  <c:v>1.55</c:v>
                </c:pt>
                <c:pt idx="2422">
                  <c:v>1.62</c:v>
                </c:pt>
                <c:pt idx="2423">
                  <c:v>1.01</c:v>
                </c:pt>
                <c:pt idx="2424">
                  <c:v>0.97</c:v>
                </c:pt>
                <c:pt idx="2425">
                  <c:v>1.06</c:v>
                </c:pt>
                <c:pt idx="2426">
                  <c:v>0.96</c:v>
                </c:pt>
                <c:pt idx="2427">
                  <c:v>0.8</c:v>
                </c:pt>
                <c:pt idx="2428">
                  <c:v>0.78</c:v>
                </c:pt>
                <c:pt idx="2429">
                  <c:v>0.75</c:v>
                </c:pt>
                <c:pt idx="2430">
                  <c:v>0.52</c:v>
                </c:pt>
                <c:pt idx="2431">
                  <c:v>0.77</c:v>
                </c:pt>
                <c:pt idx="2432">
                  <c:v>0.9</c:v>
                </c:pt>
                <c:pt idx="2433">
                  <c:v>0.83</c:v>
                </c:pt>
                <c:pt idx="2434">
                  <c:v>0.83</c:v>
                </c:pt>
                <c:pt idx="2435">
                  <c:v>0.83</c:v>
                </c:pt>
                <c:pt idx="2436">
                  <c:v>0.7</c:v>
                </c:pt>
                <c:pt idx="2437">
                  <c:v>0.63</c:v>
                </c:pt>
                <c:pt idx="2438">
                  <c:v>0.66</c:v>
                </c:pt>
                <c:pt idx="2439">
                  <c:v>0.64</c:v>
                </c:pt>
                <c:pt idx="2440">
                  <c:v>0.66</c:v>
                </c:pt>
                <c:pt idx="2441">
                  <c:v>0.68</c:v>
                </c:pt>
                <c:pt idx="2442">
                  <c:v>0.66</c:v>
                </c:pt>
                <c:pt idx="2443">
                  <c:v>0.66</c:v>
                </c:pt>
                <c:pt idx="2444">
                  <c:v>0.65</c:v>
                </c:pt>
                <c:pt idx="2445">
                  <c:v>0.64</c:v>
                </c:pt>
                <c:pt idx="2446">
                  <c:v>0.68</c:v>
                </c:pt>
                <c:pt idx="2447">
                  <c:v>0.67</c:v>
                </c:pt>
                <c:pt idx="2448">
                  <c:v>0.77</c:v>
                </c:pt>
                <c:pt idx="2449">
                  <c:v>0.73</c:v>
                </c:pt>
                <c:pt idx="2450">
                  <c:v>0.69</c:v>
                </c:pt>
                <c:pt idx="2451">
                  <c:v>0.64</c:v>
                </c:pt>
                <c:pt idx="2452">
                  <c:v>0.77</c:v>
                </c:pt>
                <c:pt idx="2453">
                  <c:v>0.62</c:v>
                </c:pt>
                <c:pt idx="2454">
                  <c:v>0.57999999999999996</c:v>
                </c:pt>
                <c:pt idx="2455">
                  <c:v>0.69</c:v>
                </c:pt>
                <c:pt idx="2456">
                  <c:v>0.68</c:v>
                </c:pt>
                <c:pt idx="2457">
                  <c:v>0.7</c:v>
                </c:pt>
                <c:pt idx="2458">
                  <c:v>0.71</c:v>
                </c:pt>
                <c:pt idx="2459">
                  <c:v>0.72</c:v>
                </c:pt>
                <c:pt idx="2460">
                  <c:v>0.74</c:v>
                </c:pt>
                <c:pt idx="2461">
                  <c:v>0.54</c:v>
                </c:pt>
                <c:pt idx="2462">
                  <c:v>0.54</c:v>
                </c:pt>
                <c:pt idx="2463">
                  <c:v>0.54</c:v>
                </c:pt>
                <c:pt idx="2464">
                  <c:v>0.61</c:v>
                </c:pt>
                <c:pt idx="2465">
                  <c:v>0.69</c:v>
                </c:pt>
                <c:pt idx="2466">
                  <c:v>0.68</c:v>
                </c:pt>
                <c:pt idx="2467">
                  <c:v>0.67</c:v>
                </c:pt>
                <c:pt idx="2468">
                  <c:v>0.64</c:v>
                </c:pt>
                <c:pt idx="2469">
                  <c:v>0.65</c:v>
                </c:pt>
                <c:pt idx="2470">
                  <c:v>0.75</c:v>
                </c:pt>
                <c:pt idx="2471">
                  <c:v>0.63</c:v>
                </c:pt>
                <c:pt idx="2472">
                  <c:v>0.6</c:v>
                </c:pt>
                <c:pt idx="2473">
                  <c:v>0.59</c:v>
                </c:pt>
                <c:pt idx="2474">
                  <c:v>0.57999999999999996</c:v>
                </c:pt>
                <c:pt idx="2475">
                  <c:v>0.68</c:v>
                </c:pt>
                <c:pt idx="2476">
                  <c:v>0.69</c:v>
                </c:pt>
                <c:pt idx="2477">
                  <c:v>0.75</c:v>
                </c:pt>
                <c:pt idx="2478">
                  <c:v>0.72</c:v>
                </c:pt>
                <c:pt idx="2479">
                  <c:v>0.68</c:v>
                </c:pt>
                <c:pt idx="2480">
                  <c:v>0.7</c:v>
                </c:pt>
                <c:pt idx="2481">
                  <c:v>0.73</c:v>
                </c:pt>
                <c:pt idx="2482">
                  <c:v>0.73</c:v>
                </c:pt>
                <c:pt idx="2483">
                  <c:v>0.7</c:v>
                </c:pt>
                <c:pt idx="2484">
                  <c:v>0.71</c:v>
                </c:pt>
                <c:pt idx="2485">
                  <c:v>0.72</c:v>
                </c:pt>
                <c:pt idx="2486">
                  <c:v>0.81</c:v>
                </c:pt>
                <c:pt idx="2487">
                  <c:v>0.82</c:v>
                </c:pt>
                <c:pt idx="2488">
                  <c:v>0.9</c:v>
                </c:pt>
                <c:pt idx="2489">
                  <c:v>0.81</c:v>
                </c:pt>
                <c:pt idx="2490">
                  <c:v>1.07</c:v>
                </c:pt>
                <c:pt idx="2491">
                  <c:v>0.74</c:v>
                </c:pt>
                <c:pt idx="2492">
                  <c:v>1.49</c:v>
                </c:pt>
                <c:pt idx="2493">
                  <c:v>1.45</c:v>
                </c:pt>
                <c:pt idx="2494">
                  <c:v>1.61</c:v>
                </c:pt>
                <c:pt idx="2495">
                  <c:v>0.85</c:v>
                </c:pt>
                <c:pt idx="2496">
                  <c:v>0.72</c:v>
                </c:pt>
                <c:pt idx="2497">
                  <c:v>0.83</c:v>
                </c:pt>
                <c:pt idx="2498">
                  <c:v>0.66</c:v>
                </c:pt>
                <c:pt idx="2499">
                  <c:v>0.76</c:v>
                </c:pt>
                <c:pt idx="2500">
                  <c:v>0.69</c:v>
                </c:pt>
                <c:pt idx="2501">
                  <c:v>0.91</c:v>
                </c:pt>
                <c:pt idx="2502">
                  <c:v>0.89</c:v>
                </c:pt>
                <c:pt idx="2503">
                  <c:v>0.97</c:v>
                </c:pt>
                <c:pt idx="2504">
                  <c:v>0.74</c:v>
                </c:pt>
                <c:pt idx="2505">
                  <c:v>0.93</c:v>
                </c:pt>
                <c:pt idx="2506">
                  <c:v>0.89</c:v>
                </c:pt>
                <c:pt idx="2507">
                  <c:v>0.67</c:v>
                </c:pt>
                <c:pt idx="2508">
                  <c:v>0.53</c:v>
                </c:pt>
                <c:pt idx="2509">
                  <c:v>0.53</c:v>
                </c:pt>
                <c:pt idx="2510">
                  <c:v>0.5</c:v>
                </c:pt>
                <c:pt idx="2511">
                  <c:v>1.03</c:v>
                </c:pt>
                <c:pt idx="2512">
                  <c:v>0.85</c:v>
                </c:pt>
                <c:pt idx="2513">
                  <c:v>0.95</c:v>
                </c:pt>
                <c:pt idx="2514">
                  <c:v>0.87</c:v>
                </c:pt>
                <c:pt idx="2515">
                  <c:v>0.76</c:v>
                </c:pt>
                <c:pt idx="2516">
                  <c:v>0.72</c:v>
                </c:pt>
                <c:pt idx="2517">
                  <c:v>0.64</c:v>
                </c:pt>
                <c:pt idx="2518">
                  <c:v>0.71</c:v>
                </c:pt>
                <c:pt idx="2519">
                  <c:v>0.6</c:v>
                </c:pt>
                <c:pt idx="2520">
                  <c:v>0.63</c:v>
                </c:pt>
                <c:pt idx="2521">
                  <c:v>0.67</c:v>
                </c:pt>
                <c:pt idx="2522">
                  <c:v>0.92</c:v>
                </c:pt>
                <c:pt idx="2523">
                  <c:v>0.82</c:v>
                </c:pt>
                <c:pt idx="2524">
                  <c:v>0.74</c:v>
                </c:pt>
                <c:pt idx="2525">
                  <c:v>0.76</c:v>
                </c:pt>
                <c:pt idx="2526">
                  <c:v>0.72</c:v>
                </c:pt>
                <c:pt idx="2527">
                  <c:v>0.67</c:v>
                </c:pt>
                <c:pt idx="2528">
                  <c:v>0.53</c:v>
                </c:pt>
                <c:pt idx="2529">
                  <c:v>0.73</c:v>
                </c:pt>
                <c:pt idx="2530">
                  <c:v>0.64</c:v>
                </c:pt>
                <c:pt idx="2531">
                  <c:v>0.71</c:v>
                </c:pt>
                <c:pt idx="2532">
                  <c:v>0.72</c:v>
                </c:pt>
                <c:pt idx="2533">
                  <c:v>0.66</c:v>
                </c:pt>
                <c:pt idx="2534">
                  <c:v>0.68</c:v>
                </c:pt>
                <c:pt idx="2535">
                  <c:v>0.65</c:v>
                </c:pt>
                <c:pt idx="2536">
                  <c:v>0.64</c:v>
                </c:pt>
                <c:pt idx="2537">
                  <c:v>0.68</c:v>
                </c:pt>
                <c:pt idx="2538">
                  <c:v>0.64</c:v>
                </c:pt>
                <c:pt idx="2539">
                  <c:v>0.69</c:v>
                </c:pt>
                <c:pt idx="2540">
                  <c:v>0.68</c:v>
                </c:pt>
                <c:pt idx="2541">
                  <c:v>0.54</c:v>
                </c:pt>
                <c:pt idx="2542">
                  <c:v>0.55000000000000004</c:v>
                </c:pt>
                <c:pt idx="2543">
                  <c:v>0.53</c:v>
                </c:pt>
                <c:pt idx="2544">
                  <c:v>0.57999999999999996</c:v>
                </c:pt>
                <c:pt idx="2545">
                  <c:v>0.56000000000000005</c:v>
                </c:pt>
                <c:pt idx="2546">
                  <c:v>0.63</c:v>
                </c:pt>
                <c:pt idx="2547">
                  <c:v>0.65</c:v>
                </c:pt>
                <c:pt idx="2548">
                  <c:v>0.68</c:v>
                </c:pt>
                <c:pt idx="2549">
                  <c:v>0.65</c:v>
                </c:pt>
                <c:pt idx="2550">
                  <c:v>0.62</c:v>
                </c:pt>
                <c:pt idx="2551">
                  <c:v>0.79</c:v>
                </c:pt>
                <c:pt idx="2552">
                  <c:v>0.66</c:v>
                </c:pt>
                <c:pt idx="2553">
                  <c:v>0.63</c:v>
                </c:pt>
                <c:pt idx="2554">
                  <c:v>0.56999999999999995</c:v>
                </c:pt>
                <c:pt idx="2555">
                  <c:v>0.55000000000000004</c:v>
                </c:pt>
                <c:pt idx="2556">
                  <c:v>0.89</c:v>
                </c:pt>
                <c:pt idx="2557">
                  <c:v>0.9</c:v>
                </c:pt>
                <c:pt idx="2558">
                  <c:v>0.81</c:v>
                </c:pt>
                <c:pt idx="2559">
                  <c:v>0.92</c:v>
                </c:pt>
                <c:pt idx="2560">
                  <c:v>1.06</c:v>
                </c:pt>
                <c:pt idx="2561">
                  <c:v>1.17</c:v>
                </c:pt>
                <c:pt idx="2562">
                  <c:v>0.74</c:v>
                </c:pt>
                <c:pt idx="2563">
                  <c:v>0.81</c:v>
                </c:pt>
                <c:pt idx="2564">
                  <c:v>0.74</c:v>
                </c:pt>
                <c:pt idx="2565">
                  <c:v>0.35</c:v>
                </c:pt>
                <c:pt idx="2566">
                  <c:v>0.45</c:v>
                </c:pt>
                <c:pt idx="2567">
                  <c:v>0.42</c:v>
                </c:pt>
                <c:pt idx="2568">
                  <c:v>0.7</c:v>
                </c:pt>
                <c:pt idx="2569">
                  <c:v>0.63</c:v>
                </c:pt>
                <c:pt idx="2570">
                  <c:v>0.63</c:v>
                </c:pt>
                <c:pt idx="2571">
                  <c:v>0.72</c:v>
                </c:pt>
                <c:pt idx="2572">
                  <c:v>0.81</c:v>
                </c:pt>
                <c:pt idx="2573">
                  <c:v>0.82</c:v>
                </c:pt>
                <c:pt idx="2574">
                  <c:v>0.86</c:v>
                </c:pt>
                <c:pt idx="2575">
                  <c:v>0.86</c:v>
                </c:pt>
                <c:pt idx="2576">
                  <c:v>0.72</c:v>
                </c:pt>
                <c:pt idx="2577">
                  <c:v>0.88</c:v>
                </c:pt>
                <c:pt idx="2578">
                  <c:v>0.91</c:v>
                </c:pt>
                <c:pt idx="2579">
                  <c:v>0.92</c:v>
                </c:pt>
                <c:pt idx="2580">
                  <c:v>0.7</c:v>
                </c:pt>
                <c:pt idx="2581">
                  <c:v>0.68</c:v>
                </c:pt>
                <c:pt idx="2582">
                  <c:v>0.72</c:v>
                </c:pt>
                <c:pt idx="2583">
                  <c:v>0.66</c:v>
                </c:pt>
                <c:pt idx="2584">
                  <c:v>0.51</c:v>
                </c:pt>
                <c:pt idx="2585">
                  <c:v>0.49</c:v>
                </c:pt>
                <c:pt idx="2586">
                  <c:v>0.5</c:v>
                </c:pt>
                <c:pt idx="2587">
                  <c:v>0.48</c:v>
                </c:pt>
                <c:pt idx="2588">
                  <c:v>0.56999999999999995</c:v>
                </c:pt>
                <c:pt idx="2589">
                  <c:v>0.48</c:v>
                </c:pt>
                <c:pt idx="2590">
                  <c:v>0.54</c:v>
                </c:pt>
                <c:pt idx="2591">
                  <c:v>0.6</c:v>
                </c:pt>
                <c:pt idx="2592">
                  <c:v>0.69</c:v>
                </c:pt>
                <c:pt idx="2593">
                  <c:v>0.86</c:v>
                </c:pt>
                <c:pt idx="2594">
                  <c:v>0.84</c:v>
                </c:pt>
                <c:pt idx="2595">
                  <c:v>0.95</c:v>
                </c:pt>
                <c:pt idx="2596">
                  <c:v>0.98</c:v>
                </c:pt>
                <c:pt idx="2597">
                  <c:v>1.48</c:v>
                </c:pt>
                <c:pt idx="2598">
                  <c:v>1.42</c:v>
                </c:pt>
                <c:pt idx="2599">
                  <c:v>1.47</c:v>
                </c:pt>
                <c:pt idx="2600">
                  <c:v>1.52</c:v>
                </c:pt>
                <c:pt idx="2601">
                  <c:v>1.54</c:v>
                </c:pt>
                <c:pt idx="2602">
                  <c:v>1.38</c:v>
                </c:pt>
                <c:pt idx="2603">
                  <c:v>1.43</c:v>
                </c:pt>
                <c:pt idx="2604">
                  <c:v>1.59</c:v>
                </c:pt>
                <c:pt idx="2605">
                  <c:v>1.32</c:v>
                </c:pt>
                <c:pt idx="2606">
                  <c:v>0.95</c:v>
                </c:pt>
                <c:pt idx="2607">
                  <c:v>0.9</c:v>
                </c:pt>
                <c:pt idx="2608">
                  <c:v>1.03</c:v>
                </c:pt>
                <c:pt idx="2609">
                  <c:v>1.03</c:v>
                </c:pt>
                <c:pt idx="2610">
                  <c:v>1.06</c:v>
                </c:pt>
                <c:pt idx="2611">
                  <c:v>1.05</c:v>
                </c:pt>
                <c:pt idx="2612">
                  <c:v>1</c:v>
                </c:pt>
                <c:pt idx="2613">
                  <c:v>0.99</c:v>
                </c:pt>
                <c:pt idx="2614">
                  <c:v>0.95</c:v>
                </c:pt>
                <c:pt idx="2615">
                  <c:v>0.99</c:v>
                </c:pt>
                <c:pt idx="2616">
                  <c:v>1.01</c:v>
                </c:pt>
                <c:pt idx="2617">
                  <c:v>0.9</c:v>
                </c:pt>
                <c:pt idx="2618">
                  <c:v>0.78</c:v>
                </c:pt>
                <c:pt idx="2619">
                  <c:v>1.1399999999999999</c:v>
                </c:pt>
                <c:pt idx="2620">
                  <c:v>1.28</c:v>
                </c:pt>
                <c:pt idx="2621">
                  <c:v>1.6</c:v>
                </c:pt>
                <c:pt idx="2622">
                  <c:v>1.57</c:v>
                </c:pt>
                <c:pt idx="2623">
                  <c:v>1.26</c:v>
                </c:pt>
                <c:pt idx="2624">
                  <c:v>1.1499999999999999</c:v>
                </c:pt>
                <c:pt idx="2625">
                  <c:v>1.1399999999999999</c:v>
                </c:pt>
                <c:pt idx="2626">
                  <c:v>1.05</c:v>
                </c:pt>
                <c:pt idx="2627">
                  <c:v>1.01</c:v>
                </c:pt>
                <c:pt idx="2628">
                  <c:v>0.92</c:v>
                </c:pt>
                <c:pt idx="2629">
                  <c:v>0.85</c:v>
                </c:pt>
                <c:pt idx="2630">
                  <c:v>0.89</c:v>
                </c:pt>
                <c:pt idx="2631">
                  <c:v>0.93</c:v>
                </c:pt>
                <c:pt idx="2632">
                  <c:v>0.92</c:v>
                </c:pt>
                <c:pt idx="2633">
                  <c:v>0.96</c:v>
                </c:pt>
                <c:pt idx="2634">
                  <c:v>0.8</c:v>
                </c:pt>
                <c:pt idx="2635">
                  <c:v>0.85</c:v>
                </c:pt>
                <c:pt idx="2636">
                  <c:v>0.94</c:v>
                </c:pt>
                <c:pt idx="2637">
                  <c:v>0.9</c:v>
                </c:pt>
                <c:pt idx="2638">
                  <c:v>0.98</c:v>
                </c:pt>
                <c:pt idx="2639">
                  <c:v>0.97</c:v>
                </c:pt>
                <c:pt idx="2640">
                  <c:v>1.1000000000000001</c:v>
                </c:pt>
                <c:pt idx="2641">
                  <c:v>1.01</c:v>
                </c:pt>
                <c:pt idx="2642">
                  <c:v>1.1599999999999999</c:v>
                </c:pt>
                <c:pt idx="2643">
                  <c:v>0.95</c:v>
                </c:pt>
                <c:pt idx="2644">
                  <c:v>0.84</c:v>
                </c:pt>
                <c:pt idx="2645">
                  <c:v>2.08</c:v>
                </c:pt>
                <c:pt idx="2646">
                  <c:v>0.85</c:v>
                </c:pt>
                <c:pt idx="2648">
                  <c:v>0.79</c:v>
                </c:pt>
                <c:pt idx="2649">
                  <c:v>0.8</c:v>
                </c:pt>
                <c:pt idx="2650">
                  <c:v>0.86</c:v>
                </c:pt>
                <c:pt idx="2651">
                  <c:v>0.87</c:v>
                </c:pt>
                <c:pt idx="2652">
                  <c:v>0.9</c:v>
                </c:pt>
                <c:pt idx="2653">
                  <c:v>0.94</c:v>
                </c:pt>
                <c:pt idx="2654">
                  <c:v>0.92</c:v>
                </c:pt>
                <c:pt idx="2655">
                  <c:v>0.86</c:v>
                </c:pt>
                <c:pt idx="2656">
                  <c:v>0.84</c:v>
                </c:pt>
                <c:pt idx="2657">
                  <c:v>0.9</c:v>
                </c:pt>
                <c:pt idx="2658">
                  <c:v>0.89</c:v>
                </c:pt>
                <c:pt idx="2659">
                  <c:v>0.92</c:v>
                </c:pt>
                <c:pt idx="2660">
                  <c:v>0.93</c:v>
                </c:pt>
                <c:pt idx="2661">
                  <c:v>0.91</c:v>
                </c:pt>
                <c:pt idx="2662">
                  <c:v>0.72</c:v>
                </c:pt>
                <c:pt idx="2663">
                  <c:v>0.7</c:v>
                </c:pt>
                <c:pt idx="2664">
                  <c:v>0.68</c:v>
                </c:pt>
                <c:pt idx="2665">
                  <c:v>0.69</c:v>
                </c:pt>
                <c:pt idx="2666">
                  <c:v>0.65</c:v>
                </c:pt>
                <c:pt idx="2667">
                  <c:v>0.65</c:v>
                </c:pt>
                <c:pt idx="2668">
                  <c:v>0.66</c:v>
                </c:pt>
                <c:pt idx="2669">
                  <c:v>0.87</c:v>
                </c:pt>
                <c:pt idx="2670">
                  <c:v>1.03</c:v>
                </c:pt>
                <c:pt idx="2671">
                  <c:v>1.07</c:v>
                </c:pt>
                <c:pt idx="2672">
                  <c:v>1.1000000000000001</c:v>
                </c:pt>
                <c:pt idx="2673">
                  <c:v>0.93</c:v>
                </c:pt>
                <c:pt idx="2674">
                  <c:v>0.96</c:v>
                </c:pt>
                <c:pt idx="2675">
                  <c:v>0.7</c:v>
                </c:pt>
                <c:pt idx="2676">
                  <c:v>0.48</c:v>
                </c:pt>
                <c:pt idx="2677">
                  <c:v>0.46</c:v>
                </c:pt>
                <c:pt idx="2678">
                  <c:v>0.62</c:v>
                </c:pt>
                <c:pt idx="2679">
                  <c:v>1.01</c:v>
                </c:pt>
                <c:pt idx="2680">
                  <c:v>0.91</c:v>
                </c:pt>
                <c:pt idx="2681">
                  <c:v>1.01</c:v>
                </c:pt>
                <c:pt idx="2682">
                  <c:v>1.1599999999999999</c:v>
                </c:pt>
                <c:pt idx="2683">
                  <c:v>1.5</c:v>
                </c:pt>
                <c:pt idx="2684">
                  <c:v>1.38</c:v>
                </c:pt>
                <c:pt idx="2685">
                  <c:v>1.1499999999999999</c:v>
                </c:pt>
                <c:pt idx="2686">
                  <c:v>1.21</c:v>
                </c:pt>
                <c:pt idx="2687">
                  <c:v>1.23</c:v>
                </c:pt>
                <c:pt idx="2688">
                  <c:v>1.1000000000000001</c:v>
                </c:pt>
                <c:pt idx="2689">
                  <c:v>1.1499999999999999</c:v>
                </c:pt>
                <c:pt idx="2690">
                  <c:v>1.1100000000000001</c:v>
                </c:pt>
                <c:pt idx="2691">
                  <c:v>0.85</c:v>
                </c:pt>
                <c:pt idx="2692">
                  <c:v>0.94</c:v>
                </c:pt>
                <c:pt idx="2693">
                  <c:v>0.83</c:v>
                </c:pt>
                <c:pt idx="2694">
                  <c:v>0.88</c:v>
                </c:pt>
                <c:pt idx="2695">
                  <c:v>0.87</c:v>
                </c:pt>
                <c:pt idx="2696">
                  <c:v>0.9</c:v>
                </c:pt>
                <c:pt idx="2697">
                  <c:v>0.88</c:v>
                </c:pt>
                <c:pt idx="2698">
                  <c:v>0.91</c:v>
                </c:pt>
                <c:pt idx="2699">
                  <c:v>0.88</c:v>
                </c:pt>
                <c:pt idx="2700">
                  <c:v>1.7</c:v>
                </c:pt>
                <c:pt idx="2701">
                  <c:v>1.61</c:v>
                </c:pt>
                <c:pt idx="2702">
                  <c:v>1.24</c:v>
                </c:pt>
                <c:pt idx="2703">
                  <c:v>1.23</c:v>
                </c:pt>
                <c:pt idx="2704">
                  <c:v>0.82</c:v>
                </c:pt>
                <c:pt idx="2705">
                  <c:v>0.87</c:v>
                </c:pt>
                <c:pt idx="2706">
                  <c:v>0.84</c:v>
                </c:pt>
                <c:pt idx="2707">
                  <c:v>0.68</c:v>
                </c:pt>
                <c:pt idx="2708">
                  <c:v>0.69</c:v>
                </c:pt>
                <c:pt idx="2709">
                  <c:v>0.68</c:v>
                </c:pt>
                <c:pt idx="2710">
                  <c:v>0.76</c:v>
                </c:pt>
                <c:pt idx="2711">
                  <c:v>0.77</c:v>
                </c:pt>
                <c:pt idx="2712">
                  <c:v>0.77</c:v>
                </c:pt>
                <c:pt idx="2713">
                  <c:v>0.78</c:v>
                </c:pt>
                <c:pt idx="2714">
                  <c:v>0.8</c:v>
                </c:pt>
                <c:pt idx="2715">
                  <c:v>0.79</c:v>
                </c:pt>
                <c:pt idx="2716">
                  <c:v>0.78</c:v>
                </c:pt>
                <c:pt idx="2717">
                  <c:v>0.98</c:v>
                </c:pt>
                <c:pt idx="2718">
                  <c:v>1</c:v>
                </c:pt>
                <c:pt idx="2719">
                  <c:v>1.05</c:v>
                </c:pt>
                <c:pt idx="2720">
                  <c:v>1.1000000000000001</c:v>
                </c:pt>
                <c:pt idx="2721">
                  <c:v>1.07</c:v>
                </c:pt>
                <c:pt idx="2722">
                  <c:v>1.1200000000000001</c:v>
                </c:pt>
                <c:pt idx="2723">
                  <c:v>1.0900000000000001</c:v>
                </c:pt>
                <c:pt idx="2724">
                  <c:v>1.05</c:v>
                </c:pt>
                <c:pt idx="2725">
                  <c:v>1.04</c:v>
                </c:pt>
                <c:pt idx="2726">
                  <c:v>0.94</c:v>
                </c:pt>
                <c:pt idx="2727">
                  <c:v>0.94</c:v>
                </c:pt>
                <c:pt idx="2728">
                  <c:v>0.95</c:v>
                </c:pt>
                <c:pt idx="2729">
                  <c:v>0.93</c:v>
                </c:pt>
                <c:pt idx="2730">
                  <c:v>0.92</c:v>
                </c:pt>
                <c:pt idx="2731">
                  <c:v>0.93</c:v>
                </c:pt>
                <c:pt idx="2732">
                  <c:v>1.03</c:v>
                </c:pt>
                <c:pt idx="2733">
                  <c:v>1.04</c:v>
                </c:pt>
                <c:pt idx="2734">
                  <c:v>0.94</c:v>
                </c:pt>
                <c:pt idx="2735">
                  <c:v>0.94</c:v>
                </c:pt>
                <c:pt idx="2736">
                  <c:v>0.94</c:v>
                </c:pt>
                <c:pt idx="2737">
                  <c:v>0.93</c:v>
                </c:pt>
                <c:pt idx="2738">
                  <c:v>0.94</c:v>
                </c:pt>
                <c:pt idx="2739">
                  <c:v>0.79</c:v>
                </c:pt>
                <c:pt idx="2740">
                  <c:v>1.02</c:v>
                </c:pt>
                <c:pt idx="2741">
                  <c:v>1.02</c:v>
                </c:pt>
                <c:pt idx="2742">
                  <c:v>0.92</c:v>
                </c:pt>
                <c:pt idx="2743">
                  <c:v>0.88</c:v>
                </c:pt>
                <c:pt idx="2744">
                  <c:v>0.92</c:v>
                </c:pt>
                <c:pt idx="2745">
                  <c:v>0.9</c:v>
                </c:pt>
                <c:pt idx="2746">
                  <c:v>1.04</c:v>
                </c:pt>
                <c:pt idx="2747">
                  <c:v>1</c:v>
                </c:pt>
                <c:pt idx="2748">
                  <c:v>1</c:v>
                </c:pt>
                <c:pt idx="2749">
                  <c:v>0.97</c:v>
                </c:pt>
                <c:pt idx="2750">
                  <c:v>0.93</c:v>
                </c:pt>
                <c:pt idx="2751">
                  <c:v>0.92</c:v>
                </c:pt>
                <c:pt idx="2752">
                  <c:v>1.03</c:v>
                </c:pt>
                <c:pt idx="2753">
                  <c:v>1.03</c:v>
                </c:pt>
                <c:pt idx="2754">
                  <c:v>1.02</c:v>
                </c:pt>
                <c:pt idx="2755">
                  <c:v>1.01</c:v>
                </c:pt>
                <c:pt idx="2756">
                  <c:v>1.01</c:v>
                </c:pt>
                <c:pt idx="2757">
                  <c:v>0.99</c:v>
                </c:pt>
                <c:pt idx="2758">
                  <c:v>1.1000000000000001</c:v>
                </c:pt>
                <c:pt idx="2759">
                  <c:v>1.04</c:v>
                </c:pt>
                <c:pt idx="2760">
                  <c:v>1.0900000000000001</c:v>
                </c:pt>
                <c:pt idx="2761">
                  <c:v>1.01</c:v>
                </c:pt>
                <c:pt idx="2762">
                  <c:v>0.99</c:v>
                </c:pt>
                <c:pt idx="2763">
                  <c:v>1.05</c:v>
                </c:pt>
                <c:pt idx="2764">
                  <c:v>1.22</c:v>
                </c:pt>
                <c:pt idx="2765">
                  <c:v>1.28</c:v>
                </c:pt>
                <c:pt idx="2766">
                  <c:v>1.04</c:v>
                </c:pt>
                <c:pt idx="2767">
                  <c:v>1.02</c:v>
                </c:pt>
                <c:pt idx="2768">
                  <c:v>0.98</c:v>
                </c:pt>
                <c:pt idx="2769">
                  <c:v>0.95</c:v>
                </c:pt>
                <c:pt idx="2770">
                  <c:v>0.97</c:v>
                </c:pt>
                <c:pt idx="2771">
                  <c:v>0.96</c:v>
                </c:pt>
                <c:pt idx="2772">
                  <c:v>0.98</c:v>
                </c:pt>
                <c:pt idx="2773">
                  <c:v>0.97</c:v>
                </c:pt>
                <c:pt idx="2774">
                  <c:v>0.9</c:v>
                </c:pt>
                <c:pt idx="2775">
                  <c:v>0.89</c:v>
                </c:pt>
                <c:pt idx="2776">
                  <c:v>0.87</c:v>
                </c:pt>
                <c:pt idx="2777">
                  <c:v>0.88</c:v>
                </c:pt>
                <c:pt idx="2778">
                  <c:v>0.87</c:v>
                </c:pt>
                <c:pt idx="2779">
                  <c:v>1.07</c:v>
                </c:pt>
                <c:pt idx="2780">
                  <c:v>0.9</c:v>
                </c:pt>
                <c:pt idx="2781">
                  <c:v>0.9</c:v>
                </c:pt>
                <c:pt idx="2782">
                  <c:v>0.95</c:v>
                </c:pt>
                <c:pt idx="2783">
                  <c:v>0.91</c:v>
                </c:pt>
                <c:pt idx="2784">
                  <c:v>0.87</c:v>
                </c:pt>
                <c:pt idx="2785">
                  <c:v>1.1000000000000001</c:v>
                </c:pt>
                <c:pt idx="2786">
                  <c:v>1.0900000000000001</c:v>
                </c:pt>
                <c:pt idx="2787">
                  <c:v>0.7</c:v>
                </c:pt>
                <c:pt idx="2788">
                  <c:v>0.66</c:v>
                </c:pt>
                <c:pt idx="2789">
                  <c:v>0.67</c:v>
                </c:pt>
                <c:pt idx="2790">
                  <c:v>0.69</c:v>
                </c:pt>
                <c:pt idx="2791">
                  <c:v>0.65</c:v>
                </c:pt>
                <c:pt idx="2792">
                  <c:v>0.63</c:v>
                </c:pt>
                <c:pt idx="2793">
                  <c:v>0.63</c:v>
                </c:pt>
                <c:pt idx="2794">
                  <c:v>0.64</c:v>
                </c:pt>
                <c:pt idx="2795">
                  <c:v>0.64</c:v>
                </c:pt>
                <c:pt idx="2796">
                  <c:v>0.65</c:v>
                </c:pt>
                <c:pt idx="2797">
                  <c:v>0.63</c:v>
                </c:pt>
                <c:pt idx="2798">
                  <c:v>0.64</c:v>
                </c:pt>
                <c:pt idx="2799">
                  <c:v>0.67</c:v>
                </c:pt>
                <c:pt idx="2800">
                  <c:v>0.7</c:v>
                </c:pt>
                <c:pt idx="2801">
                  <c:v>0.64</c:v>
                </c:pt>
                <c:pt idx="2802">
                  <c:v>0.65</c:v>
                </c:pt>
                <c:pt idx="2803">
                  <c:v>0.68</c:v>
                </c:pt>
                <c:pt idx="2804">
                  <c:v>0.69</c:v>
                </c:pt>
                <c:pt idx="2805">
                  <c:v>0.67</c:v>
                </c:pt>
                <c:pt idx="2806">
                  <c:v>0.68</c:v>
                </c:pt>
                <c:pt idx="2807">
                  <c:v>0.67</c:v>
                </c:pt>
                <c:pt idx="2808">
                  <c:v>0.62</c:v>
                </c:pt>
                <c:pt idx="2809">
                  <c:v>0.62</c:v>
                </c:pt>
                <c:pt idx="2810">
                  <c:v>0.67</c:v>
                </c:pt>
                <c:pt idx="2811">
                  <c:v>0.65</c:v>
                </c:pt>
                <c:pt idx="2812">
                  <c:v>0.66</c:v>
                </c:pt>
                <c:pt idx="2813">
                  <c:v>0.63</c:v>
                </c:pt>
                <c:pt idx="2814">
                  <c:v>0.64</c:v>
                </c:pt>
                <c:pt idx="2815">
                  <c:v>0.66</c:v>
                </c:pt>
                <c:pt idx="2816">
                  <c:v>0.65</c:v>
                </c:pt>
                <c:pt idx="2817">
                  <c:v>0.62</c:v>
                </c:pt>
                <c:pt idx="2818">
                  <c:v>0.62</c:v>
                </c:pt>
                <c:pt idx="2819">
                  <c:v>0.69</c:v>
                </c:pt>
                <c:pt idx="2820">
                  <c:v>0.7</c:v>
                </c:pt>
                <c:pt idx="2821">
                  <c:v>0.68</c:v>
                </c:pt>
                <c:pt idx="2822">
                  <c:v>0.63</c:v>
                </c:pt>
                <c:pt idx="2823">
                  <c:v>0.62</c:v>
                </c:pt>
                <c:pt idx="2824">
                  <c:v>0.57999999999999996</c:v>
                </c:pt>
                <c:pt idx="2825">
                  <c:v>0.55000000000000004</c:v>
                </c:pt>
                <c:pt idx="2826">
                  <c:v>0.61</c:v>
                </c:pt>
                <c:pt idx="2827">
                  <c:v>0.66</c:v>
                </c:pt>
                <c:pt idx="2828">
                  <c:v>0.69</c:v>
                </c:pt>
                <c:pt idx="2829">
                  <c:v>0.62</c:v>
                </c:pt>
                <c:pt idx="2830">
                  <c:v>0.59</c:v>
                </c:pt>
                <c:pt idx="2831">
                  <c:v>0.6</c:v>
                </c:pt>
                <c:pt idx="2832">
                  <c:v>0.56000000000000005</c:v>
                </c:pt>
                <c:pt idx="2833">
                  <c:v>0.57999999999999996</c:v>
                </c:pt>
                <c:pt idx="2834">
                  <c:v>0.6</c:v>
                </c:pt>
                <c:pt idx="2835">
                  <c:v>0.57999999999999996</c:v>
                </c:pt>
                <c:pt idx="2836">
                  <c:v>0.51</c:v>
                </c:pt>
                <c:pt idx="2837">
                  <c:v>0.53</c:v>
                </c:pt>
                <c:pt idx="2838">
                  <c:v>0.54</c:v>
                </c:pt>
                <c:pt idx="2839">
                  <c:v>0.54</c:v>
                </c:pt>
                <c:pt idx="2840">
                  <c:v>0.53</c:v>
                </c:pt>
                <c:pt idx="2841">
                  <c:v>0.56000000000000005</c:v>
                </c:pt>
                <c:pt idx="2842">
                  <c:v>0.56000000000000005</c:v>
                </c:pt>
                <c:pt idx="2843">
                  <c:v>0.54</c:v>
                </c:pt>
                <c:pt idx="2844">
                  <c:v>0.51</c:v>
                </c:pt>
                <c:pt idx="2845">
                  <c:v>0.51</c:v>
                </c:pt>
                <c:pt idx="2846">
                  <c:v>0.5</c:v>
                </c:pt>
                <c:pt idx="2847">
                  <c:v>0.49</c:v>
                </c:pt>
                <c:pt idx="2848">
                  <c:v>0.5</c:v>
                </c:pt>
                <c:pt idx="2849">
                  <c:v>0.59</c:v>
                </c:pt>
                <c:pt idx="2850">
                  <c:v>0.59</c:v>
                </c:pt>
                <c:pt idx="2851">
                  <c:v>0.54</c:v>
                </c:pt>
                <c:pt idx="2852">
                  <c:v>0.51</c:v>
                </c:pt>
                <c:pt idx="2853">
                  <c:v>0.5</c:v>
                </c:pt>
                <c:pt idx="2854">
                  <c:v>0.64</c:v>
                </c:pt>
                <c:pt idx="2855">
                  <c:v>0.56000000000000005</c:v>
                </c:pt>
                <c:pt idx="2856">
                  <c:v>0.51</c:v>
                </c:pt>
                <c:pt idx="2857">
                  <c:v>0.38</c:v>
                </c:pt>
                <c:pt idx="2858">
                  <c:v>0.91</c:v>
                </c:pt>
                <c:pt idx="2859">
                  <c:v>0.61</c:v>
                </c:pt>
                <c:pt idx="2860">
                  <c:v>0.33</c:v>
                </c:pt>
                <c:pt idx="2861">
                  <c:v>0.74</c:v>
                </c:pt>
                <c:pt idx="2862">
                  <c:v>0.45</c:v>
                </c:pt>
                <c:pt idx="2863">
                  <c:v>0.39</c:v>
                </c:pt>
                <c:pt idx="2864">
                  <c:v>0.62</c:v>
                </c:pt>
                <c:pt idx="2865">
                  <c:v>0.95</c:v>
                </c:pt>
                <c:pt idx="2866">
                  <c:v>1.01</c:v>
                </c:pt>
                <c:pt idx="2867">
                  <c:v>1.1299999999999999</c:v>
                </c:pt>
                <c:pt idx="2868">
                  <c:v>0.56000000000000005</c:v>
                </c:pt>
                <c:pt idx="2869">
                  <c:v>0.56000000000000005</c:v>
                </c:pt>
                <c:pt idx="2870">
                  <c:v>0.81</c:v>
                </c:pt>
                <c:pt idx="2871">
                  <c:v>0.93</c:v>
                </c:pt>
                <c:pt idx="2872">
                  <c:v>1.1100000000000001</c:v>
                </c:pt>
                <c:pt idx="2873">
                  <c:v>1.22</c:v>
                </c:pt>
                <c:pt idx="2874">
                  <c:v>0.56999999999999995</c:v>
                </c:pt>
                <c:pt idx="2875">
                  <c:v>0.56000000000000005</c:v>
                </c:pt>
                <c:pt idx="2876">
                  <c:v>0.52</c:v>
                </c:pt>
                <c:pt idx="2877">
                  <c:v>0.45</c:v>
                </c:pt>
                <c:pt idx="2878">
                  <c:v>0.45</c:v>
                </c:pt>
                <c:pt idx="2879">
                  <c:v>0.44</c:v>
                </c:pt>
                <c:pt idx="2880">
                  <c:v>0.41</c:v>
                </c:pt>
                <c:pt idx="2881">
                  <c:v>0.44</c:v>
                </c:pt>
                <c:pt idx="2882">
                  <c:v>0.39</c:v>
                </c:pt>
                <c:pt idx="2883">
                  <c:v>0.33</c:v>
                </c:pt>
                <c:pt idx="2884">
                  <c:v>0.27</c:v>
                </c:pt>
                <c:pt idx="2885">
                  <c:v>0.16</c:v>
                </c:pt>
                <c:pt idx="2886">
                  <c:v>0.04</c:v>
                </c:pt>
                <c:pt idx="2887">
                  <c:v>0</c:v>
                </c:pt>
                <c:pt idx="2888">
                  <c:v>1.38</c:v>
                </c:pt>
                <c:pt idx="2889">
                  <c:v>1.53</c:v>
                </c:pt>
                <c:pt idx="2890">
                  <c:v>1.02</c:v>
                </c:pt>
                <c:pt idx="2891">
                  <c:v>1.1499999999999999</c:v>
                </c:pt>
                <c:pt idx="2892">
                  <c:v>1.64</c:v>
                </c:pt>
                <c:pt idx="2893">
                  <c:v>0.33</c:v>
                </c:pt>
                <c:pt idx="2894">
                  <c:v>0</c:v>
                </c:pt>
                <c:pt idx="2895">
                  <c:v>0</c:v>
                </c:pt>
                <c:pt idx="2896">
                  <c:v>1.77</c:v>
                </c:pt>
                <c:pt idx="2897">
                  <c:v>1.73</c:v>
                </c:pt>
                <c:pt idx="2898">
                  <c:v>1.41</c:v>
                </c:pt>
                <c:pt idx="2899">
                  <c:v>1.51</c:v>
                </c:pt>
                <c:pt idx="2900">
                  <c:v>1.69</c:v>
                </c:pt>
                <c:pt idx="2901">
                  <c:v>1.39</c:v>
                </c:pt>
                <c:pt idx="2902">
                  <c:v>1.4</c:v>
                </c:pt>
                <c:pt idx="2903">
                  <c:v>1.52</c:v>
                </c:pt>
                <c:pt idx="2904">
                  <c:v>1.51</c:v>
                </c:pt>
                <c:pt idx="2905">
                  <c:v>1.62</c:v>
                </c:pt>
                <c:pt idx="2906">
                  <c:v>1.59</c:v>
                </c:pt>
                <c:pt idx="2907">
                  <c:v>1.54</c:v>
                </c:pt>
                <c:pt idx="2908">
                  <c:v>1.54</c:v>
                </c:pt>
                <c:pt idx="2909">
                  <c:v>1.51</c:v>
                </c:pt>
                <c:pt idx="2910">
                  <c:v>1.53</c:v>
                </c:pt>
                <c:pt idx="2911">
                  <c:v>1.53</c:v>
                </c:pt>
                <c:pt idx="2912">
                  <c:v>1.56</c:v>
                </c:pt>
                <c:pt idx="2913">
                  <c:v>1.53</c:v>
                </c:pt>
                <c:pt idx="2914">
                  <c:v>1.61</c:v>
                </c:pt>
                <c:pt idx="2915">
                  <c:v>1.63</c:v>
                </c:pt>
                <c:pt idx="2916">
                  <c:v>1.6</c:v>
                </c:pt>
                <c:pt idx="2917">
                  <c:v>1.63</c:v>
                </c:pt>
                <c:pt idx="2918">
                  <c:v>1.6</c:v>
                </c:pt>
                <c:pt idx="2919">
                  <c:v>1.46</c:v>
                </c:pt>
                <c:pt idx="2920">
                  <c:v>1.4</c:v>
                </c:pt>
                <c:pt idx="2921">
                  <c:v>1.48</c:v>
                </c:pt>
                <c:pt idx="2922">
                  <c:v>1.56</c:v>
                </c:pt>
                <c:pt idx="2923">
                  <c:v>1.07</c:v>
                </c:pt>
                <c:pt idx="2924">
                  <c:v>1.82</c:v>
                </c:pt>
                <c:pt idx="2925">
                  <c:v>1.94</c:v>
                </c:pt>
                <c:pt idx="2926">
                  <c:v>2.16</c:v>
                </c:pt>
                <c:pt idx="2927">
                  <c:v>2.19</c:v>
                </c:pt>
                <c:pt idx="2928">
                  <c:v>1.3</c:v>
                </c:pt>
                <c:pt idx="2929">
                  <c:v>1.45</c:v>
                </c:pt>
                <c:pt idx="2930">
                  <c:v>1.67</c:v>
                </c:pt>
                <c:pt idx="2931">
                  <c:v>1.85</c:v>
                </c:pt>
                <c:pt idx="2932">
                  <c:v>1.76</c:v>
                </c:pt>
                <c:pt idx="2933">
                  <c:v>1.6</c:v>
                </c:pt>
                <c:pt idx="2934">
                  <c:v>1.54</c:v>
                </c:pt>
                <c:pt idx="2935">
                  <c:v>1.41</c:v>
                </c:pt>
                <c:pt idx="2936">
                  <c:v>1.3</c:v>
                </c:pt>
                <c:pt idx="2937">
                  <c:v>1.2</c:v>
                </c:pt>
                <c:pt idx="2938">
                  <c:v>1.18</c:v>
                </c:pt>
                <c:pt idx="2939">
                  <c:v>1.39</c:v>
                </c:pt>
                <c:pt idx="2940">
                  <c:v>1.62</c:v>
                </c:pt>
                <c:pt idx="2941">
                  <c:v>1.59</c:v>
                </c:pt>
                <c:pt idx="2942">
                  <c:v>1.5</c:v>
                </c:pt>
                <c:pt idx="2943">
                  <c:v>1.36</c:v>
                </c:pt>
                <c:pt idx="2944">
                  <c:v>1.33</c:v>
                </c:pt>
                <c:pt idx="2945">
                  <c:v>1.17</c:v>
                </c:pt>
                <c:pt idx="2946">
                  <c:v>1.1100000000000001</c:v>
                </c:pt>
                <c:pt idx="2947">
                  <c:v>0.97</c:v>
                </c:pt>
                <c:pt idx="2948">
                  <c:v>0.99</c:v>
                </c:pt>
                <c:pt idx="2949">
                  <c:v>1.51</c:v>
                </c:pt>
                <c:pt idx="2950">
                  <c:v>1.69</c:v>
                </c:pt>
                <c:pt idx="2951">
                  <c:v>1.88</c:v>
                </c:pt>
                <c:pt idx="2952">
                  <c:v>2.0499999999999998</c:v>
                </c:pt>
                <c:pt idx="2953">
                  <c:v>1.49</c:v>
                </c:pt>
                <c:pt idx="2954">
                  <c:v>1.51</c:v>
                </c:pt>
                <c:pt idx="2955">
                  <c:v>1.57</c:v>
                </c:pt>
                <c:pt idx="2956">
                  <c:v>1.55</c:v>
                </c:pt>
                <c:pt idx="2957">
                  <c:v>1.51</c:v>
                </c:pt>
                <c:pt idx="2958">
                  <c:v>1.44</c:v>
                </c:pt>
                <c:pt idx="2959">
                  <c:v>1.37</c:v>
                </c:pt>
                <c:pt idx="2960">
                  <c:v>1.3</c:v>
                </c:pt>
                <c:pt idx="2961">
                  <c:v>1.25</c:v>
                </c:pt>
                <c:pt idx="2962">
                  <c:v>1.22</c:v>
                </c:pt>
                <c:pt idx="2963">
                  <c:v>1.24</c:v>
                </c:pt>
                <c:pt idx="2964">
                  <c:v>1.06</c:v>
                </c:pt>
                <c:pt idx="2965">
                  <c:v>1.01</c:v>
                </c:pt>
                <c:pt idx="2966">
                  <c:v>0.61</c:v>
                </c:pt>
                <c:pt idx="2967">
                  <c:v>0.66</c:v>
                </c:pt>
                <c:pt idx="2968">
                  <c:v>0.71</c:v>
                </c:pt>
                <c:pt idx="2969">
                  <c:v>0.62</c:v>
                </c:pt>
                <c:pt idx="2970">
                  <c:v>0.57999999999999996</c:v>
                </c:pt>
                <c:pt idx="2971">
                  <c:v>1.58</c:v>
                </c:pt>
                <c:pt idx="2972">
                  <c:v>1.32</c:v>
                </c:pt>
                <c:pt idx="2973">
                  <c:v>1.06</c:v>
                </c:pt>
                <c:pt idx="2974">
                  <c:v>0.81</c:v>
                </c:pt>
                <c:pt idx="2975">
                  <c:v>0.85</c:v>
                </c:pt>
                <c:pt idx="2976">
                  <c:v>0.96</c:v>
                </c:pt>
                <c:pt idx="2977">
                  <c:v>1.03</c:v>
                </c:pt>
                <c:pt idx="2978">
                  <c:v>0.94</c:v>
                </c:pt>
                <c:pt idx="2979">
                  <c:v>0.83</c:v>
                </c:pt>
                <c:pt idx="2980">
                  <c:v>0.67</c:v>
                </c:pt>
                <c:pt idx="2981">
                  <c:v>0.47</c:v>
                </c:pt>
                <c:pt idx="2982">
                  <c:v>0.25</c:v>
                </c:pt>
                <c:pt idx="2983">
                  <c:v>0.73</c:v>
                </c:pt>
                <c:pt idx="2984">
                  <c:v>0.7</c:v>
                </c:pt>
                <c:pt idx="2985">
                  <c:v>0</c:v>
                </c:pt>
                <c:pt idx="2986">
                  <c:v>0</c:v>
                </c:pt>
                <c:pt idx="2995">
                  <c:v>0</c:v>
                </c:pt>
                <c:pt idx="2996">
                  <c:v>0.75</c:v>
                </c:pt>
                <c:pt idx="2997">
                  <c:v>0.67</c:v>
                </c:pt>
                <c:pt idx="2998">
                  <c:v>0</c:v>
                </c:pt>
                <c:pt idx="2999">
                  <c:v>1.04</c:v>
                </c:pt>
                <c:pt idx="3000">
                  <c:v>1.02</c:v>
                </c:pt>
                <c:pt idx="3001">
                  <c:v>0.98</c:v>
                </c:pt>
                <c:pt idx="3002">
                  <c:v>0.96</c:v>
                </c:pt>
                <c:pt idx="3003">
                  <c:v>0.9</c:v>
                </c:pt>
                <c:pt idx="3004">
                  <c:v>0.85</c:v>
                </c:pt>
                <c:pt idx="3005">
                  <c:v>0.83</c:v>
                </c:pt>
                <c:pt idx="3006">
                  <c:v>0.76</c:v>
                </c:pt>
                <c:pt idx="3007">
                  <c:v>0.71</c:v>
                </c:pt>
                <c:pt idx="3008">
                  <c:v>0.7</c:v>
                </c:pt>
                <c:pt idx="3009">
                  <c:v>0.67</c:v>
                </c:pt>
                <c:pt idx="3010">
                  <c:v>0.64</c:v>
                </c:pt>
                <c:pt idx="3011">
                  <c:v>0.63</c:v>
                </c:pt>
                <c:pt idx="3012">
                  <c:v>0.64</c:v>
                </c:pt>
                <c:pt idx="3013">
                  <c:v>0.57999999999999996</c:v>
                </c:pt>
                <c:pt idx="3014">
                  <c:v>0.73</c:v>
                </c:pt>
                <c:pt idx="3015">
                  <c:v>0.74</c:v>
                </c:pt>
                <c:pt idx="3016">
                  <c:v>0.71</c:v>
                </c:pt>
                <c:pt idx="3017">
                  <c:v>0.67</c:v>
                </c:pt>
                <c:pt idx="3018">
                  <c:v>0.79</c:v>
                </c:pt>
                <c:pt idx="3019">
                  <c:v>0.72</c:v>
                </c:pt>
                <c:pt idx="3020">
                  <c:v>0.85</c:v>
                </c:pt>
                <c:pt idx="3021">
                  <c:v>0.73</c:v>
                </c:pt>
                <c:pt idx="3022">
                  <c:v>0.71</c:v>
                </c:pt>
                <c:pt idx="3023">
                  <c:v>0.63</c:v>
                </c:pt>
                <c:pt idx="3024">
                  <c:v>0.6</c:v>
                </c:pt>
                <c:pt idx="3025">
                  <c:v>0.49</c:v>
                </c:pt>
                <c:pt idx="3026">
                  <c:v>0.49</c:v>
                </c:pt>
                <c:pt idx="3027">
                  <c:v>0.54</c:v>
                </c:pt>
                <c:pt idx="3028">
                  <c:v>0.46</c:v>
                </c:pt>
                <c:pt idx="3029">
                  <c:v>0.61</c:v>
                </c:pt>
                <c:pt idx="3030">
                  <c:v>0.62</c:v>
                </c:pt>
                <c:pt idx="3031">
                  <c:v>0.64</c:v>
                </c:pt>
                <c:pt idx="3032">
                  <c:v>0.62</c:v>
                </c:pt>
                <c:pt idx="3033">
                  <c:v>0.61</c:v>
                </c:pt>
                <c:pt idx="3034">
                  <c:v>0.6</c:v>
                </c:pt>
                <c:pt idx="3035">
                  <c:v>0.61</c:v>
                </c:pt>
                <c:pt idx="3036">
                  <c:v>0.57999999999999996</c:v>
                </c:pt>
                <c:pt idx="3037">
                  <c:v>0.49</c:v>
                </c:pt>
                <c:pt idx="3038">
                  <c:v>0.49</c:v>
                </c:pt>
                <c:pt idx="3039">
                  <c:v>0.59</c:v>
                </c:pt>
                <c:pt idx="3040">
                  <c:v>0.81</c:v>
                </c:pt>
                <c:pt idx="3041">
                  <c:v>0.73</c:v>
                </c:pt>
                <c:pt idx="3042">
                  <c:v>0.64</c:v>
                </c:pt>
                <c:pt idx="3043">
                  <c:v>0.74</c:v>
                </c:pt>
                <c:pt idx="3044">
                  <c:v>0.85</c:v>
                </c:pt>
                <c:pt idx="3045">
                  <c:v>1.22</c:v>
                </c:pt>
                <c:pt idx="3046">
                  <c:v>1.1200000000000001</c:v>
                </c:pt>
                <c:pt idx="3047">
                  <c:v>1.1000000000000001</c:v>
                </c:pt>
                <c:pt idx="3048">
                  <c:v>0.56000000000000005</c:v>
                </c:pt>
                <c:pt idx="3049">
                  <c:v>0.51</c:v>
                </c:pt>
                <c:pt idx="3050">
                  <c:v>0.55000000000000004</c:v>
                </c:pt>
                <c:pt idx="3051">
                  <c:v>0.55000000000000004</c:v>
                </c:pt>
                <c:pt idx="3052">
                  <c:v>0.59</c:v>
                </c:pt>
                <c:pt idx="3053">
                  <c:v>0.63</c:v>
                </c:pt>
                <c:pt idx="3054">
                  <c:v>0.65</c:v>
                </c:pt>
                <c:pt idx="3055">
                  <c:v>0.81</c:v>
                </c:pt>
                <c:pt idx="3056">
                  <c:v>0.81</c:v>
                </c:pt>
                <c:pt idx="3057">
                  <c:v>0.79</c:v>
                </c:pt>
                <c:pt idx="3058">
                  <c:v>1.1299999999999999</c:v>
                </c:pt>
                <c:pt idx="3059">
                  <c:v>1.01</c:v>
                </c:pt>
                <c:pt idx="3060">
                  <c:v>0.78</c:v>
                </c:pt>
                <c:pt idx="3061">
                  <c:v>0.66</c:v>
                </c:pt>
                <c:pt idx="3062">
                  <c:v>0.62</c:v>
                </c:pt>
                <c:pt idx="3063">
                  <c:v>0.59</c:v>
                </c:pt>
                <c:pt idx="3064">
                  <c:v>0.38</c:v>
                </c:pt>
                <c:pt idx="3065">
                  <c:v>0.32</c:v>
                </c:pt>
                <c:pt idx="3066">
                  <c:v>0.27</c:v>
                </c:pt>
                <c:pt idx="3067">
                  <c:v>0.23</c:v>
                </c:pt>
                <c:pt idx="3068">
                  <c:v>0.37</c:v>
                </c:pt>
                <c:pt idx="3069">
                  <c:v>0.5</c:v>
                </c:pt>
                <c:pt idx="3070">
                  <c:v>0.83</c:v>
                </c:pt>
                <c:pt idx="3071">
                  <c:v>0.83</c:v>
                </c:pt>
                <c:pt idx="3072">
                  <c:v>0.96</c:v>
                </c:pt>
                <c:pt idx="3073">
                  <c:v>0.91</c:v>
                </c:pt>
                <c:pt idx="3074">
                  <c:v>0.84</c:v>
                </c:pt>
                <c:pt idx="3075">
                  <c:v>0.84</c:v>
                </c:pt>
                <c:pt idx="3076">
                  <c:v>0.64</c:v>
                </c:pt>
                <c:pt idx="3077">
                  <c:v>0.62</c:v>
                </c:pt>
                <c:pt idx="3078">
                  <c:v>0.6</c:v>
                </c:pt>
                <c:pt idx="3079">
                  <c:v>0.59</c:v>
                </c:pt>
                <c:pt idx="3080">
                  <c:v>0.72</c:v>
                </c:pt>
                <c:pt idx="3081">
                  <c:v>0.67</c:v>
                </c:pt>
                <c:pt idx="3082">
                  <c:v>0.61</c:v>
                </c:pt>
                <c:pt idx="3083">
                  <c:v>0.63</c:v>
                </c:pt>
                <c:pt idx="3084">
                  <c:v>0.56999999999999995</c:v>
                </c:pt>
                <c:pt idx="3085">
                  <c:v>0.55000000000000004</c:v>
                </c:pt>
                <c:pt idx="3086">
                  <c:v>0.61</c:v>
                </c:pt>
                <c:pt idx="3087">
                  <c:v>0.57999999999999996</c:v>
                </c:pt>
                <c:pt idx="3088">
                  <c:v>0.54</c:v>
                </c:pt>
                <c:pt idx="3089">
                  <c:v>0.5</c:v>
                </c:pt>
                <c:pt idx="3090">
                  <c:v>0.54</c:v>
                </c:pt>
                <c:pt idx="3091">
                  <c:v>0.64</c:v>
                </c:pt>
                <c:pt idx="3092">
                  <c:v>0.59</c:v>
                </c:pt>
                <c:pt idx="3093">
                  <c:v>0.66</c:v>
                </c:pt>
                <c:pt idx="3094">
                  <c:v>0.77</c:v>
                </c:pt>
                <c:pt idx="3095">
                  <c:v>0.87</c:v>
                </c:pt>
                <c:pt idx="3096">
                  <c:v>1.01</c:v>
                </c:pt>
                <c:pt idx="3097">
                  <c:v>1.1000000000000001</c:v>
                </c:pt>
                <c:pt idx="3098">
                  <c:v>1.2</c:v>
                </c:pt>
                <c:pt idx="3099">
                  <c:v>1.1000000000000001</c:v>
                </c:pt>
                <c:pt idx="3100">
                  <c:v>1.21</c:v>
                </c:pt>
                <c:pt idx="3101">
                  <c:v>1.1200000000000001</c:v>
                </c:pt>
                <c:pt idx="3102">
                  <c:v>1.17</c:v>
                </c:pt>
                <c:pt idx="3103">
                  <c:v>1.08</c:v>
                </c:pt>
                <c:pt idx="3104">
                  <c:v>1.07</c:v>
                </c:pt>
                <c:pt idx="3105">
                  <c:v>0.99</c:v>
                </c:pt>
                <c:pt idx="3106">
                  <c:v>0.92</c:v>
                </c:pt>
                <c:pt idx="3107">
                  <c:v>0.95</c:v>
                </c:pt>
                <c:pt idx="3108">
                  <c:v>0.96</c:v>
                </c:pt>
                <c:pt idx="3109">
                  <c:v>0.92</c:v>
                </c:pt>
                <c:pt idx="3110">
                  <c:v>0.81</c:v>
                </c:pt>
                <c:pt idx="3111">
                  <c:v>0.72</c:v>
                </c:pt>
                <c:pt idx="3112">
                  <c:v>0.7</c:v>
                </c:pt>
                <c:pt idx="3113">
                  <c:v>0.76</c:v>
                </c:pt>
                <c:pt idx="3114">
                  <c:v>0.7</c:v>
                </c:pt>
                <c:pt idx="3115">
                  <c:v>0.65</c:v>
                </c:pt>
                <c:pt idx="3116">
                  <c:v>0.69</c:v>
                </c:pt>
                <c:pt idx="3117">
                  <c:v>0.74</c:v>
                </c:pt>
                <c:pt idx="3118">
                  <c:v>0.72</c:v>
                </c:pt>
                <c:pt idx="3119">
                  <c:v>0.8</c:v>
                </c:pt>
                <c:pt idx="3120">
                  <c:v>0.81</c:v>
                </c:pt>
                <c:pt idx="3121">
                  <c:v>0.92</c:v>
                </c:pt>
                <c:pt idx="3122">
                  <c:v>0.99</c:v>
                </c:pt>
                <c:pt idx="3123">
                  <c:v>0.79</c:v>
                </c:pt>
                <c:pt idx="3124">
                  <c:v>0.79</c:v>
                </c:pt>
                <c:pt idx="3125">
                  <c:v>0.76</c:v>
                </c:pt>
                <c:pt idx="3126">
                  <c:v>0.77</c:v>
                </c:pt>
                <c:pt idx="3127">
                  <c:v>0.63</c:v>
                </c:pt>
                <c:pt idx="3128">
                  <c:v>0.68</c:v>
                </c:pt>
                <c:pt idx="3129">
                  <c:v>0.88</c:v>
                </c:pt>
                <c:pt idx="3130">
                  <c:v>0.86</c:v>
                </c:pt>
                <c:pt idx="3131">
                  <c:v>0.97</c:v>
                </c:pt>
                <c:pt idx="3132">
                  <c:v>0.97</c:v>
                </c:pt>
                <c:pt idx="3133">
                  <c:v>1.1000000000000001</c:v>
                </c:pt>
                <c:pt idx="3134">
                  <c:v>1.03</c:v>
                </c:pt>
                <c:pt idx="3135">
                  <c:v>1.03</c:v>
                </c:pt>
                <c:pt idx="3137">
                  <c:v>0.8</c:v>
                </c:pt>
                <c:pt idx="3138">
                  <c:v>0.69</c:v>
                </c:pt>
                <c:pt idx="3139">
                  <c:v>0.69</c:v>
                </c:pt>
                <c:pt idx="3140">
                  <c:v>0.68</c:v>
                </c:pt>
                <c:pt idx="3141">
                  <c:v>0.61</c:v>
                </c:pt>
                <c:pt idx="3142">
                  <c:v>0.85</c:v>
                </c:pt>
                <c:pt idx="3143">
                  <c:v>1.26</c:v>
                </c:pt>
                <c:pt idx="3144">
                  <c:v>1.7</c:v>
                </c:pt>
                <c:pt idx="3145">
                  <c:v>1.91</c:v>
                </c:pt>
                <c:pt idx="3146">
                  <c:v>1.4</c:v>
                </c:pt>
                <c:pt idx="3147">
                  <c:v>1.51</c:v>
                </c:pt>
                <c:pt idx="3148">
                  <c:v>1.38</c:v>
                </c:pt>
                <c:pt idx="3149">
                  <c:v>0.98</c:v>
                </c:pt>
                <c:pt idx="3150">
                  <c:v>1.01</c:v>
                </c:pt>
                <c:pt idx="3151">
                  <c:v>0.95</c:v>
                </c:pt>
                <c:pt idx="3152">
                  <c:v>0.95</c:v>
                </c:pt>
                <c:pt idx="3153">
                  <c:v>0.89</c:v>
                </c:pt>
                <c:pt idx="3154">
                  <c:v>0.84</c:v>
                </c:pt>
                <c:pt idx="3155">
                  <c:v>0.77</c:v>
                </c:pt>
                <c:pt idx="3156">
                  <c:v>0.76</c:v>
                </c:pt>
                <c:pt idx="3157">
                  <c:v>0.75</c:v>
                </c:pt>
                <c:pt idx="3158">
                  <c:v>0.86</c:v>
                </c:pt>
                <c:pt idx="3159">
                  <c:v>0.88</c:v>
                </c:pt>
                <c:pt idx="3160">
                  <c:v>0.9</c:v>
                </c:pt>
                <c:pt idx="3161">
                  <c:v>0.96</c:v>
                </c:pt>
                <c:pt idx="3162">
                  <c:v>0.88</c:v>
                </c:pt>
                <c:pt idx="3163">
                  <c:v>0.89</c:v>
                </c:pt>
                <c:pt idx="3164">
                  <c:v>0.86</c:v>
                </c:pt>
                <c:pt idx="3165">
                  <c:v>0.86</c:v>
                </c:pt>
                <c:pt idx="3166">
                  <c:v>0.86</c:v>
                </c:pt>
                <c:pt idx="3167">
                  <c:v>0.95</c:v>
                </c:pt>
                <c:pt idx="3168">
                  <c:v>1.25</c:v>
                </c:pt>
                <c:pt idx="3169">
                  <c:v>1.38</c:v>
                </c:pt>
                <c:pt idx="3170">
                  <c:v>1.3</c:v>
                </c:pt>
                <c:pt idx="3171">
                  <c:v>1.34</c:v>
                </c:pt>
                <c:pt idx="3172">
                  <c:v>1.25</c:v>
                </c:pt>
                <c:pt idx="3173">
                  <c:v>1.2</c:v>
                </c:pt>
                <c:pt idx="3174">
                  <c:v>1.1599999999999999</c:v>
                </c:pt>
                <c:pt idx="3175">
                  <c:v>1.8</c:v>
                </c:pt>
                <c:pt idx="3176">
                  <c:v>1.1000000000000001</c:v>
                </c:pt>
                <c:pt idx="3177">
                  <c:v>0.98</c:v>
                </c:pt>
                <c:pt idx="3178">
                  <c:v>1.1399999999999999</c:v>
                </c:pt>
                <c:pt idx="3179">
                  <c:v>1.1200000000000001</c:v>
                </c:pt>
                <c:pt idx="3180">
                  <c:v>1.17</c:v>
                </c:pt>
                <c:pt idx="3181">
                  <c:v>1.1100000000000001</c:v>
                </c:pt>
                <c:pt idx="3182">
                  <c:v>1.0900000000000001</c:v>
                </c:pt>
                <c:pt idx="3183">
                  <c:v>1.1000000000000001</c:v>
                </c:pt>
                <c:pt idx="3184">
                  <c:v>1.1200000000000001</c:v>
                </c:pt>
                <c:pt idx="3185">
                  <c:v>1.1100000000000001</c:v>
                </c:pt>
                <c:pt idx="3186">
                  <c:v>1.05</c:v>
                </c:pt>
                <c:pt idx="3187">
                  <c:v>1.04</c:v>
                </c:pt>
                <c:pt idx="3188">
                  <c:v>1.06</c:v>
                </c:pt>
                <c:pt idx="3189">
                  <c:v>1.02</c:v>
                </c:pt>
                <c:pt idx="3190">
                  <c:v>1</c:v>
                </c:pt>
                <c:pt idx="3191">
                  <c:v>1.24</c:v>
                </c:pt>
                <c:pt idx="3192">
                  <c:v>1.33</c:v>
                </c:pt>
                <c:pt idx="3193">
                  <c:v>1.37</c:v>
                </c:pt>
                <c:pt idx="3194">
                  <c:v>1.28</c:v>
                </c:pt>
                <c:pt idx="3195">
                  <c:v>1.2</c:v>
                </c:pt>
                <c:pt idx="3196">
                  <c:v>1.23</c:v>
                </c:pt>
                <c:pt idx="3197">
                  <c:v>1.21</c:v>
                </c:pt>
                <c:pt idx="3198">
                  <c:v>1.19</c:v>
                </c:pt>
                <c:pt idx="3199">
                  <c:v>1.28</c:v>
                </c:pt>
                <c:pt idx="3200">
                  <c:v>1.06</c:v>
                </c:pt>
                <c:pt idx="3201">
                  <c:v>0.94</c:v>
                </c:pt>
                <c:pt idx="3202">
                  <c:v>0.89</c:v>
                </c:pt>
                <c:pt idx="3203">
                  <c:v>1.08</c:v>
                </c:pt>
                <c:pt idx="3204">
                  <c:v>1.1000000000000001</c:v>
                </c:pt>
                <c:pt idx="3205">
                  <c:v>1.0900000000000001</c:v>
                </c:pt>
                <c:pt idx="3206">
                  <c:v>1.22</c:v>
                </c:pt>
                <c:pt idx="3207">
                  <c:v>1.05</c:v>
                </c:pt>
                <c:pt idx="3208">
                  <c:v>0.71</c:v>
                </c:pt>
                <c:pt idx="3209">
                  <c:v>0.7</c:v>
                </c:pt>
                <c:pt idx="3210">
                  <c:v>0.63</c:v>
                </c:pt>
                <c:pt idx="3211">
                  <c:v>0.54</c:v>
                </c:pt>
                <c:pt idx="3212">
                  <c:v>0.45</c:v>
                </c:pt>
                <c:pt idx="3213">
                  <c:v>0.7</c:v>
                </c:pt>
                <c:pt idx="3214">
                  <c:v>0.79</c:v>
                </c:pt>
                <c:pt idx="3215">
                  <c:v>0.9</c:v>
                </c:pt>
                <c:pt idx="3216">
                  <c:v>0.98</c:v>
                </c:pt>
                <c:pt idx="3217">
                  <c:v>1.0900000000000001</c:v>
                </c:pt>
                <c:pt idx="3218">
                  <c:v>0.69</c:v>
                </c:pt>
                <c:pt idx="3219">
                  <c:v>0.65</c:v>
                </c:pt>
                <c:pt idx="3220">
                  <c:v>0.67</c:v>
                </c:pt>
                <c:pt idx="3221">
                  <c:v>0.68</c:v>
                </c:pt>
                <c:pt idx="3222">
                  <c:v>0.68</c:v>
                </c:pt>
                <c:pt idx="3223">
                  <c:v>0.68</c:v>
                </c:pt>
                <c:pt idx="3224">
                  <c:v>1.1499999999999999</c:v>
                </c:pt>
                <c:pt idx="3225">
                  <c:v>0.95</c:v>
                </c:pt>
                <c:pt idx="3226">
                  <c:v>0.93</c:v>
                </c:pt>
                <c:pt idx="3227">
                  <c:v>0.93</c:v>
                </c:pt>
                <c:pt idx="3228">
                  <c:v>0.95</c:v>
                </c:pt>
                <c:pt idx="3229">
                  <c:v>0.92</c:v>
                </c:pt>
                <c:pt idx="3230">
                  <c:v>0.96</c:v>
                </c:pt>
                <c:pt idx="3231">
                  <c:v>0.95</c:v>
                </c:pt>
                <c:pt idx="3232">
                  <c:v>0.94</c:v>
                </c:pt>
                <c:pt idx="3233">
                  <c:v>0.93</c:v>
                </c:pt>
                <c:pt idx="3234">
                  <c:v>0.94</c:v>
                </c:pt>
                <c:pt idx="3235">
                  <c:v>0.86</c:v>
                </c:pt>
                <c:pt idx="3236">
                  <c:v>0.73</c:v>
                </c:pt>
                <c:pt idx="3237">
                  <c:v>0.72</c:v>
                </c:pt>
                <c:pt idx="3238">
                  <c:v>0.74</c:v>
                </c:pt>
                <c:pt idx="3239">
                  <c:v>0.72</c:v>
                </c:pt>
                <c:pt idx="3240">
                  <c:v>0.73</c:v>
                </c:pt>
                <c:pt idx="3241">
                  <c:v>0.72</c:v>
                </c:pt>
                <c:pt idx="3242">
                  <c:v>0.75</c:v>
                </c:pt>
                <c:pt idx="3243">
                  <c:v>0.82</c:v>
                </c:pt>
                <c:pt idx="3244">
                  <c:v>0.82</c:v>
                </c:pt>
                <c:pt idx="3245">
                  <c:v>0.94</c:v>
                </c:pt>
                <c:pt idx="3246">
                  <c:v>0.96</c:v>
                </c:pt>
                <c:pt idx="3247">
                  <c:v>0.73</c:v>
                </c:pt>
                <c:pt idx="3248">
                  <c:v>0.66</c:v>
                </c:pt>
                <c:pt idx="3249">
                  <c:v>0.73</c:v>
                </c:pt>
                <c:pt idx="3250">
                  <c:v>0.72</c:v>
                </c:pt>
                <c:pt idx="3251">
                  <c:v>0.72</c:v>
                </c:pt>
                <c:pt idx="3252">
                  <c:v>0.8</c:v>
                </c:pt>
                <c:pt idx="3253">
                  <c:v>0.79</c:v>
                </c:pt>
                <c:pt idx="3254">
                  <c:v>0.85</c:v>
                </c:pt>
                <c:pt idx="3255">
                  <c:v>0.85</c:v>
                </c:pt>
                <c:pt idx="3256">
                  <c:v>0.84</c:v>
                </c:pt>
                <c:pt idx="3257">
                  <c:v>0.88</c:v>
                </c:pt>
                <c:pt idx="3258">
                  <c:v>0.86</c:v>
                </c:pt>
                <c:pt idx="3259">
                  <c:v>0.87</c:v>
                </c:pt>
                <c:pt idx="3260">
                  <c:v>0.79</c:v>
                </c:pt>
                <c:pt idx="3261">
                  <c:v>0.87</c:v>
                </c:pt>
                <c:pt idx="3262">
                  <c:v>0.7</c:v>
                </c:pt>
                <c:pt idx="3263">
                  <c:v>0.72</c:v>
                </c:pt>
                <c:pt idx="3264">
                  <c:v>0.68</c:v>
                </c:pt>
                <c:pt idx="3265">
                  <c:v>0.84</c:v>
                </c:pt>
                <c:pt idx="3266">
                  <c:v>0.84</c:v>
                </c:pt>
                <c:pt idx="3267">
                  <c:v>0.75</c:v>
                </c:pt>
                <c:pt idx="3268">
                  <c:v>0.74</c:v>
                </c:pt>
                <c:pt idx="3269">
                  <c:v>0.72</c:v>
                </c:pt>
                <c:pt idx="3270">
                  <c:v>0.71</c:v>
                </c:pt>
                <c:pt idx="3271">
                  <c:v>0.71</c:v>
                </c:pt>
                <c:pt idx="3272">
                  <c:v>0.62</c:v>
                </c:pt>
                <c:pt idx="3273">
                  <c:v>0.71</c:v>
                </c:pt>
                <c:pt idx="3274">
                  <c:v>0.66</c:v>
                </c:pt>
                <c:pt idx="3275">
                  <c:v>0.64</c:v>
                </c:pt>
                <c:pt idx="3276">
                  <c:v>0.61</c:v>
                </c:pt>
                <c:pt idx="3277">
                  <c:v>0.66</c:v>
                </c:pt>
                <c:pt idx="3278">
                  <c:v>0.64</c:v>
                </c:pt>
                <c:pt idx="3279">
                  <c:v>0.64</c:v>
                </c:pt>
                <c:pt idx="3280">
                  <c:v>0.72</c:v>
                </c:pt>
                <c:pt idx="3281">
                  <c:v>0.64</c:v>
                </c:pt>
                <c:pt idx="3282">
                  <c:v>0.46</c:v>
                </c:pt>
                <c:pt idx="3283">
                  <c:v>0.47</c:v>
                </c:pt>
                <c:pt idx="3284">
                  <c:v>0.53</c:v>
                </c:pt>
                <c:pt idx="3285">
                  <c:v>0.68</c:v>
                </c:pt>
                <c:pt idx="3286">
                  <c:v>0.95</c:v>
                </c:pt>
                <c:pt idx="3287">
                  <c:v>1.07</c:v>
                </c:pt>
                <c:pt idx="3288">
                  <c:v>0.87</c:v>
                </c:pt>
                <c:pt idx="3289">
                  <c:v>0.91</c:v>
                </c:pt>
                <c:pt idx="3290">
                  <c:v>0.89</c:v>
                </c:pt>
                <c:pt idx="3291">
                  <c:v>0.86</c:v>
                </c:pt>
                <c:pt idx="3292">
                  <c:v>0.82</c:v>
                </c:pt>
                <c:pt idx="3293">
                  <c:v>0.79</c:v>
                </c:pt>
                <c:pt idx="3294">
                  <c:v>0.79</c:v>
                </c:pt>
                <c:pt idx="3295">
                  <c:v>0.78</c:v>
                </c:pt>
                <c:pt idx="3296">
                  <c:v>0.78</c:v>
                </c:pt>
                <c:pt idx="3297">
                  <c:v>0.99</c:v>
                </c:pt>
                <c:pt idx="3298">
                  <c:v>0.97</c:v>
                </c:pt>
                <c:pt idx="3299">
                  <c:v>0.97</c:v>
                </c:pt>
                <c:pt idx="3300">
                  <c:v>0.93</c:v>
                </c:pt>
                <c:pt idx="3301">
                  <c:v>0.92</c:v>
                </c:pt>
                <c:pt idx="3302">
                  <c:v>0.94</c:v>
                </c:pt>
                <c:pt idx="3303">
                  <c:v>0.92</c:v>
                </c:pt>
                <c:pt idx="3304">
                  <c:v>1.02</c:v>
                </c:pt>
                <c:pt idx="3305">
                  <c:v>0.84</c:v>
                </c:pt>
                <c:pt idx="3306">
                  <c:v>0.84</c:v>
                </c:pt>
                <c:pt idx="3307">
                  <c:v>0.84</c:v>
                </c:pt>
                <c:pt idx="3308">
                  <c:v>0.84</c:v>
                </c:pt>
                <c:pt idx="3309">
                  <c:v>0.83</c:v>
                </c:pt>
                <c:pt idx="3310">
                  <c:v>0.82</c:v>
                </c:pt>
                <c:pt idx="3311">
                  <c:v>0.88</c:v>
                </c:pt>
                <c:pt idx="3312">
                  <c:v>0.97</c:v>
                </c:pt>
                <c:pt idx="3313">
                  <c:v>0.96</c:v>
                </c:pt>
                <c:pt idx="3314">
                  <c:v>0.92</c:v>
                </c:pt>
                <c:pt idx="3315">
                  <c:v>0.9</c:v>
                </c:pt>
                <c:pt idx="3316">
                  <c:v>0.91</c:v>
                </c:pt>
                <c:pt idx="3317">
                  <c:v>0.9</c:v>
                </c:pt>
                <c:pt idx="3318">
                  <c:v>0.81</c:v>
                </c:pt>
                <c:pt idx="3319">
                  <c:v>0.81</c:v>
                </c:pt>
                <c:pt idx="3320">
                  <c:v>0.74</c:v>
                </c:pt>
                <c:pt idx="3321">
                  <c:v>0.79</c:v>
                </c:pt>
                <c:pt idx="3322">
                  <c:v>0.82</c:v>
                </c:pt>
                <c:pt idx="3323">
                  <c:v>0.83</c:v>
                </c:pt>
                <c:pt idx="3324">
                  <c:v>0.83</c:v>
                </c:pt>
                <c:pt idx="3325">
                  <c:v>0.8</c:v>
                </c:pt>
                <c:pt idx="3326">
                  <c:v>0.8</c:v>
                </c:pt>
                <c:pt idx="3327">
                  <c:v>0.88</c:v>
                </c:pt>
                <c:pt idx="3328">
                  <c:v>0.65</c:v>
                </c:pt>
                <c:pt idx="3329">
                  <c:v>0.66</c:v>
                </c:pt>
                <c:pt idx="3330">
                  <c:v>0.65</c:v>
                </c:pt>
                <c:pt idx="3331">
                  <c:v>0.71</c:v>
                </c:pt>
                <c:pt idx="3332">
                  <c:v>0.75</c:v>
                </c:pt>
                <c:pt idx="3333">
                  <c:v>0.74</c:v>
                </c:pt>
                <c:pt idx="3334">
                  <c:v>0.63</c:v>
                </c:pt>
                <c:pt idx="3335">
                  <c:v>0.64</c:v>
                </c:pt>
                <c:pt idx="3336">
                  <c:v>0.72</c:v>
                </c:pt>
                <c:pt idx="3337">
                  <c:v>0.74</c:v>
                </c:pt>
                <c:pt idx="3338">
                  <c:v>0.73</c:v>
                </c:pt>
                <c:pt idx="3339">
                  <c:v>0.7</c:v>
                </c:pt>
                <c:pt idx="3340">
                  <c:v>0.7</c:v>
                </c:pt>
                <c:pt idx="3341">
                  <c:v>0.68</c:v>
                </c:pt>
                <c:pt idx="3342">
                  <c:v>0.66</c:v>
                </c:pt>
                <c:pt idx="3343">
                  <c:v>0.74</c:v>
                </c:pt>
                <c:pt idx="3344">
                  <c:v>0.72</c:v>
                </c:pt>
                <c:pt idx="3345">
                  <c:v>0.68</c:v>
                </c:pt>
                <c:pt idx="3346">
                  <c:v>0.66</c:v>
                </c:pt>
                <c:pt idx="3347">
                  <c:v>0.67</c:v>
                </c:pt>
                <c:pt idx="3348">
                  <c:v>0.69</c:v>
                </c:pt>
                <c:pt idx="3349">
                  <c:v>0.87</c:v>
                </c:pt>
                <c:pt idx="3350">
                  <c:v>0.69</c:v>
                </c:pt>
                <c:pt idx="3351">
                  <c:v>0.68</c:v>
                </c:pt>
                <c:pt idx="3352">
                  <c:v>0.67</c:v>
                </c:pt>
                <c:pt idx="3353">
                  <c:v>0.89</c:v>
                </c:pt>
                <c:pt idx="3354">
                  <c:v>0.96</c:v>
                </c:pt>
                <c:pt idx="3355">
                  <c:v>0.86</c:v>
                </c:pt>
                <c:pt idx="3356">
                  <c:v>0.61</c:v>
                </c:pt>
                <c:pt idx="3357">
                  <c:v>0.61</c:v>
                </c:pt>
                <c:pt idx="3358">
                  <c:v>0.73</c:v>
                </c:pt>
                <c:pt idx="3359">
                  <c:v>0.88</c:v>
                </c:pt>
                <c:pt idx="3360">
                  <c:v>0.99</c:v>
                </c:pt>
                <c:pt idx="3361">
                  <c:v>0.99</c:v>
                </c:pt>
                <c:pt idx="3362">
                  <c:v>0.86</c:v>
                </c:pt>
                <c:pt idx="3363">
                  <c:v>0.87</c:v>
                </c:pt>
                <c:pt idx="3364">
                  <c:v>0.8</c:v>
                </c:pt>
                <c:pt idx="3365">
                  <c:v>0.75</c:v>
                </c:pt>
                <c:pt idx="3366">
                  <c:v>0.68</c:v>
                </c:pt>
                <c:pt idx="3367">
                  <c:v>0.65</c:v>
                </c:pt>
                <c:pt idx="3368">
                  <c:v>0.64</c:v>
                </c:pt>
                <c:pt idx="3369">
                  <c:v>0.64</c:v>
                </c:pt>
                <c:pt idx="3370">
                  <c:v>0.61</c:v>
                </c:pt>
                <c:pt idx="3371">
                  <c:v>0.63</c:v>
                </c:pt>
                <c:pt idx="3372">
                  <c:v>0.67</c:v>
                </c:pt>
                <c:pt idx="3373">
                  <c:v>0.65</c:v>
                </c:pt>
                <c:pt idx="3374">
                  <c:v>0.61</c:v>
                </c:pt>
                <c:pt idx="3375">
                  <c:v>0.63</c:v>
                </c:pt>
                <c:pt idx="3376">
                  <c:v>0.65</c:v>
                </c:pt>
                <c:pt idx="3377">
                  <c:v>0.55000000000000004</c:v>
                </c:pt>
                <c:pt idx="3378">
                  <c:v>0.51</c:v>
                </c:pt>
                <c:pt idx="3379">
                  <c:v>0.5</c:v>
                </c:pt>
                <c:pt idx="3380">
                  <c:v>0.42</c:v>
                </c:pt>
                <c:pt idx="3381">
                  <c:v>0.36</c:v>
                </c:pt>
                <c:pt idx="3382">
                  <c:v>0.38</c:v>
                </c:pt>
                <c:pt idx="3383">
                  <c:v>0.17</c:v>
                </c:pt>
                <c:pt idx="3384">
                  <c:v>1.4</c:v>
                </c:pt>
                <c:pt idx="3385">
                  <c:v>1.35</c:v>
                </c:pt>
                <c:pt idx="3386">
                  <c:v>1.56</c:v>
                </c:pt>
                <c:pt idx="3387">
                  <c:v>1.6</c:v>
                </c:pt>
                <c:pt idx="3388">
                  <c:v>1.65</c:v>
                </c:pt>
                <c:pt idx="3389">
                  <c:v>1.34</c:v>
                </c:pt>
                <c:pt idx="3390">
                  <c:v>1.35</c:v>
                </c:pt>
                <c:pt idx="3391">
                  <c:v>0.56999999999999995</c:v>
                </c:pt>
                <c:pt idx="3392">
                  <c:v>0.57999999999999996</c:v>
                </c:pt>
                <c:pt idx="3393">
                  <c:v>0.6</c:v>
                </c:pt>
                <c:pt idx="3394">
                  <c:v>0.59</c:v>
                </c:pt>
                <c:pt idx="3395">
                  <c:v>0.56999999999999995</c:v>
                </c:pt>
                <c:pt idx="3396">
                  <c:v>0.59</c:v>
                </c:pt>
                <c:pt idx="3397">
                  <c:v>0.59</c:v>
                </c:pt>
                <c:pt idx="3398">
                  <c:v>0.6</c:v>
                </c:pt>
                <c:pt idx="3399">
                  <c:v>0.67</c:v>
                </c:pt>
                <c:pt idx="3400">
                  <c:v>0.53</c:v>
                </c:pt>
                <c:pt idx="3401">
                  <c:v>0.5</c:v>
                </c:pt>
                <c:pt idx="3402">
                  <c:v>0.45</c:v>
                </c:pt>
                <c:pt idx="3403">
                  <c:v>0.46</c:v>
                </c:pt>
                <c:pt idx="3404">
                  <c:v>0.44</c:v>
                </c:pt>
                <c:pt idx="3405">
                  <c:v>0.49</c:v>
                </c:pt>
                <c:pt idx="3406">
                  <c:v>0.51</c:v>
                </c:pt>
                <c:pt idx="3407">
                  <c:v>0.59</c:v>
                </c:pt>
                <c:pt idx="3408">
                  <c:v>0.55000000000000004</c:v>
                </c:pt>
                <c:pt idx="3409">
                  <c:v>0.54</c:v>
                </c:pt>
                <c:pt idx="3410">
                  <c:v>0.53</c:v>
                </c:pt>
                <c:pt idx="3411">
                  <c:v>0.54</c:v>
                </c:pt>
                <c:pt idx="3412">
                  <c:v>0.52</c:v>
                </c:pt>
                <c:pt idx="3413">
                  <c:v>0.53</c:v>
                </c:pt>
                <c:pt idx="3414">
                  <c:v>0.52</c:v>
                </c:pt>
                <c:pt idx="3415">
                  <c:v>0.51</c:v>
                </c:pt>
                <c:pt idx="3416">
                  <c:v>0.51</c:v>
                </c:pt>
                <c:pt idx="3417">
                  <c:v>0.53</c:v>
                </c:pt>
                <c:pt idx="3418">
                  <c:v>0.52</c:v>
                </c:pt>
                <c:pt idx="3419">
                  <c:v>0.57999999999999996</c:v>
                </c:pt>
                <c:pt idx="3420">
                  <c:v>0.63</c:v>
                </c:pt>
                <c:pt idx="3421">
                  <c:v>0.57999999999999996</c:v>
                </c:pt>
                <c:pt idx="3422">
                  <c:v>0.52</c:v>
                </c:pt>
                <c:pt idx="3423">
                  <c:v>0.5</c:v>
                </c:pt>
                <c:pt idx="3424">
                  <c:v>0.48</c:v>
                </c:pt>
                <c:pt idx="3425">
                  <c:v>0.54</c:v>
                </c:pt>
                <c:pt idx="3426">
                  <c:v>0.53</c:v>
                </c:pt>
                <c:pt idx="3427">
                  <c:v>0.51</c:v>
                </c:pt>
                <c:pt idx="3428">
                  <c:v>0.56000000000000005</c:v>
                </c:pt>
                <c:pt idx="3429">
                  <c:v>0.56999999999999995</c:v>
                </c:pt>
                <c:pt idx="3430">
                  <c:v>0.59</c:v>
                </c:pt>
                <c:pt idx="3431">
                  <c:v>0.6</c:v>
                </c:pt>
                <c:pt idx="3432">
                  <c:v>0.63</c:v>
                </c:pt>
                <c:pt idx="3433">
                  <c:v>0.7</c:v>
                </c:pt>
                <c:pt idx="3434">
                  <c:v>0.59</c:v>
                </c:pt>
                <c:pt idx="3435">
                  <c:v>0.56999999999999995</c:v>
                </c:pt>
                <c:pt idx="3436">
                  <c:v>0.55000000000000004</c:v>
                </c:pt>
                <c:pt idx="3437">
                  <c:v>0.56000000000000005</c:v>
                </c:pt>
                <c:pt idx="3438">
                  <c:v>0.56999999999999995</c:v>
                </c:pt>
                <c:pt idx="3439">
                  <c:v>0.55000000000000004</c:v>
                </c:pt>
                <c:pt idx="3440">
                  <c:v>0.56000000000000005</c:v>
                </c:pt>
                <c:pt idx="3441">
                  <c:v>0.55000000000000004</c:v>
                </c:pt>
                <c:pt idx="3442">
                  <c:v>0.56000000000000005</c:v>
                </c:pt>
                <c:pt idx="3443">
                  <c:v>0.55000000000000004</c:v>
                </c:pt>
                <c:pt idx="3444">
                  <c:v>0.56000000000000005</c:v>
                </c:pt>
                <c:pt idx="3445">
                  <c:v>0.59</c:v>
                </c:pt>
                <c:pt idx="3446">
                  <c:v>0.61</c:v>
                </c:pt>
                <c:pt idx="3447">
                  <c:v>0.61</c:v>
                </c:pt>
                <c:pt idx="3448">
                  <c:v>0.6</c:v>
                </c:pt>
                <c:pt idx="3449">
                  <c:v>0.59</c:v>
                </c:pt>
                <c:pt idx="3450">
                  <c:v>0.63</c:v>
                </c:pt>
                <c:pt idx="3451">
                  <c:v>0.59</c:v>
                </c:pt>
                <c:pt idx="3452">
                  <c:v>0.57999999999999996</c:v>
                </c:pt>
                <c:pt idx="3453">
                  <c:v>0.78</c:v>
                </c:pt>
                <c:pt idx="3454">
                  <c:v>0.91</c:v>
                </c:pt>
                <c:pt idx="3455">
                  <c:v>1.04</c:v>
                </c:pt>
                <c:pt idx="3456">
                  <c:v>1.03</c:v>
                </c:pt>
                <c:pt idx="3457">
                  <c:v>1.01</c:v>
                </c:pt>
                <c:pt idx="3458">
                  <c:v>1.02</c:v>
                </c:pt>
                <c:pt idx="3459">
                  <c:v>1.02</c:v>
                </c:pt>
                <c:pt idx="3460">
                  <c:v>1.05</c:v>
                </c:pt>
                <c:pt idx="3461">
                  <c:v>1.0900000000000001</c:v>
                </c:pt>
                <c:pt idx="3462">
                  <c:v>1.1000000000000001</c:v>
                </c:pt>
                <c:pt idx="3463">
                  <c:v>0.88</c:v>
                </c:pt>
                <c:pt idx="3464">
                  <c:v>0.94</c:v>
                </c:pt>
                <c:pt idx="3465">
                  <c:v>0.97</c:v>
                </c:pt>
                <c:pt idx="3466">
                  <c:v>0.95</c:v>
                </c:pt>
                <c:pt idx="3467">
                  <c:v>0.9</c:v>
                </c:pt>
                <c:pt idx="3468">
                  <c:v>0.88</c:v>
                </c:pt>
                <c:pt idx="3469">
                  <c:v>0.81</c:v>
                </c:pt>
                <c:pt idx="3470">
                  <c:v>0.79</c:v>
                </c:pt>
                <c:pt idx="3471">
                  <c:v>0.87</c:v>
                </c:pt>
                <c:pt idx="3472">
                  <c:v>1.0900000000000001</c:v>
                </c:pt>
                <c:pt idx="3473">
                  <c:v>0.79</c:v>
                </c:pt>
                <c:pt idx="3474">
                  <c:v>0.78</c:v>
                </c:pt>
                <c:pt idx="3475">
                  <c:v>0.78</c:v>
                </c:pt>
                <c:pt idx="3476">
                  <c:v>0.84</c:v>
                </c:pt>
                <c:pt idx="3477">
                  <c:v>0.95</c:v>
                </c:pt>
                <c:pt idx="3478">
                  <c:v>0.98</c:v>
                </c:pt>
                <c:pt idx="3479">
                  <c:v>1.02</c:v>
                </c:pt>
                <c:pt idx="3480">
                  <c:v>1.08</c:v>
                </c:pt>
                <c:pt idx="3481">
                  <c:v>1.21</c:v>
                </c:pt>
                <c:pt idx="3482">
                  <c:v>1.01</c:v>
                </c:pt>
                <c:pt idx="3483">
                  <c:v>0.99</c:v>
                </c:pt>
                <c:pt idx="3484">
                  <c:v>0.96</c:v>
                </c:pt>
                <c:pt idx="3485">
                  <c:v>0.93</c:v>
                </c:pt>
                <c:pt idx="3486">
                  <c:v>1.17</c:v>
                </c:pt>
                <c:pt idx="3487">
                  <c:v>1.26</c:v>
                </c:pt>
                <c:pt idx="3488">
                  <c:v>1.3</c:v>
                </c:pt>
                <c:pt idx="3489">
                  <c:v>1.34</c:v>
                </c:pt>
                <c:pt idx="3490">
                  <c:v>1.33</c:v>
                </c:pt>
                <c:pt idx="3491">
                  <c:v>1.21</c:v>
                </c:pt>
                <c:pt idx="3492">
                  <c:v>1.07</c:v>
                </c:pt>
                <c:pt idx="3493">
                  <c:v>1.1000000000000001</c:v>
                </c:pt>
                <c:pt idx="3494">
                  <c:v>0.87</c:v>
                </c:pt>
                <c:pt idx="3495">
                  <c:v>0.88</c:v>
                </c:pt>
                <c:pt idx="3496">
                  <c:v>0.98</c:v>
                </c:pt>
                <c:pt idx="3497">
                  <c:v>1.18</c:v>
                </c:pt>
                <c:pt idx="3498">
                  <c:v>0.68</c:v>
                </c:pt>
                <c:pt idx="3499">
                  <c:v>1.1499999999999999</c:v>
                </c:pt>
                <c:pt idx="3500">
                  <c:v>0.63</c:v>
                </c:pt>
                <c:pt idx="3501">
                  <c:v>1.02</c:v>
                </c:pt>
                <c:pt idx="3502">
                  <c:v>0.55000000000000004</c:v>
                </c:pt>
                <c:pt idx="3503">
                  <c:v>0.98</c:v>
                </c:pt>
                <c:pt idx="3504">
                  <c:v>0.47</c:v>
                </c:pt>
                <c:pt idx="3505">
                  <c:v>1.17</c:v>
                </c:pt>
                <c:pt idx="3506">
                  <c:v>0.68</c:v>
                </c:pt>
                <c:pt idx="3507">
                  <c:v>0.13100000000000001</c:v>
                </c:pt>
                <c:pt idx="3508">
                  <c:v>0.91</c:v>
                </c:pt>
                <c:pt idx="3509">
                  <c:v>1.28</c:v>
                </c:pt>
                <c:pt idx="3510">
                  <c:v>1.27</c:v>
                </c:pt>
                <c:pt idx="3511">
                  <c:v>0.96</c:v>
                </c:pt>
                <c:pt idx="3512">
                  <c:v>1.21</c:v>
                </c:pt>
                <c:pt idx="3513">
                  <c:v>0.99</c:v>
                </c:pt>
                <c:pt idx="3514">
                  <c:v>1.29</c:v>
                </c:pt>
                <c:pt idx="3515">
                  <c:v>0.98</c:v>
                </c:pt>
                <c:pt idx="3516">
                  <c:v>1.3</c:v>
                </c:pt>
                <c:pt idx="3517">
                  <c:v>0.94</c:v>
                </c:pt>
                <c:pt idx="3518">
                  <c:v>1.27</c:v>
                </c:pt>
                <c:pt idx="3519">
                  <c:v>0.88</c:v>
                </c:pt>
                <c:pt idx="3520">
                  <c:v>0.125</c:v>
                </c:pt>
                <c:pt idx="3521">
                  <c:v>0.96</c:v>
                </c:pt>
                <c:pt idx="3522">
                  <c:v>0.99</c:v>
                </c:pt>
                <c:pt idx="3523">
                  <c:v>0.9</c:v>
                </c:pt>
                <c:pt idx="3524">
                  <c:v>0.9</c:v>
                </c:pt>
                <c:pt idx="3525">
                  <c:v>0.93</c:v>
                </c:pt>
                <c:pt idx="3526">
                  <c:v>0.85</c:v>
                </c:pt>
                <c:pt idx="3527">
                  <c:v>0.9</c:v>
                </c:pt>
                <c:pt idx="3528">
                  <c:v>0.83</c:v>
                </c:pt>
                <c:pt idx="3529">
                  <c:v>0.85</c:v>
                </c:pt>
                <c:pt idx="3530">
                  <c:v>0.86</c:v>
                </c:pt>
                <c:pt idx="3531">
                  <c:v>1.07</c:v>
                </c:pt>
                <c:pt idx="3532">
                  <c:v>1.1000000000000001</c:v>
                </c:pt>
                <c:pt idx="3533">
                  <c:v>1.07</c:v>
                </c:pt>
                <c:pt idx="3534">
                  <c:v>1.0900000000000001</c:v>
                </c:pt>
                <c:pt idx="3535">
                  <c:v>1.22</c:v>
                </c:pt>
                <c:pt idx="3536">
                  <c:v>0.99</c:v>
                </c:pt>
                <c:pt idx="3537">
                  <c:v>1.23</c:v>
                </c:pt>
                <c:pt idx="3538">
                  <c:v>0.85</c:v>
                </c:pt>
                <c:pt idx="3539">
                  <c:v>1.21</c:v>
                </c:pt>
                <c:pt idx="3540">
                  <c:v>0.86</c:v>
                </c:pt>
                <c:pt idx="3541">
                  <c:v>1.1599999999999999</c:v>
                </c:pt>
                <c:pt idx="3542">
                  <c:v>0.79</c:v>
                </c:pt>
                <c:pt idx="3543">
                  <c:v>0.76</c:v>
                </c:pt>
                <c:pt idx="3544">
                  <c:v>0.78</c:v>
                </c:pt>
                <c:pt idx="3545">
                  <c:v>0.72</c:v>
                </c:pt>
                <c:pt idx="3546">
                  <c:v>0.77</c:v>
                </c:pt>
                <c:pt idx="3547">
                  <c:v>0.76</c:v>
                </c:pt>
                <c:pt idx="3548">
                  <c:v>0.52</c:v>
                </c:pt>
                <c:pt idx="3549">
                  <c:v>0.9</c:v>
                </c:pt>
                <c:pt idx="3550">
                  <c:v>0.81</c:v>
                </c:pt>
                <c:pt idx="3551">
                  <c:v>0.85</c:v>
                </c:pt>
                <c:pt idx="3552">
                  <c:v>0.93</c:v>
                </c:pt>
                <c:pt idx="3553">
                  <c:v>0.99</c:v>
                </c:pt>
                <c:pt idx="3554">
                  <c:v>0.94</c:v>
                </c:pt>
                <c:pt idx="3555">
                  <c:v>0.99</c:v>
                </c:pt>
                <c:pt idx="3556">
                  <c:v>0.9</c:v>
                </c:pt>
                <c:pt idx="3557">
                  <c:v>0.91</c:v>
                </c:pt>
                <c:pt idx="3558">
                  <c:v>0.8</c:v>
                </c:pt>
                <c:pt idx="3559">
                  <c:v>0.73</c:v>
                </c:pt>
                <c:pt idx="3560">
                  <c:v>1.1499999999999999</c:v>
                </c:pt>
                <c:pt idx="3561">
                  <c:v>1.26</c:v>
                </c:pt>
                <c:pt idx="3562">
                  <c:v>1.24</c:v>
                </c:pt>
                <c:pt idx="3563">
                  <c:v>1.28</c:v>
                </c:pt>
                <c:pt idx="3564">
                  <c:v>1.33</c:v>
                </c:pt>
                <c:pt idx="3565">
                  <c:v>1.28</c:v>
                </c:pt>
                <c:pt idx="3566">
                  <c:v>1.06</c:v>
                </c:pt>
                <c:pt idx="3567">
                  <c:v>0.81</c:v>
                </c:pt>
                <c:pt idx="3568">
                  <c:v>0.94</c:v>
                </c:pt>
                <c:pt idx="3569">
                  <c:v>0.86</c:v>
                </c:pt>
                <c:pt idx="3570">
                  <c:v>0.85</c:v>
                </c:pt>
                <c:pt idx="3571">
                  <c:v>0.75</c:v>
                </c:pt>
                <c:pt idx="3572">
                  <c:v>0.75</c:v>
                </c:pt>
                <c:pt idx="3573">
                  <c:v>0.8</c:v>
                </c:pt>
                <c:pt idx="3574">
                  <c:v>1.06</c:v>
                </c:pt>
                <c:pt idx="3575">
                  <c:v>1.1200000000000001</c:v>
                </c:pt>
                <c:pt idx="3576">
                  <c:v>1.1100000000000001</c:v>
                </c:pt>
                <c:pt idx="3577">
                  <c:v>1.1499999999999999</c:v>
                </c:pt>
                <c:pt idx="3578">
                  <c:v>1.18</c:v>
                </c:pt>
                <c:pt idx="3579">
                  <c:v>1.1599999999999999</c:v>
                </c:pt>
                <c:pt idx="3580">
                  <c:v>1.1599999999999999</c:v>
                </c:pt>
                <c:pt idx="3581">
                  <c:v>1.1599999999999999</c:v>
                </c:pt>
                <c:pt idx="3582">
                  <c:v>1.1399999999999999</c:v>
                </c:pt>
                <c:pt idx="3583">
                  <c:v>1.1000000000000001</c:v>
                </c:pt>
                <c:pt idx="3584">
                  <c:v>0.98</c:v>
                </c:pt>
                <c:pt idx="3585">
                  <c:v>0.99</c:v>
                </c:pt>
                <c:pt idx="3586">
                  <c:v>1.06</c:v>
                </c:pt>
                <c:pt idx="3587">
                  <c:v>0.98</c:v>
                </c:pt>
                <c:pt idx="3588">
                  <c:v>1.0900000000000001</c:v>
                </c:pt>
                <c:pt idx="3589">
                  <c:v>1.1399999999999999</c:v>
                </c:pt>
                <c:pt idx="3590">
                  <c:v>1.06</c:v>
                </c:pt>
                <c:pt idx="3591">
                  <c:v>1.1499999999999999</c:v>
                </c:pt>
                <c:pt idx="3592">
                  <c:v>1.1399999999999999</c:v>
                </c:pt>
                <c:pt idx="3593">
                  <c:v>0.98</c:v>
                </c:pt>
                <c:pt idx="3594">
                  <c:v>1</c:v>
                </c:pt>
                <c:pt idx="3595">
                  <c:v>0.99</c:v>
                </c:pt>
                <c:pt idx="3596">
                  <c:v>0.81</c:v>
                </c:pt>
                <c:pt idx="3597">
                  <c:v>0.79</c:v>
                </c:pt>
                <c:pt idx="3598">
                  <c:v>0.92</c:v>
                </c:pt>
                <c:pt idx="3599">
                  <c:v>0.94</c:v>
                </c:pt>
                <c:pt idx="3600">
                  <c:v>1</c:v>
                </c:pt>
                <c:pt idx="3601">
                  <c:v>1.06</c:v>
                </c:pt>
                <c:pt idx="3602">
                  <c:v>1.08</c:v>
                </c:pt>
                <c:pt idx="3603">
                  <c:v>1.1000000000000001</c:v>
                </c:pt>
                <c:pt idx="3604">
                  <c:v>1.05</c:v>
                </c:pt>
                <c:pt idx="3605">
                  <c:v>1.04</c:v>
                </c:pt>
                <c:pt idx="3606">
                  <c:v>1.03</c:v>
                </c:pt>
                <c:pt idx="3607">
                  <c:v>1</c:v>
                </c:pt>
                <c:pt idx="3608">
                  <c:v>1.04</c:v>
                </c:pt>
                <c:pt idx="3609">
                  <c:v>0.98</c:v>
                </c:pt>
                <c:pt idx="3610">
                  <c:v>0.98</c:v>
                </c:pt>
                <c:pt idx="3611">
                  <c:v>1.1000000000000001</c:v>
                </c:pt>
                <c:pt idx="3612">
                  <c:v>1.1399999999999999</c:v>
                </c:pt>
                <c:pt idx="3613">
                  <c:v>1.1499999999999999</c:v>
                </c:pt>
                <c:pt idx="3614">
                  <c:v>1.27</c:v>
                </c:pt>
                <c:pt idx="3615">
                  <c:v>1.2</c:v>
                </c:pt>
                <c:pt idx="3616">
                  <c:v>1.17</c:v>
                </c:pt>
                <c:pt idx="3617">
                  <c:v>1.04</c:v>
                </c:pt>
                <c:pt idx="3618">
                  <c:v>0.94</c:v>
                </c:pt>
                <c:pt idx="3619">
                  <c:v>0.85</c:v>
                </c:pt>
                <c:pt idx="3620">
                  <c:v>0.92</c:v>
                </c:pt>
                <c:pt idx="3621">
                  <c:v>0.81</c:v>
                </c:pt>
                <c:pt idx="3622">
                  <c:v>0.83</c:v>
                </c:pt>
                <c:pt idx="3623">
                  <c:v>0.9</c:v>
                </c:pt>
                <c:pt idx="3624">
                  <c:v>0.96</c:v>
                </c:pt>
                <c:pt idx="3625">
                  <c:v>0.97</c:v>
                </c:pt>
                <c:pt idx="3626">
                  <c:v>1.06</c:v>
                </c:pt>
                <c:pt idx="3627">
                  <c:v>1.1000000000000001</c:v>
                </c:pt>
                <c:pt idx="3628">
                  <c:v>1.27</c:v>
                </c:pt>
                <c:pt idx="3629">
                  <c:v>1.48</c:v>
                </c:pt>
                <c:pt idx="3630">
                  <c:v>1.43</c:v>
                </c:pt>
                <c:pt idx="3631">
                  <c:v>1.51</c:v>
                </c:pt>
                <c:pt idx="3632">
                  <c:v>1.45</c:v>
                </c:pt>
                <c:pt idx="3633">
                  <c:v>1.34</c:v>
                </c:pt>
                <c:pt idx="3634">
                  <c:v>1.34</c:v>
                </c:pt>
                <c:pt idx="3635">
                  <c:v>1.28</c:v>
                </c:pt>
                <c:pt idx="3636">
                  <c:v>1.31</c:v>
                </c:pt>
                <c:pt idx="3637">
                  <c:v>1.23</c:v>
                </c:pt>
                <c:pt idx="3638">
                  <c:v>1.01</c:v>
                </c:pt>
                <c:pt idx="3639">
                  <c:v>1.03</c:v>
                </c:pt>
                <c:pt idx="3640">
                  <c:v>1.08</c:v>
                </c:pt>
                <c:pt idx="3641">
                  <c:v>1.3</c:v>
                </c:pt>
                <c:pt idx="3642">
                  <c:v>1.32</c:v>
                </c:pt>
                <c:pt idx="3643">
                  <c:v>1.1499999999999999</c:v>
                </c:pt>
                <c:pt idx="3644">
                  <c:v>1.1100000000000001</c:v>
                </c:pt>
                <c:pt idx="3645">
                  <c:v>1.32</c:v>
                </c:pt>
                <c:pt idx="3646">
                  <c:v>1.57</c:v>
                </c:pt>
                <c:pt idx="3647">
                  <c:v>1.6</c:v>
                </c:pt>
                <c:pt idx="3648">
                  <c:v>1.6</c:v>
                </c:pt>
                <c:pt idx="3649">
                  <c:v>1.61</c:v>
                </c:pt>
                <c:pt idx="3650">
                  <c:v>1.61</c:v>
                </c:pt>
                <c:pt idx="3651">
                  <c:v>1.7</c:v>
                </c:pt>
                <c:pt idx="3652">
                  <c:v>1.76</c:v>
                </c:pt>
                <c:pt idx="3653">
                  <c:v>1.67</c:v>
                </c:pt>
                <c:pt idx="3654">
                  <c:v>1.81</c:v>
                </c:pt>
                <c:pt idx="3655">
                  <c:v>1.5</c:v>
                </c:pt>
                <c:pt idx="3656">
                  <c:v>1.47</c:v>
                </c:pt>
                <c:pt idx="3657">
                  <c:v>1.58</c:v>
                </c:pt>
                <c:pt idx="3658">
                  <c:v>1.62</c:v>
                </c:pt>
                <c:pt idx="3659">
                  <c:v>1.85</c:v>
                </c:pt>
                <c:pt idx="3660">
                  <c:v>1.76</c:v>
                </c:pt>
                <c:pt idx="3661">
                  <c:v>1.67</c:v>
                </c:pt>
                <c:pt idx="3662">
                  <c:v>1.63</c:v>
                </c:pt>
                <c:pt idx="3663">
                  <c:v>1.38</c:v>
                </c:pt>
                <c:pt idx="3664">
                  <c:v>1.32</c:v>
                </c:pt>
                <c:pt idx="3665">
                  <c:v>1.33</c:v>
                </c:pt>
                <c:pt idx="3666">
                  <c:v>1.36</c:v>
                </c:pt>
                <c:pt idx="3667">
                  <c:v>1.2</c:v>
                </c:pt>
                <c:pt idx="3668">
                  <c:v>1.1399999999999999</c:v>
                </c:pt>
                <c:pt idx="3669">
                  <c:v>1.1299999999999999</c:v>
                </c:pt>
                <c:pt idx="3670">
                  <c:v>1.1200000000000001</c:v>
                </c:pt>
                <c:pt idx="3671">
                  <c:v>1.27</c:v>
                </c:pt>
                <c:pt idx="3672">
                  <c:v>1.45</c:v>
                </c:pt>
                <c:pt idx="3673">
                  <c:v>1.75</c:v>
                </c:pt>
                <c:pt idx="3674">
                  <c:v>1.79</c:v>
                </c:pt>
                <c:pt idx="3675">
                  <c:v>1.95</c:v>
                </c:pt>
                <c:pt idx="3676">
                  <c:v>1.74</c:v>
                </c:pt>
                <c:pt idx="3677">
                  <c:v>1.71</c:v>
                </c:pt>
                <c:pt idx="3678">
                  <c:v>1.65</c:v>
                </c:pt>
                <c:pt idx="3679">
                  <c:v>1.54</c:v>
                </c:pt>
                <c:pt idx="3680">
                  <c:v>1.47</c:v>
                </c:pt>
                <c:pt idx="3681">
                  <c:v>1.55</c:v>
                </c:pt>
                <c:pt idx="3682">
                  <c:v>1.53</c:v>
                </c:pt>
                <c:pt idx="3683">
                  <c:v>1.52</c:v>
                </c:pt>
                <c:pt idx="3684">
                  <c:v>1.61</c:v>
                </c:pt>
                <c:pt idx="3685">
                  <c:v>1.6</c:v>
                </c:pt>
                <c:pt idx="3686">
                  <c:v>1.49</c:v>
                </c:pt>
                <c:pt idx="3687">
                  <c:v>1.44</c:v>
                </c:pt>
                <c:pt idx="3688">
                  <c:v>1.4</c:v>
                </c:pt>
                <c:pt idx="3689">
                  <c:v>1.51</c:v>
                </c:pt>
                <c:pt idx="3690">
                  <c:v>1.42</c:v>
                </c:pt>
                <c:pt idx="3691">
                  <c:v>1.39</c:v>
                </c:pt>
                <c:pt idx="3692">
                  <c:v>1.32</c:v>
                </c:pt>
                <c:pt idx="3693">
                  <c:v>1.33</c:v>
                </c:pt>
                <c:pt idx="3694">
                  <c:v>1.29</c:v>
                </c:pt>
                <c:pt idx="3695">
                  <c:v>1.33</c:v>
                </c:pt>
                <c:pt idx="3696">
                  <c:v>1.43</c:v>
                </c:pt>
                <c:pt idx="3697">
                  <c:v>1.39</c:v>
                </c:pt>
                <c:pt idx="3698">
                  <c:v>1.38</c:v>
                </c:pt>
                <c:pt idx="3699">
                  <c:v>1.4</c:v>
                </c:pt>
                <c:pt idx="3700">
                  <c:v>1.42</c:v>
                </c:pt>
                <c:pt idx="3701">
                  <c:v>1.38</c:v>
                </c:pt>
                <c:pt idx="3702">
                  <c:v>1.36</c:v>
                </c:pt>
                <c:pt idx="3703">
                  <c:v>1.27</c:v>
                </c:pt>
                <c:pt idx="3704">
                  <c:v>1.26</c:v>
                </c:pt>
                <c:pt idx="3705">
                  <c:v>1.1299999999999999</c:v>
                </c:pt>
                <c:pt idx="3706">
                  <c:v>1.1000000000000001</c:v>
                </c:pt>
                <c:pt idx="3707">
                  <c:v>1.1100000000000001</c:v>
                </c:pt>
                <c:pt idx="3708">
                  <c:v>1.22</c:v>
                </c:pt>
                <c:pt idx="3709">
                  <c:v>1.33</c:v>
                </c:pt>
                <c:pt idx="3710">
                  <c:v>1.35</c:v>
                </c:pt>
                <c:pt idx="3711">
                  <c:v>1.43</c:v>
                </c:pt>
                <c:pt idx="3712">
                  <c:v>1.51</c:v>
                </c:pt>
                <c:pt idx="3713">
                  <c:v>1.47</c:v>
                </c:pt>
                <c:pt idx="3714">
                  <c:v>1.39</c:v>
                </c:pt>
                <c:pt idx="3715">
                  <c:v>1.2</c:v>
                </c:pt>
                <c:pt idx="3716">
                  <c:v>1.18</c:v>
                </c:pt>
                <c:pt idx="3717">
                  <c:v>1.26</c:v>
                </c:pt>
                <c:pt idx="3718">
                  <c:v>1.28</c:v>
                </c:pt>
                <c:pt idx="3719">
                  <c:v>1.21</c:v>
                </c:pt>
                <c:pt idx="3720">
                  <c:v>1.21</c:v>
                </c:pt>
                <c:pt idx="3721">
                  <c:v>1.2</c:v>
                </c:pt>
                <c:pt idx="3722">
                  <c:v>1.19</c:v>
                </c:pt>
                <c:pt idx="3723">
                  <c:v>1.22</c:v>
                </c:pt>
                <c:pt idx="3724">
                  <c:v>1.1499999999999999</c:v>
                </c:pt>
                <c:pt idx="3725">
                  <c:v>1.18</c:v>
                </c:pt>
                <c:pt idx="3726">
                  <c:v>1.2</c:v>
                </c:pt>
                <c:pt idx="3727">
                  <c:v>1.18</c:v>
                </c:pt>
                <c:pt idx="3728">
                  <c:v>1.1599999999999999</c:v>
                </c:pt>
                <c:pt idx="3729">
                  <c:v>1.17</c:v>
                </c:pt>
                <c:pt idx="3730">
                  <c:v>1.08</c:v>
                </c:pt>
                <c:pt idx="3731">
                  <c:v>1.2</c:v>
                </c:pt>
                <c:pt idx="3732">
                  <c:v>1</c:v>
                </c:pt>
                <c:pt idx="3733">
                  <c:v>0.93</c:v>
                </c:pt>
                <c:pt idx="3734">
                  <c:v>0.93</c:v>
                </c:pt>
                <c:pt idx="3735">
                  <c:v>0.94</c:v>
                </c:pt>
                <c:pt idx="3736">
                  <c:v>0.93</c:v>
                </c:pt>
                <c:pt idx="3737">
                  <c:v>0.87</c:v>
                </c:pt>
                <c:pt idx="3738">
                  <c:v>0.86</c:v>
                </c:pt>
                <c:pt idx="3739">
                  <c:v>0.88</c:v>
                </c:pt>
                <c:pt idx="3740">
                  <c:v>0.96</c:v>
                </c:pt>
                <c:pt idx="3741">
                  <c:v>0.94</c:v>
                </c:pt>
                <c:pt idx="3742">
                  <c:v>0.95</c:v>
                </c:pt>
                <c:pt idx="3743">
                  <c:v>0.94</c:v>
                </c:pt>
                <c:pt idx="3744">
                  <c:v>0.92</c:v>
                </c:pt>
                <c:pt idx="3745">
                  <c:v>0.88</c:v>
                </c:pt>
                <c:pt idx="3746">
                  <c:v>0.88</c:v>
                </c:pt>
                <c:pt idx="3747">
                  <c:v>0.87</c:v>
                </c:pt>
                <c:pt idx="3748">
                  <c:v>0.87</c:v>
                </c:pt>
                <c:pt idx="3749">
                  <c:v>0.89</c:v>
                </c:pt>
                <c:pt idx="3750">
                  <c:v>0.87</c:v>
                </c:pt>
                <c:pt idx="3751">
                  <c:v>0.88</c:v>
                </c:pt>
                <c:pt idx="3752">
                  <c:v>0.88</c:v>
                </c:pt>
                <c:pt idx="3753">
                  <c:v>0.87</c:v>
                </c:pt>
                <c:pt idx="3754">
                  <c:v>0.87</c:v>
                </c:pt>
                <c:pt idx="3755">
                  <c:v>0.86</c:v>
                </c:pt>
                <c:pt idx="3756">
                  <c:v>0.86</c:v>
                </c:pt>
                <c:pt idx="3757">
                  <c:v>1.04</c:v>
                </c:pt>
                <c:pt idx="3758">
                  <c:v>1.02</c:v>
                </c:pt>
                <c:pt idx="3759">
                  <c:v>1.01</c:v>
                </c:pt>
                <c:pt idx="3760">
                  <c:v>0.92</c:v>
                </c:pt>
                <c:pt idx="3761">
                  <c:v>0.8</c:v>
                </c:pt>
                <c:pt idx="3762">
                  <c:v>0.8</c:v>
                </c:pt>
                <c:pt idx="3763">
                  <c:v>0.78</c:v>
                </c:pt>
                <c:pt idx="3764">
                  <c:v>0.8</c:v>
                </c:pt>
                <c:pt idx="3765">
                  <c:v>0.78</c:v>
                </c:pt>
                <c:pt idx="3766">
                  <c:v>0.71</c:v>
                </c:pt>
                <c:pt idx="3767">
                  <c:v>0.7</c:v>
                </c:pt>
                <c:pt idx="3768">
                  <c:v>0.66</c:v>
                </c:pt>
                <c:pt idx="3769">
                  <c:v>0.66</c:v>
                </c:pt>
                <c:pt idx="3770">
                  <c:v>0.64</c:v>
                </c:pt>
                <c:pt idx="3771">
                  <c:v>0.64</c:v>
                </c:pt>
                <c:pt idx="3772">
                  <c:v>0.64</c:v>
                </c:pt>
                <c:pt idx="3773">
                  <c:v>0.64</c:v>
                </c:pt>
                <c:pt idx="3774">
                  <c:v>0.64</c:v>
                </c:pt>
                <c:pt idx="3775">
                  <c:v>0.66</c:v>
                </c:pt>
                <c:pt idx="3776">
                  <c:v>0.65</c:v>
                </c:pt>
                <c:pt idx="3777">
                  <c:v>0.65</c:v>
                </c:pt>
                <c:pt idx="3778">
                  <c:v>0.64</c:v>
                </c:pt>
                <c:pt idx="3779">
                  <c:v>0.64</c:v>
                </c:pt>
                <c:pt idx="3780">
                  <c:v>0.63</c:v>
                </c:pt>
                <c:pt idx="3781">
                  <c:v>0.76</c:v>
                </c:pt>
                <c:pt idx="3782">
                  <c:v>0.76</c:v>
                </c:pt>
                <c:pt idx="3783">
                  <c:v>0.75</c:v>
                </c:pt>
                <c:pt idx="3784">
                  <c:v>0.75</c:v>
                </c:pt>
                <c:pt idx="3785">
                  <c:v>0.76</c:v>
                </c:pt>
                <c:pt idx="3786">
                  <c:v>0.7</c:v>
                </c:pt>
                <c:pt idx="3787">
                  <c:v>0.78</c:v>
                </c:pt>
                <c:pt idx="3788">
                  <c:v>0.74</c:v>
                </c:pt>
                <c:pt idx="3789">
                  <c:v>0.76</c:v>
                </c:pt>
                <c:pt idx="3790">
                  <c:v>0.72</c:v>
                </c:pt>
                <c:pt idx="3791">
                  <c:v>0.72</c:v>
                </c:pt>
                <c:pt idx="3792">
                  <c:v>0.7</c:v>
                </c:pt>
                <c:pt idx="3793">
                  <c:v>0.7</c:v>
                </c:pt>
                <c:pt idx="3794">
                  <c:v>0.65</c:v>
                </c:pt>
                <c:pt idx="3795">
                  <c:v>0.7</c:v>
                </c:pt>
                <c:pt idx="3796">
                  <c:v>0.74</c:v>
                </c:pt>
                <c:pt idx="3797">
                  <c:v>0.83</c:v>
                </c:pt>
                <c:pt idx="3798">
                  <c:v>0.79</c:v>
                </c:pt>
                <c:pt idx="3799">
                  <c:v>0.75</c:v>
                </c:pt>
                <c:pt idx="3800">
                  <c:v>0.73</c:v>
                </c:pt>
                <c:pt idx="3801">
                  <c:v>0.72</c:v>
                </c:pt>
                <c:pt idx="3802">
                  <c:v>0.73</c:v>
                </c:pt>
                <c:pt idx="3803">
                  <c:v>0.57999999999999996</c:v>
                </c:pt>
                <c:pt idx="3804">
                  <c:v>0.59</c:v>
                </c:pt>
                <c:pt idx="3805">
                  <c:v>0.56000000000000005</c:v>
                </c:pt>
                <c:pt idx="3806">
                  <c:v>0.54</c:v>
                </c:pt>
                <c:pt idx="3807">
                  <c:v>0.53</c:v>
                </c:pt>
                <c:pt idx="3808">
                  <c:v>0.52</c:v>
                </c:pt>
                <c:pt idx="3809">
                  <c:v>0.52</c:v>
                </c:pt>
                <c:pt idx="3810">
                  <c:v>0.59</c:v>
                </c:pt>
                <c:pt idx="3811">
                  <c:v>0.57999999999999996</c:v>
                </c:pt>
                <c:pt idx="3812">
                  <c:v>0.71</c:v>
                </c:pt>
                <c:pt idx="3813">
                  <c:v>0.68</c:v>
                </c:pt>
                <c:pt idx="3814">
                  <c:v>0.67</c:v>
                </c:pt>
                <c:pt idx="3815">
                  <c:v>0.57999999999999996</c:v>
                </c:pt>
                <c:pt idx="3816">
                  <c:v>0.6</c:v>
                </c:pt>
                <c:pt idx="3817">
                  <c:v>0.49</c:v>
                </c:pt>
                <c:pt idx="3818">
                  <c:v>0.5</c:v>
                </c:pt>
                <c:pt idx="3819">
                  <c:v>0.74</c:v>
                </c:pt>
                <c:pt idx="3820">
                  <c:v>0.78</c:v>
                </c:pt>
                <c:pt idx="3821">
                  <c:v>0.81</c:v>
                </c:pt>
                <c:pt idx="3822">
                  <c:v>0.46</c:v>
                </c:pt>
                <c:pt idx="3823">
                  <c:v>0.76</c:v>
                </c:pt>
                <c:pt idx="3824">
                  <c:v>0.84</c:v>
                </c:pt>
                <c:pt idx="3825">
                  <c:v>0.76</c:v>
                </c:pt>
                <c:pt idx="3826">
                  <c:v>1.07</c:v>
                </c:pt>
                <c:pt idx="3827">
                  <c:v>1.22</c:v>
                </c:pt>
                <c:pt idx="3828">
                  <c:v>1.48</c:v>
                </c:pt>
                <c:pt idx="3829">
                  <c:v>1.88</c:v>
                </c:pt>
                <c:pt idx="3830">
                  <c:v>1.19</c:v>
                </c:pt>
                <c:pt idx="3831">
                  <c:v>1.26</c:v>
                </c:pt>
                <c:pt idx="3832">
                  <c:v>1.1100000000000001</c:v>
                </c:pt>
                <c:pt idx="3833">
                  <c:v>1.1599999999999999</c:v>
                </c:pt>
                <c:pt idx="3834">
                  <c:v>1.01</c:v>
                </c:pt>
                <c:pt idx="3835">
                  <c:v>0.98</c:v>
                </c:pt>
                <c:pt idx="3836">
                  <c:v>0.84</c:v>
                </c:pt>
                <c:pt idx="3837">
                  <c:v>0.83</c:v>
                </c:pt>
                <c:pt idx="3838">
                  <c:v>0.7</c:v>
                </c:pt>
                <c:pt idx="3839">
                  <c:v>0.69</c:v>
                </c:pt>
                <c:pt idx="3840">
                  <c:v>0.67</c:v>
                </c:pt>
                <c:pt idx="3841">
                  <c:v>0.65</c:v>
                </c:pt>
                <c:pt idx="3842">
                  <c:v>0.66</c:v>
                </c:pt>
                <c:pt idx="3843">
                  <c:v>0.76</c:v>
                </c:pt>
                <c:pt idx="3844">
                  <c:v>0.74</c:v>
                </c:pt>
                <c:pt idx="3845">
                  <c:v>0.79</c:v>
                </c:pt>
                <c:pt idx="3846">
                  <c:v>0.65</c:v>
                </c:pt>
                <c:pt idx="3847">
                  <c:v>0.78</c:v>
                </c:pt>
                <c:pt idx="3848">
                  <c:v>0.74</c:v>
                </c:pt>
                <c:pt idx="3849">
                  <c:v>0.68</c:v>
                </c:pt>
                <c:pt idx="3850">
                  <c:v>0.68</c:v>
                </c:pt>
                <c:pt idx="3851">
                  <c:v>0.61</c:v>
                </c:pt>
                <c:pt idx="3852">
                  <c:v>0.53</c:v>
                </c:pt>
                <c:pt idx="3853">
                  <c:v>0.44</c:v>
                </c:pt>
                <c:pt idx="3854">
                  <c:v>0.41</c:v>
                </c:pt>
                <c:pt idx="3855">
                  <c:v>0.32</c:v>
                </c:pt>
                <c:pt idx="3856">
                  <c:v>0.48</c:v>
                </c:pt>
                <c:pt idx="3857">
                  <c:v>0.56000000000000005</c:v>
                </c:pt>
                <c:pt idx="3858">
                  <c:v>0.59</c:v>
                </c:pt>
                <c:pt idx="3859">
                  <c:v>0.73</c:v>
                </c:pt>
                <c:pt idx="3860">
                  <c:v>0.78</c:v>
                </c:pt>
                <c:pt idx="3861">
                  <c:v>0.75</c:v>
                </c:pt>
                <c:pt idx="3862">
                  <c:v>0.75</c:v>
                </c:pt>
                <c:pt idx="3863">
                  <c:v>0.66</c:v>
                </c:pt>
                <c:pt idx="3864">
                  <c:v>0.65</c:v>
                </c:pt>
                <c:pt idx="3865">
                  <c:v>0.65</c:v>
                </c:pt>
                <c:pt idx="3866">
                  <c:v>0.61</c:v>
                </c:pt>
                <c:pt idx="3867">
                  <c:v>0.59</c:v>
                </c:pt>
                <c:pt idx="3868">
                  <c:v>0.56999999999999995</c:v>
                </c:pt>
                <c:pt idx="3869">
                  <c:v>0.56000000000000005</c:v>
                </c:pt>
                <c:pt idx="3870">
                  <c:v>0.55000000000000004</c:v>
                </c:pt>
                <c:pt idx="3871">
                  <c:v>0.52</c:v>
                </c:pt>
                <c:pt idx="3872">
                  <c:v>0.51</c:v>
                </c:pt>
                <c:pt idx="3873">
                  <c:v>0.52</c:v>
                </c:pt>
                <c:pt idx="3874">
                  <c:v>0.51</c:v>
                </c:pt>
                <c:pt idx="3875">
                  <c:v>0.54</c:v>
                </c:pt>
                <c:pt idx="3876">
                  <c:v>0.55000000000000004</c:v>
                </c:pt>
                <c:pt idx="3877">
                  <c:v>0.56000000000000005</c:v>
                </c:pt>
                <c:pt idx="3878">
                  <c:v>0.56000000000000005</c:v>
                </c:pt>
                <c:pt idx="3879">
                  <c:v>0.56999999999999995</c:v>
                </c:pt>
                <c:pt idx="3880">
                  <c:v>0.54</c:v>
                </c:pt>
                <c:pt idx="3881">
                  <c:v>0.54</c:v>
                </c:pt>
                <c:pt idx="3882">
                  <c:v>0.53</c:v>
                </c:pt>
                <c:pt idx="3883">
                  <c:v>0.54</c:v>
                </c:pt>
                <c:pt idx="3884">
                  <c:v>0.6</c:v>
                </c:pt>
                <c:pt idx="3885">
                  <c:v>0.59</c:v>
                </c:pt>
                <c:pt idx="3886">
                  <c:v>0.6</c:v>
                </c:pt>
                <c:pt idx="3887">
                  <c:v>0.56999999999999995</c:v>
                </c:pt>
                <c:pt idx="3888">
                  <c:v>0.54</c:v>
                </c:pt>
                <c:pt idx="3889">
                  <c:v>0.54</c:v>
                </c:pt>
                <c:pt idx="3890">
                  <c:v>0.5</c:v>
                </c:pt>
                <c:pt idx="3891">
                  <c:v>0.5</c:v>
                </c:pt>
                <c:pt idx="3892">
                  <c:v>0.63</c:v>
                </c:pt>
                <c:pt idx="3893">
                  <c:v>0.62</c:v>
                </c:pt>
                <c:pt idx="3894">
                  <c:v>0.63</c:v>
                </c:pt>
                <c:pt idx="3895">
                  <c:v>0.62</c:v>
                </c:pt>
                <c:pt idx="3896">
                  <c:v>0.65</c:v>
                </c:pt>
                <c:pt idx="3897">
                  <c:v>0.65</c:v>
                </c:pt>
                <c:pt idx="3898">
                  <c:v>0.64</c:v>
                </c:pt>
                <c:pt idx="3899">
                  <c:v>0.46</c:v>
                </c:pt>
                <c:pt idx="3900">
                  <c:v>0.62</c:v>
                </c:pt>
                <c:pt idx="3901">
                  <c:v>0.62</c:v>
                </c:pt>
                <c:pt idx="3902">
                  <c:v>0.63</c:v>
                </c:pt>
                <c:pt idx="3903">
                  <c:v>0.47</c:v>
                </c:pt>
                <c:pt idx="3904">
                  <c:v>0.59</c:v>
                </c:pt>
                <c:pt idx="3905">
                  <c:v>0.68</c:v>
                </c:pt>
                <c:pt idx="3906">
                  <c:v>0.66</c:v>
                </c:pt>
                <c:pt idx="3907">
                  <c:v>0.67</c:v>
                </c:pt>
                <c:pt idx="3908">
                  <c:v>0.71</c:v>
                </c:pt>
                <c:pt idx="3909">
                  <c:v>0.7</c:v>
                </c:pt>
                <c:pt idx="3910">
                  <c:v>0.68</c:v>
                </c:pt>
                <c:pt idx="3911">
                  <c:v>0.71</c:v>
                </c:pt>
                <c:pt idx="3912">
                  <c:v>0.7</c:v>
                </c:pt>
                <c:pt idx="3913">
                  <c:v>0.72</c:v>
                </c:pt>
                <c:pt idx="3914">
                  <c:v>0.74</c:v>
                </c:pt>
                <c:pt idx="3915">
                  <c:v>0.74</c:v>
                </c:pt>
                <c:pt idx="3916">
                  <c:v>0.68</c:v>
                </c:pt>
                <c:pt idx="3917">
                  <c:v>0.67</c:v>
                </c:pt>
                <c:pt idx="3918">
                  <c:v>0.7</c:v>
                </c:pt>
                <c:pt idx="3919">
                  <c:v>0.69</c:v>
                </c:pt>
                <c:pt idx="3920">
                  <c:v>0.7</c:v>
                </c:pt>
                <c:pt idx="3921">
                  <c:v>0.72</c:v>
                </c:pt>
                <c:pt idx="3922">
                  <c:v>0.69</c:v>
                </c:pt>
                <c:pt idx="3923">
                  <c:v>0.71</c:v>
                </c:pt>
                <c:pt idx="3924">
                  <c:v>0.76</c:v>
                </c:pt>
                <c:pt idx="3925">
                  <c:v>0.48</c:v>
                </c:pt>
                <c:pt idx="3926">
                  <c:v>0.63</c:v>
                </c:pt>
                <c:pt idx="3927">
                  <c:v>1.79</c:v>
                </c:pt>
                <c:pt idx="3928">
                  <c:v>1.8</c:v>
                </c:pt>
                <c:pt idx="3929">
                  <c:v>1.88</c:v>
                </c:pt>
                <c:pt idx="3930">
                  <c:v>2.0299999999999998</c:v>
                </c:pt>
                <c:pt idx="3931">
                  <c:v>1.65</c:v>
                </c:pt>
                <c:pt idx="3932">
                  <c:v>1.35</c:v>
                </c:pt>
                <c:pt idx="3933">
                  <c:v>1.27</c:v>
                </c:pt>
                <c:pt idx="3934">
                  <c:v>1.1000000000000001</c:v>
                </c:pt>
                <c:pt idx="3935">
                  <c:v>1.38</c:v>
                </c:pt>
                <c:pt idx="3936">
                  <c:v>1.26</c:v>
                </c:pt>
                <c:pt idx="3937">
                  <c:v>1.24</c:v>
                </c:pt>
                <c:pt idx="3938">
                  <c:v>1</c:v>
                </c:pt>
                <c:pt idx="3939">
                  <c:v>0.88</c:v>
                </c:pt>
                <c:pt idx="3940">
                  <c:v>0.77</c:v>
                </c:pt>
                <c:pt idx="3941">
                  <c:v>0.65</c:v>
                </c:pt>
                <c:pt idx="3942">
                  <c:v>0.61</c:v>
                </c:pt>
                <c:pt idx="3943">
                  <c:v>0.64</c:v>
                </c:pt>
                <c:pt idx="3944">
                  <c:v>0.64</c:v>
                </c:pt>
                <c:pt idx="3945">
                  <c:v>0.71</c:v>
                </c:pt>
                <c:pt idx="3946">
                  <c:v>0.69</c:v>
                </c:pt>
                <c:pt idx="3947">
                  <c:v>0.65</c:v>
                </c:pt>
                <c:pt idx="3948">
                  <c:v>0.7</c:v>
                </c:pt>
                <c:pt idx="3949">
                  <c:v>0.63</c:v>
                </c:pt>
                <c:pt idx="3950">
                  <c:v>0.61</c:v>
                </c:pt>
                <c:pt idx="3951">
                  <c:v>0.62</c:v>
                </c:pt>
                <c:pt idx="3952">
                  <c:v>0.68</c:v>
                </c:pt>
                <c:pt idx="3953">
                  <c:v>0.84</c:v>
                </c:pt>
                <c:pt idx="3954">
                  <c:v>0.57999999999999996</c:v>
                </c:pt>
                <c:pt idx="3955">
                  <c:v>0.75</c:v>
                </c:pt>
                <c:pt idx="3956">
                  <c:v>0.75</c:v>
                </c:pt>
                <c:pt idx="3957">
                  <c:v>1.26</c:v>
                </c:pt>
                <c:pt idx="3958">
                  <c:v>1.1499999999999999</c:v>
                </c:pt>
                <c:pt idx="3959">
                  <c:v>1.1299999999999999</c:v>
                </c:pt>
                <c:pt idx="3960">
                  <c:v>1.1499999999999999</c:v>
                </c:pt>
                <c:pt idx="3961">
                  <c:v>1.1299999999999999</c:v>
                </c:pt>
                <c:pt idx="3962">
                  <c:v>1.1399999999999999</c:v>
                </c:pt>
                <c:pt idx="3963">
                  <c:v>0.98</c:v>
                </c:pt>
                <c:pt idx="3964">
                  <c:v>0.7</c:v>
                </c:pt>
                <c:pt idx="3965">
                  <c:v>0.78</c:v>
                </c:pt>
                <c:pt idx="3966">
                  <c:v>0.72</c:v>
                </c:pt>
                <c:pt idx="3967">
                  <c:v>0.71</c:v>
                </c:pt>
                <c:pt idx="3968">
                  <c:v>0.68</c:v>
                </c:pt>
                <c:pt idx="3969">
                  <c:v>0.62</c:v>
                </c:pt>
                <c:pt idx="3970">
                  <c:v>0.53</c:v>
                </c:pt>
                <c:pt idx="3971">
                  <c:v>0.53</c:v>
                </c:pt>
                <c:pt idx="3972">
                  <c:v>0.59</c:v>
                </c:pt>
                <c:pt idx="3973">
                  <c:v>0.59</c:v>
                </c:pt>
                <c:pt idx="3974">
                  <c:v>0.56000000000000005</c:v>
                </c:pt>
                <c:pt idx="3975">
                  <c:v>0.53</c:v>
                </c:pt>
                <c:pt idx="3976">
                  <c:v>0.6</c:v>
                </c:pt>
                <c:pt idx="3977">
                  <c:v>0.56999999999999995</c:v>
                </c:pt>
                <c:pt idx="3978">
                  <c:v>0.56000000000000005</c:v>
                </c:pt>
                <c:pt idx="3979">
                  <c:v>0.59</c:v>
                </c:pt>
                <c:pt idx="3980">
                  <c:v>0.65</c:v>
                </c:pt>
                <c:pt idx="3981">
                  <c:v>0.68</c:v>
                </c:pt>
                <c:pt idx="3982">
                  <c:v>0.7</c:v>
                </c:pt>
                <c:pt idx="3983">
                  <c:v>0.56000000000000005</c:v>
                </c:pt>
                <c:pt idx="3984">
                  <c:v>0.56999999999999995</c:v>
                </c:pt>
                <c:pt idx="3985">
                  <c:v>0.54</c:v>
                </c:pt>
                <c:pt idx="3986">
                  <c:v>0.53</c:v>
                </c:pt>
                <c:pt idx="3987">
                  <c:v>0.49</c:v>
                </c:pt>
                <c:pt idx="3988">
                  <c:v>0.65</c:v>
                </c:pt>
                <c:pt idx="3989">
                  <c:v>0.63</c:v>
                </c:pt>
                <c:pt idx="3990">
                  <c:v>0.57999999999999996</c:v>
                </c:pt>
                <c:pt idx="3991">
                  <c:v>0.56999999999999995</c:v>
                </c:pt>
                <c:pt idx="3992">
                  <c:v>0.59</c:v>
                </c:pt>
                <c:pt idx="3993">
                  <c:v>0.56999999999999995</c:v>
                </c:pt>
                <c:pt idx="3994">
                  <c:v>0.59</c:v>
                </c:pt>
                <c:pt idx="3995">
                  <c:v>0.76</c:v>
                </c:pt>
                <c:pt idx="3996">
                  <c:v>0.71</c:v>
                </c:pt>
                <c:pt idx="3997">
                  <c:v>0.68</c:v>
                </c:pt>
                <c:pt idx="3998">
                  <c:v>0.67</c:v>
                </c:pt>
                <c:pt idx="3999">
                  <c:v>0.63</c:v>
                </c:pt>
                <c:pt idx="4000">
                  <c:v>0.57999999999999996</c:v>
                </c:pt>
                <c:pt idx="4001">
                  <c:v>0.56999999999999995</c:v>
                </c:pt>
                <c:pt idx="4002">
                  <c:v>0.56999999999999995</c:v>
                </c:pt>
                <c:pt idx="4003">
                  <c:v>0.57999999999999996</c:v>
                </c:pt>
                <c:pt idx="4004">
                  <c:v>0.54</c:v>
                </c:pt>
                <c:pt idx="4005">
                  <c:v>0.57999999999999996</c:v>
                </c:pt>
                <c:pt idx="4006">
                  <c:v>0.3</c:v>
                </c:pt>
                <c:pt idx="4007">
                  <c:v>0.44</c:v>
                </c:pt>
                <c:pt idx="4008">
                  <c:v>0.31</c:v>
                </c:pt>
                <c:pt idx="4009">
                  <c:v>0.55000000000000004</c:v>
                </c:pt>
                <c:pt idx="4010">
                  <c:v>0.61</c:v>
                </c:pt>
                <c:pt idx="4011">
                  <c:v>0.8</c:v>
                </c:pt>
                <c:pt idx="4012">
                  <c:v>1.08</c:v>
                </c:pt>
                <c:pt idx="4013">
                  <c:v>1.28</c:v>
                </c:pt>
                <c:pt idx="4014">
                  <c:v>1.28</c:v>
                </c:pt>
                <c:pt idx="4015">
                  <c:v>1.29</c:v>
                </c:pt>
                <c:pt idx="4016">
                  <c:v>1.23</c:v>
                </c:pt>
                <c:pt idx="4017">
                  <c:v>1.02</c:v>
                </c:pt>
                <c:pt idx="4018">
                  <c:v>0.91</c:v>
                </c:pt>
                <c:pt idx="4019">
                  <c:v>0.6</c:v>
                </c:pt>
                <c:pt idx="4020">
                  <c:v>0.64</c:v>
                </c:pt>
                <c:pt idx="4021">
                  <c:v>0.89</c:v>
                </c:pt>
                <c:pt idx="4022">
                  <c:v>0.72</c:v>
                </c:pt>
                <c:pt idx="4023">
                  <c:v>0.63</c:v>
                </c:pt>
                <c:pt idx="4024">
                  <c:v>0.61</c:v>
                </c:pt>
                <c:pt idx="4025">
                  <c:v>0.57999999999999996</c:v>
                </c:pt>
                <c:pt idx="4026">
                  <c:v>0.57999999999999996</c:v>
                </c:pt>
                <c:pt idx="4027">
                  <c:v>0.54</c:v>
                </c:pt>
                <c:pt idx="4028">
                  <c:v>0.51</c:v>
                </c:pt>
                <c:pt idx="4029">
                  <c:v>0.5</c:v>
                </c:pt>
                <c:pt idx="4030">
                  <c:v>0.52</c:v>
                </c:pt>
                <c:pt idx="4031">
                  <c:v>0.5</c:v>
                </c:pt>
                <c:pt idx="4032">
                  <c:v>0.49</c:v>
                </c:pt>
                <c:pt idx="4033">
                  <c:v>0.53</c:v>
                </c:pt>
                <c:pt idx="4034">
                  <c:v>0.53</c:v>
                </c:pt>
                <c:pt idx="4035">
                  <c:v>0.6</c:v>
                </c:pt>
                <c:pt idx="4036">
                  <c:v>0.55000000000000004</c:v>
                </c:pt>
                <c:pt idx="4037">
                  <c:v>0.57999999999999996</c:v>
                </c:pt>
                <c:pt idx="4038">
                  <c:v>0.52</c:v>
                </c:pt>
                <c:pt idx="4039">
                  <c:v>0.48</c:v>
                </c:pt>
                <c:pt idx="4040">
                  <c:v>0.53</c:v>
                </c:pt>
                <c:pt idx="4041">
                  <c:v>0.55000000000000004</c:v>
                </c:pt>
                <c:pt idx="4042">
                  <c:v>0.54</c:v>
                </c:pt>
                <c:pt idx="4043">
                  <c:v>0.63</c:v>
                </c:pt>
                <c:pt idx="4044">
                  <c:v>0.67</c:v>
                </c:pt>
                <c:pt idx="4045">
                  <c:v>1.95</c:v>
                </c:pt>
                <c:pt idx="4046">
                  <c:v>1.65</c:v>
                </c:pt>
                <c:pt idx="4047">
                  <c:v>1.6</c:v>
                </c:pt>
                <c:pt idx="4048">
                  <c:v>1.62</c:v>
                </c:pt>
                <c:pt idx="4049">
                  <c:v>1.42</c:v>
                </c:pt>
                <c:pt idx="4050">
                  <c:v>1.04</c:v>
                </c:pt>
                <c:pt idx="4051">
                  <c:v>1.24</c:v>
                </c:pt>
                <c:pt idx="4052">
                  <c:v>1.24</c:v>
                </c:pt>
                <c:pt idx="4053">
                  <c:v>0.61</c:v>
                </c:pt>
                <c:pt idx="4054">
                  <c:v>0.57999999999999996</c:v>
                </c:pt>
                <c:pt idx="4055">
                  <c:v>0.56999999999999995</c:v>
                </c:pt>
                <c:pt idx="4056">
                  <c:v>0.57999999999999996</c:v>
                </c:pt>
                <c:pt idx="4057">
                  <c:v>0.56999999999999995</c:v>
                </c:pt>
                <c:pt idx="4058">
                  <c:v>0.81</c:v>
                </c:pt>
                <c:pt idx="4059">
                  <c:v>0.78</c:v>
                </c:pt>
                <c:pt idx="4060">
                  <c:v>0.68</c:v>
                </c:pt>
                <c:pt idx="4061">
                  <c:v>0.62</c:v>
                </c:pt>
                <c:pt idx="4062">
                  <c:v>0.6</c:v>
                </c:pt>
                <c:pt idx="4063">
                  <c:v>0.57999999999999996</c:v>
                </c:pt>
                <c:pt idx="4064">
                  <c:v>0.56999999999999995</c:v>
                </c:pt>
                <c:pt idx="4065">
                  <c:v>0.51</c:v>
                </c:pt>
                <c:pt idx="4066">
                  <c:v>0.5</c:v>
                </c:pt>
                <c:pt idx="4067">
                  <c:v>0.48</c:v>
                </c:pt>
                <c:pt idx="4068">
                  <c:v>0.54</c:v>
                </c:pt>
                <c:pt idx="4069">
                  <c:v>0.78</c:v>
                </c:pt>
                <c:pt idx="4070">
                  <c:v>0.68</c:v>
                </c:pt>
                <c:pt idx="4071">
                  <c:v>0.7</c:v>
                </c:pt>
                <c:pt idx="4072">
                  <c:v>0.53</c:v>
                </c:pt>
                <c:pt idx="4073">
                  <c:v>0.51</c:v>
                </c:pt>
                <c:pt idx="4074">
                  <c:v>0.5</c:v>
                </c:pt>
                <c:pt idx="4075">
                  <c:v>0.48</c:v>
                </c:pt>
                <c:pt idx="4076">
                  <c:v>0.46</c:v>
                </c:pt>
                <c:pt idx="4077">
                  <c:v>0.52</c:v>
                </c:pt>
                <c:pt idx="4078">
                  <c:v>0.53</c:v>
                </c:pt>
                <c:pt idx="4079">
                  <c:v>0.52</c:v>
                </c:pt>
                <c:pt idx="4080">
                  <c:v>0.53</c:v>
                </c:pt>
                <c:pt idx="4081">
                  <c:v>0.52</c:v>
                </c:pt>
                <c:pt idx="4082">
                  <c:v>0.52</c:v>
                </c:pt>
                <c:pt idx="4083">
                  <c:v>0.5</c:v>
                </c:pt>
                <c:pt idx="4084">
                  <c:v>0.52</c:v>
                </c:pt>
                <c:pt idx="4085">
                  <c:v>0.52</c:v>
                </c:pt>
                <c:pt idx="4086">
                  <c:v>0.51</c:v>
                </c:pt>
                <c:pt idx="4087">
                  <c:v>0.55000000000000004</c:v>
                </c:pt>
                <c:pt idx="4088">
                  <c:v>0.52</c:v>
                </c:pt>
                <c:pt idx="4089">
                  <c:v>0.51</c:v>
                </c:pt>
                <c:pt idx="4090">
                  <c:v>0.55000000000000004</c:v>
                </c:pt>
                <c:pt idx="4091">
                  <c:v>0.54</c:v>
                </c:pt>
                <c:pt idx="4092">
                  <c:v>0.56999999999999995</c:v>
                </c:pt>
                <c:pt idx="4093">
                  <c:v>0.55000000000000004</c:v>
                </c:pt>
                <c:pt idx="4094">
                  <c:v>0.87</c:v>
                </c:pt>
                <c:pt idx="4095">
                  <c:v>0.66</c:v>
                </c:pt>
                <c:pt idx="4096">
                  <c:v>0.65</c:v>
                </c:pt>
                <c:pt idx="4097">
                  <c:v>0.39</c:v>
                </c:pt>
                <c:pt idx="4098">
                  <c:v>0.65</c:v>
                </c:pt>
                <c:pt idx="4099">
                  <c:v>0.63</c:v>
                </c:pt>
                <c:pt idx="4100">
                  <c:v>0.61</c:v>
                </c:pt>
                <c:pt idx="4101">
                  <c:v>0.6</c:v>
                </c:pt>
                <c:pt idx="4102">
                  <c:v>0.59</c:v>
                </c:pt>
                <c:pt idx="4103">
                  <c:v>0.61</c:v>
                </c:pt>
                <c:pt idx="4104">
                  <c:v>0.67</c:v>
                </c:pt>
                <c:pt idx="4105">
                  <c:v>0.61</c:v>
                </c:pt>
                <c:pt idx="4106">
                  <c:v>0.59</c:v>
                </c:pt>
                <c:pt idx="4107">
                  <c:v>0.59</c:v>
                </c:pt>
                <c:pt idx="4108">
                  <c:v>0.59</c:v>
                </c:pt>
                <c:pt idx="4109">
                  <c:v>0.57999999999999996</c:v>
                </c:pt>
                <c:pt idx="4110">
                  <c:v>0.59</c:v>
                </c:pt>
                <c:pt idx="4111">
                  <c:v>0.59</c:v>
                </c:pt>
                <c:pt idx="4112">
                  <c:v>0.56999999999999995</c:v>
                </c:pt>
                <c:pt idx="4113">
                  <c:v>0.53</c:v>
                </c:pt>
                <c:pt idx="4114">
                  <c:v>0.53</c:v>
                </c:pt>
                <c:pt idx="4115">
                  <c:v>0.52</c:v>
                </c:pt>
                <c:pt idx="4116">
                  <c:v>0.59</c:v>
                </c:pt>
                <c:pt idx="4117">
                  <c:v>0.62</c:v>
                </c:pt>
                <c:pt idx="4118">
                  <c:v>0.52</c:v>
                </c:pt>
                <c:pt idx="4119">
                  <c:v>0.67</c:v>
                </c:pt>
                <c:pt idx="4120">
                  <c:v>0.66</c:v>
                </c:pt>
                <c:pt idx="4121">
                  <c:v>0.44</c:v>
                </c:pt>
                <c:pt idx="4122">
                  <c:v>0.6</c:v>
                </c:pt>
                <c:pt idx="4123">
                  <c:v>0.59</c:v>
                </c:pt>
                <c:pt idx="4124">
                  <c:v>0.76</c:v>
                </c:pt>
                <c:pt idx="4125">
                  <c:v>0.76</c:v>
                </c:pt>
                <c:pt idx="4126">
                  <c:v>0.75</c:v>
                </c:pt>
                <c:pt idx="4127">
                  <c:v>0.77</c:v>
                </c:pt>
                <c:pt idx="4128">
                  <c:v>0.77</c:v>
                </c:pt>
                <c:pt idx="4129">
                  <c:v>0.75</c:v>
                </c:pt>
                <c:pt idx="4130">
                  <c:v>0.77</c:v>
                </c:pt>
                <c:pt idx="4131">
                  <c:v>0.76</c:v>
                </c:pt>
                <c:pt idx="4132">
                  <c:v>0.71</c:v>
                </c:pt>
                <c:pt idx="4133">
                  <c:v>0.72</c:v>
                </c:pt>
                <c:pt idx="4134">
                  <c:v>0.69</c:v>
                </c:pt>
                <c:pt idx="4135">
                  <c:v>0.68</c:v>
                </c:pt>
                <c:pt idx="4136">
                  <c:v>0.69</c:v>
                </c:pt>
                <c:pt idx="4137">
                  <c:v>0.66</c:v>
                </c:pt>
                <c:pt idx="4138">
                  <c:v>0.62</c:v>
                </c:pt>
                <c:pt idx="4139">
                  <c:v>0.63</c:v>
                </c:pt>
                <c:pt idx="4140">
                  <c:v>0.6</c:v>
                </c:pt>
                <c:pt idx="4141">
                  <c:v>0.63</c:v>
                </c:pt>
                <c:pt idx="4142">
                  <c:v>0.83</c:v>
                </c:pt>
                <c:pt idx="4143">
                  <c:v>0.94</c:v>
                </c:pt>
                <c:pt idx="4144">
                  <c:v>0.8</c:v>
                </c:pt>
                <c:pt idx="4145">
                  <c:v>0.68</c:v>
                </c:pt>
                <c:pt idx="4146">
                  <c:v>0.67</c:v>
                </c:pt>
                <c:pt idx="4147">
                  <c:v>0.67</c:v>
                </c:pt>
                <c:pt idx="4148">
                  <c:v>0.69</c:v>
                </c:pt>
                <c:pt idx="4149">
                  <c:v>0.63</c:v>
                </c:pt>
                <c:pt idx="4150">
                  <c:v>0.7</c:v>
                </c:pt>
                <c:pt idx="4151">
                  <c:v>0.72</c:v>
                </c:pt>
                <c:pt idx="4152">
                  <c:v>0.98</c:v>
                </c:pt>
                <c:pt idx="4153">
                  <c:v>0.9</c:v>
                </c:pt>
                <c:pt idx="4154">
                  <c:v>0.85</c:v>
                </c:pt>
                <c:pt idx="4155">
                  <c:v>0.88</c:v>
                </c:pt>
                <c:pt idx="4156">
                  <c:v>0.76</c:v>
                </c:pt>
                <c:pt idx="4157">
                  <c:v>0.77</c:v>
                </c:pt>
                <c:pt idx="4158">
                  <c:v>0.83</c:v>
                </c:pt>
                <c:pt idx="4159">
                  <c:v>0.85</c:v>
                </c:pt>
                <c:pt idx="4160">
                  <c:v>0.86</c:v>
                </c:pt>
                <c:pt idx="4161">
                  <c:v>0.79</c:v>
                </c:pt>
                <c:pt idx="4162">
                  <c:v>0.78</c:v>
                </c:pt>
                <c:pt idx="4163">
                  <c:v>0.75</c:v>
                </c:pt>
                <c:pt idx="4164">
                  <c:v>0.8</c:v>
                </c:pt>
                <c:pt idx="4165">
                  <c:v>0.81</c:v>
                </c:pt>
                <c:pt idx="4166">
                  <c:v>0.83</c:v>
                </c:pt>
                <c:pt idx="4167">
                  <c:v>0.85</c:v>
                </c:pt>
                <c:pt idx="4168">
                  <c:v>0.84</c:v>
                </c:pt>
                <c:pt idx="4169">
                  <c:v>0.83</c:v>
                </c:pt>
                <c:pt idx="4170">
                  <c:v>0.88</c:v>
                </c:pt>
                <c:pt idx="4171">
                  <c:v>0.86</c:v>
                </c:pt>
                <c:pt idx="4172">
                  <c:v>0.84</c:v>
                </c:pt>
                <c:pt idx="4173">
                  <c:v>0.87</c:v>
                </c:pt>
                <c:pt idx="4174">
                  <c:v>0.86</c:v>
                </c:pt>
                <c:pt idx="4175">
                  <c:v>0.88</c:v>
                </c:pt>
                <c:pt idx="4176">
                  <c:v>0.84</c:v>
                </c:pt>
                <c:pt idx="4177">
                  <c:v>0.86</c:v>
                </c:pt>
                <c:pt idx="4178">
                  <c:v>0.88</c:v>
                </c:pt>
                <c:pt idx="4179">
                  <c:v>0.87</c:v>
                </c:pt>
                <c:pt idx="4180">
                  <c:v>0.87</c:v>
                </c:pt>
                <c:pt idx="4181">
                  <c:v>0.88</c:v>
                </c:pt>
                <c:pt idx="4182">
                  <c:v>0.87</c:v>
                </c:pt>
                <c:pt idx="4183">
                  <c:v>0.83</c:v>
                </c:pt>
                <c:pt idx="4184">
                  <c:v>0.81</c:v>
                </c:pt>
                <c:pt idx="4185">
                  <c:v>0.82</c:v>
                </c:pt>
                <c:pt idx="4186">
                  <c:v>0.79</c:v>
                </c:pt>
                <c:pt idx="4187">
                  <c:v>0.79</c:v>
                </c:pt>
                <c:pt idx="4188">
                  <c:v>0.83</c:v>
                </c:pt>
                <c:pt idx="4189">
                  <c:v>0.85</c:v>
                </c:pt>
                <c:pt idx="4190">
                  <c:v>0.96</c:v>
                </c:pt>
                <c:pt idx="4191">
                  <c:v>0.8</c:v>
                </c:pt>
                <c:pt idx="4192">
                  <c:v>0.77</c:v>
                </c:pt>
                <c:pt idx="4193">
                  <c:v>0.76</c:v>
                </c:pt>
                <c:pt idx="4194">
                  <c:v>0.83</c:v>
                </c:pt>
                <c:pt idx="4195">
                  <c:v>0.77</c:v>
                </c:pt>
                <c:pt idx="4196">
                  <c:v>0.8</c:v>
                </c:pt>
                <c:pt idx="4197">
                  <c:v>0.88</c:v>
                </c:pt>
                <c:pt idx="4198">
                  <c:v>0.85</c:v>
                </c:pt>
                <c:pt idx="4199">
                  <c:v>0.81</c:v>
                </c:pt>
                <c:pt idx="4200">
                  <c:v>0.78</c:v>
                </c:pt>
                <c:pt idx="4201">
                  <c:v>0.77</c:v>
                </c:pt>
                <c:pt idx="4202">
                  <c:v>0.72</c:v>
                </c:pt>
                <c:pt idx="4204">
                  <c:v>0.68</c:v>
                </c:pt>
                <c:pt idx="4205">
                  <c:v>0.67</c:v>
                </c:pt>
                <c:pt idx="4206">
                  <c:v>0.66</c:v>
                </c:pt>
                <c:pt idx="4207">
                  <c:v>0.67</c:v>
                </c:pt>
                <c:pt idx="4208">
                  <c:v>0.68</c:v>
                </c:pt>
                <c:pt idx="4209">
                  <c:v>0.69</c:v>
                </c:pt>
                <c:pt idx="4210">
                  <c:v>0.68</c:v>
                </c:pt>
                <c:pt idx="4211">
                  <c:v>0.87</c:v>
                </c:pt>
                <c:pt idx="4212">
                  <c:v>0.75</c:v>
                </c:pt>
                <c:pt idx="4213">
                  <c:v>0.83</c:v>
                </c:pt>
                <c:pt idx="4214">
                  <c:v>0.84</c:v>
                </c:pt>
                <c:pt idx="4215">
                  <c:v>0.84</c:v>
                </c:pt>
                <c:pt idx="4216">
                  <c:v>0.84</c:v>
                </c:pt>
                <c:pt idx="4217">
                  <c:v>0.82</c:v>
                </c:pt>
                <c:pt idx="4218">
                  <c:v>1.01</c:v>
                </c:pt>
                <c:pt idx="4219">
                  <c:v>0.72</c:v>
                </c:pt>
                <c:pt idx="4220">
                  <c:v>0.74</c:v>
                </c:pt>
                <c:pt idx="4221">
                  <c:v>0.98</c:v>
                </c:pt>
                <c:pt idx="4222">
                  <c:v>0.94</c:v>
                </c:pt>
                <c:pt idx="4223">
                  <c:v>0.91</c:v>
                </c:pt>
                <c:pt idx="4224">
                  <c:v>0.86</c:v>
                </c:pt>
                <c:pt idx="4225">
                  <c:v>0.82</c:v>
                </c:pt>
                <c:pt idx="4226">
                  <c:v>0.8</c:v>
                </c:pt>
                <c:pt idx="4227">
                  <c:v>0.78</c:v>
                </c:pt>
                <c:pt idx="4228">
                  <c:v>0.43</c:v>
                </c:pt>
                <c:pt idx="4229">
                  <c:v>0.87</c:v>
                </c:pt>
                <c:pt idx="4230">
                  <c:v>0.84</c:v>
                </c:pt>
                <c:pt idx="4231">
                  <c:v>0.99</c:v>
                </c:pt>
                <c:pt idx="4232">
                  <c:v>0.9</c:v>
                </c:pt>
                <c:pt idx="4233">
                  <c:v>0.86</c:v>
                </c:pt>
                <c:pt idx="4234">
                  <c:v>0.85</c:v>
                </c:pt>
                <c:pt idx="4235">
                  <c:v>0.91</c:v>
                </c:pt>
                <c:pt idx="4236">
                  <c:v>0.77</c:v>
                </c:pt>
                <c:pt idx="4237">
                  <c:v>0.78</c:v>
                </c:pt>
                <c:pt idx="4238">
                  <c:v>0.8</c:v>
                </c:pt>
                <c:pt idx="4239">
                  <c:v>0.78</c:v>
                </c:pt>
                <c:pt idx="4240">
                  <c:v>0.75</c:v>
                </c:pt>
                <c:pt idx="4241">
                  <c:v>0.73</c:v>
                </c:pt>
                <c:pt idx="4242">
                  <c:v>0.6</c:v>
                </c:pt>
                <c:pt idx="4243">
                  <c:v>0.52</c:v>
                </c:pt>
                <c:pt idx="4244">
                  <c:v>0.6</c:v>
                </c:pt>
                <c:pt idx="4245">
                  <c:v>0.52</c:v>
                </c:pt>
                <c:pt idx="4246">
                  <c:v>0.52</c:v>
                </c:pt>
                <c:pt idx="4247">
                  <c:v>0.45</c:v>
                </c:pt>
                <c:pt idx="4248">
                  <c:v>0.51</c:v>
                </c:pt>
                <c:pt idx="4249">
                  <c:v>0.51</c:v>
                </c:pt>
                <c:pt idx="4250">
                  <c:v>0.52</c:v>
                </c:pt>
                <c:pt idx="4251">
                  <c:v>0.49</c:v>
                </c:pt>
                <c:pt idx="4252">
                  <c:v>0.53</c:v>
                </c:pt>
                <c:pt idx="4253">
                  <c:v>0.51</c:v>
                </c:pt>
                <c:pt idx="4254">
                  <c:v>0.51</c:v>
                </c:pt>
                <c:pt idx="4255">
                  <c:v>0.53</c:v>
                </c:pt>
                <c:pt idx="4256">
                  <c:v>0.53</c:v>
                </c:pt>
                <c:pt idx="4257">
                  <c:v>0.54</c:v>
                </c:pt>
                <c:pt idx="4258">
                  <c:v>0.56000000000000005</c:v>
                </c:pt>
                <c:pt idx="4259">
                  <c:v>0.52</c:v>
                </c:pt>
                <c:pt idx="4260">
                  <c:v>0.55000000000000004</c:v>
                </c:pt>
                <c:pt idx="4261">
                  <c:v>0.53</c:v>
                </c:pt>
                <c:pt idx="4262">
                  <c:v>0.55000000000000004</c:v>
                </c:pt>
                <c:pt idx="4263">
                  <c:v>0.57999999999999996</c:v>
                </c:pt>
                <c:pt idx="4264">
                  <c:v>0.59</c:v>
                </c:pt>
                <c:pt idx="4265">
                  <c:v>0.59</c:v>
                </c:pt>
                <c:pt idx="4266">
                  <c:v>0.62</c:v>
                </c:pt>
                <c:pt idx="4267">
                  <c:v>0.61</c:v>
                </c:pt>
                <c:pt idx="4268">
                  <c:v>0.57999999999999996</c:v>
                </c:pt>
                <c:pt idx="4269">
                  <c:v>0.6</c:v>
                </c:pt>
                <c:pt idx="4270">
                  <c:v>0.61</c:v>
                </c:pt>
                <c:pt idx="4271">
                  <c:v>0.59</c:v>
                </c:pt>
                <c:pt idx="4272">
                  <c:v>0.57999999999999996</c:v>
                </c:pt>
                <c:pt idx="4273">
                  <c:v>0.54</c:v>
                </c:pt>
                <c:pt idx="4274">
                  <c:v>0.61</c:v>
                </c:pt>
                <c:pt idx="4275">
                  <c:v>0.59</c:v>
                </c:pt>
                <c:pt idx="4276">
                  <c:v>0.75</c:v>
                </c:pt>
                <c:pt idx="4277">
                  <c:v>1.1000000000000001</c:v>
                </c:pt>
                <c:pt idx="4278">
                  <c:v>1.1399999999999999</c:v>
                </c:pt>
                <c:pt idx="4279">
                  <c:v>0.86</c:v>
                </c:pt>
                <c:pt idx="4280">
                  <c:v>0.5</c:v>
                </c:pt>
                <c:pt idx="4281">
                  <c:v>0.78</c:v>
                </c:pt>
                <c:pt idx="4282">
                  <c:v>0.71</c:v>
                </c:pt>
                <c:pt idx="4283">
                  <c:v>0.56000000000000005</c:v>
                </c:pt>
                <c:pt idx="4284">
                  <c:v>0.52</c:v>
                </c:pt>
                <c:pt idx="4285">
                  <c:v>0.62</c:v>
                </c:pt>
                <c:pt idx="4286">
                  <c:v>0.64</c:v>
                </c:pt>
                <c:pt idx="4287">
                  <c:v>0.57999999999999996</c:v>
                </c:pt>
                <c:pt idx="4288">
                  <c:v>0.59</c:v>
                </c:pt>
                <c:pt idx="4289">
                  <c:v>0.57999999999999996</c:v>
                </c:pt>
                <c:pt idx="4290">
                  <c:v>0.6</c:v>
                </c:pt>
                <c:pt idx="4291">
                  <c:v>0.56999999999999995</c:v>
                </c:pt>
                <c:pt idx="4292">
                  <c:v>0.59</c:v>
                </c:pt>
                <c:pt idx="4293">
                  <c:v>0.56999999999999995</c:v>
                </c:pt>
                <c:pt idx="4294">
                  <c:v>0.54</c:v>
                </c:pt>
                <c:pt idx="4295">
                  <c:v>0.59</c:v>
                </c:pt>
                <c:pt idx="4296">
                  <c:v>0.61</c:v>
                </c:pt>
                <c:pt idx="4297">
                  <c:v>0.57999999999999996</c:v>
                </c:pt>
                <c:pt idx="4298">
                  <c:v>0.59</c:v>
                </c:pt>
                <c:pt idx="4299">
                  <c:v>0.67</c:v>
                </c:pt>
                <c:pt idx="4300">
                  <c:v>0.66</c:v>
                </c:pt>
                <c:pt idx="4301">
                  <c:v>0.67</c:v>
                </c:pt>
                <c:pt idx="4302">
                  <c:v>0.66</c:v>
                </c:pt>
                <c:pt idx="4303">
                  <c:v>0.65</c:v>
                </c:pt>
                <c:pt idx="4304">
                  <c:v>0.63</c:v>
                </c:pt>
                <c:pt idx="4305">
                  <c:v>0.62</c:v>
                </c:pt>
                <c:pt idx="4306">
                  <c:v>0.6</c:v>
                </c:pt>
                <c:pt idx="4307">
                  <c:v>0.76</c:v>
                </c:pt>
                <c:pt idx="4308">
                  <c:v>0.56999999999999995</c:v>
                </c:pt>
                <c:pt idx="4309">
                  <c:v>0.53</c:v>
                </c:pt>
                <c:pt idx="4310">
                  <c:v>0.67</c:v>
                </c:pt>
                <c:pt idx="4311">
                  <c:v>0.69</c:v>
                </c:pt>
                <c:pt idx="4312">
                  <c:v>0.67</c:v>
                </c:pt>
                <c:pt idx="4313">
                  <c:v>0.72</c:v>
                </c:pt>
                <c:pt idx="4314">
                  <c:v>0.73</c:v>
                </c:pt>
                <c:pt idx="4315">
                  <c:v>0.69</c:v>
                </c:pt>
                <c:pt idx="4316">
                  <c:v>0.71</c:v>
                </c:pt>
                <c:pt idx="4317">
                  <c:v>1.18</c:v>
                </c:pt>
                <c:pt idx="4318">
                  <c:v>1.04</c:v>
                </c:pt>
                <c:pt idx="4319">
                  <c:v>0.96</c:v>
                </c:pt>
                <c:pt idx="4320">
                  <c:v>0.88</c:v>
                </c:pt>
                <c:pt idx="4321">
                  <c:v>0.91</c:v>
                </c:pt>
                <c:pt idx="4322">
                  <c:v>0.78</c:v>
                </c:pt>
                <c:pt idx="4323">
                  <c:v>0.63</c:v>
                </c:pt>
                <c:pt idx="4324">
                  <c:v>0.62</c:v>
                </c:pt>
                <c:pt idx="4325">
                  <c:v>0.6</c:v>
                </c:pt>
                <c:pt idx="4326">
                  <c:v>0.57999999999999996</c:v>
                </c:pt>
                <c:pt idx="4327">
                  <c:v>0.55000000000000004</c:v>
                </c:pt>
                <c:pt idx="4328">
                  <c:v>0.59</c:v>
                </c:pt>
                <c:pt idx="4329">
                  <c:v>0.59</c:v>
                </c:pt>
                <c:pt idx="4330">
                  <c:v>0.64</c:v>
                </c:pt>
                <c:pt idx="4331">
                  <c:v>0.63</c:v>
                </c:pt>
                <c:pt idx="4332">
                  <c:v>0.64</c:v>
                </c:pt>
                <c:pt idx="4333">
                  <c:v>1.06</c:v>
                </c:pt>
                <c:pt idx="4334">
                  <c:v>1.0900000000000001</c:v>
                </c:pt>
                <c:pt idx="4335">
                  <c:v>1.01</c:v>
                </c:pt>
                <c:pt idx="4336">
                  <c:v>0.99</c:v>
                </c:pt>
                <c:pt idx="4337">
                  <c:v>1.03</c:v>
                </c:pt>
                <c:pt idx="4338">
                  <c:v>0.94</c:v>
                </c:pt>
                <c:pt idx="4339">
                  <c:v>0.92</c:v>
                </c:pt>
                <c:pt idx="4340">
                  <c:v>0.9</c:v>
                </c:pt>
                <c:pt idx="4341">
                  <c:v>0.83</c:v>
                </c:pt>
                <c:pt idx="4342">
                  <c:v>0.87</c:v>
                </c:pt>
                <c:pt idx="4343">
                  <c:v>0.85</c:v>
                </c:pt>
                <c:pt idx="4344">
                  <c:v>0.82</c:v>
                </c:pt>
                <c:pt idx="4345">
                  <c:v>0.86</c:v>
                </c:pt>
                <c:pt idx="4346">
                  <c:v>0.88</c:v>
                </c:pt>
                <c:pt idx="4347">
                  <c:v>0.83</c:v>
                </c:pt>
                <c:pt idx="4348">
                  <c:v>0.72</c:v>
                </c:pt>
                <c:pt idx="4349">
                  <c:v>0.84</c:v>
                </c:pt>
                <c:pt idx="4350">
                  <c:v>0.8</c:v>
                </c:pt>
                <c:pt idx="4351">
                  <c:v>0.9</c:v>
                </c:pt>
                <c:pt idx="4352">
                  <c:v>0.96</c:v>
                </c:pt>
                <c:pt idx="4353">
                  <c:v>1.17</c:v>
                </c:pt>
                <c:pt idx="4354">
                  <c:v>1.05</c:v>
                </c:pt>
                <c:pt idx="4355">
                  <c:v>1.06</c:v>
                </c:pt>
                <c:pt idx="4356">
                  <c:v>1.02</c:v>
                </c:pt>
                <c:pt idx="4357">
                  <c:v>0.84</c:v>
                </c:pt>
                <c:pt idx="4358">
                  <c:v>0.83</c:v>
                </c:pt>
                <c:pt idx="4359">
                  <c:v>0.83</c:v>
                </c:pt>
                <c:pt idx="4360">
                  <c:v>0.77</c:v>
                </c:pt>
                <c:pt idx="4361">
                  <c:v>0.76</c:v>
                </c:pt>
                <c:pt idx="4362">
                  <c:v>0.74</c:v>
                </c:pt>
                <c:pt idx="4363">
                  <c:v>0.75</c:v>
                </c:pt>
                <c:pt idx="4364">
                  <c:v>0.65</c:v>
                </c:pt>
                <c:pt idx="4365">
                  <c:v>0.61</c:v>
                </c:pt>
                <c:pt idx="4366">
                  <c:v>0.56000000000000005</c:v>
                </c:pt>
                <c:pt idx="4367">
                  <c:v>0.56999999999999995</c:v>
                </c:pt>
                <c:pt idx="4368">
                  <c:v>0.62</c:v>
                </c:pt>
                <c:pt idx="4369">
                  <c:v>0.59</c:v>
                </c:pt>
                <c:pt idx="4370">
                  <c:v>0.62</c:v>
                </c:pt>
                <c:pt idx="4371">
                  <c:v>0.57999999999999996</c:v>
                </c:pt>
                <c:pt idx="4372">
                  <c:v>0.51</c:v>
                </c:pt>
                <c:pt idx="4373">
                  <c:v>0.52</c:v>
                </c:pt>
                <c:pt idx="4374">
                  <c:v>0.54</c:v>
                </c:pt>
                <c:pt idx="4375">
                  <c:v>0.51</c:v>
                </c:pt>
                <c:pt idx="4376">
                  <c:v>0.48</c:v>
                </c:pt>
                <c:pt idx="4377">
                  <c:v>0.6</c:v>
                </c:pt>
                <c:pt idx="4378">
                  <c:v>0.61</c:v>
                </c:pt>
                <c:pt idx="4379">
                  <c:v>0.62</c:v>
                </c:pt>
                <c:pt idx="4380">
                  <c:v>0.61</c:v>
                </c:pt>
                <c:pt idx="4381">
                  <c:v>0.61</c:v>
                </c:pt>
                <c:pt idx="4382">
                  <c:v>0.57999999999999996</c:v>
                </c:pt>
                <c:pt idx="4383">
                  <c:v>0.66</c:v>
                </c:pt>
                <c:pt idx="4384">
                  <c:v>0.66</c:v>
                </c:pt>
                <c:pt idx="4385">
                  <c:v>0.65</c:v>
                </c:pt>
                <c:pt idx="4386">
                  <c:v>0.65</c:v>
                </c:pt>
                <c:pt idx="4387">
                  <c:v>0.73</c:v>
                </c:pt>
                <c:pt idx="4388">
                  <c:v>0.75</c:v>
                </c:pt>
                <c:pt idx="4389">
                  <c:v>0.86</c:v>
                </c:pt>
                <c:pt idx="4390">
                  <c:v>0.74</c:v>
                </c:pt>
                <c:pt idx="4391">
                  <c:v>0.69</c:v>
                </c:pt>
                <c:pt idx="4392">
                  <c:v>0.63</c:v>
                </c:pt>
                <c:pt idx="4393">
                  <c:v>0.71</c:v>
                </c:pt>
                <c:pt idx="4394">
                  <c:v>0.68</c:v>
                </c:pt>
                <c:pt idx="4395">
                  <c:v>0.75</c:v>
                </c:pt>
                <c:pt idx="4396">
                  <c:v>0.97</c:v>
                </c:pt>
                <c:pt idx="4397">
                  <c:v>0.92</c:v>
                </c:pt>
                <c:pt idx="4398">
                  <c:v>0.87</c:v>
                </c:pt>
                <c:pt idx="4399">
                  <c:v>0.88</c:v>
                </c:pt>
                <c:pt idx="4400">
                  <c:v>1.01</c:v>
                </c:pt>
                <c:pt idx="4401">
                  <c:v>0.93</c:v>
                </c:pt>
                <c:pt idx="4402">
                  <c:v>0.66</c:v>
                </c:pt>
                <c:pt idx="4403">
                  <c:v>1.1399999999999999</c:v>
                </c:pt>
                <c:pt idx="4404">
                  <c:v>0.93</c:v>
                </c:pt>
                <c:pt idx="4405">
                  <c:v>1.04</c:v>
                </c:pt>
                <c:pt idx="4406">
                  <c:v>1.36</c:v>
                </c:pt>
                <c:pt idx="4407">
                  <c:v>1.22</c:v>
                </c:pt>
                <c:pt idx="4408">
                  <c:v>1.19</c:v>
                </c:pt>
                <c:pt idx="4409">
                  <c:v>1.1200000000000001</c:v>
                </c:pt>
                <c:pt idx="4410">
                  <c:v>1.28</c:v>
                </c:pt>
                <c:pt idx="4411">
                  <c:v>1.36</c:v>
                </c:pt>
                <c:pt idx="4412">
                  <c:v>0.89</c:v>
                </c:pt>
                <c:pt idx="4413">
                  <c:v>0.87</c:v>
                </c:pt>
                <c:pt idx="4414">
                  <c:v>0.9</c:v>
                </c:pt>
                <c:pt idx="4415">
                  <c:v>0.69</c:v>
                </c:pt>
                <c:pt idx="4416">
                  <c:v>0.69</c:v>
                </c:pt>
                <c:pt idx="4417">
                  <c:v>0.62</c:v>
                </c:pt>
                <c:pt idx="4418">
                  <c:v>0.62</c:v>
                </c:pt>
                <c:pt idx="4419">
                  <c:v>0.61</c:v>
                </c:pt>
                <c:pt idx="4420">
                  <c:v>0.57999999999999996</c:v>
                </c:pt>
                <c:pt idx="4421">
                  <c:v>0.55000000000000004</c:v>
                </c:pt>
                <c:pt idx="4422">
                  <c:v>0.55000000000000004</c:v>
                </c:pt>
                <c:pt idx="4423">
                  <c:v>0.53</c:v>
                </c:pt>
                <c:pt idx="4424">
                  <c:v>0.57999999999999996</c:v>
                </c:pt>
                <c:pt idx="4425">
                  <c:v>0.67</c:v>
                </c:pt>
                <c:pt idx="4426">
                  <c:v>0.66</c:v>
                </c:pt>
                <c:pt idx="4427">
                  <c:v>0.84</c:v>
                </c:pt>
                <c:pt idx="4428">
                  <c:v>0.84</c:v>
                </c:pt>
                <c:pt idx="4429">
                  <c:v>0.8</c:v>
                </c:pt>
                <c:pt idx="4430">
                  <c:v>0.7</c:v>
                </c:pt>
                <c:pt idx="4431">
                  <c:v>0.6</c:v>
                </c:pt>
                <c:pt idx="4432">
                  <c:v>0.57999999999999996</c:v>
                </c:pt>
                <c:pt idx="4433">
                  <c:v>0.56000000000000005</c:v>
                </c:pt>
                <c:pt idx="4434">
                  <c:v>0.5</c:v>
                </c:pt>
                <c:pt idx="4435">
                  <c:v>0.53</c:v>
                </c:pt>
                <c:pt idx="4436">
                  <c:v>0.56999999999999995</c:v>
                </c:pt>
                <c:pt idx="4437">
                  <c:v>0.51</c:v>
                </c:pt>
                <c:pt idx="4438">
                  <c:v>0.44</c:v>
                </c:pt>
                <c:pt idx="4439">
                  <c:v>0.46</c:v>
                </c:pt>
                <c:pt idx="4440">
                  <c:v>0.48</c:v>
                </c:pt>
                <c:pt idx="4441">
                  <c:v>0.48</c:v>
                </c:pt>
                <c:pt idx="4442">
                  <c:v>0.44</c:v>
                </c:pt>
                <c:pt idx="4443">
                  <c:v>0.46</c:v>
                </c:pt>
                <c:pt idx="4444">
                  <c:v>0.41</c:v>
                </c:pt>
                <c:pt idx="4445">
                  <c:v>0.37</c:v>
                </c:pt>
                <c:pt idx="4446">
                  <c:v>0.31</c:v>
                </c:pt>
                <c:pt idx="4447">
                  <c:v>0.26</c:v>
                </c:pt>
                <c:pt idx="4448">
                  <c:v>0.25</c:v>
                </c:pt>
                <c:pt idx="4449">
                  <c:v>0.26</c:v>
                </c:pt>
                <c:pt idx="4450">
                  <c:v>0.89</c:v>
                </c:pt>
                <c:pt idx="4451">
                  <c:v>1.0900000000000001</c:v>
                </c:pt>
                <c:pt idx="4452">
                  <c:v>1</c:v>
                </c:pt>
                <c:pt idx="4453">
                  <c:v>0.95</c:v>
                </c:pt>
                <c:pt idx="4454">
                  <c:v>0.9</c:v>
                </c:pt>
                <c:pt idx="4455">
                  <c:v>0.88</c:v>
                </c:pt>
                <c:pt idx="4456">
                  <c:v>0.85</c:v>
                </c:pt>
                <c:pt idx="4457">
                  <c:v>0.86</c:v>
                </c:pt>
                <c:pt idx="4458">
                  <c:v>1.25</c:v>
                </c:pt>
                <c:pt idx="4459">
                  <c:v>0.81</c:v>
                </c:pt>
                <c:pt idx="4460">
                  <c:v>0.56999999999999995</c:v>
                </c:pt>
                <c:pt idx="4461">
                  <c:v>0.55000000000000004</c:v>
                </c:pt>
                <c:pt idx="4462">
                  <c:v>0.51</c:v>
                </c:pt>
                <c:pt idx="4463">
                  <c:v>0.51</c:v>
                </c:pt>
                <c:pt idx="4464">
                  <c:v>0.45</c:v>
                </c:pt>
                <c:pt idx="4465">
                  <c:v>0.45</c:v>
                </c:pt>
                <c:pt idx="4466">
                  <c:v>0.43</c:v>
                </c:pt>
                <c:pt idx="4467">
                  <c:v>0.44</c:v>
                </c:pt>
                <c:pt idx="4468">
                  <c:v>0.45</c:v>
                </c:pt>
                <c:pt idx="4469">
                  <c:v>0.44</c:v>
                </c:pt>
                <c:pt idx="4470">
                  <c:v>0.45</c:v>
                </c:pt>
                <c:pt idx="4471">
                  <c:v>0.48</c:v>
                </c:pt>
                <c:pt idx="4472">
                  <c:v>0.5</c:v>
                </c:pt>
                <c:pt idx="4473">
                  <c:v>0.52</c:v>
                </c:pt>
                <c:pt idx="4474">
                  <c:v>0.55000000000000004</c:v>
                </c:pt>
                <c:pt idx="4475">
                  <c:v>0.56000000000000005</c:v>
                </c:pt>
                <c:pt idx="4476">
                  <c:v>0.48</c:v>
                </c:pt>
                <c:pt idx="4477">
                  <c:v>0.51</c:v>
                </c:pt>
                <c:pt idx="4478">
                  <c:v>0.52</c:v>
                </c:pt>
                <c:pt idx="4479">
                  <c:v>0.52</c:v>
                </c:pt>
                <c:pt idx="4480">
                  <c:v>0.5</c:v>
                </c:pt>
                <c:pt idx="4481">
                  <c:v>0.49</c:v>
                </c:pt>
                <c:pt idx="4482">
                  <c:v>0.46</c:v>
                </c:pt>
                <c:pt idx="4483">
                  <c:v>0.6</c:v>
                </c:pt>
                <c:pt idx="4484">
                  <c:v>0.59</c:v>
                </c:pt>
                <c:pt idx="4485">
                  <c:v>0.57999999999999996</c:v>
                </c:pt>
                <c:pt idx="4486">
                  <c:v>0.51</c:v>
                </c:pt>
                <c:pt idx="4487">
                  <c:v>0.46</c:v>
                </c:pt>
                <c:pt idx="4488">
                  <c:v>0.46</c:v>
                </c:pt>
                <c:pt idx="4489">
                  <c:v>0.45</c:v>
                </c:pt>
                <c:pt idx="4490">
                  <c:v>0.41</c:v>
                </c:pt>
                <c:pt idx="4491">
                  <c:v>0.44</c:v>
                </c:pt>
                <c:pt idx="4492">
                  <c:v>0.41</c:v>
                </c:pt>
                <c:pt idx="4493">
                  <c:v>0.48</c:v>
                </c:pt>
                <c:pt idx="4494">
                  <c:v>0.39</c:v>
                </c:pt>
                <c:pt idx="4495">
                  <c:v>0.35</c:v>
                </c:pt>
                <c:pt idx="4496">
                  <c:v>0.61</c:v>
                </c:pt>
                <c:pt idx="4497">
                  <c:v>0.57999999999999996</c:v>
                </c:pt>
                <c:pt idx="4498">
                  <c:v>0.79</c:v>
                </c:pt>
                <c:pt idx="4499">
                  <c:v>0.79</c:v>
                </c:pt>
                <c:pt idx="4500">
                  <c:v>0.82</c:v>
                </c:pt>
                <c:pt idx="4501">
                  <c:v>0.79</c:v>
                </c:pt>
                <c:pt idx="4502">
                  <c:v>0.82</c:v>
                </c:pt>
                <c:pt idx="4503">
                  <c:v>0.8</c:v>
                </c:pt>
                <c:pt idx="4504">
                  <c:v>0.83</c:v>
                </c:pt>
                <c:pt idx="4505">
                  <c:v>0.8</c:v>
                </c:pt>
                <c:pt idx="4506">
                  <c:v>0.81</c:v>
                </c:pt>
                <c:pt idx="4507">
                  <c:v>0.79</c:v>
                </c:pt>
                <c:pt idx="4508">
                  <c:v>0.74</c:v>
                </c:pt>
                <c:pt idx="4509">
                  <c:v>0.34</c:v>
                </c:pt>
                <c:pt idx="4510">
                  <c:v>0.65</c:v>
                </c:pt>
                <c:pt idx="4511">
                  <c:v>0.68</c:v>
                </c:pt>
                <c:pt idx="4512">
                  <c:v>0.68</c:v>
                </c:pt>
                <c:pt idx="4513">
                  <c:v>0.65</c:v>
                </c:pt>
                <c:pt idx="4514">
                  <c:v>0.65</c:v>
                </c:pt>
                <c:pt idx="4515">
                  <c:v>0.68</c:v>
                </c:pt>
                <c:pt idx="4516">
                  <c:v>0.67</c:v>
                </c:pt>
                <c:pt idx="4517">
                  <c:v>0.65</c:v>
                </c:pt>
                <c:pt idx="4518">
                  <c:v>0.5</c:v>
                </c:pt>
                <c:pt idx="4519">
                  <c:v>0.56000000000000005</c:v>
                </c:pt>
                <c:pt idx="4520">
                  <c:v>0.63</c:v>
                </c:pt>
                <c:pt idx="4521">
                  <c:v>0.65</c:v>
                </c:pt>
                <c:pt idx="4522">
                  <c:v>0.3</c:v>
                </c:pt>
                <c:pt idx="4523">
                  <c:v>0.11</c:v>
                </c:pt>
                <c:pt idx="4524">
                  <c:v>0.08</c:v>
                </c:pt>
                <c:pt idx="4525">
                  <c:v>0</c:v>
                </c:pt>
                <c:pt idx="4526">
                  <c:v>0</c:v>
                </c:pt>
                <c:pt idx="4527">
                  <c:v>0</c:v>
                </c:pt>
                <c:pt idx="4528">
                  <c:v>0</c:v>
                </c:pt>
                <c:pt idx="4529">
                  <c:v>0</c:v>
                </c:pt>
                <c:pt idx="4530">
                  <c:v>0.86</c:v>
                </c:pt>
                <c:pt idx="4531">
                  <c:v>1.04</c:v>
                </c:pt>
                <c:pt idx="4532">
                  <c:v>0</c:v>
                </c:pt>
                <c:pt idx="4533">
                  <c:v>2.2400000000000002</c:v>
                </c:pt>
                <c:pt idx="4534">
                  <c:v>1.8</c:v>
                </c:pt>
                <c:pt idx="4535">
                  <c:v>1.74</c:v>
                </c:pt>
                <c:pt idx="4536">
                  <c:v>1.81</c:v>
                </c:pt>
                <c:pt idx="4537">
                  <c:v>2.0099999999999998</c:v>
                </c:pt>
                <c:pt idx="4538">
                  <c:v>2.2599999999999998</c:v>
                </c:pt>
                <c:pt idx="4539">
                  <c:v>2.34</c:v>
                </c:pt>
                <c:pt idx="4540">
                  <c:v>1.42</c:v>
                </c:pt>
                <c:pt idx="4541">
                  <c:v>0.93</c:v>
                </c:pt>
                <c:pt idx="4542">
                  <c:v>0.98</c:v>
                </c:pt>
                <c:pt idx="4543">
                  <c:v>1.01</c:v>
                </c:pt>
                <c:pt idx="4544">
                  <c:v>1.03</c:v>
                </c:pt>
                <c:pt idx="4545">
                  <c:v>1.04</c:v>
                </c:pt>
                <c:pt idx="4546">
                  <c:v>1.23</c:v>
                </c:pt>
                <c:pt idx="4547">
                  <c:v>0.8</c:v>
                </c:pt>
                <c:pt idx="4548">
                  <c:v>0.91</c:v>
                </c:pt>
                <c:pt idx="4549">
                  <c:v>1.1000000000000001</c:v>
                </c:pt>
                <c:pt idx="4550">
                  <c:v>0.86</c:v>
                </c:pt>
                <c:pt idx="4551">
                  <c:v>0.84</c:v>
                </c:pt>
                <c:pt idx="4552">
                  <c:v>0.84</c:v>
                </c:pt>
                <c:pt idx="4553">
                  <c:v>0.84</c:v>
                </c:pt>
                <c:pt idx="4554">
                  <c:v>1.08</c:v>
                </c:pt>
                <c:pt idx="4555">
                  <c:v>1.04</c:v>
                </c:pt>
                <c:pt idx="4556">
                  <c:v>1.06</c:v>
                </c:pt>
                <c:pt idx="4557">
                  <c:v>1.07</c:v>
                </c:pt>
                <c:pt idx="4558">
                  <c:v>1.04</c:v>
                </c:pt>
                <c:pt idx="4559">
                  <c:v>1.02</c:v>
                </c:pt>
                <c:pt idx="4560">
                  <c:v>1.04</c:v>
                </c:pt>
                <c:pt idx="4561">
                  <c:v>0.98</c:v>
                </c:pt>
                <c:pt idx="4562">
                  <c:v>0.87</c:v>
                </c:pt>
                <c:pt idx="4563">
                  <c:v>0.85</c:v>
                </c:pt>
                <c:pt idx="4564">
                  <c:v>0.8</c:v>
                </c:pt>
                <c:pt idx="4565">
                  <c:v>0.67</c:v>
                </c:pt>
                <c:pt idx="4566">
                  <c:v>0.93</c:v>
                </c:pt>
                <c:pt idx="4567">
                  <c:v>0.96</c:v>
                </c:pt>
                <c:pt idx="4568">
                  <c:v>1.04</c:v>
                </c:pt>
                <c:pt idx="4569">
                  <c:v>1.1000000000000001</c:v>
                </c:pt>
                <c:pt idx="4570">
                  <c:v>1.1499999999999999</c:v>
                </c:pt>
                <c:pt idx="4571">
                  <c:v>1.01</c:v>
                </c:pt>
                <c:pt idx="4572">
                  <c:v>0.81</c:v>
                </c:pt>
                <c:pt idx="4573">
                  <c:v>0.79</c:v>
                </c:pt>
                <c:pt idx="4574">
                  <c:v>1.07</c:v>
                </c:pt>
                <c:pt idx="4575">
                  <c:v>1.1000000000000001</c:v>
                </c:pt>
                <c:pt idx="4576">
                  <c:v>0.91</c:v>
                </c:pt>
                <c:pt idx="4577">
                  <c:v>0.91</c:v>
                </c:pt>
                <c:pt idx="4578">
                  <c:v>0.92</c:v>
                </c:pt>
                <c:pt idx="4579">
                  <c:v>0.89</c:v>
                </c:pt>
                <c:pt idx="4580">
                  <c:v>0.96</c:v>
                </c:pt>
                <c:pt idx="4581">
                  <c:v>0.69</c:v>
                </c:pt>
                <c:pt idx="4582">
                  <c:v>0.74</c:v>
                </c:pt>
                <c:pt idx="4583">
                  <c:v>0.69</c:v>
                </c:pt>
                <c:pt idx="4584">
                  <c:v>0.68</c:v>
                </c:pt>
                <c:pt idx="4585">
                  <c:v>0.78</c:v>
                </c:pt>
                <c:pt idx="4586">
                  <c:v>0.93</c:v>
                </c:pt>
                <c:pt idx="4587">
                  <c:v>1.03</c:v>
                </c:pt>
                <c:pt idx="4588">
                  <c:v>1.29</c:v>
                </c:pt>
                <c:pt idx="4589">
                  <c:v>1.47</c:v>
                </c:pt>
                <c:pt idx="4590">
                  <c:v>0.85</c:v>
                </c:pt>
                <c:pt idx="4591">
                  <c:v>0.81</c:v>
                </c:pt>
                <c:pt idx="4592">
                  <c:v>1.81</c:v>
                </c:pt>
                <c:pt idx="4593">
                  <c:v>0.89</c:v>
                </c:pt>
                <c:pt idx="4594">
                  <c:v>0.87</c:v>
                </c:pt>
                <c:pt idx="4595">
                  <c:v>0.72</c:v>
                </c:pt>
                <c:pt idx="4596">
                  <c:v>0.73</c:v>
                </c:pt>
                <c:pt idx="4597">
                  <c:v>0.86</c:v>
                </c:pt>
                <c:pt idx="4598">
                  <c:v>0.89</c:v>
                </c:pt>
                <c:pt idx="4599">
                  <c:v>0.87</c:v>
                </c:pt>
                <c:pt idx="4600">
                  <c:v>0.81</c:v>
                </c:pt>
                <c:pt idx="4601">
                  <c:v>0.76</c:v>
                </c:pt>
                <c:pt idx="4602">
                  <c:v>0.72</c:v>
                </c:pt>
                <c:pt idx="4603">
                  <c:v>0.71</c:v>
                </c:pt>
                <c:pt idx="4604">
                  <c:v>0.93</c:v>
                </c:pt>
                <c:pt idx="4605">
                  <c:v>0.95</c:v>
                </c:pt>
                <c:pt idx="4606">
                  <c:v>0.96</c:v>
                </c:pt>
                <c:pt idx="4607">
                  <c:v>0.93</c:v>
                </c:pt>
                <c:pt idx="4608">
                  <c:v>0.96</c:v>
                </c:pt>
                <c:pt idx="4609">
                  <c:v>0.98</c:v>
                </c:pt>
                <c:pt idx="4610">
                  <c:v>0.99</c:v>
                </c:pt>
                <c:pt idx="4611">
                  <c:v>0.92</c:v>
                </c:pt>
                <c:pt idx="4612">
                  <c:v>0.63</c:v>
                </c:pt>
                <c:pt idx="4613">
                  <c:v>0.6</c:v>
                </c:pt>
                <c:pt idx="4614">
                  <c:v>0.54</c:v>
                </c:pt>
                <c:pt idx="4615">
                  <c:v>1.04</c:v>
                </c:pt>
                <c:pt idx="4616">
                  <c:v>1</c:v>
                </c:pt>
                <c:pt idx="4617">
                  <c:v>1.01</c:v>
                </c:pt>
                <c:pt idx="4618">
                  <c:v>0.99</c:v>
                </c:pt>
                <c:pt idx="4619">
                  <c:v>0.97</c:v>
                </c:pt>
                <c:pt idx="4620">
                  <c:v>0.94</c:v>
                </c:pt>
                <c:pt idx="4621">
                  <c:v>1.02</c:v>
                </c:pt>
                <c:pt idx="4622">
                  <c:v>1.04</c:v>
                </c:pt>
                <c:pt idx="4623">
                  <c:v>1.07</c:v>
                </c:pt>
                <c:pt idx="4624">
                  <c:v>0.98</c:v>
                </c:pt>
                <c:pt idx="4625">
                  <c:v>1.03</c:v>
                </c:pt>
                <c:pt idx="4626">
                  <c:v>0.78</c:v>
                </c:pt>
                <c:pt idx="4627">
                  <c:v>0.72</c:v>
                </c:pt>
                <c:pt idx="4628">
                  <c:v>0.74</c:v>
                </c:pt>
                <c:pt idx="4629">
                  <c:v>0.69</c:v>
                </c:pt>
                <c:pt idx="4630">
                  <c:v>0.69</c:v>
                </c:pt>
                <c:pt idx="4631">
                  <c:v>0.7</c:v>
                </c:pt>
                <c:pt idx="4632">
                  <c:v>0.74</c:v>
                </c:pt>
                <c:pt idx="4633">
                  <c:v>0.8</c:v>
                </c:pt>
                <c:pt idx="4634">
                  <c:v>0.62</c:v>
                </c:pt>
                <c:pt idx="4635">
                  <c:v>0.71</c:v>
                </c:pt>
                <c:pt idx="4636">
                  <c:v>0.84</c:v>
                </c:pt>
                <c:pt idx="4637">
                  <c:v>0.92</c:v>
                </c:pt>
                <c:pt idx="4638">
                  <c:v>0.79</c:v>
                </c:pt>
                <c:pt idx="4639">
                  <c:v>0.5</c:v>
                </c:pt>
                <c:pt idx="4640">
                  <c:v>0.87</c:v>
                </c:pt>
                <c:pt idx="4641">
                  <c:v>1.07</c:v>
                </c:pt>
                <c:pt idx="4642">
                  <c:v>0.83</c:v>
                </c:pt>
                <c:pt idx="4643">
                  <c:v>0.92</c:v>
                </c:pt>
                <c:pt idx="4644">
                  <c:v>1.07</c:v>
                </c:pt>
                <c:pt idx="4645">
                  <c:v>0.88</c:v>
                </c:pt>
                <c:pt idx="4646">
                  <c:v>1.23</c:v>
                </c:pt>
                <c:pt idx="4647">
                  <c:v>0.65</c:v>
                </c:pt>
                <c:pt idx="4648">
                  <c:v>1.19</c:v>
                </c:pt>
                <c:pt idx="4649">
                  <c:v>0.68</c:v>
                </c:pt>
                <c:pt idx="4650">
                  <c:v>0.42</c:v>
                </c:pt>
                <c:pt idx="4651">
                  <c:v>1.01</c:v>
                </c:pt>
                <c:pt idx="4652">
                  <c:v>0.89</c:v>
                </c:pt>
                <c:pt idx="4653">
                  <c:v>1.1100000000000001</c:v>
                </c:pt>
                <c:pt idx="4654">
                  <c:v>1.01</c:v>
                </c:pt>
                <c:pt idx="4655">
                  <c:v>1.2</c:v>
                </c:pt>
                <c:pt idx="4656">
                  <c:v>0.94</c:v>
                </c:pt>
                <c:pt idx="4657">
                  <c:v>0.93</c:v>
                </c:pt>
                <c:pt idx="4658">
                  <c:v>0.99</c:v>
                </c:pt>
                <c:pt idx="4659">
                  <c:v>0.92</c:v>
                </c:pt>
                <c:pt idx="4660">
                  <c:v>0.89</c:v>
                </c:pt>
                <c:pt idx="4661">
                  <c:v>0.77</c:v>
                </c:pt>
                <c:pt idx="4662">
                  <c:v>0.45</c:v>
                </c:pt>
                <c:pt idx="4663">
                  <c:v>0.73</c:v>
                </c:pt>
                <c:pt idx="4664">
                  <c:v>0.99</c:v>
                </c:pt>
                <c:pt idx="4665">
                  <c:v>1.5</c:v>
                </c:pt>
                <c:pt idx="4666">
                  <c:v>1.18</c:v>
                </c:pt>
                <c:pt idx="4667">
                  <c:v>0.83</c:v>
                </c:pt>
                <c:pt idx="4668">
                  <c:v>0.71</c:v>
                </c:pt>
                <c:pt idx="4669">
                  <c:v>0.68</c:v>
                </c:pt>
                <c:pt idx="4670">
                  <c:v>0.68</c:v>
                </c:pt>
                <c:pt idx="4671">
                  <c:v>0.45</c:v>
                </c:pt>
                <c:pt idx="4672">
                  <c:v>0.74</c:v>
                </c:pt>
                <c:pt idx="4673">
                  <c:v>0.67</c:v>
                </c:pt>
                <c:pt idx="4674">
                  <c:v>0.79</c:v>
                </c:pt>
                <c:pt idx="4675">
                  <c:v>0.67</c:v>
                </c:pt>
                <c:pt idx="4676">
                  <c:v>0.48</c:v>
                </c:pt>
                <c:pt idx="4677">
                  <c:v>0.42</c:v>
                </c:pt>
                <c:pt idx="4678">
                  <c:v>1.08</c:v>
                </c:pt>
                <c:pt idx="4679">
                  <c:v>1.4</c:v>
                </c:pt>
                <c:pt idx="4680">
                  <c:v>1.0900000000000001</c:v>
                </c:pt>
                <c:pt idx="4681">
                  <c:v>1.54</c:v>
                </c:pt>
                <c:pt idx="4682">
                  <c:v>1.54</c:v>
                </c:pt>
                <c:pt idx="4683">
                  <c:v>1.6</c:v>
                </c:pt>
                <c:pt idx="4684">
                  <c:v>1.57</c:v>
                </c:pt>
                <c:pt idx="4685">
                  <c:v>1.55</c:v>
                </c:pt>
                <c:pt idx="4686">
                  <c:v>1.58</c:v>
                </c:pt>
                <c:pt idx="4687">
                  <c:v>1.6</c:v>
                </c:pt>
                <c:pt idx="4688">
                  <c:v>1.51</c:v>
                </c:pt>
                <c:pt idx="4689">
                  <c:v>1.49</c:v>
                </c:pt>
                <c:pt idx="4690">
                  <c:v>1.54</c:v>
                </c:pt>
                <c:pt idx="4691">
                  <c:v>1.59</c:v>
                </c:pt>
                <c:pt idx="4692">
                  <c:v>1.49</c:v>
                </c:pt>
                <c:pt idx="4693">
                  <c:v>1.48</c:v>
                </c:pt>
                <c:pt idx="4694">
                  <c:v>1.49</c:v>
                </c:pt>
                <c:pt idx="4695">
                  <c:v>0.93</c:v>
                </c:pt>
                <c:pt idx="4696">
                  <c:v>0.98</c:v>
                </c:pt>
                <c:pt idx="4697">
                  <c:v>1.01</c:v>
                </c:pt>
                <c:pt idx="4698">
                  <c:v>1.03</c:v>
                </c:pt>
                <c:pt idx="4699">
                  <c:v>1.04</c:v>
                </c:pt>
                <c:pt idx="4700">
                  <c:v>1.23</c:v>
                </c:pt>
                <c:pt idx="4701">
                  <c:v>0.8</c:v>
                </c:pt>
                <c:pt idx="4702">
                  <c:v>0.91</c:v>
                </c:pt>
                <c:pt idx="4703">
                  <c:v>1.1000000000000001</c:v>
                </c:pt>
                <c:pt idx="4704">
                  <c:v>0.86</c:v>
                </c:pt>
                <c:pt idx="4705">
                  <c:v>0.84</c:v>
                </c:pt>
                <c:pt idx="4706">
                  <c:v>0.84</c:v>
                </c:pt>
                <c:pt idx="4707">
                  <c:v>0.84</c:v>
                </c:pt>
                <c:pt idx="4708">
                  <c:v>1.08</c:v>
                </c:pt>
                <c:pt idx="4709">
                  <c:v>1.04</c:v>
                </c:pt>
                <c:pt idx="4710">
                  <c:v>1.06</c:v>
                </c:pt>
                <c:pt idx="4711">
                  <c:v>1.07</c:v>
                </c:pt>
                <c:pt idx="4712">
                  <c:v>1.04</c:v>
                </c:pt>
                <c:pt idx="4713">
                  <c:v>1.02</c:v>
                </c:pt>
                <c:pt idx="4714">
                  <c:v>1.04</c:v>
                </c:pt>
                <c:pt idx="4715">
                  <c:v>0.98</c:v>
                </c:pt>
                <c:pt idx="4716">
                  <c:v>0.87</c:v>
                </c:pt>
                <c:pt idx="4717">
                  <c:v>0.85</c:v>
                </c:pt>
                <c:pt idx="4718">
                  <c:v>0.8</c:v>
                </c:pt>
                <c:pt idx="4719">
                  <c:v>0.67</c:v>
                </c:pt>
                <c:pt idx="4720">
                  <c:v>0.93</c:v>
                </c:pt>
                <c:pt idx="4721">
                  <c:v>0.96</c:v>
                </c:pt>
                <c:pt idx="4722">
                  <c:v>1.04</c:v>
                </c:pt>
                <c:pt idx="4723">
                  <c:v>1.1000000000000001</c:v>
                </c:pt>
                <c:pt idx="4724">
                  <c:v>1.1499999999999999</c:v>
                </c:pt>
                <c:pt idx="4725">
                  <c:v>1.01</c:v>
                </c:pt>
                <c:pt idx="4726">
                  <c:v>0.81</c:v>
                </c:pt>
                <c:pt idx="4727">
                  <c:v>0.79</c:v>
                </c:pt>
                <c:pt idx="4728">
                  <c:v>1.07</c:v>
                </c:pt>
                <c:pt idx="4729">
                  <c:v>1.1000000000000001</c:v>
                </c:pt>
                <c:pt idx="4730">
                  <c:v>0.91</c:v>
                </c:pt>
                <c:pt idx="4731">
                  <c:v>0.91</c:v>
                </c:pt>
                <c:pt idx="4732">
                  <c:v>0.92</c:v>
                </c:pt>
                <c:pt idx="4733">
                  <c:v>0.89</c:v>
                </c:pt>
                <c:pt idx="4734">
                  <c:v>0.86</c:v>
                </c:pt>
                <c:pt idx="4735">
                  <c:v>0.69</c:v>
                </c:pt>
                <c:pt idx="4736">
                  <c:v>0.74</c:v>
                </c:pt>
                <c:pt idx="4737">
                  <c:v>0.69</c:v>
                </c:pt>
                <c:pt idx="4738">
                  <c:v>0.68</c:v>
                </c:pt>
                <c:pt idx="4739">
                  <c:v>0.78</c:v>
                </c:pt>
                <c:pt idx="4740">
                  <c:v>0.93</c:v>
                </c:pt>
                <c:pt idx="4741">
                  <c:v>1.1000000000000001</c:v>
                </c:pt>
                <c:pt idx="4742">
                  <c:v>1.29</c:v>
                </c:pt>
                <c:pt idx="4743">
                  <c:v>1.47</c:v>
                </c:pt>
                <c:pt idx="4744">
                  <c:v>0.85</c:v>
                </c:pt>
                <c:pt idx="4745">
                  <c:v>0.81</c:v>
                </c:pt>
                <c:pt idx="4746">
                  <c:v>0.81</c:v>
                </c:pt>
                <c:pt idx="4747">
                  <c:v>0.89</c:v>
                </c:pt>
                <c:pt idx="4748">
                  <c:v>0.97</c:v>
                </c:pt>
                <c:pt idx="4749">
                  <c:v>0.72</c:v>
                </c:pt>
                <c:pt idx="4750">
                  <c:v>0.73</c:v>
                </c:pt>
                <c:pt idx="4751">
                  <c:v>0.86</c:v>
                </c:pt>
                <c:pt idx="4752">
                  <c:v>0.89</c:v>
                </c:pt>
                <c:pt idx="4753">
                  <c:v>0.87</c:v>
                </c:pt>
                <c:pt idx="4754">
                  <c:v>0.81</c:v>
                </c:pt>
                <c:pt idx="4755">
                  <c:v>0.76</c:v>
                </c:pt>
                <c:pt idx="4756">
                  <c:v>0.72</c:v>
                </c:pt>
                <c:pt idx="4757">
                  <c:v>0.71</c:v>
                </c:pt>
                <c:pt idx="4758">
                  <c:v>0.53</c:v>
                </c:pt>
                <c:pt idx="4759">
                  <c:v>0.95</c:v>
                </c:pt>
                <c:pt idx="4760">
                  <c:v>0.96</c:v>
                </c:pt>
                <c:pt idx="4761">
                  <c:v>0.93</c:v>
                </c:pt>
                <c:pt idx="4762">
                  <c:v>0.96</c:v>
                </c:pt>
                <c:pt idx="4763">
                  <c:v>0.98</c:v>
                </c:pt>
                <c:pt idx="4764">
                  <c:v>0.99</c:v>
                </c:pt>
                <c:pt idx="4765">
                  <c:v>0.92</c:v>
                </c:pt>
                <c:pt idx="4766">
                  <c:v>0.52</c:v>
                </c:pt>
                <c:pt idx="4767">
                  <c:v>0.66</c:v>
                </c:pt>
                <c:pt idx="4768">
                  <c:v>0.65</c:v>
                </c:pt>
                <c:pt idx="4769">
                  <c:v>0.69</c:v>
                </c:pt>
                <c:pt idx="4770">
                  <c:v>0.73</c:v>
                </c:pt>
                <c:pt idx="4771">
                  <c:v>0.82</c:v>
                </c:pt>
                <c:pt idx="4772">
                  <c:v>0.81</c:v>
                </c:pt>
                <c:pt idx="4773">
                  <c:v>0.34</c:v>
                </c:pt>
                <c:pt idx="4774">
                  <c:v>0.35</c:v>
                </c:pt>
                <c:pt idx="4775">
                  <c:v>0.4</c:v>
                </c:pt>
                <c:pt idx="4776">
                  <c:v>0.39</c:v>
                </c:pt>
                <c:pt idx="4777">
                  <c:v>0.39</c:v>
                </c:pt>
                <c:pt idx="4778">
                  <c:v>0.41</c:v>
                </c:pt>
                <c:pt idx="4779">
                  <c:v>0.36</c:v>
                </c:pt>
                <c:pt idx="4780">
                  <c:v>0.35</c:v>
                </c:pt>
                <c:pt idx="4781">
                  <c:v>0.38</c:v>
                </c:pt>
                <c:pt idx="4782">
                  <c:v>0.43</c:v>
                </c:pt>
                <c:pt idx="4783">
                  <c:v>0.57999999999999996</c:v>
                </c:pt>
                <c:pt idx="4784">
                  <c:v>0.65</c:v>
                </c:pt>
                <c:pt idx="4785">
                  <c:v>0.61</c:v>
                </c:pt>
                <c:pt idx="4786">
                  <c:v>0.59</c:v>
                </c:pt>
                <c:pt idx="4787">
                  <c:v>0.5</c:v>
                </c:pt>
                <c:pt idx="4788">
                  <c:v>0.51</c:v>
                </c:pt>
                <c:pt idx="4789">
                  <c:v>0.51</c:v>
                </c:pt>
                <c:pt idx="4790">
                  <c:v>0.42</c:v>
                </c:pt>
                <c:pt idx="4791">
                  <c:v>0.27</c:v>
                </c:pt>
                <c:pt idx="4792">
                  <c:v>0.22</c:v>
                </c:pt>
                <c:pt idx="4793">
                  <c:v>0.32</c:v>
                </c:pt>
                <c:pt idx="4794">
                  <c:v>0.44</c:v>
                </c:pt>
                <c:pt idx="4795">
                  <c:v>0.51</c:v>
                </c:pt>
                <c:pt idx="4796">
                  <c:v>0.63</c:v>
                </c:pt>
                <c:pt idx="4798">
                  <c:v>0.65</c:v>
                </c:pt>
                <c:pt idx="4799">
                  <c:v>0.86</c:v>
                </c:pt>
                <c:pt idx="4800">
                  <c:v>0.56999999999999995</c:v>
                </c:pt>
                <c:pt idx="4801">
                  <c:v>0.4</c:v>
                </c:pt>
                <c:pt idx="4802">
                  <c:v>0.99</c:v>
                </c:pt>
                <c:pt idx="4803">
                  <c:v>1.04</c:v>
                </c:pt>
                <c:pt idx="4804">
                  <c:v>1.1100000000000001</c:v>
                </c:pt>
                <c:pt idx="4805">
                  <c:v>1.18</c:v>
                </c:pt>
                <c:pt idx="4806">
                  <c:v>1.37</c:v>
                </c:pt>
                <c:pt idx="4807">
                  <c:v>1</c:v>
                </c:pt>
                <c:pt idx="4808">
                  <c:v>0.86</c:v>
                </c:pt>
                <c:pt idx="4809">
                  <c:v>1</c:v>
                </c:pt>
                <c:pt idx="4810">
                  <c:v>0.75</c:v>
                </c:pt>
                <c:pt idx="4811">
                  <c:v>0.6</c:v>
                </c:pt>
                <c:pt idx="4812">
                  <c:v>0.67</c:v>
                </c:pt>
                <c:pt idx="4813">
                  <c:v>0.56000000000000005</c:v>
                </c:pt>
                <c:pt idx="4814">
                  <c:v>0.64</c:v>
                </c:pt>
                <c:pt idx="4815">
                  <c:v>0.76</c:v>
                </c:pt>
                <c:pt idx="4816">
                  <c:v>0.41</c:v>
                </c:pt>
                <c:pt idx="4817">
                  <c:v>0.79</c:v>
                </c:pt>
                <c:pt idx="4818">
                  <c:v>0.79</c:v>
                </c:pt>
                <c:pt idx="4819">
                  <c:v>0.8</c:v>
                </c:pt>
                <c:pt idx="4820">
                  <c:v>0.71</c:v>
                </c:pt>
                <c:pt idx="4821">
                  <c:v>0.49</c:v>
                </c:pt>
                <c:pt idx="4822">
                  <c:v>0.79</c:v>
                </c:pt>
                <c:pt idx="4823">
                  <c:v>0.65</c:v>
                </c:pt>
                <c:pt idx="4824">
                  <c:v>0.52</c:v>
                </c:pt>
                <c:pt idx="4825">
                  <c:v>0.43</c:v>
                </c:pt>
                <c:pt idx="4826">
                  <c:v>0.42</c:v>
                </c:pt>
                <c:pt idx="4827">
                  <c:v>0.4</c:v>
                </c:pt>
                <c:pt idx="4828">
                  <c:v>0.41</c:v>
                </c:pt>
                <c:pt idx="4829">
                  <c:v>0.5</c:v>
                </c:pt>
                <c:pt idx="4830">
                  <c:v>0.56999999999999995</c:v>
                </c:pt>
                <c:pt idx="4831">
                  <c:v>0.56000000000000005</c:v>
                </c:pt>
                <c:pt idx="4832">
                  <c:v>0.44</c:v>
                </c:pt>
                <c:pt idx="4833">
                  <c:v>0.34</c:v>
                </c:pt>
                <c:pt idx="4834">
                  <c:v>0.44</c:v>
                </c:pt>
                <c:pt idx="4835">
                  <c:v>0.39</c:v>
                </c:pt>
                <c:pt idx="4836">
                  <c:v>0.39</c:v>
                </c:pt>
                <c:pt idx="4837">
                  <c:v>0.4</c:v>
                </c:pt>
                <c:pt idx="4838">
                  <c:v>0.23</c:v>
                </c:pt>
                <c:pt idx="4839">
                  <c:v>0.24</c:v>
                </c:pt>
                <c:pt idx="4840">
                  <c:v>0.25</c:v>
                </c:pt>
                <c:pt idx="4841">
                  <c:v>0.26</c:v>
                </c:pt>
                <c:pt idx="4842">
                  <c:v>0.34</c:v>
                </c:pt>
                <c:pt idx="4843">
                  <c:v>0.4</c:v>
                </c:pt>
                <c:pt idx="4844">
                  <c:v>0.46</c:v>
                </c:pt>
                <c:pt idx="4845">
                  <c:v>0.41</c:v>
                </c:pt>
                <c:pt idx="4846">
                  <c:v>0.39</c:v>
                </c:pt>
                <c:pt idx="4847">
                  <c:v>0.41</c:v>
                </c:pt>
                <c:pt idx="4848">
                  <c:v>0.43</c:v>
                </c:pt>
                <c:pt idx="4849">
                  <c:v>0.42</c:v>
                </c:pt>
                <c:pt idx="4850">
                  <c:v>0.42</c:v>
                </c:pt>
                <c:pt idx="4851">
                  <c:v>0.47</c:v>
                </c:pt>
                <c:pt idx="4853">
                  <c:v>0.43</c:v>
                </c:pt>
                <c:pt idx="4854">
                  <c:v>0.45</c:v>
                </c:pt>
                <c:pt idx="4855">
                  <c:v>0.41</c:v>
                </c:pt>
                <c:pt idx="4856">
                  <c:v>0.36</c:v>
                </c:pt>
                <c:pt idx="4857">
                  <c:v>0.38</c:v>
                </c:pt>
                <c:pt idx="4858">
                  <c:v>0.28999999999999998</c:v>
                </c:pt>
                <c:pt idx="4859">
                  <c:v>0.26</c:v>
                </c:pt>
                <c:pt idx="4860">
                  <c:v>0.3</c:v>
                </c:pt>
                <c:pt idx="4861">
                  <c:v>0.32</c:v>
                </c:pt>
                <c:pt idx="4862">
                  <c:v>0.32</c:v>
                </c:pt>
                <c:pt idx="4863">
                  <c:v>0.34</c:v>
                </c:pt>
                <c:pt idx="4864">
                  <c:v>0.39</c:v>
                </c:pt>
                <c:pt idx="4865">
                  <c:v>0.56999999999999995</c:v>
                </c:pt>
                <c:pt idx="4866">
                  <c:v>0.85</c:v>
                </c:pt>
                <c:pt idx="4867">
                  <c:v>0.74</c:v>
                </c:pt>
                <c:pt idx="4868">
                  <c:v>0.71</c:v>
                </c:pt>
                <c:pt idx="4869">
                  <c:v>0.56999999999999995</c:v>
                </c:pt>
                <c:pt idx="4870">
                  <c:v>0.53</c:v>
                </c:pt>
                <c:pt idx="4871">
                  <c:v>0.54</c:v>
                </c:pt>
                <c:pt idx="4872">
                  <c:v>0.56000000000000005</c:v>
                </c:pt>
                <c:pt idx="4873">
                  <c:v>0.55000000000000004</c:v>
                </c:pt>
                <c:pt idx="4874">
                  <c:v>0.22</c:v>
                </c:pt>
                <c:pt idx="4875">
                  <c:v>0.25</c:v>
                </c:pt>
                <c:pt idx="4876">
                  <c:v>0.25</c:v>
                </c:pt>
                <c:pt idx="4877">
                  <c:v>0.25</c:v>
                </c:pt>
                <c:pt idx="4878">
                  <c:v>0.26</c:v>
                </c:pt>
                <c:pt idx="4879">
                  <c:v>0.25</c:v>
                </c:pt>
                <c:pt idx="4880">
                  <c:v>0.28000000000000003</c:v>
                </c:pt>
                <c:pt idx="4881">
                  <c:v>0.53</c:v>
                </c:pt>
                <c:pt idx="4882">
                  <c:v>0.44</c:v>
                </c:pt>
                <c:pt idx="4883">
                  <c:v>0.42</c:v>
                </c:pt>
                <c:pt idx="4884">
                  <c:v>0.4</c:v>
                </c:pt>
                <c:pt idx="4885">
                  <c:v>0.42</c:v>
                </c:pt>
                <c:pt idx="4886">
                  <c:v>0.4</c:v>
                </c:pt>
                <c:pt idx="4887">
                  <c:v>0.38</c:v>
                </c:pt>
                <c:pt idx="4888">
                  <c:v>0.82</c:v>
                </c:pt>
                <c:pt idx="4889">
                  <c:v>1.1499999999999999</c:v>
                </c:pt>
                <c:pt idx="4890">
                  <c:v>1.02</c:v>
                </c:pt>
                <c:pt idx="4891">
                  <c:v>0.66</c:v>
                </c:pt>
                <c:pt idx="4892">
                  <c:v>0.3</c:v>
                </c:pt>
                <c:pt idx="4893">
                  <c:v>0.28999999999999998</c:v>
                </c:pt>
                <c:pt idx="4894">
                  <c:v>0.27</c:v>
                </c:pt>
                <c:pt idx="4895">
                  <c:v>0.51</c:v>
                </c:pt>
                <c:pt idx="4896">
                  <c:v>0.63</c:v>
                </c:pt>
                <c:pt idx="4897">
                  <c:v>0.76</c:v>
                </c:pt>
                <c:pt idx="4898">
                  <c:v>0.75</c:v>
                </c:pt>
                <c:pt idx="4899">
                  <c:v>0.8</c:v>
                </c:pt>
                <c:pt idx="4900">
                  <c:v>0.69</c:v>
                </c:pt>
                <c:pt idx="4901">
                  <c:v>0.47</c:v>
                </c:pt>
                <c:pt idx="4902">
                  <c:v>0.49</c:v>
                </c:pt>
                <c:pt idx="4903">
                  <c:v>0.5</c:v>
                </c:pt>
                <c:pt idx="4904">
                  <c:v>0.35</c:v>
                </c:pt>
                <c:pt idx="4905">
                  <c:v>0.33</c:v>
                </c:pt>
                <c:pt idx="4906">
                  <c:v>0.35</c:v>
                </c:pt>
                <c:pt idx="4907">
                  <c:v>0.33</c:v>
                </c:pt>
                <c:pt idx="4908">
                  <c:v>0.31</c:v>
                </c:pt>
                <c:pt idx="4909">
                  <c:v>0.33</c:v>
                </c:pt>
                <c:pt idx="4910">
                  <c:v>0.26</c:v>
                </c:pt>
                <c:pt idx="4911">
                  <c:v>0.17</c:v>
                </c:pt>
                <c:pt idx="4912">
                  <c:v>0.17</c:v>
                </c:pt>
                <c:pt idx="4913">
                  <c:v>0.16</c:v>
                </c:pt>
                <c:pt idx="4914">
                  <c:v>0.37</c:v>
                </c:pt>
                <c:pt idx="4915">
                  <c:v>0.54</c:v>
                </c:pt>
                <c:pt idx="4916">
                  <c:v>0.76</c:v>
                </c:pt>
                <c:pt idx="4917">
                  <c:v>0.72</c:v>
                </c:pt>
                <c:pt idx="4918">
                  <c:v>0.73</c:v>
                </c:pt>
                <c:pt idx="4919">
                  <c:v>0.99</c:v>
                </c:pt>
                <c:pt idx="4920">
                  <c:v>0.78</c:v>
                </c:pt>
                <c:pt idx="4921">
                  <c:v>0.57999999999999996</c:v>
                </c:pt>
                <c:pt idx="4922">
                  <c:v>0.64</c:v>
                </c:pt>
                <c:pt idx="4923">
                  <c:v>0.66</c:v>
                </c:pt>
                <c:pt idx="4924">
                  <c:v>0.57999999999999996</c:v>
                </c:pt>
                <c:pt idx="4925">
                  <c:v>0.56000000000000005</c:v>
                </c:pt>
                <c:pt idx="4926">
                  <c:v>0.35</c:v>
                </c:pt>
                <c:pt idx="4927">
                  <c:v>0.24</c:v>
                </c:pt>
                <c:pt idx="4928">
                  <c:v>0.18</c:v>
                </c:pt>
                <c:pt idx="4929">
                  <c:v>0.15</c:v>
                </c:pt>
                <c:pt idx="4930">
                  <c:v>0.17</c:v>
                </c:pt>
                <c:pt idx="4931">
                  <c:v>0.16</c:v>
                </c:pt>
                <c:pt idx="4932">
                  <c:v>0.37</c:v>
                </c:pt>
                <c:pt idx="4933">
                  <c:v>0.31</c:v>
                </c:pt>
                <c:pt idx="4934">
                  <c:v>0.28000000000000003</c:v>
                </c:pt>
                <c:pt idx="4935">
                  <c:v>0.39</c:v>
                </c:pt>
                <c:pt idx="4936">
                  <c:v>0.23</c:v>
                </c:pt>
                <c:pt idx="4937">
                  <c:v>0.67</c:v>
                </c:pt>
                <c:pt idx="4938">
                  <c:v>1.06</c:v>
                </c:pt>
                <c:pt idx="4939">
                  <c:v>0.74</c:v>
                </c:pt>
                <c:pt idx="4940">
                  <c:v>0.89</c:v>
                </c:pt>
                <c:pt idx="4941">
                  <c:v>0.7</c:v>
                </c:pt>
                <c:pt idx="4942">
                  <c:v>0.93</c:v>
                </c:pt>
                <c:pt idx="4943">
                  <c:v>0.8</c:v>
                </c:pt>
                <c:pt idx="4944">
                  <c:v>0.45</c:v>
                </c:pt>
                <c:pt idx="4945">
                  <c:v>0.41</c:v>
                </c:pt>
                <c:pt idx="4946">
                  <c:v>0.5</c:v>
                </c:pt>
                <c:pt idx="4947">
                  <c:v>0.55000000000000004</c:v>
                </c:pt>
                <c:pt idx="4948">
                  <c:v>0.5</c:v>
                </c:pt>
                <c:pt idx="4949">
                  <c:v>0.51</c:v>
                </c:pt>
                <c:pt idx="4950">
                  <c:v>0.47</c:v>
                </c:pt>
                <c:pt idx="4951">
                  <c:v>0.45</c:v>
                </c:pt>
                <c:pt idx="4952">
                  <c:v>0.44</c:v>
                </c:pt>
                <c:pt idx="4953">
                  <c:v>0.43</c:v>
                </c:pt>
                <c:pt idx="4954">
                  <c:v>0.47</c:v>
                </c:pt>
                <c:pt idx="4955">
                  <c:v>0.45</c:v>
                </c:pt>
                <c:pt idx="4956">
                  <c:v>0.45</c:v>
                </c:pt>
                <c:pt idx="4957">
                  <c:v>0.28999999999999998</c:v>
                </c:pt>
                <c:pt idx="4958">
                  <c:v>0.28000000000000003</c:v>
                </c:pt>
                <c:pt idx="4959">
                  <c:v>0.32</c:v>
                </c:pt>
                <c:pt idx="4960">
                  <c:v>0.43</c:v>
                </c:pt>
                <c:pt idx="4961">
                  <c:v>0.41</c:v>
                </c:pt>
                <c:pt idx="4962">
                  <c:v>0.36</c:v>
                </c:pt>
                <c:pt idx="4963">
                  <c:v>0.3</c:v>
                </c:pt>
                <c:pt idx="4964">
                  <c:v>0.43</c:v>
                </c:pt>
                <c:pt idx="4965">
                  <c:v>0.45</c:v>
                </c:pt>
                <c:pt idx="4966">
                  <c:v>0.36</c:v>
                </c:pt>
                <c:pt idx="4967">
                  <c:v>0.32</c:v>
                </c:pt>
                <c:pt idx="4968">
                  <c:v>0.32</c:v>
                </c:pt>
                <c:pt idx="4969">
                  <c:v>0.26</c:v>
                </c:pt>
                <c:pt idx="4970">
                  <c:v>0.22</c:v>
                </c:pt>
                <c:pt idx="4971">
                  <c:v>0.22</c:v>
                </c:pt>
                <c:pt idx="4972">
                  <c:v>0.24</c:v>
                </c:pt>
                <c:pt idx="4973">
                  <c:v>0.2</c:v>
                </c:pt>
                <c:pt idx="4974">
                  <c:v>0.21</c:v>
                </c:pt>
                <c:pt idx="4975">
                  <c:v>0.22</c:v>
                </c:pt>
                <c:pt idx="4976">
                  <c:v>0.25</c:v>
                </c:pt>
                <c:pt idx="4977">
                  <c:v>0.25</c:v>
                </c:pt>
                <c:pt idx="4978">
                  <c:v>0.2</c:v>
                </c:pt>
                <c:pt idx="4979">
                  <c:v>0.17</c:v>
                </c:pt>
                <c:pt idx="4980">
                  <c:v>0.4</c:v>
                </c:pt>
                <c:pt idx="4981">
                  <c:v>0.31</c:v>
                </c:pt>
                <c:pt idx="4982">
                  <c:v>0.35</c:v>
                </c:pt>
                <c:pt idx="4983">
                  <c:v>0.24</c:v>
                </c:pt>
                <c:pt idx="4984">
                  <c:v>0.24</c:v>
                </c:pt>
                <c:pt idx="4985">
                  <c:v>0.38</c:v>
                </c:pt>
                <c:pt idx="4986">
                  <c:v>0.8</c:v>
                </c:pt>
                <c:pt idx="4987">
                  <c:v>0.59</c:v>
                </c:pt>
                <c:pt idx="4988">
                  <c:v>0.48</c:v>
                </c:pt>
                <c:pt idx="4989">
                  <c:v>0.48</c:v>
                </c:pt>
                <c:pt idx="4990">
                  <c:v>0.43</c:v>
                </c:pt>
                <c:pt idx="4991">
                  <c:v>0.47</c:v>
                </c:pt>
                <c:pt idx="4992">
                  <c:v>0.43</c:v>
                </c:pt>
                <c:pt idx="4993">
                  <c:v>0.37</c:v>
                </c:pt>
                <c:pt idx="4994">
                  <c:v>0.38</c:v>
                </c:pt>
                <c:pt idx="4995">
                  <c:v>0.35</c:v>
                </c:pt>
                <c:pt idx="4996">
                  <c:v>0.34</c:v>
                </c:pt>
                <c:pt idx="4997">
                  <c:v>0.34</c:v>
                </c:pt>
                <c:pt idx="4998">
                  <c:v>0.24</c:v>
                </c:pt>
                <c:pt idx="4999">
                  <c:v>0.21</c:v>
                </c:pt>
                <c:pt idx="5000">
                  <c:v>0.2</c:v>
                </c:pt>
                <c:pt idx="5001">
                  <c:v>0.2</c:v>
                </c:pt>
                <c:pt idx="5002">
                  <c:v>0.2</c:v>
                </c:pt>
                <c:pt idx="5003">
                  <c:v>0.12</c:v>
                </c:pt>
                <c:pt idx="5004">
                  <c:v>0.14000000000000001</c:v>
                </c:pt>
                <c:pt idx="5005">
                  <c:v>0.1</c:v>
                </c:pt>
                <c:pt idx="5006">
                  <c:v>0.17</c:v>
                </c:pt>
                <c:pt idx="5007">
                  <c:v>7.0000000000000007E-2</c:v>
                </c:pt>
                <c:pt idx="5008">
                  <c:v>0.42</c:v>
                </c:pt>
                <c:pt idx="5009">
                  <c:v>0.76</c:v>
                </c:pt>
                <c:pt idx="5010">
                  <c:v>0.15</c:v>
                </c:pt>
                <c:pt idx="5011">
                  <c:v>0.22</c:v>
                </c:pt>
                <c:pt idx="5012">
                  <c:v>0.56999999999999995</c:v>
                </c:pt>
                <c:pt idx="5013">
                  <c:v>0.81</c:v>
                </c:pt>
                <c:pt idx="5014">
                  <c:v>1</c:v>
                </c:pt>
                <c:pt idx="5015">
                  <c:v>1.1599999999999999</c:v>
                </c:pt>
                <c:pt idx="5016">
                  <c:v>1.18</c:v>
                </c:pt>
                <c:pt idx="5017">
                  <c:v>1.4</c:v>
                </c:pt>
                <c:pt idx="5018">
                  <c:v>1.17</c:v>
                </c:pt>
                <c:pt idx="5019">
                  <c:v>1.4</c:v>
                </c:pt>
                <c:pt idx="5020">
                  <c:v>1.21</c:v>
                </c:pt>
                <c:pt idx="5021">
                  <c:v>1.05</c:v>
                </c:pt>
                <c:pt idx="5022">
                  <c:v>0.38</c:v>
                </c:pt>
                <c:pt idx="5023">
                  <c:v>0.42</c:v>
                </c:pt>
                <c:pt idx="5024">
                  <c:v>0.34</c:v>
                </c:pt>
                <c:pt idx="5025">
                  <c:v>0.36</c:v>
                </c:pt>
                <c:pt idx="5026">
                  <c:v>0.34</c:v>
                </c:pt>
                <c:pt idx="5027">
                  <c:v>0.31</c:v>
                </c:pt>
                <c:pt idx="5028">
                  <c:v>0.24</c:v>
                </c:pt>
                <c:pt idx="5029">
                  <c:v>0.28000000000000003</c:v>
                </c:pt>
                <c:pt idx="5030">
                  <c:v>0.28000000000000003</c:v>
                </c:pt>
                <c:pt idx="5031">
                  <c:v>0.3</c:v>
                </c:pt>
                <c:pt idx="5032">
                  <c:v>0.48</c:v>
                </c:pt>
                <c:pt idx="5033">
                  <c:v>0.56999999999999995</c:v>
                </c:pt>
                <c:pt idx="5034">
                  <c:v>0.7</c:v>
                </c:pt>
                <c:pt idx="5035">
                  <c:v>0.48</c:v>
                </c:pt>
                <c:pt idx="5036">
                  <c:v>0.5</c:v>
                </c:pt>
                <c:pt idx="5037">
                  <c:v>0.55000000000000004</c:v>
                </c:pt>
                <c:pt idx="5038">
                  <c:v>0.6</c:v>
                </c:pt>
                <c:pt idx="5039">
                  <c:v>0.62</c:v>
                </c:pt>
                <c:pt idx="5040">
                  <c:v>0.66</c:v>
                </c:pt>
                <c:pt idx="5041">
                  <c:v>0.69</c:v>
                </c:pt>
                <c:pt idx="5042">
                  <c:v>0.67</c:v>
                </c:pt>
                <c:pt idx="5043">
                  <c:v>0.66</c:v>
                </c:pt>
                <c:pt idx="5044">
                  <c:v>0.61</c:v>
                </c:pt>
                <c:pt idx="5045">
                  <c:v>0.52</c:v>
                </c:pt>
                <c:pt idx="5046">
                  <c:v>0.59</c:v>
                </c:pt>
                <c:pt idx="5047">
                  <c:v>0.47</c:v>
                </c:pt>
                <c:pt idx="5048">
                  <c:v>0.39</c:v>
                </c:pt>
                <c:pt idx="5049">
                  <c:v>0.64</c:v>
                </c:pt>
                <c:pt idx="5050">
                  <c:v>0.84</c:v>
                </c:pt>
                <c:pt idx="5051">
                  <c:v>1</c:v>
                </c:pt>
                <c:pt idx="5052">
                  <c:v>0.94</c:v>
                </c:pt>
                <c:pt idx="5053">
                  <c:v>0.57999999999999996</c:v>
                </c:pt>
                <c:pt idx="5054">
                  <c:v>0.35</c:v>
                </c:pt>
                <c:pt idx="5055">
                  <c:v>0.3</c:v>
                </c:pt>
                <c:pt idx="5056">
                  <c:v>0.34</c:v>
                </c:pt>
                <c:pt idx="5057">
                  <c:v>0.48</c:v>
                </c:pt>
                <c:pt idx="5058">
                  <c:v>0.54</c:v>
                </c:pt>
                <c:pt idx="5059">
                  <c:v>0.61</c:v>
                </c:pt>
                <c:pt idx="5060">
                  <c:v>0.57999999999999996</c:v>
                </c:pt>
                <c:pt idx="5061">
                  <c:v>0.63</c:v>
                </c:pt>
                <c:pt idx="5062">
                  <c:v>0.74</c:v>
                </c:pt>
                <c:pt idx="5063">
                  <c:v>0.4</c:v>
                </c:pt>
                <c:pt idx="5064">
                  <c:v>0.41</c:v>
                </c:pt>
                <c:pt idx="5065">
                  <c:v>0.43</c:v>
                </c:pt>
                <c:pt idx="5066">
                  <c:v>0.35</c:v>
                </c:pt>
                <c:pt idx="5067">
                  <c:v>0.78</c:v>
                </c:pt>
                <c:pt idx="5068">
                  <c:v>0.77</c:v>
                </c:pt>
                <c:pt idx="5069">
                  <c:v>0.12</c:v>
                </c:pt>
                <c:pt idx="5070">
                  <c:v>0.06</c:v>
                </c:pt>
                <c:pt idx="5071">
                  <c:v>0.09</c:v>
                </c:pt>
                <c:pt idx="5072">
                  <c:v>0.06</c:v>
                </c:pt>
                <c:pt idx="5073">
                  <c:v>0.08</c:v>
                </c:pt>
                <c:pt idx="5074">
                  <c:v>0.1</c:v>
                </c:pt>
                <c:pt idx="5075">
                  <c:v>0.09</c:v>
                </c:pt>
                <c:pt idx="5076">
                  <c:v>0.24</c:v>
                </c:pt>
                <c:pt idx="5077">
                  <c:v>0.26</c:v>
                </c:pt>
                <c:pt idx="5078">
                  <c:v>0.53</c:v>
                </c:pt>
                <c:pt idx="5079">
                  <c:v>0.71</c:v>
                </c:pt>
                <c:pt idx="5080">
                  <c:v>0.7</c:v>
                </c:pt>
                <c:pt idx="5081">
                  <c:v>0.64</c:v>
                </c:pt>
                <c:pt idx="5082">
                  <c:v>0.75</c:v>
                </c:pt>
                <c:pt idx="5083">
                  <c:v>0.8</c:v>
                </c:pt>
                <c:pt idx="5084">
                  <c:v>0.74</c:v>
                </c:pt>
                <c:pt idx="5085">
                  <c:v>0.82</c:v>
                </c:pt>
                <c:pt idx="5086">
                  <c:v>0.84</c:v>
                </c:pt>
                <c:pt idx="5087">
                  <c:v>0.8</c:v>
                </c:pt>
                <c:pt idx="5088">
                  <c:v>0.9</c:v>
                </c:pt>
                <c:pt idx="5089">
                  <c:v>0.88</c:v>
                </c:pt>
                <c:pt idx="5090">
                  <c:v>0.7</c:v>
                </c:pt>
                <c:pt idx="5091">
                  <c:v>0.7</c:v>
                </c:pt>
                <c:pt idx="5092">
                  <c:v>0.62</c:v>
                </c:pt>
                <c:pt idx="5093">
                  <c:v>0.55000000000000004</c:v>
                </c:pt>
                <c:pt idx="5094">
                  <c:v>0.5</c:v>
                </c:pt>
                <c:pt idx="5095">
                  <c:v>0.44</c:v>
                </c:pt>
                <c:pt idx="5096">
                  <c:v>0.41</c:v>
                </c:pt>
                <c:pt idx="5097">
                  <c:v>0.45</c:v>
                </c:pt>
                <c:pt idx="5098">
                  <c:v>0.52</c:v>
                </c:pt>
                <c:pt idx="5099">
                  <c:v>0.51</c:v>
                </c:pt>
                <c:pt idx="5100">
                  <c:v>0.49</c:v>
                </c:pt>
                <c:pt idx="5101">
                  <c:v>0.15</c:v>
                </c:pt>
                <c:pt idx="5102">
                  <c:v>0.2</c:v>
                </c:pt>
                <c:pt idx="5103">
                  <c:v>0.64</c:v>
                </c:pt>
                <c:pt idx="5104">
                  <c:v>0.48</c:v>
                </c:pt>
                <c:pt idx="5105">
                  <c:v>0.56000000000000005</c:v>
                </c:pt>
                <c:pt idx="5106">
                  <c:v>0.64</c:v>
                </c:pt>
                <c:pt idx="5107">
                  <c:v>0.62</c:v>
                </c:pt>
                <c:pt idx="5108">
                  <c:v>0.64</c:v>
                </c:pt>
                <c:pt idx="5109">
                  <c:v>0.56999999999999995</c:v>
                </c:pt>
                <c:pt idx="5110">
                  <c:v>0.67</c:v>
                </c:pt>
                <c:pt idx="5111">
                  <c:v>0.56999999999999995</c:v>
                </c:pt>
                <c:pt idx="5112">
                  <c:v>0.61</c:v>
                </c:pt>
                <c:pt idx="5113">
                  <c:v>0.47</c:v>
                </c:pt>
                <c:pt idx="5114">
                  <c:v>0.43</c:v>
                </c:pt>
                <c:pt idx="5115">
                  <c:v>0.46</c:v>
                </c:pt>
                <c:pt idx="5116">
                  <c:v>0.47</c:v>
                </c:pt>
                <c:pt idx="5117">
                  <c:v>0.41</c:v>
                </c:pt>
                <c:pt idx="5118">
                  <c:v>0.36</c:v>
                </c:pt>
                <c:pt idx="5119">
                  <c:v>0.46</c:v>
                </c:pt>
                <c:pt idx="5120">
                  <c:v>0.48</c:v>
                </c:pt>
                <c:pt idx="5121">
                  <c:v>0.39</c:v>
                </c:pt>
                <c:pt idx="5122">
                  <c:v>0.27</c:v>
                </c:pt>
                <c:pt idx="5123">
                  <c:v>0.25</c:v>
                </c:pt>
                <c:pt idx="5124">
                  <c:v>0.18</c:v>
                </c:pt>
                <c:pt idx="5125">
                  <c:v>0.48</c:v>
                </c:pt>
                <c:pt idx="5126">
                  <c:v>0.15</c:v>
                </c:pt>
                <c:pt idx="5127">
                  <c:v>0.49</c:v>
                </c:pt>
                <c:pt idx="5128">
                  <c:v>0.39</c:v>
                </c:pt>
                <c:pt idx="5129">
                  <c:v>0.59</c:v>
                </c:pt>
                <c:pt idx="5130">
                  <c:v>0.34</c:v>
                </c:pt>
                <c:pt idx="5131">
                  <c:v>0.6</c:v>
                </c:pt>
                <c:pt idx="5132">
                  <c:v>0.2</c:v>
                </c:pt>
                <c:pt idx="5133">
                  <c:v>0.44</c:v>
                </c:pt>
                <c:pt idx="5134">
                  <c:v>0.57999999999999996</c:v>
                </c:pt>
                <c:pt idx="5135">
                  <c:v>0.48</c:v>
                </c:pt>
                <c:pt idx="5136">
                  <c:v>0.52</c:v>
                </c:pt>
                <c:pt idx="5137">
                  <c:v>0.52</c:v>
                </c:pt>
                <c:pt idx="5138">
                  <c:v>0.38</c:v>
                </c:pt>
                <c:pt idx="5139">
                  <c:v>0.33</c:v>
                </c:pt>
                <c:pt idx="5140">
                  <c:v>0.31</c:v>
                </c:pt>
                <c:pt idx="5141">
                  <c:v>0.42</c:v>
                </c:pt>
                <c:pt idx="5142">
                  <c:v>0.44</c:v>
                </c:pt>
                <c:pt idx="5143">
                  <c:v>0.66</c:v>
                </c:pt>
                <c:pt idx="5144">
                  <c:v>0.44</c:v>
                </c:pt>
                <c:pt idx="5145">
                  <c:v>0.1</c:v>
                </c:pt>
                <c:pt idx="5146">
                  <c:v>0.89</c:v>
                </c:pt>
                <c:pt idx="5147">
                  <c:v>0.8</c:v>
                </c:pt>
                <c:pt idx="5148">
                  <c:v>0.68</c:v>
                </c:pt>
                <c:pt idx="5149">
                  <c:v>0.48</c:v>
                </c:pt>
                <c:pt idx="5150">
                  <c:v>0.52</c:v>
                </c:pt>
                <c:pt idx="5151">
                  <c:v>0.52</c:v>
                </c:pt>
                <c:pt idx="5152">
                  <c:v>0.55000000000000004</c:v>
                </c:pt>
                <c:pt idx="5155">
                  <c:v>0.25</c:v>
                </c:pt>
                <c:pt idx="5156">
                  <c:v>0.28999999999999998</c:v>
                </c:pt>
                <c:pt idx="5157">
                  <c:v>0.35</c:v>
                </c:pt>
                <c:pt idx="5158">
                  <c:v>0.34</c:v>
                </c:pt>
                <c:pt idx="5159">
                  <c:v>0.3</c:v>
                </c:pt>
                <c:pt idx="5160">
                  <c:v>0.28999999999999998</c:v>
                </c:pt>
                <c:pt idx="5161">
                  <c:v>0.3</c:v>
                </c:pt>
                <c:pt idx="5162">
                  <c:v>0.31</c:v>
                </c:pt>
                <c:pt idx="5163">
                  <c:v>0.32</c:v>
                </c:pt>
                <c:pt idx="5164">
                  <c:v>0.27</c:v>
                </c:pt>
                <c:pt idx="5165">
                  <c:v>0.26</c:v>
                </c:pt>
                <c:pt idx="5166">
                  <c:v>0.21</c:v>
                </c:pt>
                <c:pt idx="5167">
                  <c:v>7.0000000000000007E-2</c:v>
                </c:pt>
                <c:pt idx="5168">
                  <c:v>0.03</c:v>
                </c:pt>
                <c:pt idx="5169">
                  <c:v>0.33</c:v>
                </c:pt>
                <c:pt idx="5170">
                  <c:v>0.48</c:v>
                </c:pt>
                <c:pt idx="5171">
                  <c:v>0.3</c:v>
                </c:pt>
                <c:pt idx="5172">
                  <c:v>0.34</c:v>
                </c:pt>
                <c:pt idx="5173">
                  <c:v>0.39</c:v>
                </c:pt>
                <c:pt idx="5174">
                  <c:v>0.41</c:v>
                </c:pt>
                <c:pt idx="5175">
                  <c:v>0.32</c:v>
                </c:pt>
                <c:pt idx="5176">
                  <c:v>0.27</c:v>
                </c:pt>
                <c:pt idx="5177">
                  <c:v>0.28999999999999998</c:v>
                </c:pt>
                <c:pt idx="5178">
                  <c:v>0.3</c:v>
                </c:pt>
                <c:pt idx="5179">
                  <c:v>0.32</c:v>
                </c:pt>
                <c:pt idx="5180">
                  <c:v>0.31</c:v>
                </c:pt>
                <c:pt idx="5181">
                  <c:v>0.36</c:v>
                </c:pt>
                <c:pt idx="5182">
                  <c:v>0.33</c:v>
                </c:pt>
                <c:pt idx="5183">
                  <c:v>0.34</c:v>
                </c:pt>
                <c:pt idx="5184">
                  <c:v>0.4</c:v>
                </c:pt>
                <c:pt idx="5185">
                  <c:v>0.26</c:v>
                </c:pt>
                <c:pt idx="5186">
                  <c:v>0.21</c:v>
                </c:pt>
                <c:pt idx="5187">
                  <c:v>0.21</c:v>
                </c:pt>
                <c:pt idx="5188">
                  <c:v>0.15</c:v>
                </c:pt>
                <c:pt idx="5189">
                  <c:v>0.1</c:v>
                </c:pt>
                <c:pt idx="5190">
                  <c:v>0.24</c:v>
                </c:pt>
                <c:pt idx="5191">
                  <c:v>0.17</c:v>
                </c:pt>
                <c:pt idx="5192">
                  <c:v>0.28000000000000003</c:v>
                </c:pt>
                <c:pt idx="5193">
                  <c:v>0.92</c:v>
                </c:pt>
                <c:pt idx="5194">
                  <c:v>0.51</c:v>
                </c:pt>
                <c:pt idx="5195">
                  <c:v>0.52</c:v>
                </c:pt>
                <c:pt idx="5196">
                  <c:v>0.45</c:v>
                </c:pt>
                <c:pt idx="5197">
                  <c:v>0.42</c:v>
                </c:pt>
                <c:pt idx="5198">
                  <c:v>0.37</c:v>
                </c:pt>
                <c:pt idx="5199">
                  <c:v>0.4</c:v>
                </c:pt>
                <c:pt idx="5200">
                  <c:v>0.42</c:v>
                </c:pt>
                <c:pt idx="5201">
                  <c:v>0.46</c:v>
                </c:pt>
                <c:pt idx="5202">
                  <c:v>0.53</c:v>
                </c:pt>
                <c:pt idx="5203">
                  <c:v>0.46</c:v>
                </c:pt>
                <c:pt idx="5204">
                  <c:v>0.51</c:v>
                </c:pt>
                <c:pt idx="5205">
                  <c:v>0.53</c:v>
                </c:pt>
                <c:pt idx="5206">
                  <c:v>0.49</c:v>
                </c:pt>
                <c:pt idx="5207">
                  <c:v>0.44</c:v>
                </c:pt>
                <c:pt idx="5208">
                  <c:v>0.33</c:v>
                </c:pt>
                <c:pt idx="5209">
                  <c:v>0.24</c:v>
                </c:pt>
                <c:pt idx="5210">
                  <c:v>0.37</c:v>
                </c:pt>
                <c:pt idx="5211">
                  <c:v>0.27</c:v>
                </c:pt>
                <c:pt idx="5212">
                  <c:v>0.19</c:v>
                </c:pt>
                <c:pt idx="5213">
                  <c:v>0.21</c:v>
                </c:pt>
                <c:pt idx="5214">
                  <c:v>0.14000000000000001</c:v>
                </c:pt>
                <c:pt idx="5215">
                  <c:v>0.4</c:v>
                </c:pt>
                <c:pt idx="5216">
                  <c:v>0.39</c:v>
                </c:pt>
                <c:pt idx="5217">
                  <c:v>0.67</c:v>
                </c:pt>
                <c:pt idx="5218">
                  <c:v>0.34</c:v>
                </c:pt>
                <c:pt idx="5219">
                  <c:v>1.02</c:v>
                </c:pt>
                <c:pt idx="5220">
                  <c:v>0.25</c:v>
                </c:pt>
                <c:pt idx="5221">
                  <c:v>0.32</c:v>
                </c:pt>
                <c:pt idx="5222">
                  <c:v>0.22</c:v>
                </c:pt>
                <c:pt idx="5223">
                  <c:v>0.35</c:v>
                </c:pt>
                <c:pt idx="5224">
                  <c:v>0.42</c:v>
                </c:pt>
                <c:pt idx="5225">
                  <c:v>0.49</c:v>
                </c:pt>
                <c:pt idx="5226">
                  <c:v>0.5</c:v>
                </c:pt>
                <c:pt idx="5227">
                  <c:v>0.49</c:v>
                </c:pt>
                <c:pt idx="5228">
                  <c:v>0.25</c:v>
                </c:pt>
                <c:pt idx="5229">
                  <c:v>0.36</c:v>
                </c:pt>
                <c:pt idx="5230">
                  <c:v>0.22</c:v>
                </c:pt>
                <c:pt idx="5231">
                  <c:v>0.2</c:v>
                </c:pt>
                <c:pt idx="5232">
                  <c:v>0.21</c:v>
                </c:pt>
                <c:pt idx="5233">
                  <c:v>0.22</c:v>
                </c:pt>
                <c:pt idx="5234">
                  <c:v>0.18</c:v>
                </c:pt>
                <c:pt idx="5235">
                  <c:v>0.48</c:v>
                </c:pt>
                <c:pt idx="5236">
                  <c:v>0.41</c:v>
                </c:pt>
                <c:pt idx="5237">
                  <c:v>0.37</c:v>
                </c:pt>
                <c:pt idx="5238">
                  <c:v>0.56999999999999995</c:v>
                </c:pt>
                <c:pt idx="5239">
                  <c:v>0.54</c:v>
                </c:pt>
                <c:pt idx="5240">
                  <c:v>0.34</c:v>
                </c:pt>
                <c:pt idx="5241">
                  <c:v>0.35</c:v>
                </c:pt>
                <c:pt idx="5242">
                  <c:v>0.49</c:v>
                </c:pt>
                <c:pt idx="5243">
                  <c:v>0.64</c:v>
                </c:pt>
                <c:pt idx="5244">
                  <c:v>0.24</c:v>
                </c:pt>
                <c:pt idx="5245">
                  <c:v>0.32</c:v>
                </c:pt>
                <c:pt idx="5246">
                  <c:v>0.28000000000000003</c:v>
                </c:pt>
                <c:pt idx="5247">
                  <c:v>0.24</c:v>
                </c:pt>
                <c:pt idx="5248">
                  <c:v>0.13</c:v>
                </c:pt>
                <c:pt idx="5249">
                  <c:v>0.11</c:v>
                </c:pt>
                <c:pt idx="5250">
                  <c:v>0.17</c:v>
                </c:pt>
                <c:pt idx="5251">
                  <c:v>0.98</c:v>
                </c:pt>
                <c:pt idx="5252">
                  <c:v>0.74</c:v>
                </c:pt>
                <c:pt idx="5253">
                  <c:v>0.75</c:v>
                </c:pt>
                <c:pt idx="5254">
                  <c:v>1.32</c:v>
                </c:pt>
                <c:pt idx="5255">
                  <c:v>0.48</c:v>
                </c:pt>
                <c:pt idx="5256">
                  <c:v>0.49</c:v>
                </c:pt>
                <c:pt idx="5257">
                  <c:v>0.56999999999999995</c:v>
                </c:pt>
                <c:pt idx="5258">
                  <c:v>0.5</c:v>
                </c:pt>
                <c:pt idx="5259">
                  <c:v>0.56000000000000005</c:v>
                </c:pt>
                <c:pt idx="5260">
                  <c:v>0.56000000000000005</c:v>
                </c:pt>
                <c:pt idx="5261">
                  <c:v>0.56000000000000005</c:v>
                </c:pt>
                <c:pt idx="5262">
                  <c:v>0.48</c:v>
                </c:pt>
                <c:pt idx="5263">
                  <c:v>0.45</c:v>
                </c:pt>
                <c:pt idx="5264">
                  <c:v>0.44</c:v>
                </c:pt>
                <c:pt idx="5265">
                  <c:v>0.49</c:v>
                </c:pt>
                <c:pt idx="5266">
                  <c:v>0.49</c:v>
                </c:pt>
                <c:pt idx="5267">
                  <c:v>0.56000000000000005</c:v>
                </c:pt>
                <c:pt idx="5268">
                  <c:v>0.52</c:v>
                </c:pt>
                <c:pt idx="5269">
                  <c:v>0.53</c:v>
                </c:pt>
                <c:pt idx="5270">
                  <c:v>0.6</c:v>
                </c:pt>
                <c:pt idx="5271">
                  <c:v>0.42</c:v>
                </c:pt>
                <c:pt idx="5272">
                  <c:v>0.34</c:v>
                </c:pt>
                <c:pt idx="5273">
                  <c:v>0.38</c:v>
                </c:pt>
                <c:pt idx="5274">
                  <c:v>0.46</c:v>
                </c:pt>
                <c:pt idx="5275">
                  <c:v>0.27</c:v>
                </c:pt>
                <c:pt idx="5276">
                  <c:v>0.31</c:v>
                </c:pt>
                <c:pt idx="5277">
                  <c:v>0.3</c:v>
                </c:pt>
                <c:pt idx="5278">
                  <c:v>0.35</c:v>
                </c:pt>
                <c:pt idx="5279">
                  <c:v>0.34</c:v>
                </c:pt>
                <c:pt idx="5280">
                  <c:v>0.96</c:v>
                </c:pt>
                <c:pt idx="5281">
                  <c:v>0.51</c:v>
                </c:pt>
                <c:pt idx="5282">
                  <c:v>0.37</c:v>
                </c:pt>
                <c:pt idx="5283">
                  <c:v>0.33</c:v>
                </c:pt>
                <c:pt idx="5284">
                  <c:v>0.36</c:v>
                </c:pt>
                <c:pt idx="5285">
                  <c:v>0.27</c:v>
                </c:pt>
                <c:pt idx="5286">
                  <c:v>0.37</c:v>
                </c:pt>
                <c:pt idx="5287">
                  <c:v>0.41</c:v>
                </c:pt>
                <c:pt idx="5288">
                  <c:v>0.38</c:v>
                </c:pt>
                <c:pt idx="5289">
                  <c:v>0.39</c:v>
                </c:pt>
                <c:pt idx="5290">
                  <c:v>0.38</c:v>
                </c:pt>
                <c:pt idx="5291">
                  <c:v>0.44</c:v>
                </c:pt>
                <c:pt idx="5292">
                  <c:v>0.46</c:v>
                </c:pt>
                <c:pt idx="5293">
                  <c:v>0.43</c:v>
                </c:pt>
                <c:pt idx="5294">
                  <c:v>0.36</c:v>
                </c:pt>
                <c:pt idx="5295">
                  <c:v>0.32</c:v>
                </c:pt>
                <c:pt idx="5296">
                  <c:v>0.31</c:v>
                </c:pt>
                <c:pt idx="5297">
                  <c:v>0.3</c:v>
                </c:pt>
                <c:pt idx="5298">
                  <c:v>0.33</c:v>
                </c:pt>
                <c:pt idx="5299">
                  <c:v>0.32</c:v>
                </c:pt>
                <c:pt idx="5300">
                  <c:v>0.28000000000000003</c:v>
                </c:pt>
                <c:pt idx="5301">
                  <c:v>0.39</c:v>
                </c:pt>
                <c:pt idx="5302">
                  <c:v>0.34</c:v>
                </c:pt>
                <c:pt idx="5303">
                  <c:v>0.28000000000000003</c:v>
                </c:pt>
                <c:pt idx="5304">
                  <c:v>0.39</c:v>
                </c:pt>
                <c:pt idx="5305">
                  <c:v>0.53</c:v>
                </c:pt>
                <c:pt idx="5306">
                  <c:v>0.56999999999999995</c:v>
                </c:pt>
                <c:pt idx="5307">
                  <c:v>0.54</c:v>
                </c:pt>
                <c:pt idx="5308">
                  <c:v>0.43</c:v>
                </c:pt>
                <c:pt idx="5309">
                  <c:v>0.47</c:v>
                </c:pt>
                <c:pt idx="5310">
                  <c:v>0.41</c:v>
                </c:pt>
                <c:pt idx="5311">
                  <c:v>0.35</c:v>
                </c:pt>
                <c:pt idx="5312">
                  <c:v>0.28999999999999998</c:v>
                </c:pt>
                <c:pt idx="5313">
                  <c:v>0.2</c:v>
                </c:pt>
                <c:pt idx="5314">
                  <c:v>0.19</c:v>
                </c:pt>
                <c:pt idx="5315">
                  <c:v>0.11</c:v>
                </c:pt>
                <c:pt idx="5316">
                  <c:v>0.16</c:v>
                </c:pt>
                <c:pt idx="5317">
                  <c:v>0.15</c:v>
                </c:pt>
                <c:pt idx="5318">
                  <c:v>0.13</c:v>
                </c:pt>
                <c:pt idx="5319">
                  <c:v>0.15</c:v>
                </c:pt>
                <c:pt idx="5320">
                  <c:v>0.21</c:v>
                </c:pt>
                <c:pt idx="5321">
                  <c:v>0.28000000000000003</c:v>
                </c:pt>
                <c:pt idx="5322">
                  <c:v>0.6</c:v>
                </c:pt>
                <c:pt idx="5323">
                  <c:v>0.44</c:v>
                </c:pt>
                <c:pt idx="5324">
                  <c:v>0.39</c:v>
                </c:pt>
                <c:pt idx="5325">
                  <c:v>0.28000000000000003</c:v>
                </c:pt>
                <c:pt idx="5326">
                  <c:v>0.31</c:v>
                </c:pt>
                <c:pt idx="5327">
                  <c:v>0.45</c:v>
                </c:pt>
                <c:pt idx="5328">
                  <c:v>0.46</c:v>
                </c:pt>
                <c:pt idx="5329">
                  <c:v>0.33</c:v>
                </c:pt>
                <c:pt idx="5330">
                  <c:v>0.26</c:v>
                </c:pt>
                <c:pt idx="5331">
                  <c:v>0.23</c:v>
                </c:pt>
                <c:pt idx="5332">
                  <c:v>0.33</c:v>
                </c:pt>
                <c:pt idx="5333">
                  <c:v>0.74</c:v>
                </c:pt>
                <c:pt idx="5334">
                  <c:v>0.38</c:v>
                </c:pt>
                <c:pt idx="5335">
                  <c:v>0.46</c:v>
                </c:pt>
                <c:pt idx="5336">
                  <c:v>0.47</c:v>
                </c:pt>
                <c:pt idx="5337">
                  <c:v>0.47</c:v>
                </c:pt>
                <c:pt idx="5338">
                  <c:v>0.48</c:v>
                </c:pt>
                <c:pt idx="5339">
                  <c:v>0.51</c:v>
                </c:pt>
                <c:pt idx="5340">
                  <c:v>0.4</c:v>
                </c:pt>
                <c:pt idx="5341">
                  <c:v>0.49</c:v>
                </c:pt>
                <c:pt idx="5342">
                  <c:v>0.54</c:v>
                </c:pt>
                <c:pt idx="5343">
                  <c:v>0.56000000000000005</c:v>
                </c:pt>
                <c:pt idx="5344">
                  <c:v>0.55000000000000004</c:v>
                </c:pt>
                <c:pt idx="5345">
                  <c:v>0.59</c:v>
                </c:pt>
                <c:pt idx="5346">
                  <c:v>0.52</c:v>
                </c:pt>
                <c:pt idx="5347">
                  <c:v>0.51</c:v>
                </c:pt>
                <c:pt idx="5348">
                  <c:v>0.48</c:v>
                </c:pt>
                <c:pt idx="5349">
                  <c:v>0.48</c:v>
                </c:pt>
                <c:pt idx="5350">
                  <c:v>0.42</c:v>
                </c:pt>
                <c:pt idx="5351">
                  <c:v>0.46</c:v>
                </c:pt>
                <c:pt idx="5352">
                  <c:v>0.48</c:v>
                </c:pt>
                <c:pt idx="5353">
                  <c:v>0.41</c:v>
                </c:pt>
                <c:pt idx="5354">
                  <c:v>0.48</c:v>
                </c:pt>
                <c:pt idx="5355">
                  <c:v>0.38</c:v>
                </c:pt>
                <c:pt idx="5356">
                  <c:v>0.37</c:v>
                </c:pt>
                <c:pt idx="5357">
                  <c:v>0.52</c:v>
                </c:pt>
                <c:pt idx="5358">
                  <c:v>0.51</c:v>
                </c:pt>
                <c:pt idx="5359">
                  <c:v>0.53</c:v>
                </c:pt>
                <c:pt idx="5360">
                  <c:v>0.39</c:v>
                </c:pt>
                <c:pt idx="5361">
                  <c:v>0.41</c:v>
                </c:pt>
                <c:pt idx="5362">
                  <c:v>0.4</c:v>
                </c:pt>
                <c:pt idx="5363">
                  <c:v>0.38</c:v>
                </c:pt>
                <c:pt idx="5364">
                  <c:v>0.35</c:v>
                </c:pt>
                <c:pt idx="5365">
                  <c:v>0.36</c:v>
                </c:pt>
                <c:pt idx="5366">
                  <c:v>0.26</c:v>
                </c:pt>
                <c:pt idx="5367">
                  <c:v>0.28000000000000003</c:v>
                </c:pt>
                <c:pt idx="5368">
                  <c:v>0.3</c:v>
                </c:pt>
                <c:pt idx="5369">
                  <c:v>0.32</c:v>
                </c:pt>
                <c:pt idx="5370">
                  <c:v>0.34</c:v>
                </c:pt>
                <c:pt idx="5371">
                  <c:v>0.28999999999999998</c:v>
                </c:pt>
                <c:pt idx="5372">
                  <c:v>0.19</c:v>
                </c:pt>
                <c:pt idx="5373">
                  <c:v>0.28000000000000003</c:v>
                </c:pt>
                <c:pt idx="5374">
                  <c:v>0.28000000000000003</c:v>
                </c:pt>
                <c:pt idx="5375">
                  <c:v>0.28000000000000003</c:v>
                </c:pt>
                <c:pt idx="5376">
                  <c:v>0.27</c:v>
                </c:pt>
                <c:pt idx="5377">
                  <c:v>0.22</c:v>
                </c:pt>
                <c:pt idx="5378">
                  <c:v>0.28999999999999998</c:v>
                </c:pt>
                <c:pt idx="5379">
                  <c:v>0.19</c:v>
                </c:pt>
                <c:pt idx="5380">
                  <c:v>0.45</c:v>
                </c:pt>
                <c:pt idx="5381">
                  <c:v>0.27</c:v>
                </c:pt>
                <c:pt idx="5382">
                  <c:v>0.42</c:v>
                </c:pt>
                <c:pt idx="5383">
                  <c:v>0.28000000000000003</c:v>
                </c:pt>
                <c:pt idx="5384">
                  <c:v>1.29</c:v>
                </c:pt>
                <c:pt idx="5385">
                  <c:v>1.39</c:v>
                </c:pt>
                <c:pt idx="5386">
                  <c:v>0.33</c:v>
                </c:pt>
                <c:pt idx="5387">
                  <c:v>0.13</c:v>
                </c:pt>
                <c:pt idx="5388">
                  <c:v>0.43</c:v>
                </c:pt>
                <c:pt idx="5389">
                  <c:v>0.93</c:v>
                </c:pt>
                <c:pt idx="5390">
                  <c:v>0.72</c:v>
                </c:pt>
                <c:pt idx="5391">
                  <c:v>0.47</c:v>
                </c:pt>
                <c:pt idx="5392">
                  <c:v>0.41</c:v>
                </c:pt>
                <c:pt idx="5393">
                  <c:v>0.48</c:v>
                </c:pt>
                <c:pt idx="5394">
                  <c:v>0.46</c:v>
                </c:pt>
                <c:pt idx="5395">
                  <c:v>0.45</c:v>
                </c:pt>
                <c:pt idx="5396">
                  <c:v>0.36</c:v>
                </c:pt>
                <c:pt idx="5397">
                  <c:v>0.42</c:v>
                </c:pt>
                <c:pt idx="5398">
                  <c:v>0.36</c:v>
                </c:pt>
                <c:pt idx="5399">
                  <c:v>0.39</c:v>
                </c:pt>
                <c:pt idx="5400">
                  <c:v>0.33</c:v>
                </c:pt>
                <c:pt idx="5401">
                  <c:v>0.44</c:v>
                </c:pt>
                <c:pt idx="5402">
                  <c:v>0.36</c:v>
                </c:pt>
                <c:pt idx="5403">
                  <c:v>0.36</c:v>
                </c:pt>
                <c:pt idx="5404">
                  <c:v>0.39</c:v>
                </c:pt>
                <c:pt idx="5405">
                  <c:v>0.35</c:v>
                </c:pt>
                <c:pt idx="5406">
                  <c:v>0.4</c:v>
                </c:pt>
                <c:pt idx="5407">
                  <c:v>0.33</c:v>
                </c:pt>
                <c:pt idx="5408">
                  <c:v>0.24</c:v>
                </c:pt>
                <c:pt idx="5409">
                  <c:v>0.31</c:v>
                </c:pt>
                <c:pt idx="5410">
                  <c:v>0.27</c:v>
                </c:pt>
                <c:pt idx="5411">
                  <c:v>0.31</c:v>
                </c:pt>
                <c:pt idx="5412">
                  <c:v>0.14000000000000001</c:v>
                </c:pt>
                <c:pt idx="5413">
                  <c:v>0.24</c:v>
                </c:pt>
                <c:pt idx="5414">
                  <c:v>0.28000000000000003</c:v>
                </c:pt>
                <c:pt idx="5415">
                  <c:v>0.23</c:v>
                </c:pt>
                <c:pt idx="5416">
                  <c:v>0.31</c:v>
                </c:pt>
                <c:pt idx="5417">
                  <c:v>0.22</c:v>
                </c:pt>
                <c:pt idx="5418">
                  <c:v>0.56999999999999995</c:v>
                </c:pt>
                <c:pt idx="5419">
                  <c:v>0.62</c:v>
                </c:pt>
                <c:pt idx="5420">
                  <c:v>0.78</c:v>
                </c:pt>
                <c:pt idx="5421">
                  <c:v>0.54</c:v>
                </c:pt>
                <c:pt idx="5422">
                  <c:v>0.51</c:v>
                </c:pt>
                <c:pt idx="5423">
                  <c:v>0.42</c:v>
                </c:pt>
                <c:pt idx="5424">
                  <c:v>0.56999999999999995</c:v>
                </c:pt>
                <c:pt idx="5426">
                  <c:v>0.48</c:v>
                </c:pt>
                <c:pt idx="5427">
                  <c:v>0.42</c:v>
                </c:pt>
                <c:pt idx="5428">
                  <c:v>0.68</c:v>
                </c:pt>
                <c:pt idx="5429">
                  <c:v>0.81</c:v>
                </c:pt>
                <c:pt idx="5430">
                  <c:v>0.69</c:v>
                </c:pt>
                <c:pt idx="5431">
                  <c:v>0.79</c:v>
                </c:pt>
                <c:pt idx="5432">
                  <c:v>0.88</c:v>
                </c:pt>
                <c:pt idx="5433">
                  <c:v>0.63</c:v>
                </c:pt>
                <c:pt idx="5434">
                  <c:v>0.59</c:v>
                </c:pt>
                <c:pt idx="5435">
                  <c:v>0.63</c:v>
                </c:pt>
                <c:pt idx="5436">
                  <c:v>0.69</c:v>
                </c:pt>
                <c:pt idx="5437">
                  <c:v>0.5</c:v>
                </c:pt>
                <c:pt idx="5438">
                  <c:v>0.44</c:v>
                </c:pt>
                <c:pt idx="5439">
                  <c:v>0.45</c:v>
                </c:pt>
                <c:pt idx="5440">
                  <c:v>0.23</c:v>
                </c:pt>
                <c:pt idx="5441">
                  <c:v>0.26</c:v>
                </c:pt>
                <c:pt idx="5442">
                  <c:v>0.23</c:v>
                </c:pt>
                <c:pt idx="5443">
                  <c:v>0.47</c:v>
                </c:pt>
                <c:pt idx="5444">
                  <c:v>0.57999999999999996</c:v>
                </c:pt>
                <c:pt idx="5445">
                  <c:v>0.44</c:v>
                </c:pt>
                <c:pt idx="5446">
                  <c:v>0.43</c:v>
                </c:pt>
                <c:pt idx="5447">
                  <c:v>0.49</c:v>
                </c:pt>
                <c:pt idx="5448">
                  <c:v>0.48</c:v>
                </c:pt>
                <c:pt idx="5449">
                  <c:v>0.44</c:v>
                </c:pt>
                <c:pt idx="5450">
                  <c:v>0.53</c:v>
                </c:pt>
                <c:pt idx="5451">
                  <c:v>0.56999999999999995</c:v>
                </c:pt>
                <c:pt idx="5452">
                  <c:v>0.51</c:v>
                </c:pt>
                <c:pt idx="5453">
                  <c:v>0.78</c:v>
                </c:pt>
                <c:pt idx="5454">
                  <c:v>0.86</c:v>
                </c:pt>
                <c:pt idx="5455">
                  <c:v>0.81</c:v>
                </c:pt>
                <c:pt idx="5456">
                  <c:v>0.74</c:v>
                </c:pt>
                <c:pt idx="5457">
                  <c:v>0.73</c:v>
                </c:pt>
                <c:pt idx="5458">
                  <c:v>0.56999999999999995</c:v>
                </c:pt>
                <c:pt idx="5459">
                  <c:v>0.26</c:v>
                </c:pt>
                <c:pt idx="5460">
                  <c:v>0.53</c:v>
                </c:pt>
                <c:pt idx="5461">
                  <c:v>0.2</c:v>
                </c:pt>
                <c:pt idx="5466">
                  <c:v>0.5</c:v>
                </c:pt>
                <c:pt idx="5467">
                  <c:v>0.7</c:v>
                </c:pt>
                <c:pt idx="5468">
                  <c:v>0.76</c:v>
                </c:pt>
                <c:pt idx="5469">
                  <c:v>0.55000000000000004</c:v>
                </c:pt>
                <c:pt idx="5470">
                  <c:v>0.54</c:v>
                </c:pt>
                <c:pt idx="5471">
                  <c:v>0.38</c:v>
                </c:pt>
                <c:pt idx="5472">
                  <c:v>0.36</c:v>
                </c:pt>
                <c:pt idx="5473">
                  <c:v>0.39</c:v>
                </c:pt>
                <c:pt idx="5474">
                  <c:v>0.41</c:v>
                </c:pt>
                <c:pt idx="5475">
                  <c:v>0.41</c:v>
                </c:pt>
                <c:pt idx="5476">
                  <c:v>0.48</c:v>
                </c:pt>
                <c:pt idx="5477">
                  <c:v>0.61</c:v>
                </c:pt>
                <c:pt idx="5478">
                  <c:v>0.7</c:v>
                </c:pt>
                <c:pt idx="5479">
                  <c:v>0.65</c:v>
                </c:pt>
                <c:pt idx="5480">
                  <c:v>0.6</c:v>
                </c:pt>
                <c:pt idx="5481">
                  <c:v>0.6</c:v>
                </c:pt>
                <c:pt idx="5482">
                  <c:v>0.57999999999999996</c:v>
                </c:pt>
                <c:pt idx="5483">
                  <c:v>0.27</c:v>
                </c:pt>
                <c:pt idx="5484">
                  <c:v>0.31</c:v>
                </c:pt>
                <c:pt idx="5485">
                  <c:v>0.3</c:v>
                </c:pt>
                <c:pt idx="5486">
                  <c:v>0.4</c:v>
                </c:pt>
                <c:pt idx="5487">
                  <c:v>0.36</c:v>
                </c:pt>
                <c:pt idx="5488">
                  <c:v>0.37</c:v>
                </c:pt>
                <c:pt idx="5489">
                  <c:v>0.34</c:v>
                </c:pt>
                <c:pt idx="5490">
                  <c:v>0.36</c:v>
                </c:pt>
                <c:pt idx="5491">
                  <c:v>0.34</c:v>
                </c:pt>
                <c:pt idx="5492">
                  <c:v>0.32</c:v>
                </c:pt>
                <c:pt idx="5493">
                  <c:v>0.3</c:v>
                </c:pt>
                <c:pt idx="5494">
                  <c:v>0.4</c:v>
                </c:pt>
                <c:pt idx="5495">
                  <c:v>0.43</c:v>
                </c:pt>
                <c:pt idx="5496">
                  <c:v>0.45</c:v>
                </c:pt>
                <c:pt idx="5497">
                  <c:v>0.41</c:v>
                </c:pt>
                <c:pt idx="5498">
                  <c:v>0.37</c:v>
                </c:pt>
                <c:pt idx="5499">
                  <c:v>0.4</c:v>
                </c:pt>
                <c:pt idx="5500">
                  <c:v>0.41</c:v>
                </c:pt>
                <c:pt idx="5501">
                  <c:v>0.42</c:v>
                </c:pt>
                <c:pt idx="5502">
                  <c:v>0.42</c:v>
                </c:pt>
                <c:pt idx="5503">
                  <c:v>0.37</c:v>
                </c:pt>
                <c:pt idx="5504">
                  <c:v>0.31</c:v>
                </c:pt>
                <c:pt idx="5505">
                  <c:v>0.27</c:v>
                </c:pt>
                <c:pt idx="5506">
                  <c:v>0.22</c:v>
                </c:pt>
                <c:pt idx="5507">
                  <c:v>0.19</c:v>
                </c:pt>
                <c:pt idx="5508">
                  <c:v>0.21</c:v>
                </c:pt>
                <c:pt idx="5509">
                  <c:v>0.24</c:v>
                </c:pt>
                <c:pt idx="5510">
                  <c:v>0.24</c:v>
                </c:pt>
                <c:pt idx="5511">
                  <c:v>0.26</c:v>
                </c:pt>
                <c:pt idx="5512">
                  <c:v>0.27</c:v>
                </c:pt>
                <c:pt idx="5513">
                  <c:v>0.22</c:v>
                </c:pt>
                <c:pt idx="5514">
                  <c:v>0.24</c:v>
                </c:pt>
                <c:pt idx="5515">
                  <c:v>0.33</c:v>
                </c:pt>
                <c:pt idx="5516">
                  <c:v>0.31</c:v>
                </c:pt>
                <c:pt idx="5517">
                  <c:v>0.33</c:v>
                </c:pt>
                <c:pt idx="5518">
                  <c:v>0.31</c:v>
                </c:pt>
                <c:pt idx="5519">
                  <c:v>0.34</c:v>
                </c:pt>
                <c:pt idx="5520">
                  <c:v>0.41</c:v>
                </c:pt>
                <c:pt idx="5521">
                  <c:v>0.36</c:v>
                </c:pt>
                <c:pt idx="5522">
                  <c:v>0.46</c:v>
                </c:pt>
                <c:pt idx="5523">
                  <c:v>0.56999999999999995</c:v>
                </c:pt>
                <c:pt idx="5524">
                  <c:v>0.57999999999999996</c:v>
                </c:pt>
                <c:pt idx="5525">
                  <c:v>0.16</c:v>
                </c:pt>
                <c:pt idx="5526">
                  <c:v>0.01</c:v>
                </c:pt>
                <c:pt idx="5527">
                  <c:v>0.33</c:v>
                </c:pt>
                <c:pt idx="5528">
                  <c:v>0.31</c:v>
                </c:pt>
                <c:pt idx="5529">
                  <c:v>0.28000000000000003</c:v>
                </c:pt>
                <c:pt idx="5530">
                  <c:v>0.43</c:v>
                </c:pt>
                <c:pt idx="5531">
                  <c:v>1.01</c:v>
                </c:pt>
                <c:pt idx="5532">
                  <c:v>1.28</c:v>
                </c:pt>
                <c:pt idx="5533">
                  <c:v>1.27</c:v>
                </c:pt>
                <c:pt idx="5534">
                  <c:v>1.01</c:v>
                </c:pt>
                <c:pt idx="5535">
                  <c:v>1.19</c:v>
                </c:pt>
                <c:pt idx="5536">
                  <c:v>0.56999999999999995</c:v>
                </c:pt>
                <c:pt idx="5537">
                  <c:v>0.5</c:v>
                </c:pt>
                <c:pt idx="5538">
                  <c:v>0.4</c:v>
                </c:pt>
                <c:pt idx="5539">
                  <c:v>0.43</c:v>
                </c:pt>
                <c:pt idx="5540">
                  <c:v>0.66</c:v>
                </c:pt>
                <c:pt idx="5541">
                  <c:v>0.64</c:v>
                </c:pt>
                <c:pt idx="5542">
                  <c:v>0.64</c:v>
                </c:pt>
                <c:pt idx="5543">
                  <c:v>0.55000000000000004</c:v>
                </c:pt>
                <c:pt idx="5544">
                  <c:v>0.6</c:v>
                </c:pt>
                <c:pt idx="5545">
                  <c:v>0.57999999999999996</c:v>
                </c:pt>
                <c:pt idx="5546">
                  <c:v>0.57999999999999996</c:v>
                </c:pt>
                <c:pt idx="5547">
                  <c:v>0.55000000000000004</c:v>
                </c:pt>
                <c:pt idx="5548">
                  <c:v>0.63</c:v>
                </c:pt>
                <c:pt idx="5549">
                  <c:v>0.62</c:v>
                </c:pt>
                <c:pt idx="5550">
                  <c:v>0.72</c:v>
                </c:pt>
                <c:pt idx="5551">
                  <c:v>0.64</c:v>
                </c:pt>
                <c:pt idx="5552">
                  <c:v>0.66</c:v>
                </c:pt>
                <c:pt idx="5553">
                  <c:v>0.66</c:v>
                </c:pt>
                <c:pt idx="5554">
                  <c:v>0.67</c:v>
                </c:pt>
                <c:pt idx="5555">
                  <c:v>0.64</c:v>
                </c:pt>
                <c:pt idx="5556">
                  <c:v>0.62</c:v>
                </c:pt>
                <c:pt idx="5557">
                  <c:v>0.59</c:v>
                </c:pt>
                <c:pt idx="5558">
                  <c:v>0.49</c:v>
                </c:pt>
                <c:pt idx="5559">
                  <c:v>1.1100000000000001</c:v>
                </c:pt>
                <c:pt idx="5560">
                  <c:v>0.1</c:v>
                </c:pt>
                <c:pt idx="5561">
                  <c:v>0.1</c:v>
                </c:pt>
                <c:pt idx="5562">
                  <c:v>0.23</c:v>
                </c:pt>
                <c:pt idx="5563">
                  <c:v>0.39</c:v>
                </c:pt>
                <c:pt idx="5564">
                  <c:v>0.84</c:v>
                </c:pt>
                <c:pt idx="5565">
                  <c:v>0.95</c:v>
                </c:pt>
                <c:pt idx="5566">
                  <c:v>0.54</c:v>
                </c:pt>
                <c:pt idx="5567">
                  <c:v>0.43</c:v>
                </c:pt>
                <c:pt idx="5568">
                  <c:v>0.78</c:v>
                </c:pt>
                <c:pt idx="5569">
                  <c:v>0.48</c:v>
                </c:pt>
                <c:pt idx="5570">
                  <c:v>0.76</c:v>
                </c:pt>
                <c:pt idx="5571">
                  <c:v>0.46</c:v>
                </c:pt>
                <c:pt idx="5572">
                  <c:v>0.7</c:v>
                </c:pt>
                <c:pt idx="5573">
                  <c:v>0.38</c:v>
                </c:pt>
                <c:pt idx="5574">
                  <c:v>0.57999999999999996</c:v>
                </c:pt>
                <c:pt idx="5575">
                  <c:v>0.37</c:v>
                </c:pt>
                <c:pt idx="5576">
                  <c:v>0.85</c:v>
                </c:pt>
                <c:pt idx="5577">
                  <c:v>0.38</c:v>
                </c:pt>
                <c:pt idx="5578">
                  <c:v>0.55000000000000004</c:v>
                </c:pt>
                <c:pt idx="5579">
                  <c:v>0.31</c:v>
                </c:pt>
                <c:pt idx="5580">
                  <c:v>0.27</c:v>
                </c:pt>
                <c:pt idx="5581">
                  <c:v>0.25</c:v>
                </c:pt>
                <c:pt idx="5582">
                  <c:v>0.42</c:v>
                </c:pt>
                <c:pt idx="5583">
                  <c:v>0.66</c:v>
                </c:pt>
                <c:pt idx="5584">
                  <c:v>0.22</c:v>
                </c:pt>
                <c:pt idx="5585">
                  <c:v>0.51</c:v>
                </c:pt>
                <c:pt idx="5586">
                  <c:v>0.69</c:v>
                </c:pt>
                <c:pt idx="5587">
                  <c:v>7.0000000000000007E-2</c:v>
                </c:pt>
                <c:pt idx="5588">
                  <c:v>0.54</c:v>
                </c:pt>
                <c:pt idx="5589">
                  <c:v>0.16</c:v>
                </c:pt>
                <c:pt idx="5590">
                  <c:v>0.62</c:v>
                </c:pt>
                <c:pt idx="5591">
                  <c:v>0.49</c:v>
                </c:pt>
                <c:pt idx="5592">
                  <c:v>0.32</c:v>
                </c:pt>
                <c:pt idx="5593">
                  <c:v>0.48</c:v>
                </c:pt>
                <c:pt idx="5594">
                  <c:v>0.14000000000000001</c:v>
                </c:pt>
                <c:pt idx="5595">
                  <c:v>0.48</c:v>
                </c:pt>
                <c:pt idx="5596">
                  <c:v>0.49</c:v>
                </c:pt>
                <c:pt idx="5597">
                  <c:v>0.26</c:v>
                </c:pt>
                <c:pt idx="5598">
                  <c:v>0.41</c:v>
                </c:pt>
                <c:pt idx="5599">
                  <c:v>0.25</c:v>
                </c:pt>
                <c:pt idx="5600">
                  <c:v>0.6</c:v>
                </c:pt>
                <c:pt idx="5601">
                  <c:v>0.61</c:v>
                </c:pt>
                <c:pt idx="5602">
                  <c:v>0.88</c:v>
                </c:pt>
                <c:pt idx="5603">
                  <c:v>1.06</c:v>
                </c:pt>
                <c:pt idx="5604">
                  <c:v>1.1100000000000001</c:v>
                </c:pt>
                <c:pt idx="5605">
                  <c:v>1.26</c:v>
                </c:pt>
                <c:pt idx="5606">
                  <c:v>1.31</c:v>
                </c:pt>
                <c:pt idx="5607">
                  <c:v>0.63</c:v>
                </c:pt>
                <c:pt idx="5608">
                  <c:v>0.72</c:v>
                </c:pt>
                <c:pt idx="5609">
                  <c:v>0.49</c:v>
                </c:pt>
                <c:pt idx="5610">
                  <c:v>0.55000000000000004</c:v>
                </c:pt>
                <c:pt idx="5611">
                  <c:v>0.56999999999999995</c:v>
                </c:pt>
                <c:pt idx="5612">
                  <c:v>0.66</c:v>
                </c:pt>
                <c:pt idx="5613">
                  <c:v>0.34</c:v>
                </c:pt>
                <c:pt idx="5614">
                  <c:v>0.36</c:v>
                </c:pt>
                <c:pt idx="5615">
                  <c:v>0.45</c:v>
                </c:pt>
                <c:pt idx="5616">
                  <c:v>0.4</c:v>
                </c:pt>
                <c:pt idx="5617">
                  <c:v>0.24</c:v>
                </c:pt>
                <c:pt idx="5618">
                  <c:v>0.23</c:v>
                </c:pt>
                <c:pt idx="5619">
                  <c:v>0.18</c:v>
                </c:pt>
                <c:pt idx="5620">
                  <c:v>0.2</c:v>
                </c:pt>
                <c:pt idx="5621">
                  <c:v>0.15</c:v>
                </c:pt>
                <c:pt idx="5622">
                  <c:v>0.12</c:v>
                </c:pt>
                <c:pt idx="5623">
                  <c:v>0.35</c:v>
                </c:pt>
                <c:pt idx="5624">
                  <c:v>0.43</c:v>
                </c:pt>
                <c:pt idx="5625">
                  <c:v>0.39</c:v>
                </c:pt>
                <c:pt idx="5626">
                  <c:v>0.53</c:v>
                </c:pt>
                <c:pt idx="5627">
                  <c:v>0.39</c:v>
                </c:pt>
                <c:pt idx="5628">
                  <c:v>0.54</c:v>
                </c:pt>
                <c:pt idx="5629">
                  <c:v>0.5</c:v>
                </c:pt>
                <c:pt idx="5630">
                  <c:v>0.44</c:v>
                </c:pt>
                <c:pt idx="5631">
                  <c:v>0.36</c:v>
                </c:pt>
                <c:pt idx="5632">
                  <c:v>1.25</c:v>
                </c:pt>
                <c:pt idx="5633">
                  <c:v>1.25</c:v>
                </c:pt>
                <c:pt idx="5634">
                  <c:v>0.61</c:v>
                </c:pt>
                <c:pt idx="5635">
                  <c:v>0.53</c:v>
                </c:pt>
                <c:pt idx="5636">
                  <c:v>0.72</c:v>
                </c:pt>
                <c:pt idx="5637">
                  <c:v>0.87</c:v>
                </c:pt>
                <c:pt idx="5638">
                  <c:v>0.81</c:v>
                </c:pt>
                <c:pt idx="5639">
                  <c:v>0.8</c:v>
                </c:pt>
                <c:pt idx="5640">
                  <c:v>0.76</c:v>
                </c:pt>
                <c:pt idx="5641">
                  <c:v>0.78</c:v>
                </c:pt>
                <c:pt idx="5642">
                  <c:v>0.63</c:v>
                </c:pt>
                <c:pt idx="5643">
                  <c:v>0.54</c:v>
                </c:pt>
                <c:pt idx="5644">
                  <c:v>0.66</c:v>
                </c:pt>
                <c:pt idx="5645">
                  <c:v>0.67</c:v>
                </c:pt>
                <c:pt idx="5646">
                  <c:v>0.6</c:v>
                </c:pt>
                <c:pt idx="5647">
                  <c:v>0.56000000000000005</c:v>
                </c:pt>
                <c:pt idx="5648">
                  <c:v>0.48</c:v>
                </c:pt>
                <c:pt idx="5649">
                  <c:v>0.35</c:v>
                </c:pt>
                <c:pt idx="5650">
                  <c:v>0.35</c:v>
                </c:pt>
                <c:pt idx="5651">
                  <c:v>0.34</c:v>
                </c:pt>
                <c:pt idx="5652">
                  <c:v>0.32</c:v>
                </c:pt>
                <c:pt idx="5653">
                  <c:v>0.45</c:v>
                </c:pt>
                <c:pt idx="5654">
                  <c:v>0.44</c:v>
                </c:pt>
                <c:pt idx="5655">
                  <c:v>0.47</c:v>
                </c:pt>
                <c:pt idx="5656">
                  <c:v>0.65</c:v>
                </c:pt>
                <c:pt idx="5657">
                  <c:v>0.61</c:v>
                </c:pt>
                <c:pt idx="5658">
                  <c:v>0.66</c:v>
                </c:pt>
                <c:pt idx="5659">
                  <c:v>0.6</c:v>
                </c:pt>
                <c:pt idx="5660">
                  <c:v>0.79</c:v>
                </c:pt>
                <c:pt idx="5661">
                  <c:v>0.75</c:v>
                </c:pt>
                <c:pt idx="5662">
                  <c:v>0.77</c:v>
                </c:pt>
                <c:pt idx="5663">
                  <c:v>0.74</c:v>
                </c:pt>
                <c:pt idx="5664">
                  <c:v>0.64</c:v>
                </c:pt>
                <c:pt idx="5665">
                  <c:v>0.56999999999999995</c:v>
                </c:pt>
                <c:pt idx="5666">
                  <c:v>0.36</c:v>
                </c:pt>
                <c:pt idx="5667">
                  <c:v>0.67</c:v>
                </c:pt>
                <c:pt idx="5668">
                  <c:v>0.77</c:v>
                </c:pt>
                <c:pt idx="5669">
                  <c:v>0.64</c:v>
                </c:pt>
                <c:pt idx="5670">
                  <c:v>0.6</c:v>
                </c:pt>
                <c:pt idx="5671">
                  <c:v>0.6</c:v>
                </c:pt>
                <c:pt idx="5672">
                  <c:v>0.48</c:v>
                </c:pt>
                <c:pt idx="5673">
                  <c:v>0.31</c:v>
                </c:pt>
                <c:pt idx="5674">
                  <c:v>0.24</c:v>
                </c:pt>
                <c:pt idx="5675">
                  <c:v>0.25</c:v>
                </c:pt>
                <c:pt idx="5676">
                  <c:v>0.21</c:v>
                </c:pt>
                <c:pt idx="5677">
                  <c:v>0.17</c:v>
                </c:pt>
                <c:pt idx="5678">
                  <c:v>0.44</c:v>
                </c:pt>
                <c:pt idx="5679">
                  <c:v>0.45</c:v>
                </c:pt>
                <c:pt idx="5680">
                  <c:v>0.4</c:v>
                </c:pt>
                <c:pt idx="5681">
                  <c:v>0.7</c:v>
                </c:pt>
                <c:pt idx="5682">
                  <c:v>0.74</c:v>
                </c:pt>
                <c:pt idx="5683">
                  <c:v>0.65</c:v>
                </c:pt>
                <c:pt idx="5684">
                  <c:v>0.67</c:v>
                </c:pt>
                <c:pt idx="5685">
                  <c:v>0.69</c:v>
                </c:pt>
                <c:pt idx="5686">
                  <c:v>0.78</c:v>
                </c:pt>
                <c:pt idx="5687">
                  <c:v>0.73</c:v>
                </c:pt>
                <c:pt idx="5688">
                  <c:v>0.56999999999999995</c:v>
                </c:pt>
                <c:pt idx="5689">
                  <c:v>0.52</c:v>
                </c:pt>
                <c:pt idx="5690">
                  <c:v>0.48</c:v>
                </c:pt>
                <c:pt idx="5691">
                  <c:v>0.45</c:v>
                </c:pt>
                <c:pt idx="5692">
                  <c:v>0.54</c:v>
                </c:pt>
                <c:pt idx="5693">
                  <c:v>0.53</c:v>
                </c:pt>
                <c:pt idx="5694">
                  <c:v>0.67</c:v>
                </c:pt>
                <c:pt idx="5695">
                  <c:v>0.68</c:v>
                </c:pt>
                <c:pt idx="5696">
                  <c:v>0.71</c:v>
                </c:pt>
                <c:pt idx="5697">
                  <c:v>0.57999999999999996</c:v>
                </c:pt>
                <c:pt idx="5698">
                  <c:v>0.59</c:v>
                </c:pt>
                <c:pt idx="5699">
                  <c:v>0.53</c:v>
                </c:pt>
                <c:pt idx="5700">
                  <c:v>0.52</c:v>
                </c:pt>
                <c:pt idx="5701">
                  <c:v>0.95</c:v>
                </c:pt>
                <c:pt idx="5702">
                  <c:v>0.77</c:v>
                </c:pt>
                <c:pt idx="5703">
                  <c:v>0.49</c:v>
                </c:pt>
                <c:pt idx="5704">
                  <c:v>0.24</c:v>
                </c:pt>
                <c:pt idx="5705">
                  <c:v>0.3</c:v>
                </c:pt>
                <c:pt idx="5706">
                  <c:v>0.62</c:v>
                </c:pt>
                <c:pt idx="5707">
                  <c:v>0.46</c:v>
                </c:pt>
                <c:pt idx="5708">
                  <c:v>0.36</c:v>
                </c:pt>
                <c:pt idx="5709">
                  <c:v>0.39</c:v>
                </c:pt>
                <c:pt idx="5710">
                  <c:v>0.53</c:v>
                </c:pt>
                <c:pt idx="5711">
                  <c:v>0.54</c:v>
                </c:pt>
                <c:pt idx="5712">
                  <c:v>0.48</c:v>
                </c:pt>
                <c:pt idx="5713">
                  <c:v>0.5</c:v>
                </c:pt>
                <c:pt idx="5714">
                  <c:v>0.52</c:v>
                </c:pt>
                <c:pt idx="5715">
                  <c:v>0.52</c:v>
                </c:pt>
                <c:pt idx="5716">
                  <c:v>0.51</c:v>
                </c:pt>
                <c:pt idx="5717">
                  <c:v>0.45</c:v>
                </c:pt>
                <c:pt idx="5718">
                  <c:v>0.47</c:v>
                </c:pt>
                <c:pt idx="5719">
                  <c:v>0.43</c:v>
                </c:pt>
                <c:pt idx="5720">
                  <c:v>0.44</c:v>
                </c:pt>
                <c:pt idx="5721">
                  <c:v>0.54</c:v>
                </c:pt>
                <c:pt idx="5722">
                  <c:v>0.46</c:v>
                </c:pt>
                <c:pt idx="5723">
                  <c:v>0.44</c:v>
                </c:pt>
                <c:pt idx="5724">
                  <c:v>0.43</c:v>
                </c:pt>
                <c:pt idx="5725">
                  <c:v>0.46</c:v>
                </c:pt>
                <c:pt idx="5726">
                  <c:v>0.48</c:v>
                </c:pt>
                <c:pt idx="5727">
                  <c:v>0.42</c:v>
                </c:pt>
                <c:pt idx="5728">
                  <c:v>0.48</c:v>
                </c:pt>
                <c:pt idx="5729">
                  <c:v>0.45</c:v>
                </c:pt>
                <c:pt idx="5730">
                  <c:v>0.5</c:v>
                </c:pt>
                <c:pt idx="5731">
                  <c:v>0.49</c:v>
                </c:pt>
                <c:pt idx="5732">
                  <c:v>0.53</c:v>
                </c:pt>
                <c:pt idx="5733">
                  <c:v>0.46</c:v>
                </c:pt>
                <c:pt idx="5734">
                  <c:v>0.45</c:v>
                </c:pt>
                <c:pt idx="5735">
                  <c:v>0.47</c:v>
                </c:pt>
                <c:pt idx="5736">
                  <c:v>0.44</c:v>
                </c:pt>
                <c:pt idx="5737">
                  <c:v>0.36</c:v>
                </c:pt>
                <c:pt idx="5738">
                  <c:v>0.43</c:v>
                </c:pt>
                <c:pt idx="5739">
                  <c:v>0.41</c:v>
                </c:pt>
                <c:pt idx="5740">
                  <c:v>0.38</c:v>
                </c:pt>
                <c:pt idx="5741">
                  <c:v>0.36</c:v>
                </c:pt>
                <c:pt idx="5742">
                  <c:v>0.28000000000000003</c:v>
                </c:pt>
                <c:pt idx="5743">
                  <c:v>0.34</c:v>
                </c:pt>
                <c:pt idx="5744">
                  <c:v>0.41</c:v>
                </c:pt>
                <c:pt idx="5745">
                  <c:v>0.57999999999999996</c:v>
                </c:pt>
                <c:pt idx="5746">
                  <c:v>0.54</c:v>
                </c:pt>
                <c:pt idx="5747">
                  <c:v>0.53</c:v>
                </c:pt>
                <c:pt idx="5748">
                  <c:v>0.46</c:v>
                </c:pt>
                <c:pt idx="5749">
                  <c:v>0.41</c:v>
                </c:pt>
                <c:pt idx="5750">
                  <c:v>0.41</c:v>
                </c:pt>
                <c:pt idx="5751">
                  <c:v>0.44</c:v>
                </c:pt>
                <c:pt idx="5752">
                  <c:v>0.59</c:v>
                </c:pt>
                <c:pt idx="5753">
                  <c:v>0.57999999999999996</c:v>
                </c:pt>
                <c:pt idx="5754">
                  <c:v>0.38</c:v>
                </c:pt>
                <c:pt idx="5755">
                  <c:v>0.4</c:v>
                </c:pt>
                <c:pt idx="5756">
                  <c:v>0.44</c:v>
                </c:pt>
                <c:pt idx="5757">
                  <c:v>0.44</c:v>
                </c:pt>
                <c:pt idx="5758">
                  <c:v>0.4</c:v>
                </c:pt>
                <c:pt idx="5759">
                  <c:v>0.37</c:v>
                </c:pt>
                <c:pt idx="5760">
                  <c:v>0.32</c:v>
                </c:pt>
                <c:pt idx="5761">
                  <c:v>0.32</c:v>
                </c:pt>
                <c:pt idx="5762">
                  <c:v>0.35</c:v>
                </c:pt>
                <c:pt idx="5763">
                  <c:v>0.33</c:v>
                </c:pt>
                <c:pt idx="5764">
                  <c:v>0.4</c:v>
                </c:pt>
                <c:pt idx="5765">
                  <c:v>0.39</c:v>
                </c:pt>
                <c:pt idx="5766">
                  <c:v>0.41</c:v>
                </c:pt>
                <c:pt idx="5767">
                  <c:v>0.53</c:v>
                </c:pt>
                <c:pt idx="5768">
                  <c:v>0.55000000000000004</c:v>
                </c:pt>
                <c:pt idx="5769">
                  <c:v>0.46</c:v>
                </c:pt>
                <c:pt idx="5770">
                  <c:v>0.35</c:v>
                </c:pt>
                <c:pt idx="5771">
                  <c:v>0.25</c:v>
                </c:pt>
                <c:pt idx="5772">
                  <c:v>0.38</c:v>
                </c:pt>
                <c:pt idx="5773">
                  <c:v>0.61</c:v>
                </c:pt>
                <c:pt idx="5774">
                  <c:v>0.54</c:v>
                </c:pt>
                <c:pt idx="5775">
                  <c:v>0.46</c:v>
                </c:pt>
                <c:pt idx="5776">
                  <c:v>0.52</c:v>
                </c:pt>
                <c:pt idx="5777">
                  <c:v>0.5</c:v>
                </c:pt>
                <c:pt idx="5778">
                  <c:v>0.47</c:v>
                </c:pt>
                <c:pt idx="5779">
                  <c:v>0.49</c:v>
                </c:pt>
                <c:pt idx="5780">
                  <c:v>0.46</c:v>
                </c:pt>
                <c:pt idx="5781">
                  <c:v>0.47</c:v>
                </c:pt>
                <c:pt idx="5782">
                  <c:v>0.41</c:v>
                </c:pt>
                <c:pt idx="5783">
                  <c:v>0.39</c:v>
                </c:pt>
                <c:pt idx="5784">
                  <c:v>0.45</c:v>
                </c:pt>
                <c:pt idx="5785">
                  <c:v>0.43</c:v>
                </c:pt>
                <c:pt idx="5786">
                  <c:v>0.41</c:v>
                </c:pt>
                <c:pt idx="5787">
                  <c:v>0.42</c:v>
                </c:pt>
                <c:pt idx="5788">
                  <c:v>0.44</c:v>
                </c:pt>
                <c:pt idx="5789">
                  <c:v>0.45</c:v>
                </c:pt>
                <c:pt idx="5790">
                  <c:v>0.32</c:v>
                </c:pt>
                <c:pt idx="5791">
                  <c:v>0.33</c:v>
                </c:pt>
                <c:pt idx="5792">
                  <c:v>0.37</c:v>
                </c:pt>
                <c:pt idx="5793">
                  <c:v>0.44</c:v>
                </c:pt>
                <c:pt idx="5794">
                  <c:v>0.47</c:v>
                </c:pt>
                <c:pt idx="5795">
                  <c:v>0.37</c:v>
                </c:pt>
                <c:pt idx="5796">
                  <c:v>0.33</c:v>
                </c:pt>
                <c:pt idx="5797">
                  <c:v>0.3</c:v>
                </c:pt>
                <c:pt idx="5798">
                  <c:v>0.33</c:v>
                </c:pt>
                <c:pt idx="5799">
                  <c:v>0.28000000000000003</c:v>
                </c:pt>
                <c:pt idx="5800">
                  <c:v>0.28999999999999998</c:v>
                </c:pt>
                <c:pt idx="5801">
                  <c:v>0.46</c:v>
                </c:pt>
                <c:pt idx="5802">
                  <c:v>0.19</c:v>
                </c:pt>
                <c:pt idx="5803">
                  <c:v>0.18</c:v>
                </c:pt>
                <c:pt idx="5804">
                  <c:v>0.28000000000000003</c:v>
                </c:pt>
                <c:pt idx="5805">
                  <c:v>0.15</c:v>
                </c:pt>
                <c:pt idx="5806">
                  <c:v>0.18</c:v>
                </c:pt>
                <c:pt idx="5807">
                  <c:v>0.45</c:v>
                </c:pt>
                <c:pt idx="5808">
                  <c:v>0.83</c:v>
                </c:pt>
                <c:pt idx="5809">
                  <c:v>0.71</c:v>
                </c:pt>
                <c:pt idx="5810">
                  <c:v>0.57999999999999996</c:v>
                </c:pt>
                <c:pt idx="5811">
                  <c:v>0.62</c:v>
                </c:pt>
                <c:pt idx="5812">
                  <c:v>0.56999999999999995</c:v>
                </c:pt>
                <c:pt idx="5813">
                  <c:v>0.61</c:v>
                </c:pt>
                <c:pt idx="5814">
                  <c:v>0.38</c:v>
                </c:pt>
                <c:pt idx="5815">
                  <c:v>0.22</c:v>
                </c:pt>
                <c:pt idx="5816">
                  <c:v>0.22</c:v>
                </c:pt>
                <c:pt idx="5817">
                  <c:v>0.25</c:v>
                </c:pt>
                <c:pt idx="5818">
                  <c:v>0.26</c:v>
                </c:pt>
                <c:pt idx="5819">
                  <c:v>0.28000000000000003</c:v>
                </c:pt>
                <c:pt idx="5820">
                  <c:v>0.31</c:v>
                </c:pt>
                <c:pt idx="5821">
                  <c:v>0.36</c:v>
                </c:pt>
                <c:pt idx="5822">
                  <c:v>0.43</c:v>
                </c:pt>
                <c:pt idx="5823">
                  <c:v>0.47</c:v>
                </c:pt>
                <c:pt idx="5824">
                  <c:v>0.45</c:v>
                </c:pt>
                <c:pt idx="5825">
                  <c:v>0.63</c:v>
                </c:pt>
                <c:pt idx="5826">
                  <c:v>0.64</c:v>
                </c:pt>
                <c:pt idx="5827">
                  <c:v>0.56000000000000005</c:v>
                </c:pt>
                <c:pt idx="5828">
                  <c:v>0.34</c:v>
                </c:pt>
                <c:pt idx="5829">
                  <c:v>0.47</c:v>
                </c:pt>
                <c:pt idx="5830">
                  <c:v>0.42</c:v>
                </c:pt>
                <c:pt idx="5831">
                  <c:v>0.35</c:v>
                </c:pt>
                <c:pt idx="5832">
                  <c:v>0.45</c:v>
                </c:pt>
                <c:pt idx="5833">
                  <c:v>0.43</c:v>
                </c:pt>
                <c:pt idx="5834">
                  <c:v>0.44</c:v>
                </c:pt>
                <c:pt idx="5835">
                  <c:v>0.49</c:v>
                </c:pt>
                <c:pt idx="5836">
                  <c:v>0.47</c:v>
                </c:pt>
                <c:pt idx="5837">
                  <c:v>0.56999999999999995</c:v>
                </c:pt>
                <c:pt idx="5838">
                  <c:v>0.55000000000000004</c:v>
                </c:pt>
                <c:pt idx="5839">
                  <c:v>0.5</c:v>
                </c:pt>
                <c:pt idx="5840">
                  <c:v>0.56000000000000005</c:v>
                </c:pt>
                <c:pt idx="5841">
                  <c:v>0.53</c:v>
                </c:pt>
                <c:pt idx="5842">
                  <c:v>0.47</c:v>
                </c:pt>
                <c:pt idx="5843">
                  <c:v>0.57999999999999996</c:v>
                </c:pt>
                <c:pt idx="5844">
                  <c:v>0.53</c:v>
                </c:pt>
                <c:pt idx="5845">
                  <c:v>0.41</c:v>
                </c:pt>
                <c:pt idx="5846">
                  <c:v>0.39</c:v>
                </c:pt>
                <c:pt idx="5847">
                  <c:v>0.42</c:v>
                </c:pt>
                <c:pt idx="5848">
                  <c:v>0.43</c:v>
                </c:pt>
                <c:pt idx="5849">
                  <c:v>0.44</c:v>
                </c:pt>
                <c:pt idx="5850">
                  <c:v>0.61</c:v>
                </c:pt>
                <c:pt idx="5851">
                  <c:v>0.49</c:v>
                </c:pt>
                <c:pt idx="5852">
                  <c:v>0.46</c:v>
                </c:pt>
                <c:pt idx="5853">
                  <c:v>0.3</c:v>
                </c:pt>
                <c:pt idx="5854">
                  <c:v>0.31</c:v>
                </c:pt>
                <c:pt idx="5855">
                  <c:v>0.5</c:v>
                </c:pt>
                <c:pt idx="5856">
                  <c:v>0.57999999999999996</c:v>
                </c:pt>
                <c:pt idx="5857">
                  <c:v>0.4</c:v>
                </c:pt>
                <c:pt idx="5858">
                  <c:v>0.33</c:v>
                </c:pt>
                <c:pt idx="5859">
                  <c:v>0.38</c:v>
                </c:pt>
                <c:pt idx="5860">
                  <c:v>0.7</c:v>
                </c:pt>
                <c:pt idx="5861">
                  <c:v>0.52</c:v>
                </c:pt>
                <c:pt idx="5862">
                  <c:v>0.48</c:v>
                </c:pt>
                <c:pt idx="5863">
                  <c:v>0.4</c:v>
                </c:pt>
                <c:pt idx="5864">
                  <c:v>0.36</c:v>
                </c:pt>
                <c:pt idx="5865">
                  <c:v>0.36</c:v>
                </c:pt>
                <c:pt idx="5866">
                  <c:v>0.44</c:v>
                </c:pt>
                <c:pt idx="5867">
                  <c:v>0.4</c:v>
                </c:pt>
                <c:pt idx="5868">
                  <c:v>0.5</c:v>
                </c:pt>
                <c:pt idx="5869">
                  <c:v>0.55000000000000004</c:v>
                </c:pt>
                <c:pt idx="5870">
                  <c:v>0.64</c:v>
                </c:pt>
                <c:pt idx="5871">
                  <c:v>0.64</c:v>
                </c:pt>
                <c:pt idx="5872">
                  <c:v>0.52</c:v>
                </c:pt>
                <c:pt idx="5873">
                  <c:v>0.51</c:v>
                </c:pt>
                <c:pt idx="5874">
                  <c:v>0.34</c:v>
                </c:pt>
                <c:pt idx="5875">
                  <c:v>0.31</c:v>
                </c:pt>
                <c:pt idx="5876">
                  <c:v>0.33</c:v>
                </c:pt>
                <c:pt idx="5877">
                  <c:v>0.39</c:v>
                </c:pt>
                <c:pt idx="5878">
                  <c:v>0.35</c:v>
                </c:pt>
                <c:pt idx="5879">
                  <c:v>0.34</c:v>
                </c:pt>
                <c:pt idx="5880">
                  <c:v>0.41</c:v>
                </c:pt>
                <c:pt idx="5881">
                  <c:v>0.4</c:v>
                </c:pt>
                <c:pt idx="5882">
                  <c:v>0.36</c:v>
                </c:pt>
                <c:pt idx="5883">
                  <c:v>0.37</c:v>
                </c:pt>
                <c:pt idx="5884">
                  <c:v>0.33</c:v>
                </c:pt>
                <c:pt idx="5885">
                  <c:v>0.36</c:v>
                </c:pt>
                <c:pt idx="5886">
                  <c:v>0.35</c:v>
                </c:pt>
                <c:pt idx="5887">
                  <c:v>0.28000000000000003</c:v>
                </c:pt>
                <c:pt idx="5888">
                  <c:v>0.56999999999999995</c:v>
                </c:pt>
                <c:pt idx="5889">
                  <c:v>0.36</c:v>
                </c:pt>
                <c:pt idx="5890">
                  <c:v>0.23</c:v>
                </c:pt>
                <c:pt idx="5891">
                  <c:v>0.28000000000000003</c:v>
                </c:pt>
                <c:pt idx="5892">
                  <c:v>0.37</c:v>
                </c:pt>
                <c:pt idx="5893">
                  <c:v>0.35</c:v>
                </c:pt>
                <c:pt idx="5894">
                  <c:v>0.35</c:v>
                </c:pt>
                <c:pt idx="5895">
                  <c:v>0.34</c:v>
                </c:pt>
                <c:pt idx="5896">
                  <c:v>0.39</c:v>
                </c:pt>
                <c:pt idx="5897">
                  <c:v>0.33</c:v>
                </c:pt>
                <c:pt idx="5898">
                  <c:v>0.31</c:v>
                </c:pt>
                <c:pt idx="5899">
                  <c:v>0.22</c:v>
                </c:pt>
                <c:pt idx="5900">
                  <c:v>0.19</c:v>
                </c:pt>
                <c:pt idx="5901">
                  <c:v>0.14000000000000001</c:v>
                </c:pt>
                <c:pt idx="5902">
                  <c:v>0.16</c:v>
                </c:pt>
                <c:pt idx="5903">
                  <c:v>0.18</c:v>
                </c:pt>
                <c:pt idx="5904">
                  <c:v>0.17</c:v>
                </c:pt>
                <c:pt idx="5905">
                  <c:v>0.16</c:v>
                </c:pt>
                <c:pt idx="5906">
                  <c:v>0.17</c:v>
                </c:pt>
                <c:pt idx="5907">
                  <c:v>0.34</c:v>
                </c:pt>
                <c:pt idx="5908">
                  <c:v>0.27</c:v>
                </c:pt>
                <c:pt idx="5909">
                  <c:v>0.31</c:v>
                </c:pt>
                <c:pt idx="5910">
                  <c:v>0.37</c:v>
                </c:pt>
                <c:pt idx="5911">
                  <c:v>0.47</c:v>
                </c:pt>
                <c:pt idx="5912">
                  <c:v>0.39</c:v>
                </c:pt>
                <c:pt idx="5913">
                  <c:v>0.38</c:v>
                </c:pt>
                <c:pt idx="5914">
                  <c:v>0.28999999999999998</c:v>
                </c:pt>
                <c:pt idx="5915">
                  <c:v>0.28000000000000003</c:v>
                </c:pt>
                <c:pt idx="5916">
                  <c:v>0.28999999999999998</c:v>
                </c:pt>
                <c:pt idx="5917">
                  <c:v>0.44</c:v>
                </c:pt>
                <c:pt idx="5918">
                  <c:v>0.56999999999999995</c:v>
                </c:pt>
                <c:pt idx="5919">
                  <c:v>0.4</c:v>
                </c:pt>
                <c:pt idx="5920">
                  <c:v>0.42</c:v>
                </c:pt>
                <c:pt idx="5921">
                  <c:v>0.37</c:v>
                </c:pt>
                <c:pt idx="5922">
                  <c:v>0.69</c:v>
                </c:pt>
                <c:pt idx="5923">
                  <c:v>0.44</c:v>
                </c:pt>
                <c:pt idx="5924">
                  <c:v>0.56000000000000005</c:v>
                </c:pt>
                <c:pt idx="5925">
                  <c:v>0.49</c:v>
                </c:pt>
                <c:pt idx="5926">
                  <c:v>0.62</c:v>
                </c:pt>
                <c:pt idx="5927">
                  <c:v>0.51</c:v>
                </c:pt>
                <c:pt idx="5928">
                  <c:v>0.56000000000000005</c:v>
                </c:pt>
                <c:pt idx="5929">
                  <c:v>0.64</c:v>
                </c:pt>
                <c:pt idx="5930">
                  <c:v>0.64</c:v>
                </c:pt>
                <c:pt idx="5931">
                  <c:v>0.79</c:v>
                </c:pt>
                <c:pt idx="5932">
                  <c:v>0.56999999999999995</c:v>
                </c:pt>
                <c:pt idx="5933">
                  <c:v>0.6</c:v>
                </c:pt>
                <c:pt idx="5934">
                  <c:v>0.63</c:v>
                </c:pt>
                <c:pt idx="5935">
                  <c:v>0.71</c:v>
                </c:pt>
                <c:pt idx="5936">
                  <c:v>0.61</c:v>
                </c:pt>
                <c:pt idx="5937">
                  <c:v>1.1399999999999999</c:v>
                </c:pt>
                <c:pt idx="5938">
                  <c:v>0.81</c:v>
                </c:pt>
                <c:pt idx="5939">
                  <c:v>0.83</c:v>
                </c:pt>
                <c:pt idx="5940">
                  <c:v>0.77</c:v>
                </c:pt>
                <c:pt idx="5941">
                  <c:v>0.74</c:v>
                </c:pt>
                <c:pt idx="5942">
                  <c:v>0.72</c:v>
                </c:pt>
                <c:pt idx="5943">
                  <c:v>0.65</c:v>
                </c:pt>
                <c:pt idx="5944">
                  <c:v>0.57999999999999996</c:v>
                </c:pt>
                <c:pt idx="5945">
                  <c:v>0.49</c:v>
                </c:pt>
                <c:pt idx="5946">
                  <c:v>0.5</c:v>
                </c:pt>
                <c:pt idx="5947">
                  <c:v>0.51</c:v>
                </c:pt>
                <c:pt idx="5948">
                  <c:v>0.48</c:v>
                </c:pt>
                <c:pt idx="5949">
                  <c:v>0.48</c:v>
                </c:pt>
                <c:pt idx="5950">
                  <c:v>0.48</c:v>
                </c:pt>
                <c:pt idx="5951">
                  <c:v>0.49</c:v>
                </c:pt>
                <c:pt idx="5952">
                  <c:v>0.56000000000000005</c:v>
                </c:pt>
                <c:pt idx="5953">
                  <c:v>0.56000000000000005</c:v>
                </c:pt>
                <c:pt idx="5954">
                  <c:v>0.65</c:v>
                </c:pt>
                <c:pt idx="5955">
                  <c:v>0.49</c:v>
                </c:pt>
                <c:pt idx="5956">
                  <c:v>0.32</c:v>
                </c:pt>
                <c:pt idx="5957">
                  <c:v>0.52</c:v>
                </c:pt>
                <c:pt idx="5958">
                  <c:v>0.46</c:v>
                </c:pt>
                <c:pt idx="5959">
                  <c:v>0.42</c:v>
                </c:pt>
                <c:pt idx="5960">
                  <c:v>0.5</c:v>
                </c:pt>
                <c:pt idx="5961">
                  <c:v>0.47</c:v>
                </c:pt>
                <c:pt idx="5962">
                  <c:v>0.48</c:v>
                </c:pt>
                <c:pt idx="5963">
                  <c:v>0.46</c:v>
                </c:pt>
                <c:pt idx="5964">
                  <c:v>0.42</c:v>
                </c:pt>
                <c:pt idx="5965">
                  <c:v>0.42</c:v>
                </c:pt>
                <c:pt idx="5966">
                  <c:v>0.56999999999999995</c:v>
                </c:pt>
                <c:pt idx="5967">
                  <c:v>0.55000000000000004</c:v>
                </c:pt>
                <c:pt idx="5968">
                  <c:v>0.43</c:v>
                </c:pt>
                <c:pt idx="5969">
                  <c:v>0.52</c:v>
                </c:pt>
                <c:pt idx="5970">
                  <c:v>0.47</c:v>
                </c:pt>
                <c:pt idx="5971">
                  <c:v>0.36</c:v>
                </c:pt>
                <c:pt idx="5972">
                  <c:v>0.3</c:v>
                </c:pt>
                <c:pt idx="5973">
                  <c:v>0.28000000000000003</c:v>
                </c:pt>
                <c:pt idx="5974">
                  <c:v>0.3</c:v>
                </c:pt>
                <c:pt idx="5975">
                  <c:v>0.39</c:v>
                </c:pt>
                <c:pt idx="5976">
                  <c:v>0.45</c:v>
                </c:pt>
                <c:pt idx="5977">
                  <c:v>0.44</c:v>
                </c:pt>
                <c:pt idx="5978">
                  <c:v>0.47</c:v>
                </c:pt>
                <c:pt idx="5979">
                  <c:v>0.19</c:v>
                </c:pt>
                <c:pt idx="5980">
                  <c:v>0.28000000000000003</c:v>
                </c:pt>
                <c:pt idx="5981">
                  <c:v>0.26</c:v>
                </c:pt>
                <c:pt idx="5982">
                  <c:v>0.25</c:v>
                </c:pt>
                <c:pt idx="5983">
                  <c:v>0.19</c:v>
                </c:pt>
                <c:pt idx="5984">
                  <c:v>0.18</c:v>
                </c:pt>
                <c:pt idx="5985">
                  <c:v>0.18</c:v>
                </c:pt>
                <c:pt idx="5986">
                  <c:v>0.21</c:v>
                </c:pt>
                <c:pt idx="5987">
                  <c:v>0.19</c:v>
                </c:pt>
                <c:pt idx="5988">
                  <c:v>0.18</c:v>
                </c:pt>
                <c:pt idx="5989">
                  <c:v>0.15</c:v>
                </c:pt>
                <c:pt idx="5990">
                  <c:v>0.37</c:v>
                </c:pt>
                <c:pt idx="5991">
                  <c:v>0.37</c:v>
                </c:pt>
                <c:pt idx="5992">
                  <c:v>0.65</c:v>
                </c:pt>
                <c:pt idx="5993">
                  <c:v>0.42</c:v>
                </c:pt>
                <c:pt idx="5994">
                  <c:v>0.44</c:v>
                </c:pt>
                <c:pt idx="5995">
                  <c:v>0.4</c:v>
                </c:pt>
                <c:pt idx="5996">
                  <c:v>0.41</c:v>
                </c:pt>
                <c:pt idx="5997">
                  <c:v>0.38</c:v>
                </c:pt>
                <c:pt idx="5998">
                  <c:v>0.3</c:v>
                </c:pt>
                <c:pt idx="5999">
                  <c:v>0.31</c:v>
                </c:pt>
                <c:pt idx="6000">
                  <c:v>0.35</c:v>
                </c:pt>
                <c:pt idx="6001">
                  <c:v>0.38</c:v>
                </c:pt>
                <c:pt idx="6002">
                  <c:v>0.46</c:v>
                </c:pt>
                <c:pt idx="6003">
                  <c:v>0.51</c:v>
                </c:pt>
                <c:pt idx="6004">
                  <c:v>0.47</c:v>
                </c:pt>
                <c:pt idx="6005">
                  <c:v>0.48</c:v>
                </c:pt>
                <c:pt idx="6006">
                  <c:v>0.44</c:v>
                </c:pt>
                <c:pt idx="6007">
                  <c:v>0.32</c:v>
                </c:pt>
                <c:pt idx="6008">
                  <c:v>0.39</c:v>
                </c:pt>
                <c:pt idx="6009">
                  <c:v>0.38</c:v>
                </c:pt>
                <c:pt idx="6010">
                  <c:v>0.36</c:v>
                </c:pt>
                <c:pt idx="6011">
                  <c:v>0.3</c:v>
                </c:pt>
                <c:pt idx="6012">
                  <c:v>0.28000000000000003</c:v>
                </c:pt>
                <c:pt idx="6013">
                  <c:v>0.38</c:v>
                </c:pt>
                <c:pt idx="6014">
                  <c:v>0.34</c:v>
                </c:pt>
                <c:pt idx="6015">
                  <c:v>0.4</c:v>
                </c:pt>
                <c:pt idx="6016">
                  <c:v>0.45</c:v>
                </c:pt>
                <c:pt idx="6017">
                  <c:v>0.46</c:v>
                </c:pt>
                <c:pt idx="6018">
                  <c:v>0.48</c:v>
                </c:pt>
                <c:pt idx="6019">
                  <c:v>0.48</c:v>
                </c:pt>
                <c:pt idx="6020">
                  <c:v>0.51</c:v>
                </c:pt>
                <c:pt idx="6021">
                  <c:v>0.49</c:v>
                </c:pt>
                <c:pt idx="6022">
                  <c:v>0.59</c:v>
                </c:pt>
                <c:pt idx="6023">
                  <c:v>0.76</c:v>
                </c:pt>
                <c:pt idx="6024">
                  <c:v>0.57999999999999996</c:v>
                </c:pt>
                <c:pt idx="6025">
                  <c:v>0.56999999999999995</c:v>
                </c:pt>
                <c:pt idx="6026">
                  <c:v>0.48</c:v>
                </c:pt>
                <c:pt idx="6027">
                  <c:v>0.59</c:v>
                </c:pt>
                <c:pt idx="6028">
                  <c:v>0.54</c:v>
                </c:pt>
                <c:pt idx="6029">
                  <c:v>0.53</c:v>
                </c:pt>
                <c:pt idx="6030">
                  <c:v>0.45</c:v>
                </c:pt>
                <c:pt idx="6031">
                  <c:v>0.4</c:v>
                </c:pt>
                <c:pt idx="6032">
                  <c:v>0.46</c:v>
                </c:pt>
                <c:pt idx="6033">
                  <c:v>0.53</c:v>
                </c:pt>
                <c:pt idx="6034">
                  <c:v>0.53</c:v>
                </c:pt>
                <c:pt idx="6035">
                  <c:v>0.53</c:v>
                </c:pt>
                <c:pt idx="6036">
                  <c:v>0.56000000000000005</c:v>
                </c:pt>
                <c:pt idx="6037">
                  <c:v>0.71</c:v>
                </c:pt>
                <c:pt idx="6038">
                  <c:v>0.71</c:v>
                </c:pt>
                <c:pt idx="6039">
                  <c:v>0.7</c:v>
                </c:pt>
                <c:pt idx="6040">
                  <c:v>0.71</c:v>
                </c:pt>
                <c:pt idx="6041">
                  <c:v>0.57999999999999996</c:v>
                </c:pt>
                <c:pt idx="6042">
                  <c:v>0.37</c:v>
                </c:pt>
                <c:pt idx="6043">
                  <c:v>0.44</c:v>
                </c:pt>
                <c:pt idx="6044">
                  <c:v>0.39</c:v>
                </c:pt>
                <c:pt idx="6045">
                  <c:v>0.26</c:v>
                </c:pt>
                <c:pt idx="6046">
                  <c:v>0.41</c:v>
                </c:pt>
                <c:pt idx="6047">
                  <c:v>0.38</c:v>
                </c:pt>
                <c:pt idx="6048">
                  <c:v>0.41</c:v>
                </c:pt>
                <c:pt idx="6049">
                  <c:v>0.36</c:v>
                </c:pt>
                <c:pt idx="6050">
                  <c:v>0.39</c:v>
                </c:pt>
                <c:pt idx="6051">
                  <c:v>0.39</c:v>
                </c:pt>
                <c:pt idx="6052">
                  <c:v>0.32</c:v>
                </c:pt>
                <c:pt idx="6053">
                  <c:v>0.32</c:v>
                </c:pt>
                <c:pt idx="6054">
                  <c:v>0.31</c:v>
                </c:pt>
                <c:pt idx="6055">
                  <c:v>0.31</c:v>
                </c:pt>
                <c:pt idx="6056">
                  <c:v>0.31</c:v>
                </c:pt>
                <c:pt idx="6057">
                  <c:v>0.3</c:v>
                </c:pt>
                <c:pt idx="6058">
                  <c:v>0.27</c:v>
                </c:pt>
                <c:pt idx="6059">
                  <c:v>0.27</c:v>
                </c:pt>
                <c:pt idx="6060">
                  <c:v>0.28000000000000003</c:v>
                </c:pt>
                <c:pt idx="6061">
                  <c:v>0.42</c:v>
                </c:pt>
                <c:pt idx="6062">
                  <c:v>0.38</c:v>
                </c:pt>
                <c:pt idx="6063">
                  <c:v>0.43</c:v>
                </c:pt>
                <c:pt idx="6064">
                  <c:v>0.45</c:v>
                </c:pt>
                <c:pt idx="6065">
                  <c:v>0.28000000000000003</c:v>
                </c:pt>
                <c:pt idx="6066">
                  <c:v>0.33</c:v>
                </c:pt>
                <c:pt idx="6067">
                  <c:v>0.32</c:v>
                </c:pt>
                <c:pt idx="6068">
                  <c:v>0.33</c:v>
                </c:pt>
                <c:pt idx="6069">
                  <c:v>0.33</c:v>
                </c:pt>
                <c:pt idx="6070">
                  <c:v>0.34</c:v>
                </c:pt>
                <c:pt idx="6071">
                  <c:v>0.33</c:v>
                </c:pt>
                <c:pt idx="6072">
                  <c:v>0.37</c:v>
                </c:pt>
                <c:pt idx="6073">
                  <c:v>0.35</c:v>
                </c:pt>
                <c:pt idx="6074">
                  <c:v>0.87</c:v>
                </c:pt>
                <c:pt idx="6075">
                  <c:v>0.35</c:v>
                </c:pt>
                <c:pt idx="6076">
                  <c:v>0.3</c:v>
                </c:pt>
                <c:pt idx="6077">
                  <c:v>0.4</c:v>
                </c:pt>
                <c:pt idx="6078">
                  <c:v>0.31</c:v>
                </c:pt>
                <c:pt idx="6079">
                  <c:v>0.31</c:v>
                </c:pt>
                <c:pt idx="6080">
                  <c:v>0.32</c:v>
                </c:pt>
                <c:pt idx="6081">
                  <c:v>0.3</c:v>
                </c:pt>
                <c:pt idx="6082">
                  <c:v>0.3</c:v>
                </c:pt>
                <c:pt idx="6083">
                  <c:v>0.31</c:v>
                </c:pt>
                <c:pt idx="6084">
                  <c:v>0.28000000000000003</c:v>
                </c:pt>
                <c:pt idx="6085">
                  <c:v>0.26</c:v>
                </c:pt>
                <c:pt idx="6086">
                  <c:v>0.25</c:v>
                </c:pt>
                <c:pt idx="6087">
                  <c:v>0.27</c:v>
                </c:pt>
                <c:pt idx="6088">
                  <c:v>0.28000000000000003</c:v>
                </c:pt>
                <c:pt idx="6089">
                  <c:v>0.27</c:v>
                </c:pt>
                <c:pt idx="6090">
                  <c:v>0.28000000000000003</c:v>
                </c:pt>
                <c:pt idx="6091">
                  <c:v>0.3</c:v>
                </c:pt>
                <c:pt idx="6092">
                  <c:v>0.31</c:v>
                </c:pt>
                <c:pt idx="6093">
                  <c:v>0.3</c:v>
                </c:pt>
                <c:pt idx="6094">
                  <c:v>0.3</c:v>
                </c:pt>
                <c:pt idx="6095">
                  <c:v>0.33</c:v>
                </c:pt>
                <c:pt idx="6096">
                  <c:v>0.36</c:v>
                </c:pt>
                <c:pt idx="6097">
                  <c:v>0.37</c:v>
                </c:pt>
                <c:pt idx="6098">
                  <c:v>0.32</c:v>
                </c:pt>
                <c:pt idx="6099">
                  <c:v>0.38</c:v>
                </c:pt>
                <c:pt idx="6100">
                  <c:v>0.39</c:v>
                </c:pt>
                <c:pt idx="6101">
                  <c:v>0.42</c:v>
                </c:pt>
                <c:pt idx="6102">
                  <c:v>0.46</c:v>
                </c:pt>
                <c:pt idx="6103">
                  <c:v>0.41</c:v>
                </c:pt>
                <c:pt idx="6104">
                  <c:v>0.42</c:v>
                </c:pt>
                <c:pt idx="6105">
                  <c:v>0.54</c:v>
                </c:pt>
                <c:pt idx="6106">
                  <c:v>0.53</c:v>
                </c:pt>
                <c:pt idx="6107">
                  <c:v>0.52</c:v>
                </c:pt>
                <c:pt idx="6108">
                  <c:v>0.54</c:v>
                </c:pt>
                <c:pt idx="6109">
                  <c:v>0.51</c:v>
                </c:pt>
                <c:pt idx="6110">
                  <c:v>0.5</c:v>
                </c:pt>
                <c:pt idx="6111">
                  <c:v>0.47</c:v>
                </c:pt>
                <c:pt idx="6112">
                  <c:v>0.42</c:v>
                </c:pt>
                <c:pt idx="6113">
                  <c:v>0.38</c:v>
                </c:pt>
                <c:pt idx="6114">
                  <c:v>0.35</c:v>
                </c:pt>
                <c:pt idx="6115">
                  <c:v>0.39</c:v>
                </c:pt>
                <c:pt idx="6116">
                  <c:v>0.43</c:v>
                </c:pt>
                <c:pt idx="6117">
                  <c:v>0.42</c:v>
                </c:pt>
                <c:pt idx="6118">
                  <c:v>0.56999999999999995</c:v>
                </c:pt>
                <c:pt idx="6119">
                  <c:v>0.52</c:v>
                </c:pt>
                <c:pt idx="6120">
                  <c:v>0.51</c:v>
                </c:pt>
                <c:pt idx="6121">
                  <c:v>0.43</c:v>
                </c:pt>
                <c:pt idx="6122">
                  <c:v>0.48</c:v>
                </c:pt>
                <c:pt idx="6123">
                  <c:v>0.51</c:v>
                </c:pt>
                <c:pt idx="6124">
                  <c:v>0.48</c:v>
                </c:pt>
                <c:pt idx="6125">
                  <c:v>0.52</c:v>
                </c:pt>
                <c:pt idx="6126">
                  <c:v>0.45</c:v>
                </c:pt>
                <c:pt idx="6127">
                  <c:v>0.42</c:v>
                </c:pt>
                <c:pt idx="6128">
                  <c:v>0.43</c:v>
                </c:pt>
                <c:pt idx="6129">
                  <c:v>0.61</c:v>
                </c:pt>
                <c:pt idx="6130">
                  <c:v>0.52</c:v>
                </c:pt>
                <c:pt idx="6131">
                  <c:v>0.53</c:v>
                </c:pt>
                <c:pt idx="6132">
                  <c:v>0.5</c:v>
                </c:pt>
                <c:pt idx="6133">
                  <c:v>0.45</c:v>
                </c:pt>
                <c:pt idx="6134">
                  <c:v>0.38</c:v>
                </c:pt>
                <c:pt idx="6135">
                  <c:v>0.37</c:v>
                </c:pt>
                <c:pt idx="6136">
                  <c:v>0.33</c:v>
                </c:pt>
                <c:pt idx="6137">
                  <c:v>0.3</c:v>
                </c:pt>
                <c:pt idx="6138">
                  <c:v>0.3</c:v>
                </c:pt>
                <c:pt idx="6139">
                  <c:v>0.33</c:v>
                </c:pt>
                <c:pt idx="6140">
                  <c:v>0.3</c:v>
                </c:pt>
                <c:pt idx="6141">
                  <c:v>0.3</c:v>
                </c:pt>
                <c:pt idx="6142">
                  <c:v>0.32</c:v>
                </c:pt>
                <c:pt idx="6143">
                  <c:v>0.3</c:v>
                </c:pt>
                <c:pt idx="6144">
                  <c:v>0.34</c:v>
                </c:pt>
                <c:pt idx="6145">
                  <c:v>0.36</c:v>
                </c:pt>
                <c:pt idx="6146">
                  <c:v>0.36</c:v>
                </c:pt>
                <c:pt idx="6147">
                  <c:v>0.45</c:v>
                </c:pt>
                <c:pt idx="6148">
                  <c:v>0.46</c:v>
                </c:pt>
                <c:pt idx="6149">
                  <c:v>0.47</c:v>
                </c:pt>
                <c:pt idx="6150">
                  <c:v>0.52</c:v>
                </c:pt>
                <c:pt idx="6151">
                  <c:v>0.45</c:v>
                </c:pt>
                <c:pt idx="6152">
                  <c:v>0.48</c:v>
                </c:pt>
                <c:pt idx="6153">
                  <c:v>0.48</c:v>
                </c:pt>
                <c:pt idx="6154">
                  <c:v>0.44</c:v>
                </c:pt>
                <c:pt idx="6155">
                  <c:v>0.5</c:v>
                </c:pt>
                <c:pt idx="6156">
                  <c:v>0.45</c:v>
                </c:pt>
                <c:pt idx="6157">
                  <c:v>0.46</c:v>
                </c:pt>
                <c:pt idx="6158">
                  <c:v>0.37</c:v>
                </c:pt>
                <c:pt idx="6159">
                  <c:v>0.36</c:v>
                </c:pt>
                <c:pt idx="6160">
                  <c:v>0.37</c:v>
                </c:pt>
                <c:pt idx="6161">
                  <c:v>0.33</c:v>
                </c:pt>
                <c:pt idx="6162">
                  <c:v>0.22</c:v>
                </c:pt>
                <c:pt idx="6163">
                  <c:v>0.17</c:v>
                </c:pt>
                <c:pt idx="6164">
                  <c:v>0.28999999999999998</c:v>
                </c:pt>
                <c:pt idx="6165">
                  <c:v>0.83</c:v>
                </c:pt>
                <c:pt idx="6166">
                  <c:v>0.32</c:v>
                </c:pt>
                <c:pt idx="6167">
                  <c:v>0.4</c:v>
                </c:pt>
                <c:pt idx="6168">
                  <c:v>0.32</c:v>
                </c:pt>
                <c:pt idx="6169">
                  <c:v>0.28999999999999998</c:v>
                </c:pt>
                <c:pt idx="6170">
                  <c:v>0.31</c:v>
                </c:pt>
                <c:pt idx="6171">
                  <c:v>0.33</c:v>
                </c:pt>
                <c:pt idx="6172">
                  <c:v>0.32</c:v>
                </c:pt>
                <c:pt idx="6173">
                  <c:v>0.35</c:v>
                </c:pt>
                <c:pt idx="6174">
                  <c:v>0.33</c:v>
                </c:pt>
                <c:pt idx="6175">
                  <c:v>0.36</c:v>
                </c:pt>
                <c:pt idx="6176">
                  <c:v>0.36</c:v>
                </c:pt>
                <c:pt idx="6177">
                  <c:v>0.32</c:v>
                </c:pt>
                <c:pt idx="6178">
                  <c:v>0.38</c:v>
                </c:pt>
                <c:pt idx="6179">
                  <c:v>0.32</c:v>
                </c:pt>
                <c:pt idx="6180">
                  <c:v>0.25</c:v>
                </c:pt>
                <c:pt idx="6181">
                  <c:v>0.45</c:v>
                </c:pt>
                <c:pt idx="6182">
                  <c:v>0.35</c:v>
                </c:pt>
                <c:pt idx="6183">
                  <c:v>0.3</c:v>
                </c:pt>
                <c:pt idx="6184">
                  <c:v>0.28999999999999998</c:v>
                </c:pt>
                <c:pt idx="6185">
                  <c:v>0.26</c:v>
                </c:pt>
                <c:pt idx="6186">
                  <c:v>0.3</c:v>
                </c:pt>
                <c:pt idx="6187">
                  <c:v>0.25</c:v>
                </c:pt>
                <c:pt idx="6188">
                  <c:v>0.28000000000000003</c:v>
                </c:pt>
                <c:pt idx="6189">
                  <c:v>0.28999999999999998</c:v>
                </c:pt>
                <c:pt idx="6190">
                  <c:v>0.56000000000000005</c:v>
                </c:pt>
                <c:pt idx="6191">
                  <c:v>0.51</c:v>
                </c:pt>
                <c:pt idx="6192">
                  <c:v>0.71</c:v>
                </c:pt>
                <c:pt idx="6193">
                  <c:v>0.69</c:v>
                </c:pt>
                <c:pt idx="6194">
                  <c:v>0.57999999999999996</c:v>
                </c:pt>
                <c:pt idx="6195">
                  <c:v>0.61</c:v>
                </c:pt>
                <c:pt idx="6196">
                  <c:v>0.57999999999999996</c:v>
                </c:pt>
                <c:pt idx="6197">
                  <c:v>0.56999999999999995</c:v>
                </c:pt>
                <c:pt idx="6198">
                  <c:v>0.53</c:v>
                </c:pt>
                <c:pt idx="6199">
                  <c:v>0.41</c:v>
                </c:pt>
                <c:pt idx="6200">
                  <c:v>0.48</c:v>
                </c:pt>
                <c:pt idx="6201">
                  <c:v>0.59</c:v>
                </c:pt>
                <c:pt idx="6202">
                  <c:v>0.5</c:v>
                </c:pt>
                <c:pt idx="6203">
                  <c:v>0.56000000000000005</c:v>
                </c:pt>
                <c:pt idx="6204">
                  <c:v>0.56000000000000005</c:v>
                </c:pt>
                <c:pt idx="6205">
                  <c:v>0.55000000000000004</c:v>
                </c:pt>
                <c:pt idx="6206">
                  <c:v>0.57999999999999996</c:v>
                </c:pt>
                <c:pt idx="6207">
                  <c:v>0.53</c:v>
                </c:pt>
                <c:pt idx="6208">
                  <c:v>0.59</c:v>
                </c:pt>
                <c:pt idx="6209">
                  <c:v>0.57999999999999996</c:v>
                </c:pt>
                <c:pt idx="6210">
                  <c:v>0.81</c:v>
                </c:pt>
                <c:pt idx="6211">
                  <c:v>0.82</c:v>
                </c:pt>
                <c:pt idx="6212">
                  <c:v>0.76</c:v>
                </c:pt>
                <c:pt idx="6213">
                  <c:v>0.78</c:v>
                </c:pt>
                <c:pt idx="6214">
                  <c:v>0.71</c:v>
                </c:pt>
                <c:pt idx="6215">
                  <c:v>0.71</c:v>
                </c:pt>
                <c:pt idx="6216">
                  <c:v>0.55000000000000004</c:v>
                </c:pt>
                <c:pt idx="6217">
                  <c:v>0.49</c:v>
                </c:pt>
                <c:pt idx="6218">
                  <c:v>0.48</c:v>
                </c:pt>
                <c:pt idx="6219">
                  <c:v>0.49</c:v>
                </c:pt>
                <c:pt idx="6220">
                  <c:v>0.46</c:v>
                </c:pt>
                <c:pt idx="6221">
                  <c:v>0.46</c:v>
                </c:pt>
                <c:pt idx="6222">
                  <c:v>0.57999999999999996</c:v>
                </c:pt>
                <c:pt idx="6223">
                  <c:v>0.54</c:v>
                </c:pt>
                <c:pt idx="6224">
                  <c:v>0.55000000000000004</c:v>
                </c:pt>
                <c:pt idx="6225">
                  <c:v>0.56000000000000005</c:v>
                </c:pt>
                <c:pt idx="6226">
                  <c:v>0.53</c:v>
                </c:pt>
                <c:pt idx="6227">
                  <c:v>0.44</c:v>
                </c:pt>
                <c:pt idx="6228">
                  <c:v>0.47</c:v>
                </c:pt>
                <c:pt idx="6229">
                  <c:v>0.46</c:v>
                </c:pt>
                <c:pt idx="6230">
                  <c:v>0.47</c:v>
                </c:pt>
                <c:pt idx="6231">
                  <c:v>0.49</c:v>
                </c:pt>
                <c:pt idx="6232">
                  <c:v>0.44</c:v>
                </c:pt>
                <c:pt idx="6233">
                  <c:v>0.42</c:v>
                </c:pt>
                <c:pt idx="6234">
                  <c:v>0.41</c:v>
                </c:pt>
                <c:pt idx="6235">
                  <c:v>0.38</c:v>
                </c:pt>
                <c:pt idx="6236">
                  <c:v>0.38</c:v>
                </c:pt>
                <c:pt idx="6237">
                  <c:v>0.38</c:v>
                </c:pt>
                <c:pt idx="6238">
                  <c:v>0.4</c:v>
                </c:pt>
                <c:pt idx="6239">
                  <c:v>0.35</c:v>
                </c:pt>
                <c:pt idx="6240">
                  <c:v>0.37</c:v>
                </c:pt>
                <c:pt idx="6241">
                  <c:v>0.35</c:v>
                </c:pt>
                <c:pt idx="6242">
                  <c:v>0.46</c:v>
                </c:pt>
                <c:pt idx="6243">
                  <c:v>0.35</c:v>
                </c:pt>
                <c:pt idx="6244">
                  <c:v>0.34</c:v>
                </c:pt>
                <c:pt idx="6245">
                  <c:v>0.37</c:v>
                </c:pt>
                <c:pt idx="6246">
                  <c:v>0.35</c:v>
                </c:pt>
                <c:pt idx="6247">
                  <c:v>0.37</c:v>
                </c:pt>
                <c:pt idx="6248">
                  <c:v>0.35</c:v>
                </c:pt>
                <c:pt idx="6249">
                  <c:v>0.35</c:v>
                </c:pt>
                <c:pt idx="6250">
                  <c:v>0.41</c:v>
                </c:pt>
                <c:pt idx="6251">
                  <c:v>0.38</c:v>
                </c:pt>
                <c:pt idx="6252">
                  <c:v>0.36</c:v>
                </c:pt>
                <c:pt idx="6253">
                  <c:v>0.36</c:v>
                </c:pt>
                <c:pt idx="6254">
                  <c:v>0.42</c:v>
                </c:pt>
                <c:pt idx="6255">
                  <c:v>0.38</c:v>
                </c:pt>
                <c:pt idx="6256">
                  <c:v>0.42</c:v>
                </c:pt>
                <c:pt idx="6257">
                  <c:v>0.45</c:v>
                </c:pt>
                <c:pt idx="6258">
                  <c:v>0.55000000000000004</c:v>
                </c:pt>
                <c:pt idx="6259">
                  <c:v>0.44</c:v>
                </c:pt>
                <c:pt idx="6260">
                  <c:v>0.31</c:v>
                </c:pt>
                <c:pt idx="6261">
                  <c:v>0.3</c:v>
                </c:pt>
                <c:pt idx="6262">
                  <c:v>0.3</c:v>
                </c:pt>
                <c:pt idx="6263">
                  <c:v>0.43</c:v>
                </c:pt>
                <c:pt idx="6264">
                  <c:v>0.34</c:v>
                </c:pt>
                <c:pt idx="6265">
                  <c:v>0.33</c:v>
                </c:pt>
                <c:pt idx="6266">
                  <c:v>0.28999999999999998</c:v>
                </c:pt>
                <c:pt idx="6267">
                  <c:v>0.35</c:v>
                </c:pt>
                <c:pt idx="6268">
                  <c:v>0.36</c:v>
                </c:pt>
                <c:pt idx="6269">
                  <c:v>0.38</c:v>
                </c:pt>
                <c:pt idx="6270">
                  <c:v>0.43</c:v>
                </c:pt>
                <c:pt idx="6271">
                  <c:v>0.39</c:v>
                </c:pt>
                <c:pt idx="6272">
                  <c:v>0.28000000000000003</c:v>
                </c:pt>
                <c:pt idx="6273">
                  <c:v>0.23</c:v>
                </c:pt>
                <c:pt idx="6274">
                  <c:v>0.26</c:v>
                </c:pt>
                <c:pt idx="6275">
                  <c:v>0.25</c:v>
                </c:pt>
                <c:pt idx="6276">
                  <c:v>0.28000000000000003</c:v>
                </c:pt>
                <c:pt idx="6277">
                  <c:v>0.25</c:v>
                </c:pt>
                <c:pt idx="6278">
                  <c:v>0.24</c:v>
                </c:pt>
                <c:pt idx="6279">
                  <c:v>0.31</c:v>
                </c:pt>
                <c:pt idx="6280">
                  <c:v>0.28000000000000003</c:v>
                </c:pt>
                <c:pt idx="6281">
                  <c:v>0.3</c:v>
                </c:pt>
                <c:pt idx="6282">
                  <c:v>0.18</c:v>
                </c:pt>
                <c:pt idx="6283">
                  <c:v>0.08</c:v>
                </c:pt>
                <c:pt idx="6284">
                  <c:v>0.3</c:v>
                </c:pt>
                <c:pt idx="6285">
                  <c:v>0.42</c:v>
                </c:pt>
                <c:pt idx="6286">
                  <c:v>0.65</c:v>
                </c:pt>
                <c:pt idx="6287">
                  <c:v>0.67</c:v>
                </c:pt>
                <c:pt idx="6288">
                  <c:v>0.72</c:v>
                </c:pt>
                <c:pt idx="6289">
                  <c:v>0.53</c:v>
                </c:pt>
                <c:pt idx="6290">
                  <c:v>0.54</c:v>
                </c:pt>
                <c:pt idx="6291">
                  <c:v>0.55000000000000004</c:v>
                </c:pt>
                <c:pt idx="6292">
                  <c:v>0.49</c:v>
                </c:pt>
                <c:pt idx="6293">
                  <c:v>0.5</c:v>
                </c:pt>
                <c:pt idx="6294">
                  <c:v>0.3</c:v>
                </c:pt>
                <c:pt idx="6295">
                  <c:v>0.32</c:v>
                </c:pt>
                <c:pt idx="6296">
                  <c:v>0.32</c:v>
                </c:pt>
                <c:pt idx="6297">
                  <c:v>0.6</c:v>
                </c:pt>
                <c:pt idx="6298">
                  <c:v>0.56000000000000005</c:v>
                </c:pt>
                <c:pt idx="6299">
                  <c:v>0.64</c:v>
                </c:pt>
                <c:pt idx="6300">
                  <c:v>0.64</c:v>
                </c:pt>
                <c:pt idx="6301">
                  <c:v>0.6</c:v>
                </c:pt>
                <c:pt idx="6302">
                  <c:v>0.59</c:v>
                </c:pt>
                <c:pt idx="6303">
                  <c:v>0.57999999999999996</c:v>
                </c:pt>
                <c:pt idx="6304">
                  <c:v>0.69</c:v>
                </c:pt>
                <c:pt idx="6305">
                  <c:v>0.66</c:v>
                </c:pt>
                <c:pt idx="6306">
                  <c:v>0.67</c:v>
                </c:pt>
                <c:pt idx="6307">
                  <c:v>0.61</c:v>
                </c:pt>
                <c:pt idx="6308">
                  <c:v>0.7</c:v>
                </c:pt>
                <c:pt idx="6309">
                  <c:v>0.71</c:v>
                </c:pt>
                <c:pt idx="6310">
                  <c:v>0.73</c:v>
                </c:pt>
                <c:pt idx="6311">
                  <c:v>0.69</c:v>
                </c:pt>
                <c:pt idx="6312">
                  <c:v>0.68</c:v>
                </c:pt>
                <c:pt idx="6313">
                  <c:v>0.48</c:v>
                </c:pt>
                <c:pt idx="6314">
                  <c:v>0.5</c:v>
                </c:pt>
                <c:pt idx="6315">
                  <c:v>0.48</c:v>
                </c:pt>
                <c:pt idx="6316">
                  <c:v>0.5</c:v>
                </c:pt>
                <c:pt idx="6317">
                  <c:v>0.51</c:v>
                </c:pt>
                <c:pt idx="6318">
                  <c:v>0.51</c:v>
                </c:pt>
                <c:pt idx="6319">
                  <c:v>0.56999999999999995</c:v>
                </c:pt>
                <c:pt idx="6320">
                  <c:v>0.77</c:v>
                </c:pt>
                <c:pt idx="6321">
                  <c:v>0.69</c:v>
                </c:pt>
                <c:pt idx="6322">
                  <c:v>0.65</c:v>
                </c:pt>
                <c:pt idx="6323">
                  <c:v>0.67</c:v>
                </c:pt>
                <c:pt idx="6324">
                  <c:v>0.63</c:v>
                </c:pt>
                <c:pt idx="6325">
                  <c:v>0.49</c:v>
                </c:pt>
                <c:pt idx="6326">
                  <c:v>0.5</c:v>
                </c:pt>
                <c:pt idx="6327">
                  <c:v>0.51</c:v>
                </c:pt>
                <c:pt idx="6328">
                  <c:v>0.49</c:v>
                </c:pt>
                <c:pt idx="6329">
                  <c:v>0.63</c:v>
                </c:pt>
                <c:pt idx="6330">
                  <c:v>0.63</c:v>
                </c:pt>
                <c:pt idx="6331">
                  <c:v>0.63</c:v>
                </c:pt>
                <c:pt idx="6332">
                  <c:v>0.62</c:v>
                </c:pt>
                <c:pt idx="6333">
                  <c:v>0.65</c:v>
                </c:pt>
                <c:pt idx="6334">
                  <c:v>0.55000000000000004</c:v>
                </c:pt>
                <c:pt idx="6335">
                  <c:v>0.42</c:v>
                </c:pt>
                <c:pt idx="6336">
                  <c:v>0.37</c:v>
                </c:pt>
                <c:pt idx="6337">
                  <c:v>0.4</c:v>
                </c:pt>
                <c:pt idx="6338">
                  <c:v>0.41</c:v>
                </c:pt>
                <c:pt idx="6339">
                  <c:v>0.33</c:v>
                </c:pt>
                <c:pt idx="6340">
                  <c:v>0.32</c:v>
                </c:pt>
                <c:pt idx="6341">
                  <c:v>0.32</c:v>
                </c:pt>
                <c:pt idx="6342">
                  <c:v>0.44</c:v>
                </c:pt>
                <c:pt idx="6343">
                  <c:v>0.44</c:v>
                </c:pt>
                <c:pt idx="6344">
                  <c:v>0.42</c:v>
                </c:pt>
                <c:pt idx="6345">
                  <c:v>0.56000000000000005</c:v>
                </c:pt>
                <c:pt idx="6346">
                  <c:v>0.5</c:v>
                </c:pt>
                <c:pt idx="6347">
                  <c:v>0.46</c:v>
                </c:pt>
                <c:pt idx="6348">
                  <c:v>0.44</c:v>
                </c:pt>
                <c:pt idx="6349">
                  <c:v>0.39</c:v>
                </c:pt>
                <c:pt idx="6350">
                  <c:v>0.36</c:v>
                </c:pt>
                <c:pt idx="6351">
                  <c:v>0.37</c:v>
                </c:pt>
                <c:pt idx="6352">
                  <c:v>0.37</c:v>
                </c:pt>
                <c:pt idx="6353">
                  <c:v>0.34</c:v>
                </c:pt>
                <c:pt idx="6354">
                  <c:v>0.46</c:v>
                </c:pt>
                <c:pt idx="6355">
                  <c:v>0.52</c:v>
                </c:pt>
                <c:pt idx="6356">
                  <c:v>0.53</c:v>
                </c:pt>
                <c:pt idx="6357">
                  <c:v>0.57999999999999996</c:v>
                </c:pt>
                <c:pt idx="6358">
                  <c:v>0.52</c:v>
                </c:pt>
                <c:pt idx="6359">
                  <c:v>0.53</c:v>
                </c:pt>
                <c:pt idx="6360">
                  <c:v>0.3</c:v>
                </c:pt>
                <c:pt idx="6361">
                  <c:v>0.43</c:v>
                </c:pt>
                <c:pt idx="6362">
                  <c:v>0.5</c:v>
                </c:pt>
                <c:pt idx="6363">
                  <c:v>0.45</c:v>
                </c:pt>
                <c:pt idx="6364">
                  <c:v>0.44</c:v>
                </c:pt>
                <c:pt idx="6365">
                  <c:v>0.48</c:v>
                </c:pt>
                <c:pt idx="6366">
                  <c:v>0.49</c:v>
                </c:pt>
                <c:pt idx="6367">
                  <c:v>0.27</c:v>
                </c:pt>
                <c:pt idx="6368">
                  <c:v>0.33</c:v>
                </c:pt>
                <c:pt idx="6369">
                  <c:v>0.31</c:v>
                </c:pt>
                <c:pt idx="6370">
                  <c:v>0.56999999999999995</c:v>
                </c:pt>
                <c:pt idx="6371">
                  <c:v>0.52</c:v>
                </c:pt>
                <c:pt idx="6372">
                  <c:v>0.37</c:v>
                </c:pt>
                <c:pt idx="6373">
                  <c:v>0.33</c:v>
                </c:pt>
                <c:pt idx="6374">
                  <c:v>0.33</c:v>
                </c:pt>
                <c:pt idx="6375">
                  <c:v>0.28999999999999998</c:v>
                </c:pt>
                <c:pt idx="6376">
                  <c:v>0.28999999999999998</c:v>
                </c:pt>
                <c:pt idx="6377">
                  <c:v>0.26</c:v>
                </c:pt>
                <c:pt idx="6378">
                  <c:v>0.24</c:v>
                </c:pt>
                <c:pt idx="6379">
                  <c:v>0.27</c:v>
                </c:pt>
                <c:pt idx="6380">
                  <c:v>0.37</c:v>
                </c:pt>
                <c:pt idx="6381">
                  <c:v>0.14000000000000001</c:v>
                </c:pt>
                <c:pt idx="6382">
                  <c:v>0.27</c:v>
                </c:pt>
                <c:pt idx="6383">
                  <c:v>0.36</c:v>
                </c:pt>
                <c:pt idx="6384">
                  <c:v>0.65</c:v>
                </c:pt>
                <c:pt idx="6385">
                  <c:v>0.21</c:v>
                </c:pt>
                <c:pt idx="6386">
                  <c:v>0.44</c:v>
                </c:pt>
                <c:pt idx="6387">
                  <c:v>0.46</c:v>
                </c:pt>
                <c:pt idx="6388">
                  <c:v>0.43</c:v>
                </c:pt>
                <c:pt idx="6389">
                  <c:v>0.42</c:v>
                </c:pt>
                <c:pt idx="6390">
                  <c:v>0.5</c:v>
                </c:pt>
                <c:pt idx="6391">
                  <c:v>0.44</c:v>
                </c:pt>
                <c:pt idx="6392">
                  <c:v>0.43</c:v>
                </c:pt>
                <c:pt idx="6393">
                  <c:v>0.42</c:v>
                </c:pt>
                <c:pt idx="6394">
                  <c:v>0.35</c:v>
                </c:pt>
                <c:pt idx="6395">
                  <c:v>0.33</c:v>
                </c:pt>
                <c:pt idx="6396">
                  <c:v>0.34</c:v>
                </c:pt>
                <c:pt idx="6397">
                  <c:v>0.35</c:v>
                </c:pt>
                <c:pt idx="6398">
                  <c:v>0.35</c:v>
                </c:pt>
                <c:pt idx="6399">
                  <c:v>0.36</c:v>
                </c:pt>
                <c:pt idx="6400">
                  <c:v>0.38</c:v>
                </c:pt>
                <c:pt idx="6401">
                  <c:v>0.37</c:v>
                </c:pt>
                <c:pt idx="6402">
                  <c:v>0.38</c:v>
                </c:pt>
                <c:pt idx="6403">
                  <c:v>0.41</c:v>
                </c:pt>
                <c:pt idx="6404">
                  <c:v>0.44</c:v>
                </c:pt>
                <c:pt idx="6405">
                  <c:v>0.41</c:v>
                </c:pt>
                <c:pt idx="6406">
                  <c:v>0.39</c:v>
                </c:pt>
                <c:pt idx="6407">
                  <c:v>0.36</c:v>
                </c:pt>
                <c:pt idx="6408">
                  <c:v>0.4</c:v>
                </c:pt>
                <c:pt idx="6409">
                  <c:v>0.39</c:v>
                </c:pt>
                <c:pt idx="6410">
                  <c:v>0.28999999999999998</c:v>
                </c:pt>
                <c:pt idx="6411">
                  <c:v>0.33</c:v>
                </c:pt>
                <c:pt idx="6412">
                  <c:v>0.28000000000000003</c:v>
                </c:pt>
                <c:pt idx="6413">
                  <c:v>0.26</c:v>
                </c:pt>
                <c:pt idx="6414">
                  <c:v>0.28000000000000003</c:v>
                </c:pt>
                <c:pt idx="6415">
                  <c:v>0.3</c:v>
                </c:pt>
                <c:pt idx="6416">
                  <c:v>0.3</c:v>
                </c:pt>
                <c:pt idx="6417">
                  <c:v>0.31</c:v>
                </c:pt>
                <c:pt idx="6418">
                  <c:v>0.28999999999999998</c:v>
                </c:pt>
                <c:pt idx="6419">
                  <c:v>0.32</c:v>
                </c:pt>
                <c:pt idx="6420">
                  <c:v>0.32</c:v>
                </c:pt>
                <c:pt idx="6421">
                  <c:v>0.35</c:v>
                </c:pt>
                <c:pt idx="6422">
                  <c:v>0.27</c:v>
                </c:pt>
                <c:pt idx="6423">
                  <c:v>0.27</c:v>
                </c:pt>
                <c:pt idx="6424">
                  <c:v>0.28000000000000003</c:v>
                </c:pt>
                <c:pt idx="6425">
                  <c:v>0.49</c:v>
                </c:pt>
                <c:pt idx="6426">
                  <c:v>0.56999999999999995</c:v>
                </c:pt>
                <c:pt idx="6427">
                  <c:v>0.62</c:v>
                </c:pt>
                <c:pt idx="6428">
                  <c:v>0.44</c:v>
                </c:pt>
                <c:pt idx="6429">
                  <c:v>0.53</c:v>
                </c:pt>
                <c:pt idx="6430">
                  <c:v>0.39</c:v>
                </c:pt>
                <c:pt idx="6431">
                  <c:v>0.38</c:v>
                </c:pt>
                <c:pt idx="6432">
                  <c:v>0.49</c:v>
                </c:pt>
                <c:pt idx="6433">
                  <c:v>0.59</c:v>
                </c:pt>
                <c:pt idx="6434">
                  <c:v>0.32</c:v>
                </c:pt>
                <c:pt idx="6435">
                  <c:v>0.31</c:v>
                </c:pt>
                <c:pt idx="6436">
                  <c:v>0.28999999999999998</c:v>
                </c:pt>
                <c:pt idx="6437">
                  <c:v>0.27</c:v>
                </c:pt>
                <c:pt idx="6438">
                  <c:v>0.28000000000000003</c:v>
                </c:pt>
                <c:pt idx="6439">
                  <c:v>0.28000000000000003</c:v>
                </c:pt>
                <c:pt idx="6440">
                  <c:v>0.27</c:v>
                </c:pt>
                <c:pt idx="6441">
                  <c:v>0.28000000000000003</c:v>
                </c:pt>
                <c:pt idx="6442">
                  <c:v>1.24</c:v>
                </c:pt>
                <c:pt idx="6443">
                  <c:v>0.59</c:v>
                </c:pt>
                <c:pt idx="6444">
                  <c:v>0.82</c:v>
                </c:pt>
                <c:pt idx="6445">
                  <c:v>0.77</c:v>
                </c:pt>
                <c:pt idx="6446">
                  <c:v>0.7</c:v>
                </c:pt>
                <c:pt idx="6447">
                  <c:v>0.65</c:v>
                </c:pt>
                <c:pt idx="6448">
                  <c:v>0.74</c:v>
                </c:pt>
                <c:pt idx="6449">
                  <c:v>0.67</c:v>
                </c:pt>
                <c:pt idx="6450">
                  <c:v>0.89</c:v>
                </c:pt>
                <c:pt idx="6451">
                  <c:v>0.81</c:v>
                </c:pt>
                <c:pt idx="6452">
                  <c:v>0.9</c:v>
                </c:pt>
                <c:pt idx="6453">
                  <c:v>1.02</c:v>
                </c:pt>
                <c:pt idx="6454">
                  <c:v>0.39</c:v>
                </c:pt>
                <c:pt idx="6455">
                  <c:v>0.4</c:v>
                </c:pt>
                <c:pt idx="6456">
                  <c:v>0.36</c:v>
                </c:pt>
                <c:pt idx="6457">
                  <c:v>0.32</c:v>
                </c:pt>
                <c:pt idx="6458">
                  <c:v>0.32</c:v>
                </c:pt>
                <c:pt idx="6459">
                  <c:v>0.3</c:v>
                </c:pt>
                <c:pt idx="6460">
                  <c:v>0.64</c:v>
                </c:pt>
                <c:pt idx="6461">
                  <c:v>0.64</c:v>
                </c:pt>
                <c:pt idx="6462">
                  <c:v>0.61</c:v>
                </c:pt>
                <c:pt idx="6463">
                  <c:v>0.53</c:v>
                </c:pt>
                <c:pt idx="6464">
                  <c:v>0.53</c:v>
                </c:pt>
                <c:pt idx="6465">
                  <c:v>0.49</c:v>
                </c:pt>
                <c:pt idx="6466">
                  <c:v>0.48</c:v>
                </c:pt>
                <c:pt idx="6467">
                  <c:v>0.45</c:v>
                </c:pt>
                <c:pt idx="6468">
                  <c:v>0.45</c:v>
                </c:pt>
                <c:pt idx="6469">
                  <c:v>0.48</c:v>
                </c:pt>
                <c:pt idx="6470">
                  <c:v>0.47</c:v>
                </c:pt>
                <c:pt idx="6471">
                  <c:v>0.49</c:v>
                </c:pt>
                <c:pt idx="6472">
                  <c:v>0.38</c:v>
                </c:pt>
                <c:pt idx="6473">
                  <c:v>0.48</c:v>
                </c:pt>
                <c:pt idx="6474">
                  <c:v>0.45</c:v>
                </c:pt>
                <c:pt idx="6475">
                  <c:v>0.41</c:v>
                </c:pt>
                <c:pt idx="6476">
                  <c:v>0.52</c:v>
                </c:pt>
                <c:pt idx="6477">
                  <c:v>0.55000000000000004</c:v>
                </c:pt>
                <c:pt idx="6478">
                  <c:v>0.67</c:v>
                </c:pt>
                <c:pt idx="6479">
                  <c:v>0.62</c:v>
                </c:pt>
                <c:pt idx="6480">
                  <c:v>0.57999999999999996</c:v>
                </c:pt>
                <c:pt idx="6481">
                  <c:v>0.56000000000000005</c:v>
                </c:pt>
                <c:pt idx="6482">
                  <c:v>0.62</c:v>
                </c:pt>
                <c:pt idx="6483">
                  <c:v>0.33</c:v>
                </c:pt>
                <c:pt idx="6484">
                  <c:v>0.3</c:v>
                </c:pt>
                <c:pt idx="6485">
                  <c:v>0.31</c:v>
                </c:pt>
                <c:pt idx="6486">
                  <c:v>0.52</c:v>
                </c:pt>
                <c:pt idx="6487">
                  <c:v>0.52</c:v>
                </c:pt>
                <c:pt idx="6488">
                  <c:v>0.5</c:v>
                </c:pt>
                <c:pt idx="6489">
                  <c:v>0.49</c:v>
                </c:pt>
                <c:pt idx="6490">
                  <c:v>0.54</c:v>
                </c:pt>
                <c:pt idx="6491">
                  <c:v>0.5</c:v>
                </c:pt>
                <c:pt idx="6492">
                  <c:v>0.56999999999999995</c:v>
                </c:pt>
                <c:pt idx="6493">
                  <c:v>0.53</c:v>
                </c:pt>
                <c:pt idx="6494">
                  <c:v>0.52</c:v>
                </c:pt>
                <c:pt idx="6495">
                  <c:v>0.51</c:v>
                </c:pt>
                <c:pt idx="6496">
                  <c:v>0.6</c:v>
                </c:pt>
                <c:pt idx="6497">
                  <c:v>0.56999999999999995</c:v>
                </c:pt>
                <c:pt idx="6498">
                  <c:v>0.54</c:v>
                </c:pt>
                <c:pt idx="6499">
                  <c:v>0.55000000000000004</c:v>
                </c:pt>
                <c:pt idx="6500">
                  <c:v>0.55000000000000004</c:v>
                </c:pt>
                <c:pt idx="6501">
                  <c:v>0.57999999999999996</c:v>
                </c:pt>
                <c:pt idx="6502">
                  <c:v>0.62</c:v>
                </c:pt>
                <c:pt idx="6503">
                  <c:v>0.59</c:v>
                </c:pt>
                <c:pt idx="6504">
                  <c:v>0.38</c:v>
                </c:pt>
                <c:pt idx="6505">
                  <c:v>0.46</c:v>
                </c:pt>
                <c:pt idx="6506">
                  <c:v>0.45</c:v>
                </c:pt>
                <c:pt idx="6507">
                  <c:v>0.51</c:v>
                </c:pt>
                <c:pt idx="6508">
                  <c:v>0.45</c:v>
                </c:pt>
                <c:pt idx="6509">
                  <c:v>0.41</c:v>
                </c:pt>
                <c:pt idx="6510">
                  <c:v>0.42</c:v>
                </c:pt>
                <c:pt idx="6511">
                  <c:v>0.42</c:v>
                </c:pt>
                <c:pt idx="6512">
                  <c:v>0.42</c:v>
                </c:pt>
                <c:pt idx="6513">
                  <c:v>0.41</c:v>
                </c:pt>
                <c:pt idx="6514">
                  <c:v>0.43</c:v>
                </c:pt>
                <c:pt idx="6515">
                  <c:v>0.4</c:v>
                </c:pt>
                <c:pt idx="6516">
                  <c:v>0.44</c:v>
                </c:pt>
                <c:pt idx="6517">
                  <c:v>0.43</c:v>
                </c:pt>
                <c:pt idx="6518">
                  <c:v>0.4</c:v>
                </c:pt>
                <c:pt idx="6519">
                  <c:v>0.38</c:v>
                </c:pt>
                <c:pt idx="6520">
                  <c:v>0.35</c:v>
                </c:pt>
                <c:pt idx="6521">
                  <c:v>0.37</c:v>
                </c:pt>
                <c:pt idx="6522">
                  <c:v>0.36</c:v>
                </c:pt>
                <c:pt idx="6523">
                  <c:v>0.4</c:v>
                </c:pt>
                <c:pt idx="6524">
                  <c:v>0.43</c:v>
                </c:pt>
                <c:pt idx="6525">
                  <c:v>0.33</c:v>
                </c:pt>
                <c:pt idx="6526">
                  <c:v>0.33</c:v>
                </c:pt>
                <c:pt idx="6527">
                  <c:v>0.38</c:v>
                </c:pt>
                <c:pt idx="6528">
                  <c:v>0.38</c:v>
                </c:pt>
                <c:pt idx="6529">
                  <c:v>0.49</c:v>
                </c:pt>
                <c:pt idx="6530">
                  <c:v>0.44</c:v>
                </c:pt>
                <c:pt idx="6531">
                  <c:v>0.49</c:v>
                </c:pt>
                <c:pt idx="6532">
                  <c:v>0.46</c:v>
                </c:pt>
                <c:pt idx="6533">
                  <c:v>0.49</c:v>
                </c:pt>
                <c:pt idx="6534">
                  <c:v>0.49</c:v>
                </c:pt>
                <c:pt idx="6535">
                  <c:v>0.43</c:v>
                </c:pt>
                <c:pt idx="6536">
                  <c:v>0.44</c:v>
                </c:pt>
                <c:pt idx="6537">
                  <c:v>0.45</c:v>
                </c:pt>
                <c:pt idx="6538">
                  <c:v>0.42</c:v>
                </c:pt>
                <c:pt idx="6539">
                  <c:v>0.45</c:v>
                </c:pt>
                <c:pt idx="6540">
                  <c:v>0.44</c:v>
                </c:pt>
                <c:pt idx="6541">
                  <c:v>0.43</c:v>
                </c:pt>
                <c:pt idx="6542">
                  <c:v>0.44</c:v>
                </c:pt>
                <c:pt idx="6543">
                  <c:v>0.4</c:v>
                </c:pt>
                <c:pt idx="6544">
                  <c:v>0.43</c:v>
                </c:pt>
                <c:pt idx="6545">
                  <c:v>0.39</c:v>
                </c:pt>
                <c:pt idx="6546">
                  <c:v>0.4</c:v>
                </c:pt>
                <c:pt idx="6547">
                  <c:v>0.46</c:v>
                </c:pt>
                <c:pt idx="6548">
                  <c:v>0.42</c:v>
                </c:pt>
                <c:pt idx="6549">
                  <c:v>0.42</c:v>
                </c:pt>
                <c:pt idx="6550">
                  <c:v>0.44</c:v>
                </c:pt>
                <c:pt idx="6551">
                  <c:v>0.41</c:v>
                </c:pt>
                <c:pt idx="6552">
                  <c:v>0.41</c:v>
                </c:pt>
                <c:pt idx="6553">
                  <c:v>0.4</c:v>
                </c:pt>
                <c:pt idx="6554">
                  <c:v>0.4</c:v>
                </c:pt>
                <c:pt idx="6555">
                  <c:v>0.4</c:v>
                </c:pt>
                <c:pt idx="6556">
                  <c:v>0.39</c:v>
                </c:pt>
                <c:pt idx="6557">
                  <c:v>0.38</c:v>
                </c:pt>
                <c:pt idx="6558">
                  <c:v>0.35</c:v>
                </c:pt>
                <c:pt idx="6559">
                  <c:v>0.31</c:v>
                </c:pt>
                <c:pt idx="6560">
                  <c:v>0.3</c:v>
                </c:pt>
                <c:pt idx="6561">
                  <c:v>0.31</c:v>
                </c:pt>
                <c:pt idx="6562">
                  <c:v>0.34</c:v>
                </c:pt>
                <c:pt idx="6563">
                  <c:v>0.31</c:v>
                </c:pt>
                <c:pt idx="6564">
                  <c:v>0.35</c:v>
                </c:pt>
                <c:pt idx="6565">
                  <c:v>0.3</c:v>
                </c:pt>
                <c:pt idx="6566">
                  <c:v>0.28999999999999998</c:v>
                </c:pt>
                <c:pt idx="6567">
                  <c:v>0.31</c:v>
                </c:pt>
                <c:pt idx="6568">
                  <c:v>0.3</c:v>
                </c:pt>
                <c:pt idx="6569">
                  <c:v>0.35</c:v>
                </c:pt>
                <c:pt idx="6570">
                  <c:v>0.38</c:v>
                </c:pt>
                <c:pt idx="6571">
                  <c:v>0.36</c:v>
                </c:pt>
                <c:pt idx="6572">
                  <c:v>0.45</c:v>
                </c:pt>
                <c:pt idx="6573">
                  <c:v>0.41</c:v>
                </c:pt>
                <c:pt idx="6574">
                  <c:v>0.42</c:v>
                </c:pt>
                <c:pt idx="6575">
                  <c:v>0.35</c:v>
                </c:pt>
                <c:pt idx="6576">
                  <c:v>0.52</c:v>
                </c:pt>
                <c:pt idx="6577">
                  <c:v>0.38</c:v>
                </c:pt>
                <c:pt idx="6578">
                  <c:v>0.34</c:v>
                </c:pt>
                <c:pt idx="6579">
                  <c:v>0.39</c:v>
                </c:pt>
                <c:pt idx="6580">
                  <c:v>0.73</c:v>
                </c:pt>
                <c:pt idx="6581">
                  <c:v>0.71</c:v>
                </c:pt>
                <c:pt idx="6582">
                  <c:v>0.56000000000000005</c:v>
                </c:pt>
                <c:pt idx="6583">
                  <c:v>0.45</c:v>
                </c:pt>
                <c:pt idx="6584">
                  <c:v>0.57999999999999996</c:v>
                </c:pt>
                <c:pt idx="6585">
                  <c:v>0.46</c:v>
                </c:pt>
                <c:pt idx="6586">
                  <c:v>0.48</c:v>
                </c:pt>
                <c:pt idx="6587">
                  <c:v>0.49</c:v>
                </c:pt>
                <c:pt idx="6588">
                  <c:v>0.43</c:v>
                </c:pt>
                <c:pt idx="6589">
                  <c:v>0.45</c:v>
                </c:pt>
                <c:pt idx="6590">
                  <c:v>0.43</c:v>
                </c:pt>
                <c:pt idx="6591">
                  <c:v>0.5</c:v>
                </c:pt>
                <c:pt idx="6592">
                  <c:v>0.47</c:v>
                </c:pt>
                <c:pt idx="6593">
                  <c:v>0.36</c:v>
                </c:pt>
                <c:pt idx="6594">
                  <c:v>0.35</c:v>
                </c:pt>
                <c:pt idx="6595">
                  <c:v>0.3</c:v>
                </c:pt>
                <c:pt idx="6596">
                  <c:v>0.2</c:v>
                </c:pt>
                <c:pt idx="6597">
                  <c:v>0.36</c:v>
                </c:pt>
                <c:pt idx="6598">
                  <c:v>0.41</c:v>
                </c:pt>
                <c:pt idx="6599">
                  <c:v>0.35</c:v>
                </c:pt>
                <c:pt idx="6600">
                  <c:v>0.28000000000000003</c:v>
                </c:pt>
                <c:pt idx="6601">
                  <c:v>0.09</c:v>
                </c:pt>
                <c:pt idx="6602">
                  <c:v>0.05</c:v>
                </c:pt>
                <c:pt idx="6603">
                  <c:v>0.11</c:v>
                </c:pt>
                <c:pt idx="6604">
                  <c:v>0.05</c:v>
                </c:pt>
                <c:pt idx="6605">
                  <c:v>0</c:v>
                </c:pt>
                <c:pt idx="6606">
                  <c:v>0</c:v>
                </c:pt>
                <c:pt idx="6607">
                  <c:v>0</c:v>
                </c:pt>
                <c:pt idx="6608">
                  <c:v>0</c:v>
                </c:pt>
                <c:pt idx="6609">
                  <c:v>0</c:v>
                </c:pt>
                <c:pt idx="6610">
                  <c:v>0</c:v>
                </c:pt>
                <c:pt idx="6611">
                  <c:v>0</c:v>
                </c:pt>
                <c:pt idx="6612">
                  <c:v>0</c:v>
                </c:pt>
                <c:pt idx="6613">
                  <c:v>0.15</c:v>
                </c:pt>
                <c:pt idx="6614">
                  <c:v>0.96</c:v>
                </c:pt>
                <c:pt idx="6615">
                  <c:v>1.17</c:v>
                </c:pt>
                <c:pt idx="6616">
                  <c:v>1.01</c:v>
                </c:pt>
                <c:pt idx="6617">
                  <c:v>0.94</c:v>
                </c:pt>
                <c:pt idx="6618">
                  <c:v>1.1200000000000001</c:v>
                </c:pt>
                <c:pt idx="6619">
                  <c:v>0</c:v>
                </c:pt>
                <c:pt idx="6620">
                  <c:v>0.79</c:v>
                </c:pt>
                <c:pt idx="6621">
                  <c:v>0.82</c:v>
                </c:pt>
                <c:pt idx="6622">
                  <c:v>0.55000000000000004</c:v>
                </c:pt>
                <c:pt idx="6623">
                  <c:v>0.33</c:v>
                </c:pt>
                <c:pt idx="6624">
                  <c:v>0.3</c:v>
                </c:pt>
                <c:pt idx="6625">
                  <c:v>0.42</c:v>
                </c:pt>
                <c:pt idx="6626">
                  <c:v>0.4</c:v>
                </c:pt>
                <c:pt idx="6627">
                  <c:v>0.43</c:v>
                </c:pt>
                <c:pt idx="6628">
                  <c:v>0.43</c:v>
                </c:pt>
                <c:pt idx="6629">
                  <c:v>0.48</c:v>
                </c:pt>
                <c:pt idx="6630">
                  <c:v>0.44</c:v>
                </c:pt>
                <c:pt idx="6631">
                  <c:v>0.43</c:v>
                </c:pt>
                <c:pt idx="6632">
                  <c:v>0.48</c:v>
                </c:pt>
                <c:pt idx="6633">
                  <c:v>0.41</c:v>
                </c:pt>
                <c:pt idx="6634">
                  <c:v>0.43</c:v>
                </c:pt>
                <c:pt idx="6635">
                  <c:v>0.22</c:v>
                </c:pt>
                <c:pt idx="6636">
                  <c:v>0.22</c:v>
                </c:pt>
                <c:pt idx="6637">
                  <c:v>0.21</c:v>
                </c:pt>
                <c:pt idx="6638">
                  <c:v>0.23</c:v>
                </c:pt>
                <c:pt idx="6639">
                  <c:v>0.45</c:v>
                </c:pt>
                <c:pt idx="6640">
                  <c:v>0.47</c:v>
                </c:pt>
                <c:pt idx="6641">
                  <c:v>0.43</c:v>
                </c:pt>
                <c:pt idx="6642">
                  <c:v>0.4</c:v>
                </c:pt>
                <c:pt idx="6643">
                  <c:v>0.25</c:v>
                </c:pt>
                <c:pt idx="6644">
                  <c:v>0.31</c:v>
                </c:pt>
                <c:pt idx="6645">
                  <c:v>0.36</c:v>
                </c:pt>
                <c:pt idx="6646">
                  <c:v>0.21</c:v>
                </c:pt>
                <c:pt idx="6647">
                  <c:v>0.3</c:v>
                </c:pt>
                <c:pt idx="6648">
                  <c:v>0.28999999999999998</c:v>
                </c:pt>
                <c:pt idx="6649">
                  <c:v>0.27</c:v>
                </c:pt>
                <c:pt idx="6650">
                  <c:v>0.31</c:v>
                </c:pt>
                <c:pt idx="6651">
                  <c:v>0.27</c:v>
                </c:pt>
                <c:pt idx="6652">
                  <c:v>0.39</c:v>
                </c:pt>
                <c:pt idx="6653">
                  <c:v>0.32</c:v>
                </c:pt>
                <c:pt idx="6654">
                  <c:v>0.28000000000000003</c:v>
                </c:pt>
                <c:pt idx="6655">
                  <c:v>0.23</c:v>
                </c:pt>
                <c:pt idx="6656">
                  <c:v>0.25</c:v>
                </c:pt>
                <c:pt idx="6657">
                  <c:v>0.17</c:v>
                </c:pt>
                <c:pt idx="6658">
                  <c:v>0.13</c:v>
                </c:pt>
                <c:pt idx="6659">
                  <c:v>0.1</c:v>
                </c:pt>
                <c:pt idx="6660">
                  <c:v>0.33</c:v>
                </c:pt>
                <c:pt idx="6661">
                  <c:v>0.42</c:v>
                </c:pt>
                <c:pt idx="6662">
                  <c:v>0.47</c:v>
                </c:pt>
                <c:pt idx="6663">
                  <c:v>0.55000000000000004</c:v>
                </c:pt>
                <c:pt idx="6664">
                  <c:v>0.74</c:v>
                </c:pt>
                <c:pt idx="6665">
                  <c:v>0.71</c:v>
                </c:pt>
                <c:pt idx="6666">
                  <c:v>0.85</c:v>
                </c:pt>
                <c:pt idx="6667">
                  <c:v>0.93</c:v>
                </c:pt>
                <c:pt idx="6668">
                  <c:v>0.44</c:v>
                </c:pt>
                <c:pt idx="6669">
                  <c:v>0.42</c:v>
                </c:pt>
                <c:pt idx="6670">
                  <c:v>0.45</c:v>
                </c:pt>
                <c:pt idx="6671">
                  <c:v>0.42</c:v>
                </c:pt>
                <c:pt idx="6672">
                  <c:v>0.43</c:v>
                </c:pt>
                <c:pt idx="6673">
                  <c:v>0.39</c:v>
                </c:pt>
                <c:pt idx="6674">
                  <c:v>0.36</c:v>
                </c:pt>
                <c:pt idx="6675">
                  <c:v>0.3</c:v>
                </c:pt>
                <c:pt idx="6676">
                  <c:v>0.51</c:v>
                </c:pt>
                <c:pt idx="6677">
                  <c:v>0.41</c:v>
                </c:pt>
                <c:pt idx="6678">
                  <c:v>0.36</c:v>
                </c:pt>
                <c:pt idx="6679">
                  <c:v>0.37</c:v>
                </c:pt>
                <c:pt idx="6680">
                  <c:v>0.38</c:v>
                </c:pt>
                <c:pt idx="6681">
                  <c:v>0.38</c:v>
                </c:pt>
                <c:pt idx="6682">
                  <c:v>0.35</c:v>
                </c:pt>
                <c:pt idx="6683">
                  <c:v>0.38</c:v>
                </c:pt>
                <c:pt idx="6684">
                  <c:v>0.88</c:v>
                </c:pt>
                <c:pt idx="6685">
                  <c:v>0.98</c:v>
                </c:pt>
                <c:pt idx="6686">
                  <c:v>1.2</c:v>
                </c:pt>
                <c:pt idx="6687">
                  <c:v>1.42</c:v>
                </c:pt>
                <c:pt idx="6688">
                  <c:v>0.96</c:v>
                </c:pt>
                <c:pt idx="6689">
                  <c:v>0.85</c:v>
                </c:pt>
                <c:pt idx="6690">
                  <c:v>0.99</c:v>
                </c:pt>
                <c:pt idx="6691">
                  <c:v>1</c:v>
                </c:pt>
                <c:pt idx="6692">
                  <c:v>0.76</c:v>
                </c:pt>
                <c:pt idx="6693">
                  <c:v>1.32</c:v>
                </c:pt>
                <c:pt idx="6694">
                  <c:v>1.32</c:v>
                </c:pt>
                <c:pt idx="6695">
                  <c:v>1.07</c:v>
                </c:pt>
                <c:pt idx="6696">
                  <c:v>1.1000000000000001</c:v>
                </c:pt>
                <c:pt idx="6697">
                  <c:v>1.1499999999999999</c:v>
                </c:pt>
                <c:pt idx="6698">
                  <c:v>0.96</c:v>
                </c:pt>
                <c:pt idx="6699">
                  <c:v>0.98</c:v>
                </c:pt>
                <c:pt idx="6700">
                  <c:v>0.87</c:v>
                </c:pt>
                <c:pt idx="6701">
                  <c:v>0.76</c:v>
                </c:pt>
                <c:pt idx="6702">
                  <c:v>1.1299999999999999</c:v>
                </c:pt>
                <c:pt idx="6703">
                  <c:v>1.18</c:v>
                </c:pt>
                <c:pt idx="6704">
                  <c:v>1.25</c:v>
                </c:pt>
                <c:pt idx="6705">
                  <c:v>1.37</c:v>
                </c:pt>
                <c:pt idx="6706">
                  <c:v>1.0900000000000001</c:v>
                </c:pt>
                <c:pt idx="6707">
                  <c:v>1.0900000000000001</c:v>
                </c:pt>
                <c:pt idx="6708">
                  <c:v>1.02</c:v>
                </c:pt>
                <c:pt idx="6709">
                  <c:v>1</c:v>
                </c:pt>
                <c:pt idx="6710">
                  <c:v>0.98</c:v>
                </c:pt>
                <c:pt idx="6711">
                  <c:v>0.97</c:v>
                </c:pt>
                <c:pt idx="6712">
                  <c:v>0.77</c:v>
                </c:pt>
                <c:pt idx="6713">
                  <c:v>0.97</c:v>
                </c:pt>
                <c:pt idx="6714">
                  <c:v>1.08</c:v>
                </c:pt>
                <c:pt idx="6715">
                  <c:v>1.25</c:v>
                </c:pt>
                <c:pt idx="6716">
                  <c:v>0.9</c:v>
                </c:pt>
                <c:pt idx="6717">
                  <c:v>1.02</c:v>
                </c:pt>
                <c:pt idx="6718">
                  <c:v>0.99</c:v>
                </c:pt>
                <c:pt idx="6719">
                  <c:v>0.84</c:v>
                </c:pt>
                <c:pt idx="6720">
                  <c:v>0.73</c:v>
                </c:pt>
                <c:pt idx="6721">
                  <c:v>0.66</c:v>
                </c:pt>
                <c:pt idx="6722">
                  <c:v>0.62</c:v>
                </c:pt>
                <c:pt idx="6723">
                  <c:v>0.98</c:v>
                </c:pt>
                <c:pt idx="6724">
                  <c:v>1.31</c:v>
                </c:pt>
                <c:pt idx="6725">
                  <c:v>1.41</c:v>
                </c:pt>
                <c:pt idx="6726">
                  <c:v>1.38</c:v>
                </c:pt>
                <c:pt idx="6727">
                  <c:v>1.38</c:v>
                </c:pt>
                <c:pt idx="6728">
                  <c:v>1.35</c:v>
                </c:pt>
                <c:pt idx="6729">
                  <c:v>1.32</c:v>
                </c:pt>
                <c:pt idx="6730">
                  <c:v>1.28</c:v>
                </c:pt>
                <c:pt idx="6731">
                  <c:v>1.21</c:v>
                </c:pt>
                <c:pt idx="6732">
                  <c:v>1.1399999999999999</c:v>
                </c:pt>
                <c:pt idx="6733">
                  <c:v>1.1399999999999999</c:v>
                </c:pt>
                <c:pt idx="6734">
                  <c:v>1.24</c:v>
                </c:pt>
                <c:pt idx="6735">
                  <c:v>1.05</c:v>
                </c:pt>
                <c:pt idx="6736">
                  <c:v>1.1499999999999999</c:v>
                </c:pt>
                <c:pt idx="6737">
                  <c:v>1.36</c:v>
                </c:pt>
                <c:pt idx="6738">
                  <c:v>1.33</c:v>
                </c:pt>
                <c:pt idx="6739">
                  <c:v>1.25</c:v>
                </c:pt>
                <c:pt idx="6740">
                  <c:v>1.31</c:v>
                </c:pt>
                <c:pt idx="6741">
                  <c:v>1.07</c:v>
                </c:pt>
                <c:pt idx="6742">
                  <c:v>0.91</c:v>
                </c:pt>
                <c:pt idx="6743">
                  <c:v>0.89</c:v>
                </c:pt>
                <c:pt idx="6744">
                  <c:v>0.86</c:v>
                </c:pt>
                <c:pt idx="6745">
                  <c:v>0.87</c:v>
                </c:pt>
                <c:pt idx="6746">
                  <c:v>0.89</c:v>
                </c:pt>
                <c:pt idx="6747">
                  <c:v>0.85</c:v>
                </c:pt>
                <c:pt idx="6748">
                  <c:v>0.99</c:v>
                </c:pt>
                <c:pt idx="6749">
                  <c:v>1.1000000000000001</c:v>
                </c:pt>
                <c:pt idx="6750">
                  <c:v>0.9</c:v>
                </c:pt>
                <c:pt idx="6751">
                  <c:v>0.89</c:v>
                </c:pt>
                <c:pt idx="6752">
                  <c:v>0.86</c:v>
                </c:pt>
                <c:pt idx="6753">
                  <c:v>0.66</c:v>
                </c:pt>
                <c:pt idx="6754">
                  <c:v>0.63</c:v>
                </c:pt>
                <c:pt idx="6755">
                  <c:v>0.62</c:v>
                </c:pt>
                <c:pt idx="6756">
                  <c:v>0.61</c:v>
                </c:pt>
                <c:pt idx="6757">
                  <c:v>0.69</c:v>
                </c:pt>
                <c:pt idx="6758">
                  <c:v>0.72</c:v>
                </c:pt>
                <c:pt idx="6759">
                  <c:v>0.64</c:v>
                </c:pt>
                <c:pt idx="6760">
                  <c:v>0.53</c:v>
                </c:pt>
                <c:pt idx="6761">
                  <c:v>0.54</c:v>
                </c:pt>
                <c:pt idx="6762">
                  <c:v>0.56999999999999995</c:v>
                </c:pt>
                <c:pt idx="6763">
                  <c:v>0.48</c:v>
                </c:pt>
                <c:pt idx="6764">
                  <c:v>0.52</c:v>
                </c:pt>
                <c:pt idx="6765">
                  <c:v>0.62</c:v>
                </c:pt>
                <c:pt idx="6766">
                  <c:v>0.61</c:v>
                </c:pt>
                <c:pt idx="6767">
                  <c:v>0.54</c:v>
                </c:pt>
                <c:pt idx="6768">
                  <c:v>0.52</c:v>
                </c:pt>
                <c:pt idx="6769">
                  <c:v>0.49</c:v>
                </c:pt>
                <c:pt idx="6770">
                  <c:v>0.49</c:v>
                </c:pt>
                <c:pt idx="6771">
                  <c:v>0.51</c:v>
                </c:pt>
                <c:pt idx="6772">
                  <c:v>0.55000000000000004</c:v>
                </c:pt>
                <c:pt idx="6773">
                  <c:v>0.57999999999999996</c:v>
                </c:pt>
                <c:pt idx="6774">
                  <c:v>0.6</c:v>
                </c:pt>
                <c:pt idx="6775">
                  <c:v>0.54</c:v>
                </c:pt>
                <c:pt idx="6776">
                  <c:v>0.53</c:v>
                </c:pt>
                <c:pt idx="6777">
                  <c:v>0.53</c:v>
                </c:pt>
                <c:pt idx="6778">
                  <c:v>0.54</c:v>
                </c:pt>
                <c:pt idx="6779">
                  <c:v>0.54</c:v>
                </c:pt>
                <c:pt idx="6780">
                  <c:v>0.55000000000000004</c:v>
                </c:pt>
                <c:pt idx="6781">
                  <c:v>0.56999999999999995</c:v>
                </c:pt>
                <c:pt idx="6782">
                  <c:v>0.53</c:v>
                </c:pt>
                <c:pt idx="6783">
                  <c:v>0.52</c:v>
                </c:pt>
                <c:pt idx="6784">
                  <c:v>0.53</c:v>
                </c:pt>
                <c:pt idx="6785">
                  <c:v>0.48</c:v>
                </c:pt>
                <c:pt idx="6786">
                  <c:v>0.51</c:v>
                </c:pt>
                <c:pt idx="6787">
                  <c:v>0.48</c:v>
                </c:pt>
                <c:pt idx="6788">
                  <c:v>0.25</c:v>
                </c:pt>
                <c:pt idx="6789">
                  <c:v>0.39</c:v>
                </c:pt>
                <c:pt idx="6790">
                  <c:v>0.34</c:v>
                </c:pt>
                <c:pt idx="6791">
                  <c:v>0.36</c:v>
                </c:pt>
                <c:pt idx="6792">
                  <c:v>0.34</c:v>
                </c:pt>
                <c:pt idx="6793">
                  <c:v>0.38</c:v>
                </c:pt>
                <c:pt idx="6794">
                  <c:v>0.37</c:v>
                </c:pt>
                <c:pt idx="6795">
                  <c:v>0.36</c:v>
                </c:pt>
                <c:pt idx="6796">
                  <c:v>0.38</c:v>
                </c:pt>
                <c:pt idx="6797">
                  <c:v>0.4</c:v>
                </c:pt>
                <c:pt idx="6798">
                  <c:v>0.37</c:v>
                </c:pt>
                <c:pt idx="6799">
                  <c:v>0.38</c:v>
                </c:pt>
                <c:pt idx="6800">
                  <c:v>0.39</c:v>
                </c:pt>
                <c:pt idx="6801">
                  <c:v>0.41</c:v>
                </c:pt>
                <c:pt idx="6802">
                  <c:v>0.4</c:v>
                </c:pt>
                <c:pt idx="6803">
                  <c:v>0.41</c:v>
                </c:pt>
                <c:pt idx="6804">
                  <c:v>0.39</c:v>
                </c:pt>
                <c:pt idx="6805">
                  <c:v>0.39</c:v>
                </c:pt>
                <c:pt idx="6806">
                  <c:v>0.43</c:v>
                </c:pt>
                <c:pt idx="6807">
                  <c:v>0.4</c:v>
                </c:pt>
                <c:pt idx="6808">
                  <c:v>0.37</c:v>
                </c:pt>
                <c:pt idx="6809">
                  <c:v>0.32</c:v>
                </c:pt>
                <c:pt idx="6810">
                  <c:v>0.3</c:v>
                </c:pt>
                <c:pt idx="6811">
                  <c:v>0.3</c:v>
                </c:pt>
                <c:pt idx="6812">
                  <c:v>0.35</c:v>
                </c:pt>
                <c:pt idx="6813">
                  <c:v>0.3</c:v>
                </c:pt>
                <c:pt idx="6814">
                  <c:v>0.3</c:v>
                </c:pt>
                <c:pt idx="6815">
                  <c:v>0.35</c:v>
                </c:pt>
                <c:pt idx="6816">
                  <c:v>0.7</c:v>
                </c:pt>
                <c:pt idx="6817">
                  <c:v>0.56999999999999995</c:v>
                </c:pt>
                <c:pt idx="6818">
                  <c:v>0.61</c:v>
                </c:pt>
                <c:pt idx="6819">
                  <c:v>0.54</c:v>
                </c:pt>
                <c:pt idx="6820">
                  <c:v>0.63</c:v>
                </c:pt>
                <c:pt idx="6821">
                  <c:v>0.66</c:v>
                </c:pt>
                <c:pt idx="6822">
                  <c:v>0.65</c:v>
                </c:pt>
                <c:pt idx="6823">
                  <c:v>0.49</c:v>
                </c:pt>
                <c:pt idx="6824">
                  <c:v>0.42</c:v>
                </c:pt>
                <c:pt idx="6825">
                  <c:v>0.44</c:v>
                </c:pt>
                <c:pt idx="6826">
                  <c:v>0.33</c:v>
                </c:pt>
                <c:pt idx="6827">
                  <c:v>0.49</c:v>
                </c:pt>
                <c:pt idx="6828">
                  <c:v>0.5</c:v>
                </c:pt>
                <c:pt idx="6829">
                  <c:v>0.28000000000000003</c:v>
                </c:pt>
                <c:pt idx="6830">
                  <c:v>0.74</c:v>
                </c:pt>
                <c:pt idx="6831">
                  <c:v>0.71</c:v>
                </c:pt>
                <c:pt idx="6832">
                  <c:v>0.72</c:v>
                </c:pt>
                <c:pt idx="6833">
                  <c:v>0.8</c:v>
                </c:pt>
                <c:pt idx="6834">
                  <c:v>0.85</c:v>
                </c:pt>
                <c:pt idx="6835">
                  <c:v>0.74</c:v>
                </c:pt>
                <c:pt idx="6836">
                  <c:v>0.61</c:v>
                </c:pt>
                <c:pt idx="6837">
                  <c:v>0.6</c:v>
                </c:pt>
                <c:pt idx="6838">
                  <c:v>0.64</c:v>
                </c:pt>
                <c:pt idx="6839">
                  <c:v>0.65</c:v>
                </c:pt>
                <c:pt idx="6840">
                  <c:v>0.64</c:v>
                </c:pt>
                <c:pt idx="6841">
                  <c:v>0.62</c:v>
                </c:pt>
                <c:pt idx="6842">
                  <c:v>0.63</c:v>
                </c:pt>
                <c:pt idx="6843">
                  <c:v>0.64</c:v>
                </c:pt>
                <c:pt idx="6844">
                  <c:v>0.65</c:v>
                </c:pt>
                <c:pt idx="6845">
                  <c:v>0.5</c:v>
                </c:pt>
                <c:pt idx="6846">
                  <c:v>0.5</c:v>
                </c:pt>
                <c:pt idx="6847">
                  <c:v>0.49</c:v>
                </c:pt>
                <c:pt idx="6848">
                  <c:v>0.49</c:v>
                </c:pt>
                <c:pt idx="6849">
                  <c:v>0.6</c:v>
                </c:pt>
                <c:pt idx="6850">
                  <c:v>0.63</c:v>
                </c:pt>
                <c:pt idx="6851">
                  <c:v>0.64</c:v>
                </c:pt>
                <c:pt idx="6852">
                  <c:v>0.62</c:v>
                </c:pt>
                <c:pt idx="6853">
                  <c:v>0.63</c:v>
                </c:pt>
                <c:pt idx="6854">
                  <c:v>0.57999999999999996</c:v>
                </c:pt>
                <c:pt idx="6855">
                  <c:v>0.66</c:v>
                </c:pt>
                <c:pt idx="6856">
                  <c:v>0.68</c:v>
                </c:pt>
                <c:pt idx="6857">
                  <c:v>0.66</c:v>
                </c:pt>
                <c:pt idx="6858">
                  <c:v>0.7</c:v>
                </c:pt>
                <c:pt idx="6859">
                  <c:v>0.66</c:v>
                </c:pt>
                <c:pt idx="6860">
                  <c:v>0.49</c:v>
                </c:pt>
                <c:pt idx="6861">
                  <c:v>0.47</c:v>
                </c:pt>
                <c:pt idx="6862">
                  <c:v>0.45</c:v>
                </c:pt>
                <c:pt idx="6863">
                  <c:v>0.44</c:v>
                </c:pt>
                <c:pt idx="6864">
                  <c:v>0.44</c:v>
                </c:pt>
                <c:pt idx="6865">
                  <c:v>0.44</c:v>
                </c:pt>
                <c:pt idx="6866">
                  <c:v>0.45</c:v>
                </c:pt>
                <c:pt idx="6867">
                  <c:v>0.42</c:v>
                </c:pt>
                <c:pt idx="6868">
                  <c:v>0.45</c:v>
                </c:pt>
                <c:pt idx="6869">
                  <c:v>0.45</c:v>
                </c:pt>
                <c:pt idx="6870">
                  <c:v>0.44</c:v>
                </c:pt>
                <c:pt idx="6871">
                  <c:v>0.44</c:v>
                </c:pt>
                <c:pt idx="6872">
                  <c:v>0.43</c:v>
                </c:pt>
                <c:pt idx="6873">
                  <c:v>0.44</c:v>
                </c:pt>
                <c:pt idx="6874">
                  <c:v>0.42</c:v>
                </c:pt>
                <c:pt idx="6875">
                  <c:v>0.45</c:v>
                </c:pt>
                <c:pt idx="6876">
                  <c:v>0.41</c:v>
                </c:pt>
                <c:pt idx="6877">
                  <c:v>0.41</c:v>
                </c:pt>
                <c:pt idx="6878">
                  <c:v>0.39</c:v>
                </c:pt>
                <c:pt idx="6879">
                  <c:v>0.44</c:v>
                </c:pt>
                <c:pt idx="6880">
                  <c:v>0.47</c:v>
                </c:pt>
                <c:pt idx="6881">
                  <c:v>0.5</c:v>
                </c:pt>
                <c:pt idx="6882">
                  <c:v>0.51</c:v>
                </c:pt>
                <c:pt idx="6883">
                  <c:v>0.51</c:v>
                </c:pt>
                <c:pt idx="6884">
                  <c:v>0.51</c:v>
                </c:pt>
                <c:pt idx="6885">
                  <c:v>0.49</c:v>
                </c:pt>
                <c:pt idx="6886">
                  <c:v>0.42</c:v>
                </c:pt>
                <c:pt idx="6887">
                  <c:v>0.45</c:v>
                </c:pt>
                <c:pt idx="6888">
                  <c:v>0.44</c:v>
                </c:pt>
                <c:pt idx="6889">
                  <c:v>0.4</c:v>
                </c:pt>
                <c:pt idx="6890">
                  <c:v>0.42</c:v>
                </c:pt>
                <c:pt idx="6891">
                  <c:v>0.42</c:v>
                </c:pt>
                <c:pt idx="6892">
                  <c:v>0.44</c:v>
                </c:pt>
                <c:pt idx="6893">
                  <c:v>0.46</c:v>
                </c:pt>
                <c:pt idx="6894">
                  <c:v>0.45</c:v>
                </c:pt>
                <c:pt idx="6895">
                  <c:v>0.46</c:v>
                </c:pt>
                <c:pt idx="6896">
                  <c:v>0.44</c:v>
                </c:pt>
                <c:pt idx="6897">
                  <c:v>0.44</c:v>
                </c:pt>
                <c:pt idx="6898">
                  <c:v>0.44</c:v>
                </c:pt>
                <c:pt idx="6899">
                  <c:v>0.44</c:v>
                </c:pt>
                <c:pt idx="6900">
                  <c:v>0.44</c:v>
                </c:pt>
                <c:pt idx="6901">
                  <c:v>0.43</c:v>
                </c:pt>
                <c:pt idx="6902">
                  <c:v>0.43</c:v>
                </c:pt>
                <c:pt idx="6903">
                  <c:v>0.44</c:v>
                </c:pt>
                <c:pt idx="6904">
                  <c:v>0.51</c:v>
                </c:pt>
                <c:pt idx="6905">
                  <c:v>0.48</c:v>
                </c:pt>
                <c:pt idx="6906">
                  <c:v>0.5</c:v>
                </c:pt>
                <c:pt idx="6907">
                  <c:v>0.49</c:v>
                </c:pt>
                <c:pt idx="6908">
                  <c:v>0.5</c:v>
                </c:pt>
                <c:pt idx="6909">
                  <c:v>0.48</c:v>
                </c:pt>
                <c:pt idx="6910">
                  <c:v>0.38</c:v>
                </c:pt>
                <c:pt idx="6911">
                  <c:v>0.21</c:v>
                </c:pt>
                <c:pt idx="6912">
                  <c:v>0.18</c:v>
                </c:pt>
                <c:pt idx="6913">
                  <c:v>0.09</c:v>
                </c:pt>
                <c:pt idx="6914">
                  <c:v>0.1</c:v>
                </c:pt>
                <c:pt idx="6915">
                  <c:v>0.09</c:v>
                </c:pt>
                <c:pt idx="6916">
                  <c:v>0.1</c:v>
                </c:pt>
                <c:pt idx="6917">
                  <c:v>0.11</c:v>
                </c:pt>
                <c:pt idx="6918">
                  <c:v>0.17</c:v>
                </c:pt>
                <c:pt idx="6919">
                  <c:v>0.49</c:v>
                </c:pt>
                <c:pt idx="6920">
                  <c:v>0.45</c:v>
                </c:pt>
                <c:pt idx="6921">
                  <c:v>0.18</c:v>
                </c:pt>
                <c:pt idx="6922">
                  <c:v>0.18</c:v>
                </c:pt>
                <c:pt idx="6923">
                  <c:v>0.17</c:v>
                </c:pt>
                <c:pt idx="6924">
                  <c:v>0.27</c:v>
                </c:pt>
                <c:pt idx="6925">
                  <c:v>0.47</c:v>
                </c:pt>
                <c:pt idx="6926">
                  <c:v>0.6</c:v>
                </c:pt>
                <c:pt idx="6927">
                  <c:v>0.56000000000000005</c:v>
                </c:pt>
                <c:pt idx="6928">
                  <c:v>0.31</c:v>
                </c:pt>
                <c:pt idx="6929">
                  <c:v>0.37</c:v>
                </c:pt>
                <c:pt idx="6930">
                  <c:v>0.45</c:v>
                </c:pt>
                <c:pt idx="6931">
                  <c:v>0.43</c:v>
                </c:pt>
                <c:pt idx="6932">
                  <c:v>0.47</c:v>
                </c:pt>
                <c:pt idx="6933">
                  <c:v>0.49</c:v>
                </c:pt>
                <c:pt idx="6934">
                  <c:v>0.49</c:v>
                </c:pt>
                <c:pt idx="6935">
                  <c:v>0.54</c:v>
                </c:pt>
                <c:pt idx="6936">
                  <c:v>0.56000000000000005</c:v>
                </c:pt>
                <c:pt idx="6937">
                  <c:v>0.56999999999999995</c:v>
                </c:pt>
                <c:pt idx="6938">
                  <c:v>0.57999999999999996</c:v>
                </c:pt>
                <c:pt idx="6939">
                  <c:v>0.89</c:v>
                </c:pt>
                <c:pt idx="6940">
                  <c:v>0.7</c:v>
                </c:pt>
                <c:pt idx="6941">
                  <c:v>0.64</c:v>
                </c:pt>
                <c:pt idx="6942">
                  <c:v>0.67</c:v>
                </c:pt>
                <c:pt idx="6943">
                  <c:v>0.7</c:v>
                </c:pt>
                <c:pt idx="6944">
                  <c:v>0.83</c:v>
                </c:pt>
                <c:pt idx="6945">
                  <c:v>0.81</c:v>
                </c:pt>
                <c:pt idx="6946">
                  <c:v>0.74</c:v>
                </c:pt>
                <c:pt idx="6947">
                  <c:v>0.7</c:v>
                </c:pt>
                <c:pt idx="6948">
                  <c:v>0.24</c:v>
                </c:pt>
                <c:pt idx="6949">
                  <c:v>0.26</c:v>
                </c:pt>
                <c:pt idx="6950">
                  <c:v>0.53</c:v>
                </c:pt>
                <c:pt idx="6951">
                  <c:v>0.59</c:v>
                </c:pt>
                <c:pt idx="6952">
                  <c:v>0.66</c:v>
                </c:pt>
                <c:pt idx="6953">
                  <c:v>0.57999999999999996</c:v>
                </c:pt>
                <c:pt idx="6954">
                  <c:v>0.46</c:v>
                </c:pt>
                <c:pt idx="6955">
                  <c:v>0.44</c:v>
                </c:pt>
                <c:pt idx="6956">
                  <c:v>0.74</c:v>
                </c:pt>
                <c:pt idx="6957">
                  <c:v>0.75</c:v>
                </c:pt>
                <c:pt idx="6958">
                  <c:v>0.53</c:v>
                </c:pt>
                <c:pt idx="6959">
                  <c:v>0.8</c:v>
                </c:pt>
                <c:pt idx="6960">
                  <c:v>0.77</c:v>
                </c:pt>
                <c:pt idx="6961">
                  <c:v>0.84</c:v>
                </c:pt>
                <c:pt idx="6962">
                  <c:v>1.29</c:v>
                </c:pt>
                <c:pt idx="6963">
                  <c:v>1.21</c:v>
                </c:pt>
                <c:pt idx="6964">
                  <c:v>1.3</c:v>
                </c:pt>
                <c:pt idx="6965">
                  <c:v>1.26</c:v>
                </c:pt>
                <c:pt idx="6966">
                  <c:v>1.22</c:v>
                </c:pt>
                <c:pt idx="6967">
                  <c:v>0.89</c:v>
                </c:pt>
                <c:pt idx="6968">
                  <c:v>0.9</c:v>
                </c:pt>
                <c:pt idx="6969">
                  <c:v>0.7</c:v>
                </c:pt>
                <c:pt idx="6970">
                  <c:v>0.51</c:v>
                </c:pt>
                <c:pt idx="6971">
                  <c:v>0.5</c:v>
                </c:pt>
                <c:pt idx="6972">
                  <c:v>0.52</c:v>
                </c:pt>
                <c:pt idx="6973">
                  <c:v>0.52</c:v>
                </c:pt>
                <c:pt idx="6974">
                  <c:v>0.52</c:v>
                </c:pt>
                <c:pt idx="6975">
                  <c:v>0.49</c:v>
                </c:pt>
                <c:pt idx="6976">
                  <c:v>0.46</c:v>
                </c:pt>
                <c:pt idx="6977">
                  <c:v>0.48</c:v>
                </c:pt>
                <c:pt idx="6978">
                  <c:v>0.45</c:v>
                </c:pt>
                <c:pt idx="6979">
                  <c:v>0.42</c:v>
                </c:pt>
                <c:pt idx="6980">
                  <c:v>0.39</c:v>
                </c:pt>
                <c:pt idx="6981">
                  <c:v>0.35</c:v>
                </c:pt>
                <c:pt idx="6982">
                  <c:v>0.33</c:v>
                </c:pt>
                <c:pt idx="6983">
                  <c:v>0.33</c:v>
                </c:pt>
                <c:pt idx="6984">
                  <c:v>0.35</c:v>
                </c:pt>
                <c:pt idx="6985">
                  <c:v>0.34</c:v>
                </c:pt>
                <c:pt idx="6986">
                  <c:v>0.36</c:v>
                </c:pt>
                <c:pt idx="6987">
                  <c:v>0.36</c:v>
                </c:pt>
                <c:pt idx="6988">
                  <c:v>0.36</c:v>
                </c:pt>
                <c:pt idx="6989">
                  <c:v>0.18</c:v>
                </c:pt>
                <c:pt idx="6990">
                  <c:v>0.43</c:v>
                </c:pt>
                <c:pt idx="6991">
                  <c:v>0.46</c:v>
                </c:pt>
                <c:pt idx="6992">
                  <c:v>0.47</c:v>
                </c:pt>
                <c:pt idx="6993">
                  <c:v>0.5</c:v>
                </c:pt>
                <c:pt idx="6994">
                  <c:v>0.62</c:v>
                </c:pt>
                <c:pt idx="6995">
                  <c:v>0.53</c:v>
                </c:pt>
                <c:pt idx="6996">
                  <c:v>0.53</c:v>
                </c:pt>
                <c:pt idx="6997">
                  <c:v>0.41</c:v>
                </c:pt>
                <c:pt idx="6998">
                  <c:v>0.34</c:v>
                </c:pt>
                <c:pt idx="6999">
                  <c:v>0.38</c:v>
                </c:pt>
                <c:pt idx="7000">
                  <c:v>0.39</c:v>
                </c:pt>
                <c:pt idx="7001">
                  <c:v>0.45</c:v>
                </c:pt>
                <c:pt idx="7002">
                  <c:v>0.47</c:v>
                </c:pt>
                <c:pt idx="7003">
                  <c:v>0.51</c:v>
                </c:pt>
                <c:pt idx="7004">
                  <c:v>0.54</c:v>
                </c:pt>
                <c:pt idx="7005">
                  <c:v>0.56000000000000005</c:v>
                </c:pt>
                <c:pt idx="7006">
                  <c:v>0.55000000000000004</c:v>
                </c:pt>
                <c:pt idx="7007">
                  <c:v>0.5</c:v>
                </c:pt>
                <c:pt idx="7008">
                  <c:v>0.48</c:v>
                </c:pt>
                <c:pt idx="7009">
                  <c:v>0.45</c:v>
                </c:pt>
                <c:pt idx="7010">
                  <c:v>0.53</c:v>
                </c:pt>
                <c:pt idx="7011">
                  <c:v>0.56000000000000005</c:v>
                </c:pt>
                <c:pt idx="7012">
                  <c:v>0.55000000000000004</c:v>
                </c:pt>
                <c:pt idx="7013">
                  <c:v>0.55000000000000004</c:v>
                </c:pt>
                <c:pt idx="7014">
                  <c:v>0.57999999999999996</c:v>
                </c:pt>
                <c:pt idx="7015">
                  <c:v>0.55000000000000004</c:v>
                </c:pt>
                <c:pt idx="7016">
                  <c:v>0.56000000000000005</c:v>
                </c:pt>
                <c:pt idx="7017">
                  <c:v>0.56000000000000005</c:v>
                </c:pt>
                <c:pt idx="7018">
                  <c:v>0.55000000000000004</c:v>
                </c:pt>
                <c:pt idx="7019">
                  <c:v>0.9</c:v>
                </c:pt>
                <c:pt idx="7020">
                  <c:v>0.8</c:v>
                </c:pt>
                <c:pt idx="7021">
                  <c:v>0.54</c:v>
                </c:pt>
                <c:pt idx="7022">
                  <c:v>0.68</c:v>
                </c:pt>
                <c:pt idx="7023">
                  <c:v>0.46</c:v>
                </c:pt>
                <c:pt idx="7024">
                  <c:v>0.37</c:v>
                </c:pt>
                <c:pt idx="7025">
                  <c:v>0.3</c:v>
                </c:pt>
                <c:pt idx="7026">
                  <c:v>0.23</c:v>
                </c:pt>
                <c:pt idx="7027">
                  <c:v>0.23</c:v>
                </c:pt>
                <c:pt idx="7028">
                  <c:v>0.39</c:v>
                </c:pt>
                <c:pt idx="7029">
                  <c:v>0.47</c:v>
                </c:pt>
                <c:pt idx="7030">
                  <c:v>0.56999999999999995</c:v>
                </c:pt>
                <c:pt idx="7031">
                  <c:v>0.63</c:v>
                </c:pt>
                <c:pt idx="7032">
                  <c:v>0.7</c:v>
                </c:pt>
                <c:pt idx="7033">
                  <c:v>0.74</c:v>
                </c:pt>
                <c:pt idx="7034">
                  <c:v>0.76</c:v>
                </c:pt>
                <c:pt idx="7035">
                  <c:v>0.75</c:v>
                </c:pt>
                <c:pt idx="7036">
                  <c:v>0.61</c:v>
                </c:pt>
                <c:pt idx="7037">
                  <c:v>0.6</c:v>
                </c:pt>
                <c:pt idx="7038">
                  <c:v>0.64</c:v>
                </c:pt>
                <c:pt idx="7039">
                  <c:v>0.7</c:v>
                </c:pt>
                <c:pt idx="7040">
                  <c:v>0.71</c:v>
                </c:pt>
                <c:pt idx="7041">
                  <c:v>0.74</c:v>
                </c:pt>
                <c:pt idx="7042">
                  <c:v>0.99</c:v>
                </c:pt>
                <c:pt idx="7043">
                  <c:v>0.99</c:v>
                </c:pt>
                <c:pt idx="7044">
                  <c:v>0.72</c:v>
                </c:pt>
                <c:pt idx="7045">
                  <c:v>0.72</c:v>
                </c:pt>
                <c:pt idx="7046">
                  <c:v>0.72</c:v>
                </c:pt>
                <c:pt idx="7047">
                  <c:v>0.72</c:v>
                </c:pt>
                <c:pt idx="7048">
                  <c:v>0.71</c:v>
                </c:pt>
                <c:pt idx="7049">
                  <c:v>0.73</c:v>
                </c:pt>
                <c:pt idx="7050">
                  <c:v>0.7</c:v>
                </c:pt>
                <c:pt idx="7051">
                  <c:v>0.7</c:v>
                </c:pt>
                <c:pt idx="7052">
                  <c:v>0.53</c:v>
                </c:pt>
                <c:pt idx="7053">
                  <c:v>0.51</c:v>
                </c:pt>
                <c:pt idx="7054">
                  <c:v>0.5</c:v>
                </c:pt>
                <c:pt idx="7055">
                  <c:v>0.48</c:v>
                </c:pt>
                <c:pt idx="7056">
                  <c:v>0.47</c:v>
                </c:pt>
                <c:pt idx="7057">
                  <c:v>0.47</c:v>
                </c:pt>
                <c:pt idx="7058">
                  <c:v>0.42</c:v>
                </c:pt>
                <c:pt idx="7059">
                  <c:v>0.42</c:v>
                </c:pt>
                <c:pt idx="7060">
                  <c:v>0.44</c:v>
                </c:pt>
                <c:pt idx="7061">
                  <c:v>0.45</c:v>
                </c:pt>
                <c:pt idx="7062">
                  <c:v>0.45</c:v>
                </c:pt>
                <c:pt idx="7063">
                  <c:v>0.46</c:v>
                </c:pt>
                <c:pt idx="7064">
                  <c:v>0.38</c:v>
                </c:pt>
                <c:pt idx="7065">
                  <c:v>0.39</c:v>
                </c:pt>
                <c:pt idx="7066">
                  <c:v>0</c:v>
                </c:pt>
                <c:pt idx="7067">
                  <c:v>0</c:v>
                </c:pt>
                <c:pt idx="7068">
                  <c:v>0.35</c:v>
                </c:pt>
                <c:pt idx="7069">
                  <c:v>0.43</c:v>
                </c:pt>
                <c:pt idx="7070">
                  <c:v>0.47</c:v>
                </c:pt>
                <c:pt idx="7071">
                  <c:v>0.48</c:v>
                </c:pt>
                <c:pt idx="7072">
                  <c:v>0.46</c:v>
                </c:pt>
                <c:pt idx="7073">
                  <c:v>0.47</c:v>
                </c:pt>
                <c:pt idx="7074">
                  <c:v>0.39</c:v>
                </c:pt>
                <c:pt idx="7075">
                  <c:v>0.38</c:v>
                </c:pt>
                <c:pt idx="7076">
                  <c:v>0.38</c:v>
                </c:pt>
                <c:pt idx="7077">
                  <c:v>0.37</c:v>
                </c:pt>
                <c:pt idx="7078">
                  <c:v>0.36</c:v>
                </c:pt>
                <c:pt idx="7079">
                  <c:v>0.35</c:v>
                </c:pt>
                <c:pt idx="7080">
                  <c:v>0.33</c:v>
                </c:pt>
                <c:pt idx="7081">
                  <c:v>0.38</c:v>
                </c:pt>
                <c:pt idx="7082">
                  <c:v>0.37</c:v>
                </c:pt>
                <c:pt idx="7083">
                  <c:v>0.37</c:v>
                </c:pt>
                <c:pt idx="7084">
                  <c:v>0.37</c:v>
                </c:pt>
                <c:pt idx="7085">
                  <c:v>0.36</c:v>
                </c:pt>
                <c:pt idx="7086">
                  <c:v>0.34</c:v>
                </c:pt>
                <c:pt idx="7087">
                  <c:v>0.34</c:v>
                </c:pt>
                <c:pt idx="7088">
                  <c:v>0.25</c:v>
                </c:pt>
                <c:pt idx="7089">
                  <c:v>0.25</c:v>
                </c:pt>
                <c:pt idx="7090">
                  <c:v>0.43</c:v>
                </c:pt>
                <c:pt idx="7091">
                  <c:v>0.43</c:v>
                </c:pt>
                <c:pt idx="7092">
                  <c:v>0.42</c:v>
                </c:pt>
                <c:pt idx="7093">
                  <c:v>0.41</c:v>
                </c:pt>
                <c:pt idx="7094">
                  <c:v>0.39</c:v>
                </c:pt>
                <c:pt idx="7095">
                  <c:v>0.36</c:v>
                </c:pt>
                <c:pt idx="7096">
                  <c:v>0.32</c:v>
                </c:pt>
                <c:pt idx="7097">
                  <c:v>0.28000000000000003</c:v>
                </c:pt>
                <c:pt idx="7098">
                  <c:v>0.3</c:v>
                </c:pt>
                <c:pt idx="7099">
                  <c:v>0.31</c:v>
                </c:pt>
                <c:pt idx="7100">
                  <c:v>0.31</c:v>
                </c:pt>
                <c:pt idx="7101">
                  <c:v>0.32</c:v>
                </c:pt>
                <c:pt idx="7102">
                  <c:v>0.46</c:v>
                </c:pt>
                <c:pt idx="7103">
                  <c:v>0.48</c:v>
                </c:pt>
                <c:pt idx="7104">
                  <c:v>0.49</c:v>
                </c:pt>
                <c:pt idx="7105">
                  <c:v>0.51</c:v>
                </c:pt>
                <c:pt idx="7106">
                  <c:v>0.52</c:v>
                </c:pt>
                <c:pt idx="7107">
                  <c:v>0.54</c:v>
                </c:pt>
                <c:pt idx="7108">
                  <c:v>0.52</c:v>
                </c:pt>
                <c:pt idx="7109">
                  <c:v>0.54</c:v>
                </c:pt>
                <c:pt idx="7110">
                  <c:v>0.52</c:v>
                </c:pt>
                <c:pt idx="7111">
                  <c:v>0.51</c:v>
                </c:pt>
                <c:pt idx="7112">
                  <c:v>0.53</c:v>
                </c:pt>
                <c:pt idx="7113">
                  <c:v>0.38</c:v>
                </c:pt>
                <c:pt idx="7114">
                  <c:v>0.39</c:v>
                </c:pt>
                <c:pt idx="7115">
                  <c:v>0.41</c:v>
                </c:pt>
                <c:pt idx="7116">
                  <c:v>0.42</c:v>
                </c:pt>
                <c:pt idx="7117">
                  <c:v>0.44</c:v>
                </c:pt>
                <c:pt idx="7118">
                  <c:v>0</c:v>
                </c:pt>
                <c:pt idx="7119">
                  <c:v>0</c:v>
                </c:pt>
                <c:pt idx="7120">
                  <c:v>0</c:v>
                </c:pt>
                <c:pt idx="7121">
                  <c:v>0</c:v>
                </c:pt>
                <c:pt idx="7122">
                  <c:v>0.14000000000000001</c:v>
                </c:pt>
                <c:pt idx="7123">
                  <c:v>0.09</c:v>
                </c:pt>
                <c:pt idx="7124">
                  <c:v>0.06</c:v>
                </c:pt>
                <c:pt idx="7125">
                  <c:v>0.25</c:v>
                </c:pt>
                <c:pt idx="7126">
                  <c:v>0.46</c:v>
                </c:pt>
                <c:pt idx="7127">
                  <c:v>0.47</c:v>
                </c:pt>
                <c:pt idx="7128">
                  <c:v>0.99</c:v>
                </c:pt>
                <c:pt idx="7129">
                  <c:v>1.01</c:v>
                </c:pt>
                <c:pt idx="7130">
                  <c:v>0.56000000000000005</c:v>
                </c:pt>
                <c:pt idx="7131">
                  <c:v>0.68</c:v>
                </c:pt>
                <c:pt idx="7132">
                  <c:v>0.65</c:v>
                </c:pt>
                <c:pt idx="7133">
                  <c:v>0.35</c:v>
                </c:pt>
                <c:pt idx="7134">
                  <c:v>0.27</c:v>
                </c:pt>
                <c:pt idx="7135">
                  <c:v>0.12</c:v>
                </c:pt>
                <c:pt idx="7136">
                  <c:v>0.32</c:v>
                </c:pt>
                <c:pt idx="7137">
                  <c:v>0.38</c:v>
                </c:pt>
                <c:pt idx="7138">
                  <c:v>0.38</c:v>
                </c:pt>
                <c:pt idx="7139">
                  <c:v>0.47</c:v>
                </c:pt>
                <c:pt idx="7140">
                  <c:v>1.24</c:v>
                </c:pt>
                <c:pt idx="7141">
                  <c:v>0.75</c:v>
                </c:pt>
                <c:pt idx="7142">
                  <c:v>0.55000000000000004</c:v>
                </c:pt>
                <c:pt idx="7143">
                  <c:v>0.5</c:v>
                </c:pt>
                <c:pt idx="7144">
                  <c:v>0.39</c:v>
                </c:pt>
                <c:pt idx="7145">
                  <c:v>0.27</c:v>
                </c:pt>
                <c:pt idx="7146">
                  <c:v>0.27</c:v>
                </c:pt>
                <c:pt idx="7147">
                  <c:v>0.31</c:v>
                </c:pt>
                <c:pt idx="7148">
                  <c:v>0.33</c:v>
                </c:pt>
                <c:pt idx="7149">
                  <c:v>0.32</c:v>
                </c:pt>
                <c:pt idx="7150">
                  <c:v>0.34</c:v>
                </c:pt>
                <c:pt idx="7151">
                  <c:v>0.43</c:v>
                </c:pt>
                <c:pt idx="7152">
                  <c:v>0.27</c:v>
                </c:pt>
                <c:pt idx="7153">
                  <c:v>0.3</c:v>
                </c:pt>
                <c:pt idx="7154">
                  <c:v>0.98</c:v>
                </c:pt>
                <c:pt idx="7155">
                  <c:v>1.22</c:v>
                </c:pt>
                <c:pt idx="7156">
                  <c:v>1.37</c:v>
                </c:pt>
                <c:pt idx="7157">
                  <c:v>0.14000000000000001</c:v>
                </c:pt>
                <c:pt idx="7158">
                  <c:v>0.69</c:v>
                </c:pt>
                <c:pt idx="7159">
                  <c:v>1.0900000000000001</c:v>
                </c:pt>
                <c:pt idx="7160">
                  <c:v>0.28999999999999998</c:v>
                </c:pt>
                <c:pt idx="7161">
                  <c:v>0.49</c:v>
                </c:pt>
                <c:pt idx="7162">
                  <c:v>0.56999999999999995</c:v>
                </c:pt>
                <c:pt idx="7163">
                  <c:v>0.63</c:v>
                </c:pt>
                <c:pt idx="7164">
                  <c:v>0.71</c:v>
                </c:pt>
                <c:pt idx="7165">
                  <c:v>0.66</c:v>
                </c:pt>
                <c:pt idx="7166">
                  <c:v>1.38</c:v>
                </c:pt>
                <c:pt idx="7167">
                  <c:v>1.28</c:v>
                </c:pt>
                <c:pt idx="7168">
                  <c:v>0.8</c:v>
                </c:pt>
                <c:pt idx="7169">
                  <c:v>0.77</c:v>
                </c:pt>
                <c:pt idx="7170">
                  <c:v>0.42</c:v>
                </c:pt>
                <c:pt idx="7171">
                  <c:v>0.31</c:v>
                </c:pt>
                <c:pt idx="7172">
                  <c:v>0.23</c:v>
                </c:pt>
                <c:pt idx="7173">
                  <c:v>0.26</c:v>
                </c:pt>
                <c:pt idx="7174">
                  <c:v>0.28999999999999998</c:v>
                </c:pt>
                <c:pt idx="7175">
                  <c:v>0.31</c:v>
                </c:pt>
                <c:pt idx="7176">
                  <c:v>0.12</c:v>
                </c:pt>
                <c:pt idx="7177">
                  <c:v>0.41</c:v>
                </c:pt>
                <c:pt idx="7178">
                  <c:v>0.3</c:v>
                </c:pt>
                <c:pt idx="7179">
                  <c:v>0.2</c:v>
                </c:pt>
                <c:pt idx="7180">
                  <c:v>8.9999999999999993E-3</c:v>
                </c:pt>
                <c:pt idx="7181">
                  <c:v>0.2</c:v>
                </c:pt>
                <c:pt idx="7182">
                  <c:v>0.3</c:v>
                </c:pt>
                <c:pt idx="7183">
                  <c:v>1.24</c:v>
                </c:pt>
                <c:pt idx="7184">
                  <c:v>0.81</c:v>
                </c:pt>
                <c:pt idx="7185">
                  <c:v>1.32</c:v>
                </c:pt>
                <c:pt idx="7186">
                  <c:v>1.29</c:v>
                </c:pt>
                <c:pt idx="7187">
                  <c:v>0.78</c:v>
                </c:pt>
                <c:pt idx="7188">
                  <c:v>1.33</c:v>
                </c:pt>
                <c:pt idx="7189">
                  <c:v>1.19</c:v>
                </c:pt>
                <c:pt idx="7190">
                  <c:v>1.25</c:v>
                </c:pt>
                <c:pt idx="7191">
                  <c:v>1.1299999999999999</c:v>
                </c:pt>
                <c:pt idx="7192">
                  <c:v>1.33</c:v>
                </c:pt>
                <c:pt idx="7193">
                  <c:v>0.71</c:v>
                </c:pt>
                <c:pt idx="7194">
                  <c:v>0.95</c:v>
                </c:pt>
                <c:pt idx="7195">
                  <c:v>0.79</c:v>
                </c:pt>
                <c:pt idx="7196">
                  <c:v>0.84</c:v>
                </c:pt>
                <c:pt idx="7197">
                  <c:v>0.4</c:v>
                </c:pt>
                <c:pt idx="7198">
                  <c:v>0.28000000000000003</c:v>
                </c:pt>
                <c:pt idx="7199">
                  <c:v>0.28000000000000003</c:v>
                </c:pt>
                <c:pt idx="7200">
                  <c:v>0.4</c:v>
                </c:pt>
                <c:pt idx="7201">
                  <c:v>0.2</c:v>
                </c:pt>
                <c:pt idx="7202">
                  <c:v>0.51</c:v>
                </c:pt>
                <c:pt idx="7203">
                  <c:v>0.15</c:v>
                </c:pt>
                <c:pt idx="7204">
                  <c:v>0.49</c:v>
                </c:pt>
                <c:pt idx="7205">
                  <c:v>0.44</c:v>
                </c:pt>
                <c:pt idx="7206">
                  <c:v>0.41</c:v>
                </c:pt>
                <c:pt idx="7207">
                  <c:v>0.44</c:v>
                </c:pt>
                <c:pt idx="7208">
                  <c:v>0.38</c:v>
                </c:pt>
                <c:pt idx="7209">
                  <c:v>1.1000000000000001</c:v>
                </c:pt>
                <c:pt idx="7210">
                  <c:v>1.1399999999999999</c:v>
                </c:pt>
                <c:pt idx="7211">
                  <c:v>1.27</c:v>
                </c:pt>
                <c:pt idx="7212">
                  <c:v>1.31</c:v>
                </c:pt>
                <c:pt idx="7213">
                  <c:v>1.19</c:v>
                </c:pt>
                <c:pt idx="7214">
                  <c:v>0.48</c:v>
                </c:pt>
                <c:pt idx="7215">
                  <c:v>0.28000000000000003</c:v>
                </c:pt>
                <c:pt idx="7216">
                  <c:v>0.23</c:v>
                </c:pt>
                <c:pt idx="7217">
                  <c:v>0.4</c:v>
                </c:pt>
                <c:pt idx="7218">
                  <c:v>0.38</c:v>
                </c:pt>
                <c:pt idx="7219">
                  <c:v>0.45</c:v>
                </c:pt>
                <c:pt idx="7220">
                  <c:v>0.55000000000000004</c:v>
                </c:pt>
                <c:pt idx="7221">
                  <c:v>0.62</c:v>
                </c:pt>
                <c:pt idx="7222">
                  <c:v>0.88</c:v>
                </c:pt>
                <c:pt idx="7223">
                  <c:v>1.07</c:v>
                </c:pt>
                <c:pt idx="7224">
                  <c:v>1.19</c:v>
                </c:pt>
                <c:pt idx="7225">
                  <c:v>0.16</c:v>
                </c:pt>
                <c:pt idx="7226">
                  <c:v>0.19</c:v>
                </c:pt>
                <c:pt idx="7227">
                  <c:v>0.3</c:v>
                </c:pt>
                <c:pt idx="7228">
                  <c:v>0.33</c:v>
                </c:pt>
                <c:pt idx="7229">
                  <c:v>0.36</c:v>
                </c:pt>
                <c:pt idx="7230">
                  <c:v>0.36</c:v>
                </c:pt>
                <c:pt idx="7231">
                  <c:v>0.36</c:v>
                </c:pt>
                <c:pt idx="7232">
                  <c:v>0.35</c:v>
                </c:pt>
                <c:pt idx="7233">
                  <c:v>0.42</c:v>
                </c:pt>
                <c:pt idx="7234">
                  <c:v>0.44</c:v>
                </c:pt>
                <c:pt idx="7235">
                  <c:v>0.43</c:v>
                </c:pt>
                <c:pt idx="7236">
                  <c:v>0.42</c:v>
                </c:pt>
                <c:pt idx="7237">
                  <c:v>0.43</c:v>
                </c:pt>
                <c:pt idx="7238">
                  <c:v>0.26</c:v>
                </c:pt>
                <c:pt idx="7239">
                  <c:v>0.42</c:v>
                </c:pt>
                <c:pt idx="7240">
                  <c:v>0.4</c:v>
                </c:pt>
                <c:pt idx="7241">
                  <c:v>0.41</c:v>
                </c:pt>
                <c:pt idx="7242">
                  <c:v>0.4</c:v>
                </c:pt>
                <c:pt idx="7243">
                  <c:v>0.4</c:v>
                </c:pt>
                <c:pt idx="7244">
                  <c:v>0.37</c:v>
                </c:pt>
                <c:pt idx="7245">
                  <c:v>0.38</c:v>
                </c:pt>
                <c:pt idx="7246">
                  <c:v>0.41</c:v>
                </c:pt>
                <c:pt idx="7247">
                  <c:v>0.39</c:v>
                </c:pt>
                <c:pt idx="7248">
                  <c:v>0.35</c:v>
                </c:pt>
                <c:pt idx="7249">
                  <c:v>0.39</c:v>
                </c:pt>
                <c:pt idx="7250">
                  <c:v>0.39</c:v>
                </c:pt>
                <c:pt idx="7251">
                  <c:v>0.39</c:v>
                </c:pt>
                <c:pt idx="7252">
                  <c:v>0.39</c:v>
                </c:pt>
                <c:pt idx="7253">
                  <c:v>0.38</c:v>
                </c:pt>
                <c:pt idx="7254">
                  <c:v>0.65</c:v>
                </c:pt>
                <c:pt idx="7255">
                  <c:v>0.54</c:v>
                </c:pt>
                <c:pt idx="7256">
                  <c:v>0.28000000000000003</c:v>
                </c:pt>
                <c:pt idx="7257">
                  <c:v>0.56000000000000005</c:v>
                </c:pt>
                <c:pt idx="7258">
                  <c:v>0.45</c:v>
                </c:pt>
                <c:pt idx="7259">
                  <c:v>0.2</c:v>
                </c:pt>
                <c:pt idx="7260">
                  <c:v>0.2</c:v>
                </c:pt>
                <c:pt idx="7261">
                  <c:v>1.1499999999999999</c:v>
                </c:pt>
                <c:pt idx="7262">
                  <c:v>0.32</c:v>
                </c:pt>
                <c:pt idx="7263">
                  <c:v>0.21</c:v>
                </c:pt>
                <c:pt idx="7264">
                  <c:v>0.33</c:v>
                </c:pt>
                <c:pt idx="7265">
                  <c:v>0.38</c:v>
                </c:pt>
                <c:pt idx="7266">
                  <c:v>0.61</c:v>
                </c:pt>
                <c:pt idx="7267">
                  <c:v>0.86</c:v>
                </c:pt>
                <c:pt idx="7268">
                  <c:v>0.39</c:v>
                </c:pt>
                <c:pt idx="7269">
                  <c:v>0.49</c:v>
                </c:pt>
                <c:pt idx="7270">
                  <c:v>0.44</c:v>
                </c:pt>
                <c:pt idx="7271">
                  <c:v>0.3</c:v>
                </c:pt>
                <c:pt idx="7272">
                  <c:v>1.19</c:v>
                </c:pt>
                <c:pt idx="7273">
                  <c:v>0.31</c:v>
                </c:pt>
                <c:pt idx="7274">
                  <c:v>0.33</c:v>
                </c:pt>
                <c:pt idx="7275">
                  <c:v>0.26</c:v>
                </c:pt>
                <c:pt idx="7276">
                  <c:v>0.39</c:v>
                </c:pt>
                <c:pt idx="7277">
                  <c:v>0.32</c:v>
                </c:pt>
                <c:pt idx="7278">
                  <c:v>0.27</c:v>
                </c:pt>
                <c:pt idx="7279">
                  <c:v>0.68</c:v>
                </c:pt>
                <c:pt idx="7280">
                  <c:v>0.26</c:v>
                </c:pt>
                <c:pt idx="7281">
                  <c:v>0.13</c:v>
                </c:pt>
                <c:pt idx="7282">
                  <c:v>0.11</c:v>
                </c:pt>
                <c:pt idx="7283">
                  <c:v>0.18</c:v>
                </c:pt>
                <c:pt idx="7284">
                  <c:v>0.13</c:v>
                </c:pt>
                <c:pt idx="7285">
                  <c:v>0.11</c:v>
                </c:pt>
                <c:pt idx="7286">
                  <c:v>1.1200000000000001</c:v>
                </c:pt>
                <c:pt idx="7287">
                  <c:v>0.54</c:v>
                </c:pt>
                <c:pt idx="7288">
                  <c:v>0.61</c:v>
                </c:pt>
                <c:pt idx="7289">
                  <c:v>0.73</c:v>
                </c:pt>
                <c:pt idx="7290">
                  <c:v>1.0900000000000001</c:v>
                </c:pt>
                <c:pt idx="7291">
                  <c:v>0.57999999999999996</c:v>
                </c:pt>
                <c:pt idx="7292">
                  <c:v>0.38</c:v>
                </c:pt>
                <c:pt idx="7293">
                  <c:v>0.41</c:v>
                </c:pt>
                <c:pt idx="7294">
                  <c:v>0.56000000000000005</c:v>
                </c:pt>
                <c:pt idx="7295">
                  <c:v>0.59</c:v>
                </c:pt>
                <c:pt idx="7296">
                  <c:v>0.39</c:v>
                </c:pt>
                <c:pt idx="7297">
                  <c:v>0.3</c:v>
                </c:pt>
                <c:pt idx="7298">
                  <c:v>0.37</c:v>
                </c:pt>
                <c:pt idx="7299">
                  <c:v>0.98</c:v>
                </c:pt>
                <c:pt idx="7300">
                  <c:v>0.74</c:v>
                </c:pt>
                <c:pt idx="7301">
                  <c:v>0.65</c:v>
                </c:pt>
                <c:pt idx="7302">
                  <c:v>0.71</c:v>
                </c:pt>
                <c:pt idx="7303">
                  <c:v>0.61</c:v>
                </c:pt>
                <c:pt idx="7304">
                  <c:v>0.61</c:v>
                </c:pt>
                <c:pt idx="7305">
                  <c:v>0.8</c:v>
                </c:pt>
                <c:pt idx="7306">
                  <c:v>0.22</c:v>
                </c:pt>
                <c:pt idx="7307">
                  <c:v>0.35</c:v>
                </c:pt>
                <c:pt idx="7308">
                  <c:v>0.34</c:v>
                </c:pt>
                <c:pt idx="7309">
                  <c:v>0.36</c:v>
                </c:pt>
                <c:pt idx="7310">
                  <c:v>0.35</c:v>
                </c:pt>
                <c:pt idx="7311">
                  <c:v>0.42</c:v>
                </c:pt>
                <c:pt idx="7312">
                  <c:v>0.34</c:v>
                </c:pt>
                <c:pt idx="7313">
                  <c:v>0.3</c:v>
                </c:pt>
                <c:pt idx="7314">
                  <c:v>0.34</c:v>
                </c:pt>
                <c:pt idx="7315">
                  <c:v>0.35</c:v>
                </c:pt>
                <c:pt idx="7316">
                  <c:v>0.46</c:v>
                </c:pt>
                <c:pt idx="7317">
                  <c:v>0.46</c:v>
                </c:pt>
                <c:pt idx="7318">
                  <c:v>0.56999999999999995</c:v>
                </c:pt>
                <c:pt idx="7319">
                  <c:v>0.19</c:v>
                </c:pt>
                <c:pt idx="7320">
                  <c:v>0.16</c:v>
                </c:pt>
                <c:pt idx="7321">
                  <c:v>0.68</c:v>
                </c:pt>
                <c:pt idx="7322">
                  <c:v>0.51</c:v>
                </c:pt>
                <c:pt idx="7323">
                  <c:v>0.34</c:v>
                </c:pt>
                <c:pt idx="7324">
                  <c:v>1.22</c:v>
                </c:pt>
                <c:pt idx="7325">
                  <c:v>0.34</c:v>
                </c:pt>
                <c:pt idx="7326">
                  <c:v>0.37</c:v>
                </c:pt>
                <c:pt idx="7327">
                  <c:v>0.56000000000000005</c:v>
                </c:pt>
                <c:pt idx="7328">
                  <c:v>0.28000000000000003</c:v>
                </c:pt>
                <c:pt idx="7329">
                  <c:v>0.17</c:v>
                </c:pt>
                <c:pt idx="7330">
                  <c:v>0.37</c:v>
                </c:pt>
                <c:pt idx="7331">
                  <c:v>0.27</c:v>
                </c:pt>
                <c:pt idx="7332">
                  <c:v>0.35</c:v>
                </c:pt>
                <c:pt idx="7333">
                  <c:v>0.19</c:v>
                </c:pt>
                <c:pt idx="7334">
                  <c:v>0.22</c:v>
                </c:pt>
                <c:pt idx="7335">
                  <c:v>0.13</c:v>
                </c:pt>
                <c:pt idx="7336">
                  <c:v>0.21</c:v>
                </c:pt>
                <c:pt idx="7337">
                  <c:v>0.24</c:v>
                </c:pt>
                <c:pt idx="7338">
                  <c:v>0.25</c:v>
                </c:pt>
                <c:pt idx="7339">
                  <c:v>0.3</c:v>
                </c:pt>
                <c:pt idx="7340">
                  <c:v>0.33</c:v>
                </c:pt>
                <c:pt idx="7341">
                  <c:v>0.38</c:v>
                </c:pt>
                <c:pt idx="7342">
                  <c:v>0.38</c:v>
                </c:pt>
                <c:pt idx="7343">
                  <c:v>0.38</c:v>
                </c:pt>
                <c:pt idx="7344">
                  <c:v>0.44</c:v>
                </c:pt>
                <c:pt idx="7345">
                  <c:v>0.26</c:v>
                </c:pt>
                <c:pt idx="7346">
                  <c:v>0.2</c:v>
                </c:pt>
                <c:pt idx="7347">
                  <c:v>0.18</c:v>
                </c:pt>
                <c:pt idx="7348">
                  <c:v>0.16</c:v>
                </c:pt>
                <c:pt idx="7349">
                  <c:v>0.3</c:v>
                </c:pt>
                <c:pt idx="7350">
                  <c:v>0.5</c:v>
                </c:pt>
                <c:pt idx="7351">
                  <c:v>0.49</c:v>
                </c:pt>
                <c:pt idx="7352">
                  <c:v>0.48</c:v>
                </c:pt>
                <c:pt idx="7353">
                  <c:v>0.2</c:v>
                </c:pt>
                <c:pt idx="7354">
                  <c:v>0.17</c:v>
                </c:pt>
                <c:pt idx="7355">
                  <c:v>0.14000000000000001</c:v>
                </c:pt>
                <c:pt idx="7356">
                  <c:v>0.15</c:v>
                </c:pt>
                <c:pt idx="7357">
                  <c:v>0.22</c:v>
                </c:pt>
                <c:pt idx="7358">
                  <c:v>0.23</c:v>
                </c:pt>
                <c:pt idx="7359">
                  <c:v>0.3</c:v>
                </c:pt>
                <c:pt idx="7360">
                  <c:v>0.33</c:v>
                </c:pt>
                <c:pt idx="7361">
                  <c:v>0.32</c:v>
                </c:pt>
                <c:pt idx="7362">
                  <c:v>0.57999999999999996</c:v>
                </c:pt>
                <c:pt idx="7363">
                  <c:v>0.4</c:v>
                </c:pt>
                <c:pt idx="7364">
                  <c:v>0.36</c:v>
                </c:pt>
                <c:pt idx="7365">
                  <c:v>0.42</c:v>
                </c:pt>
                <c:pt idx="7366">
                  <c:v>0.75</c:v>
                </c:pt>
                <c:pt idx="7367">
                  <c:v>0.83</c:v>
                </c:pt>
                <c:pt idx="7368">
                  <c:v>0.87</c:v>
                </c:pt>
                <c:pt idx="7369">
                  <c:v>0.61</c:v>
                </c:pt>
                <c:pt idx="7370">
                  <c:v>0.74</c:v>
                </c:pt>
                <c:pt idx="7371">
                  <c:v>0.56000000000000005</c:v>
                </c:pt>
                <c:pt idx="7372">
                  <c:v>0.26</c:v>
                </c:pt>
                <c:pt idx="7373">
                  <c:v>0.31</c:v>
                </c:pt>
                <c:pt idx="7374">
                  <c:v>0.33</c:v>
                </c:pt>
                <c:pt idx="7375">
                  <c:v>0.4</c:v>
                </c:pt>
                <c:pt idx="7376">
                  <c:v>0.41</c:v>
                </c:pt>
                <c:pt idx="7377">
                  <c:v>0.41</c:v>
                </c:pt>
                <c:pt idx="7378">
                  <c:v>0.44</c:v>
                </c:pt>
                <c:pt idx="7379">
                  <c:v>0.36</c:v>
                </c:pt>
                <c:pt idx="7380">
                  <c:v>0.31</c:v>
                </c:pt>
                <c:pt idx="7381">
                  <c:v>0.35</c:v>
                </c:pt>
                <c:pt idx="7382">
                  <c:v>0.31</c:v>
                </c:pt>
                <c:pt idx="7383">
                  <c:v>0.17</c:v>
                </c:pt>
                <c:pt idx="7384">
                  <c:v>0.14000000000000001</c:v>
                </c:pt>
                <c:pt idx="7385">
                  <c:v>0.25</c:v>
                </c:pt>
                <c:pt idx="7386">
                  <c:v>0.48</c:v>
                </c:pt>
                <c:pt idx="7387">
                  <c:v>0.75</c:v>
                </c:pt>
                <c:pt idx="7388">
                  <c:v>0.72</c:v>
                </c:pt>
                <c:pt idx="7389">
                  <c:v>0.69</c:v>
                </c:pt>
                <c:pt idx="7390">
                  <c:v>1.03</c:v>
                </c:pt>
                <c:pt idx="7391">
                  <c:v>0.84</c:v>
                </c:pt>
                <c:pt idx="7392">
                  <c:v>0.88</c:v>
                </c:pt>
                <c:pt idx="7393">
                  <c:v>0.77</c:v>
                </c:pt>
                <c:pt idx="7394">
                  <c:v>0.68</c:v>
                </c:pt>
                <c:pt idx="7395">
                  <c:v>0.21</c:v>
                </c:pt>
                <c:pt idx="7396">
                  <c:v>0.27</c:v>
                </c:pt>
                <c:pt idx="7397">
                  <c:v>0.24</c:v>
                </c:pt>
                <c:pt idx="7398">
                  <c:v>0.26</c:v>
                </c:pt>
                <c:pt idx="7399">
                  <c:v>0.25</c:v>
                </c:pt>
                <c:pt idx="7400">
                  <c:v>0.33</c:v>
                </c:pt>
                <c:pt idx="7401">
                  <c:v>0.28999999999999998</c:v>
                </c:pt>
                <c:pt idx="7402">
                  <c:v>0.22</c:v>
                </c:pt>
                <c:pt idx="7403">
                  <c:v>0.28999999999999998</c:v>
                </c:pt>
                <c:pt idx="7404">
                  <c:v>0.26</c:v>
                </c:pt>
                <c:pt idx="7405">
                  <c:v>0.25</c:v>
                </c:pt>
                <c:pt idx="7406">
                  <c:v>0.3</c:v>
                </c:pt>
                <c:pt idx="7407">
                  <c:v>0.31</c:v>
                </c:pt>
                <c:pt idx="7408">
                  <c:v>0.43</c:v>
                </c:pt>
                <c:pt idx="7409">
                  <c:v>0.57999999999999996</c:v>
                </c:pt>
                <c:pt idx="7410">
                  <c:v>0.56000000000000005</c:v>
                </c:pt>
                <c:pt idx="7411">
                  <c:v>0.28999999999999998</c:v>
                </c:pt>
                <c:pt idx="7412">
                  <c:v>0.35</c:v>
                </c:pt>
                <c:pt idx="7414">
                  <c:v>0.23</c:v>
                </c:pt>
                <c:pt idx="7415">
                  <c:v>0.23</c:v>
                </c:pt>
                <c:pt idx="7416">
                  <c:v>0.25</c:v>
                </c:pt>
                <c:pt idx="7417">
                  <c:v>0.27</c:v>
                </c:pt>
                <c:pt idx="7418">
                  <c:v>0.4</c:v>
                </c:pt>
                <c:pt idx="7419">
                  <c:v>0.52</c:v>
                </c:pt>
                <c:pt idx="7420">
                  <c:v>0.59</c:v>
                </c:pt>
                <c:pt idx="7421">
                  <c:v>0.51</c:v>
                </c:pt>
                <c:pt idx="7422">
                  <c:v>0.42</c:v>
                </c:pt>
                <c:pt idx="7423">
                  <c:v>0.34</c:v>
                </c:pt>
                <c:pt idx="7424">
                  <c:v>0.36</c:v>
                </c:pt>
                <c:pt idx="7425">
                  <c:v>0.41</c:v>
                </c:pt>
                <c:pt idx="7426">
                  <c:v>0.45</c:v>
                </c:pt>
                <c:pt idx="7427">
                  <c:v>0.5</c:v>
                </c:pt>
                <c:pt idx="7428">
                  <c:v>0.53</c:v>
                </c:pt>
                <c:pt idx="7429">
                  <c:v>0.37</c:v>
                </c:pt>
                <c:pt idx="7430">
                  <c:v>0.38</c:v>
                </c:pt>
                <c:pt idx="7431">
                  <c:v>0.34</c:v>
                </c:pt>
                <c:pt idx="7432">
                  <c:v>0.33</c:v>
                </c:pt>
                <c:pt idx="7433">
                  <c:v>0.26</c:v>
                </c:pt>
                <c:pt idx="7434">
                  <c:v>0.24</c:v>
                </c:pt>
                <c:pt idx="7435">
                  <c:v>0.17</c:v>
                </c:pt>
                <c:pt idx="7436">
                  <c:v>0.24</c:v>
                </c:pt>
                <c:pt idx="7437">
                  <c:v>0.37</c:v>
                </c:pt>
                <c:pt idx="7438">
                  <c:v>0.55000000000000004</c:v>
                </c:pt>
                <c:pt idx="7439">
                  <c:v>0.8</c:v>
                </c:pt>
                <c:pt idx="7440">
                  <c:v>0.82</c:v>
                </c:pt>
                <c:pt idx="7441">
                  <c:v>0.5</c:v>
                </c:pt>
                <c:pt idx="7442">
                  <c:v>0.22</c:v>
                </c:pt>
                <c:pt idx="7443">
                  <c:v>0.21</c:v>
                </c:pt>
                <c:pt idx="7444">
                  <c:v>0.28000000000000003</c:v>
                </c:pt>
                <c:pt idx="7445">
                  <c:v>0.27</c:v>
                </c:pt>
                <c:pt idx="7446">
                  <c:v>0.23</c:v>
                </c:pt>
                <c:pt idx="7447">
                  <c:v>0.28999999999999998</c:v>
                </c:pt>
                <c:pt idx="7448">
                  <c:v>0.35</c:v>
                </c:pt>
                <c:pt idx="7449">
                  <c:v>0.85</c:v>
                </c:pt>
                <c:pt idx="7450">
                  <c:v>0.74</c:v>
                </c:pt>
                <c:pt idx="7451">
                  <c:v>0.7</c:v>
                </c:pt>
                <c:pt idx="7452">
                  <c:v>0.78</c:v>
                </c:pt>
                <c:pt idx="7453">
                  <c:v>0.88</c:v>
                </c:pt>
                <c:pt idx="7454">
                  <c:v>0.85</c:v>
                </c:pt>
                <c:pt idx="7455">
                  <c:v>0.86</c:v>
                </c:pt>
                <c:pt idx="7456">
                  <c:v>0.8</c:v>
                </c:pt>
                <c:pt idx="7457">
                  <c:v>0.85</c:v>
                </c:pt>
                <c:pt idx="7458">
                  <c:v>0.84</c:v>
                </c:pt>
                <c:pt idx="7459">
                  <c:v>0.44</c:v>
                </c:pt>
                <c:pt idx="7460">
                  <c:v>0.47</c:v>
                </c:pt>
                <c:pt idx="7461">
                  <c:v>0.52</c:v>
                </c:pt>
                <c:pt idx="7462">
                  <c:v>0.51</c:v>
                </c:pt>
                <c:pt idx="7463">
                  <c:v>0.53</c:v>
                </c:pt>
                <c:pt idx="7464">
                  <c:v>0.52</c:v>
                </c:pt>
                <c:pt idx="7465">
                  <c:v>0.3</c:v>
                </c:pt>
                <c:pt idx="7466">
                  <c:v>0.46</c:v>
                </c:pt>
                <c:pt idx="7467">
                  <c:v>0.56999999999999995</c:v>
                </c:pt>
                <c:pt idx="7468">
                  <c:v>0.7</c:v>
                </c:pt>
                <c:pt idx="7469">
                  <c:v>0.72</c:v>
                </c:pt>
                <c:pt idx="7470">
                  <c:v>0.51</c:v>
                </c:pt>
                <c:pt idx="7471">
                  <c:v>0.56000000000000005</c:v>
                </c:pt>
                <c:pt idx="7472">
                  <c:v>0.55000000000000004</c:v>
                </c:pt>
                <c:pt idx="7473">
                  <c:v>0.49</c:v>
                </c:pt>
                <c:pt idx="7474">
                  <c:v>0.41</c:v>
                </c:pt>
                <c:pt idx="7475">
                  <c:v>0.44</c:v>
                </c:pt>
                <c:pt idx="7476">
                  <c:v>0.47</c:v>
                </c:pt>
                <c:pt idx="7477">
                  <c:v>0.5</c:v>
                </c:pt>
                <c:pt idx="7478">
                  <c:v>0.52</c:v>
                </c:pt>
                <c:pt idx="7479">
                  <c:v>0.26</c:v>
                </c:pt>
                <c:pt idx="7480">
                  <c:v>0.39</c:v>
                </c:pt>
                <c:pt idx="7481">
                  <c:v>0.39</c:v>
                </c:pt>
                <c:pt idx="7482">
                  <c:v>0.38</c:v>
                </c:pt>
                <c:pt idx="7483">
                  <c:v>0.37</c:v>
                </c:pt>
                <c:pt idx="7484">
                  <c:v>0.4</c:v>
                </c:pt>
                <c:pt idx="7485">
                  <c:v>0.77</c:v>
                </c:pt>
                <c:pt idx="7486">
                  <c:v>0.81</c:v>
                </c:pt>
                <c:pt idx="7487">
                  <c:v>0.83</c:v>
                </c:pt>
                <c:pt idx="7488">
                  <c:v>0.84</c:v>
                </c:pt>
                <c:pt idx="7489">
                  <c:v>0.87</c:v>
                </c:pt>
                <c:pt idx="7490">
                  <c:v>0.85</c:v>
                </c:pt>
                <c:pt idx="7491">
                  <c:v>0.86</c:v>
                </c:pt>
                <c:pt idx="7492">
                  <c:v>0.83</c:v>
                </c:pt>
                <c:pt idx="7493">
                  <c:v>0.78</c:v>
                </c:pt>
                <c:pt idx="7494">
                  <c:v>0.77</c:v>
                </c:pt>
                <c:pt idx="7495">
                  <c:v>0.78</c:v>
                </c:pt>
                <c:pt idx="7496">
                  <c:v>0.77</c:v>
                </c:pt>
                <c:pt idx="7497">
                  <c:v>0.78</c:v>
                </c:pt>
                <c:pt idx="7498">
                  <c:v>0.87</c:v>
                </c:pt>
                <c:pt idx="7499">
                  <c:v>0.85</c:v>
                </c:pt>
                <c:pt idx="7500">
                  <c:v>0.9</c:v>
                </c:pt>
                <c:pt idx="7501">
                  <c:v>0.81</c:v>
                </c:pt>
                <c:pt idx="7502">
                  <c:v>0.81</c:v>
                </c:pt>
                <c:pt idx="7503">
                  <c:v>0.81</c:v>
                </c:pt>
                <c:pt idx="7504">
                  <c:v>0.82</c:v>
                </c:pt>
                <c:pt idx="7505">
                  <c:v>0.95</c:v>
                </c:pt>
                <c:pt idx="7506">
                  <c:v>0.8</c:v>
                </c:pt>
                <c:pt idx="7507">
                  <c:v>0.86</c:v>
                </c:pt>
                <c:pt idx="7508">
                  <c:v>0.91</c:v>
                </c:pt>
                <c:pt idx="7509">
                  <c:v>0.82</c:v>
                </c:pt>
                <c:pt idx="7510">
                  <c:v>0.83</c:v>
                </c:pt>
                <c:pt idx="7511">
                  <c:v>0.82</c:v>
                </c:pt>
                <c:pt idx="7512">
                  <c:v>0.51</c:v>
                </c:pt>
                <c:pt idx="7513">
                  <c:v>0.84</c:v>
                </c:pt>
                <c:pt idx="7514">
                  <c:v>0.83</c:v>
                </c:pt>
                <c:pt idx="7515">
                  <c:v>0.87</c:v>
                </c:pt>
                <c:pt idx="7516">
                  <c:v>0.79</c:v>
                </c:pt>
                <c:pt idx="7517">
                  <c:v>0.77</c:v>
                </c:pt>
                <c:pt idx="7518">
                  <c:v>0.76</c:v>
                </c:pt>
                <c:pt idx="7519">
                  <c:v>0.83</c:v>
                </c:pt>
                <c:pt idx="7520">
                  <c:v>0.84</c:v>
                </c:pt>
                <c:pt idx="7521">
                  <c:v>0.82</c:v>
                </c:pt>
                <c:pt idx="7522">
                  <c:v>0.82</c:v>
                </c:pt>
                <c:pt idx="7523">
                  <c:v>0.84</c:v>
                </c:pt>
                <c:pt idx="7524">
                  <c:v>0.81</c:v>
                </c:pt>
                <c:pt idx="7525">
                  <c:v>0.83</c:v>
                </c:pt>
                <c:pt idx="7526">
                  <c:v>0.81</c:v>
                </c:pt>
                <c:pt idx="7527">
                  <c:v>0.83</c:v>
                </c:pt>
                <c:pt idx="7528">
                  <c:v>0.84</c:v>
                </c:pt>
                <c:pt idx="7529">
                  <c:v>0.86</c:v>
                </c:pt>
                <c:pt idx="7530">
                  <c:v>0.53</c:v>
                </c:pt>
                <c:pt idx="7531">
                  <c:v>0.89</c:v>
                </c:pt>
                <c:pt idx="7532">
                  <c:v>0.99</c:v>
                </c:pt>
                <c:pt idx="7533">
                  <c:v>0.99</c:v>
                </c:pt>
                <c:pt idx="7534">
                  <c:v>0.88</c:v>
                </c:pt>
                <c:pt idx="7535">
                  <c:v>0.86</c:v>
                </c:pt>
                <c:pt idx="7536">
                  <c:v>0.86</c:v>
                </c:pt>
                <c:pt idx="7537">
                  <c:v>0.89</c:v>
                </c:pt>
                <c:pt idx="7538">
                  <c:v>0.9</c:v>
                </c:pt>
                <c:pt idx="7539">
                  <c:v>0.88</c:v>
                </c:pt>
                <c:pt idx="7540">
                  <c:v>0.89</c:v>
                </c:pt>
                <c:pt idx="7541">
                  <c:v>0.84</c:v>
                </c:pt>
                <c:pt idx="7542">
                  <c:v>0.82</c:v>
                </c:pt>
                <c:pt idx="7543">
                  <c:v>0.83</c:v>
                </c:pt>
                <c:pt idx="7544">
                  <c:v>0.81</c:v>
                </c:pt>
                <c:pt idx="7545">
                  <c:v>0.86</c:v>
                </c:pt>
                <c:pt idx="7546">
                  <c:v>0.84</c:v>
                </c:pt>
                <c:pt idx="7547">
                  <c:v>0.7</c:v>
                </c:pt>
                <c:pt idx="7548">
                  <c:v>0.7</c:v>
                </c:pt>
                <c:pt idx="7549">
                  <c:v>0.72</c:v>
                </c:pt>
                <c:pt idx="7550">
                  <c:v>0.73</c:v>
                </c:pt>
                <c:pt idx="7551">
                  <c:v>0.78</c:v>
                </c:pt>
                <c:pt idx="7552">
                  <c:v>0.76</c:v>
                </c:pt>
                <c:pt idx="7553">
                  <c:v>0.54</c:v>
                </c:pt>
                <c:pt idx="7554">
                  <c:v>0.49</c:v>
                </c:pt>
                <c:pt idx="7555">
                  <c:v>0.5</c:v>
                </c:pt>
                <c:pt idx="7556">
                  <c:v>0.49</c:v>
                </c:pt>
                <c:pt idx="7557">
                  <c:v>0.48</c:v>
                </c:pt>
                <c:pt idx="7558">
                  <c:v>0.48</c:v>
                </c:pt>
                <c:pt idx="7559">
                  <c:v>0.46</c:v>
                </c:pt>
                <c:pt idx="7560">
                  <c:v>0.46</c:v>
                </c:pt>
                <c:pt idx="7561">
                  <c:v>0.46</c:v>
                </c:pt>
                <c:pt idx="7562">
                  <c:v>0.45</c:v>
                </c:pt>
                <c:pt idx="7563">
                  <c:v>0.47</c:v>
                </c:pt>
                <c:pt idx="7564">
                  <c:v>0.47</c:v>
                </c:pt>
                <c:pt idx="7565">
                  <c:v>0.48</c:v>
                </c:pt>
                <c:pt idx="7566">
                  <c:v>0.49</c:v>
                </c:pt>
                <c:pt idx="7567">
                  <c:v>0.5</c:v>
                </c:pt>
                <c:pt idx="7568">
                  <c:v>0.52</c:v>
                </c:pt>
                <c:pt idx="7569">
                  <c:v>0.49</c:v>
                </c:pt>
                <c:pt idx="7570">
                  <c:v>0.49</c:v>
                </c:pt>
                <c:pt idx="7571">
                  <c:v>0.55000000000000004</c:v>
                </c:pt>
                <c:pt idx="7572">
                  <c:v>0.44</c:v>
                </c:pt>
                <c:pt idx="7573">
                  <c:v>0.46</c:v>
                </c:pt>
                <c:pt idx="7574">
                  <c:v>0.42</c:v>
                </c:pt>
                <c:pt idx="7575">
                  <c:v>0.39</c:v>
                </c:pt>
                <c:pt idx="7576">
                  <c:v>0.4</c:v>
                </c:pt>
                <c:pt idx="7577">
                  <c:v>0.7</c:v>
                </c:pt>
                <c:pt idx="7578">
                  <c:v>0.42</c:v>
                </c:pt>
                <c:pt idx="7579">
                  <c:v>0.41</c:v>
                </c:pt>
                <c:pt idx="7580">
                  <c:v>0.42</c:v>
                </c:pt>
                <c:pt idx="7581">
                  <c:v>0.45</c:v>
                </c:pt>
                <c:pt idx="7582">
                  <c:v>0.4</c:v>
                </c:pt>
                <c:pt idx="7583">
                  <c:v>0.39</c:v>
                </c:pt>
                <c:pt idx="7584">
                  <c:v>0.4</c:v>
                </c:pt>
                <c:pt idx="7585">
                  <c:v>0.45</c:v>
                </c:pt>
                <c:pt idx="7586">
                  <c:v>0.52</c:v>
                </c:pt>
                <c:pt idx="7587">
                  <c:v>0.45</c:v>
                </c:pt>
                <c:pt idx="7588">
                  <c:v>0.4</c:v>
                </c:pt>
                <c:pt idx="7589">
                  <c:v>0.27</c:v>
                </c:pt>
                <c:pt idx="7590">
                  <c:v>0.27</c:v>
                </c:pt>
                <c:pt idx="7591">
                  <c:v>0.26</c:v>
                </c:pt>
                <c:pt idx="7592">
                  <c:v>0.28000000000000003</c:v>
                </c:pt>
                <c:pt idx="7593">
                  <c:v>0.38</c:v>
                </c:pt>
                <c:pt idx="7594">
                  <c:v>0.4</c:v>
                </c:pt>
                <c:pt idx="7595">
                  <c:v>0.41</c:v>
                </c:pt>
                <c:pt idx="7596">
                  <c:v>0.39</c:v>
                </c:pt>
                <c:pt idx="7597">
                  <c:v>0.43</c:v>
                </c:pt>
                <c:pt idx="7598">
                  <c:v>0.36</c:v>
                </c:pt>
                <c:pt idx="7599">
                  <c:v>0.34</c:v>
                </c:pt>
                <c:pt idx="7600">
                  <c:v>0.34</c:v>
                </c:pt>
                <c:pt idx="7601">
                  <c:v>0.33</c:v>
                </c:pt>
                <c:pt idx="7602">
                  <c:v>0.32</c:v>
                </c:pt>
                <c:pt idx="7603">
                  <c:v>0.34</c:v>
                </c:pt>
                <c:pt idx="7604">
                  <c:v>0.33</c:v>
                </c:pt>
                <c:pt idx="7605">
                  <c:v>0.34</c:v>
                </c:pt>
                <c:pt idx="7606">
                  <c:v>0.32</c:v>
                </c:pt>
                <c:pt idx="7607">
                  <c:v>0.33</c:v>
                </c:pt>
                <c:pt idx="7608">
                  <c:v>0.33</c:v>
                </c:pt>
                <c:pt idx="7609">
                  <c:v>0.34</c:v>
                </c:pt>
                <c:pt idx="7610">
                  <c:v>0.33</c:v>
                </c:pt>
                <c:pt idx="7611">
                  <c:v>0.32</c:v>
                </c:pt>
                <c:pt idx="7612">
                  <c:v>0.31</c:v>
                </c:pt>
                <c:pt idx="7613">
                  <c:v>0.28999999999999998</c:v>
                </c:pt>
                <c:pt idx="7614">
                  <c:v>0.27</c:v>
                </c:pt>
                <c:pt idx="7615">
                  <c:v>0.25</c:v>
                </c:pt>
                <c:pt idx="7616">
                  <c:v>0.25</c:v>
                </c:pt>
                <c:pt idx="7617">
                  <c:v>0.52</c:v>
                </c:pt>
                <c:pt idx="7618">
                  <c:v>0.51</c:v>
                </c:pt>
                <c:pt idx="7619">
                  <c:v>0.56000000000000005</c:v>
                </c:pt>
                <c:pt idx="7620">
                  <c:v>0.3</c:v>
                </c:pt>
                <c:pt idx="7621">
                  <c:v>0.59</c:v>
                </c:pt>
                <c:pt idx="7622">
                  <c:v>0.7</c:v>
                </c:pt>
                <c:pt idx="7623">
                  <c:v>0.48</c:v>
                </c:pt>
                <c:pt idx="7624">
                  <c:v>0.56999999999999995</c:v>
                </c:pt>
                <c:pt idx="7625">
                  <c:v>0.44</c:v>
                </c:pt>
                <c:pt idx="7626">
                  <c:v>0.62</c:v>
                </c:pt>
                <c:pt idx="7627">
                  <c:v>0.38</c:v>
                </c:pt>
                <c:pt idx="7628">
                  <c:v>0.4</c:v>
                </c:pt>
                <c:pt idx="7629">
                  <c:v>0.48</c:v>
                </c:pt>
                <c:pt idx="7630">
                  <c:v>0.35</c:v>
                </c:pt>
                <c:pt idx="7631">
                  <c:v>0.27</c:v>
                </c:pt>
                <c:pt idx="7632">
                  <c:v>0.11</c:v>
                </c:pt>
                <c:pt idx="7633">
                  <c:v>0.11</c:v>
                </c:pt>
                <c:pt idx="7634">
                  <c:v>0.16</c:v>
                </c:pt>
                <c:pt idx="7635">
                  <c:v>0.38</c:v>
                </c:pt>
                <c:pt idx="7636">
                  <c:v>0.31</c:v>
                </c:pt>
                <c:pt idx="7637">
                  <c:v>0.34</c:v>
                </c:pt>
                <c:pt idx="7638">
                  <c:v>0.34</c:v>
                </c:pt>
                <c:pt idx="7639">
                  <c:v>0.25</c:v>
                </c:pt>
                <c:pt idx="7640">
                  <c:v>0.49</c:v>
                </c:pt>
                <c:pt idx="7641">
                  <c:v>0.27</c:v>
                </c:pt>
                <c:pt idx="7642">
                  <c:v>0.3</c:v>
                </c:pt>
                <c:pt idx="7643">
                  <c:v>0.02</c:v>
                </c:pt>
                <c:pt idx="7644">
                  <c:v>0.5</c:v>
                </c:pt>
                <c:pt idx="7645">
                  <c:v>0.9</c:v>
                </c:pt>
                <c:pt idx="7646">
                  <c:v>0.99</c:v>
                </c:pt>
                <c:pt idx="7647">
                  <c:v>0.23</c:v>
                </c:pt>
                <c:pt idx="7648">
                  <c:v>0.16</c:v>
                </c:pt>
                <c:pt idx="7649">
                  <c:v>0.22</c:v>
                </c:pt>
                <c:pt idx="7650">
                  <c:v>0.5</c:v>
                </c:pt>
                <c:pt idx="7651">
                  <c:v>0.54</c:v>
                </c:pt>
                <c:pt idx="7652">
                  <c:v>0.52</c:v>
                </c:pt>
                <c:pt idx="7653">
                  <c:v>0.59</c:v>
                </c:pt>
                <c:pt idx="7654">
                  <c:v>0.66</c:v>
                </c:pt>
                <c:pt idx="7655">
                  <c:v>0.65</c:v>
                </c:pt>
                <c:pt idx="7656">
                  <c:v>0.98</c:v>
                </c:pt>
                <c:pt idx="7657">
                  <c:v>0.84</c:v>
                </c:pt>
                <c:pt idx="7658">
                  <c:v>0.56999999999999995</c:v>
                </c:pt>
                <c:pt idx="7659">
                  <c:v>0.48</c:v>
                </c:pt>
                <c:pt idx="7660">
                  <c:v>0.49</c:v>
                </c:pt>
                <c:pt idx="7661">
                  <c:v>0.33</c:v>
                </c:pt>
                <c:pt idx="7662">
                  <c:v>0.43</c:v>
                </c:pt>
                <c:pt idx="7663">
                  <c:v>0.28999999999999998</c:v>
                </c:pt>
                <c:pt idx="7664">
                  <c:v>0.26</c:v>
                </c:pt>
                <c:pt idx="7665">
                  <c:v>0.44</c:v>
                </c:pt>
                <c:pt idx="7666">
                  <c:v>0.57999999999999996</c:v>
                </c:pt>
                <c:pt idx="7667">
                  <c:v>0</c:v>
                </c:pt>
                <c:pt idx="7668">
                  <c:v>0</c:v>
                </c:pt>
                <c:pt idx="7669">
                  <c:v>0</c:v>
                </c:pt>
                <c:pt idx="7670">
                  <c:v>0</c:v>
                </c:pt>
                <c:pt idx="7671">
                  <c:v>0</c:v>
                </c:pt>
                <c:pt idx="7672">
                  <c:v>1.39</c:v>
                </c:pt>
                <c:pt idx="7673">
                  <c:v>1.3</c:v>
                </c:pt>
                <c:pt idx="7674">
                  <c:v>1.26</c:v>
                </c:pt>
                <c:pt idx="7675">
                  <c:v>1.1599999999999999</c:v>
                </c:pt>
                <c:pt idx="7676">
                  <c:v>1.26</c:v>
                </c:pt>
                <c:pt idx="7677">
                  <c:v>1.04</c:v>
                </c:pt>
                <c:pt idx="7678">
                  <c:v>0.88</c:v>
                </c:pt>
                <c:pt idx="7679">
                  <c:v>0.9</c:v>
                </c:pt>
                <c:pt idx="7680">
                  <c:v>1.04</c:v>
                </c:pt>
                <c:pt idx="7681">
                  <c:v>1.28</c:v>
                </c:pt>
                <c:pt idx="7682">
                  <c:v>1.33</c:v>
                </c:pt>
                <c:pt idx="7683">
                  <c:v>1.29</c:v>
                </c:pt>
                <c:pt idx="7684">
                  <c:v>1.03</c:v>
                </c:pt>
                <c:pt idx="7685">
                  <c:v>1.04</c:v>
                </c:pt>
                <c:pt idx="7686">
                  <c:v>1.1100000000000001</c:v>
                </c:pt>
                <c:pt idx="7687">
                  <c:v>1.26</c:v>
                </c:pt>
                <c:pt idx="7688">
                  <c:v>1.1599999999999999</c:v>
                </c:pt>
                <c:pt idx="7689">
                  <c:v>1.17</c:v>
                </c:pt>
                <c:pt idx="7690">
                  <c:v>1.21</c:v>
                </c:pt>
                <c:pt idx="7691">
                  <c:v>1.21</c:v>
                </c:pt>
                <c:pt idx="7692">
                  <c:v>1.21</c:v>
                </c:pt>
                <c:pt idx="7693">
                  <c:v>1.19</c:v>
                </c:pt>
                <c:pt idx="7694">
                  <c:v>1.18</c:v>
                </c:pt>
                <c:pt idx="7695">
                  <c:v>1.39</c:v>
                </c:pt>
                <c:pt idx="7696">
                  <c:v>1.34</c:v>
                </c:pt>
                <c:pt idx="7697">
                  <c:v>1.3</c:v>
                </c:pt>
                <c:pt idx="7698">
                  <c:v>1.1499999999999999</c:v>
                </c:pt>
                <c:pt idx="7699">
                  <c:v>1.1599999999999999</c:v>
                </c:pt>
                <c:pt idx="7700">
                  <c:v>0.99</c:v>
                </c:pt>
                <c:pt idx="7701">
                  <c:v>0.95</c:v>
                </c:pt>
                <c:pt idx="7702">
                  <c:v>0.92</c:v>
                </c:pt>
                <c:pt idx="7703">
                  <c:v>0.96</c:v>
                </c:pt>
                <c:pt idx="7704">
                  <c:v>1.06</c:v>
                </c:pt>
                <c:pt idx="7705">
                  <c:v>1.17</c:v>
                </c:pt>
                <c:pt idx="7706">
                  <c:v>1.19</c:v>
                </c:pt>
                <c:pt idx="7707">
                  <c:v>1.1599999999999999</c:v>
                </c:pt>
                <c:pt idx="7708">
                  <c:v>1.18</c:v>
                </c:pt>
                <c:pt idx="7709">
                  <c:v>1.19</c:v>
                </c:pt>
                <c:pt idx="7710">
                  <c:v>1.21</c:v>
                </c:pt>
                <c:pt idx="7711">
                  <c:v>1.2</c:v>
                </c:pt>
                <c:pt idx="7712">
                  <c:v>1.1399999999999999</c:v>
                </c:pt>
                <c:pt idx="7713">
                  <c:v>1.1599999999999999</c:v>
                </c:pt>
                <c:pt idx="7714">
                  <c:v>1.17</c:v>
                </c:pt>
                <c:pt idx="7715">
                  <c:v>1.1100000000000001</c:v>
                </c:pt>
                <c:pt idx="7716">
                  <c:v>1.1200000000000001</c:v>
                </c:pt>
                <c:pt idx="7717">
                  <c:v>1.22</c:v>
                </c:pt>
                <c:pt idx="7718">
                  <c:v>1.1100000000000001</c:v>
                </c:pt>
                <c:pt idx="7719">
                  <c:v>1.01</c:v>
                </c:pt>
                <c:pt idx="7720">
                  <c:v>0.99</c:v>
                </c:pt>
                <c:pt idx="7721">
                  <c:v>0.94</c:v>
                </c:pt>
                <c:pt idx="7722">
                  <c:v>0.55000000000000004</c:v>
                </c:pt>
                <c:pt idx="7723">
                  <c:v>0.48</c:v>
                </c:pt>
                <c:pt idx="7724">
                  <c:v>1.26</c:v>
                </c:pt>
                <c:pt idx="7725">
                  <c:v>1.2</c:v>
                </c:pt>
                <c:pt idx="7726">
                  <c:v>0.59</c:v>
                </c:pt>
                <c:pt idx="7727">
                  <c:v>0.59</c:v>
                </c:pt>
                <c:pt idx="7728">
                  <c:v>0.59</c:v>
                </c:pt>
                <c:pt idx="7729">
                  <c:v>0.64</c:v>
                </c:pt>
                <c:pt idx="7730">
                  <c:v>0.63</c:v>
                </c:pt>
                <c:pt idx="7731">
                  <c:v>0.61</c:v>
                </c:pt>
                <c:pt idx="7732">
                  <c:v>0.54</c:v>
                </c:pt>
                <c:pt idx="7733">
                  <c:v>0.43</c:v>
                </c:pt>
                <c:pt idx="7734">
                  <c:v>0.4</c:v>
                </c:pt>
                <c:pt idx="7735">
                  <c:v>0.33</c:v>
                </c:pt>
                <c:pt idx="7736">
                  <c:v>0.34</c:v>
                </c:pt>
                <c:pt idx="7737">
                  <c:v>0.36</c:v>
                </c:pt>
                <c:pt idx="7738">
                  <c:v>0.36</c:v>
                </c:pt>
                <c:pt idx="7739">
                  <c:v>0.4</c:v>
                </c:pt>
                <c:pt idx="7740">
                  <c:v>0.41</c:v>
                </c:pt>
                <c:pt idx="7741">
                  <c:v>0.3</c:v>
                </c:pt>
                <c:pt idx="7742">
                  <c:v>0.22</c:v>
                </c:pt>
                <c:pt idx="7743">
                  <c:v>0.23</c:v>
                </c:pt>
                <c:pt idx="7744">
                  <c:v>0.23</c:v>
                </c:pt>
                <c:pt idx="7745">
                  <c:v>0.1</c:v>
                </c:pt>
                <c:pt idx="7746">
                  <c:v>7.0000000000000007E-2</c:v>
                </c:pt>
                <c:pt idx="7747">
                  <c:v>0.04</c:v>
                </c:pt>
                <c:pt idx="7748">
                  <c:v>0.43</c:v>
                </c:pt>
                <c:pt idx="7749">
                  <c:v>1.07</c:v>
                </c:pt>
                <c:pt idx="7750">
                  <c:v>0</c:v>
                </c:pt>
                <c:pt idx="7767">
                  <c:v>0.28999999999999998</c:v>
                </c:pt>
                <c:pt idx="7768">
                  <c:v>0.3</c:v>
                </c:pt>
                <c:pt idx="7769">
                  <c:v>0.32</c:v>
                </c:pt>
                <c:pt idx="7770">
                  <c:v>0.34</c:v>
                </c:pt>
                <c:pt idx="7771">
                  <c:v>0.35</c:v>
                </c:pt>
                <c:pt idx="7772">
                  <c:v>0.37</c:v>
                </c:pt>
                <c:pt idx="7773">
                  <c:v>0.38</c:v>
                </c:pt>
                <c:pt idx="7774">
                  <c:v>0.36</c:v>
                </c:pt>
                <c:pt idx="7775">
                  <c:v>0.35</c:v>
                </c:pt>
                <c:pt idx="7776">
                  <c:v>0.2</c:v>
                </c:pt>
                <c:pt idx="7777">
                  <c:v>0.18</c:v>
                </c:pt>
                <c:pt idx="7778">
                  <c:v>0.19</c:v>
                </c:pt>
                <c:pt idx="7779">
                  <c:v>0.3</c:v>
                </c:pt>
                <c:pt idx="7780">
                  <c:v>0.33</c:v>
                </c:pt>
                <c:pt idx="7781">
                  <c:v>0.35</c:v>
                </c:pt>
                <c:pt idx="7782">
                  <c:v>0.35</c:v>
                </c:pt>
                <c:pt idx="7783">
                  <c:v>0.44</c:v>
                </c:pt>
                <c:pt idx="7784">
                  <c:v>0.41</c:v>
                </c:pt>
                <c:pt idx="7785">
                  <c:v>0.44</c:v>
                </c:pt>
                <c:pt idx="7786">
                  <c:v>0.43</c:v>
                </c:pt>
                <c:pt idx="7787">
                  <c:v>0.4</c:v>
                </c:pt>
                <c:pt idx="7788">
                  <c:v>0.37</c:v>
                </c:pt>
                <c:pt idx="7789">
                  <c:v>0.36</c:v>
                </c:pt>
                <c:pt idx="7790">
                  <c:v>0.32</c:v>
                </c:pt>
                <c:pt idx="7791">
                  <c:v>0.42</c:v>
                </c:pt>
                <c:pt idx="7792">
                  <c:v>0.38</c:v>
                </c:pt>
                <c:pt idx="7793">
                  <c:v>0.46</c:v>
                </c:pt>
                <c:pt idx="7794">
                  <c:v>0.85</c:v>
                </c:pt>
                <c:pt idx="7795">
                  <c:v>0.54</c:v>
                </c:pt>
                <c:pt idx="7796">
                  <c:v>0.44</c:v>
                </c:pt>
                <c:pt idx="7797">
                  <c:v>7.0000000000000007E-2</c:v>
                </c:pt>
                <c:pt idx="7798">
                  <c:v>0.36</c:v>
                </c:pt>
                <c:pt idx="7799">
                  <c:v>0.36</c:v>
                </c:pt>
                <c:pt idx="7800">
                  <c:v>0.37</c:v>
                </c:pt>
                <c:pt idx="7801">
                  <c:v>0.38</c:v>
                </c:pt>
                <c:pt idx="7802">
                  <c:v>0.38</c:v>
                </c:pt>
                <c:pt idx="7803">
                  <c:v>0.4</c:v>
                </c:pt>
                <c:pt idx="7804">
                  <c:v>0.44</c:v>
                </c:pt>
                <c:pt idx="7805">
                  <c:v>0.42</c:v>
                </c:pt>
                <c:pt idx="7806">
                  <c:v>0.41</c:v>
                </c:pt>
                <c:pt idx="7807">
                  <c:v>0.37</c:v>
                </c:pt>
                <c:pt idx="7808">
                  <c:v>0.32</c:v>
                </c:pt>
                <c:pt idx="7809">
                  <c:v>0.52</c:v>
                </c:pt>
                <c:pt idx="7810">
                  <c:v>0.5</c:v>
                </c:pt>
                <c:pt idx="7811">
                  <c:v>0.43</c:v>
                </c:pt>
                <c:pt idx="7812">
                  <c:v>0.39</c:v>
                </c:pt>
                <c:pt idx="7813">
                  <c:v>0.37</c:v>
                </c:pt>
                <c:pt idx="7814">
                  <c:v>0.33</c:v>
                </c:pt>
                <c:pt idx="7815">
                  <c:v>0.31</c:v>
                </c:pt>
                <c:pt idx="7816">
                  <c:v>0.3</c:v>
                </c:pt>
                <c:pt idx="7817">
                  <c:v>0.3</c:v>
                </c:pt>
                <c:pt idx="7818">
                  <c:v>0.19</c:v>
                </c:pt>
                <c:pt idx="7819">
                  <c:v>0.23</c:v>
                </c:pt>
                <c:pt idx="7820">
                  <c:v>0.42</c:v>
                </c:pt>
                <c:pt idx="7821">
                  <c:v>0.44</c:v>
                </c:pt>
                <c:pt idx="7822">
                  <c:v>0.47</c:v>
                </c:pt>
                <c:pt idx="7823">
                  <c:v>0.47</c:v>
                </c:pt>
                <c:pt idx="7824">
                  <c:v>0.44</c:v>
                </c:pt>
                <c:pt idx="7825">
                  <c:v>0.41</c:v>
                </c:pt>
                <c:pt idx="7826">
                  <c:v>0.41</c:v>
                </c:pt>
                <c:pt idx="7827">
                  <c:v>0.37</c:v>
                </c:pt>
                <c:pt idx="7828">
                  <c:v>0.37</c:v>
                </c:pt>
                <c:pt idx="7829">
                  <c:v>0.36</c:v>
                </c:pt>
                <c:pt idx="7830">
                  <c:v>0.33</c:v>
                </c:pt>
                <c:pt idx="7831">
                  <c:v>0.37</c:v>
                </c:pt>
                <c:pt idx="7832">
                  <c:v>0.36</c:v>
                </c:pt>
                <c:pt idx="7833">
                  <c:v>0.36</c:v>
                </c:pt>
                <c:pt idx="7834">
                  <c:v>0.34</c:v>
                </c:pt>
                <c:pt idx="7835">
                  <c:v>0.32</c:v>
                </c:pt>
                <c:pt idx="7836">
                  <c:v>0.31</c:v>
                </c:pt>
                <c:pt idx="7837">
                  <c:v>0.32</c:v>
                </c:pt>
                <c:pt idx="7838">
                  <c:v>0.32</c:v>
                </c:pt>
                <c:pt idx="7839">
                  <c:v>0.32</c:v>
                </c:pt>
                <c:pt idx="7847">
                  <c:v>0.28999999999999998</c:v>
                </c:pt>
                <c:pt idx="7848">
                  <c:v>0.28999999999999998</c:v>
                </c:pt>
                <c:pt idx="7849">
                  <c:v>0.41</c:v>
                </c:pt>
                <c:pt idx="7850">
                  <c:v>0.28000000000000003</c:v>
                </c:pt>
                <c:pt idx="7851">
                  <c:v>0.32</c:v>
                </c:pt>
                <c:pt idx="7852">
                  <c:v>0.27</c:v>
                </c:pt>
                <c:pt idx="7853">
                  <c:v>0.26</c:v>
                </c:pt>
                <c:pt idx="7854">
                  <c:v>0.27</c:v>
                </c:pt>
                <c:pt idx="7855">
                  <c:v>0.52</c:v>
                </c:pt>
                <c:pt idx="7856">
                  <c:v>0.51</c:v>
                </c:pt>
                <c:pt idx="7857">
                  <c:v>0.49</c:v>
                </c:pt>
                <c:pt idx="7858">
                  <c:v>0.46</c:v>
                </c:pt>
                <c:pt idx="7859">
                  <c:v>0.47</c:v>
                </c:pt>
                <c:pt idx="7860">
                  <c:v>0.67</c:v>
                </c:pt>
                <c:pt idx="7861">
                  <c:v>0.47</c:v>
                </c:pt>
                <c:pt idx="7862">
                  <c:v>0.5</c:v>
                </c:pt>
                <c:pt idx="7863">
                  <c:v>0.49</c:v>
                </c:pt>
                <c:pt idx="7864">
                  <c:v>0.48</c:v>
                </c:pt>
                <c:pt idx="7865">
                  <c:v>0.5</c:v>
                </c:pt>
                <c:pt idx="7866">
                  <c:v>0.41</c:v>
                </c:pt>
                <c:pt idx="7867">
                  <c:v>0.39</c:v>
                </c:pt>
                <c:pt idx="7868">
                  <c:v>0.38</c:v>
                </c:pt>
                <c:pt idx="7869">
                  <c:v>0.34</c:v>
                </c:pt>
                <c:pt idx="7870">
                  <c:v>0.39</c:v>
                </c:pt>
                <c:pt idx="7871">
                  <c:v>0.38</c:v>
                </c:pt>
                <c:pt idx="7872">
                  <c:v>0.4</c:v>
                </c:pt>
                <c:pt idx="7873">
                  <c:v>0.41</c:v>
                </c:pt>
                <c:pt idx="7874">
                  <c:v>0.39</c:v>
                </c:pt>
                <c:pt idx="7875">
                  <c:v>0.39</c:v>
                </c:pt>
                <c:pt idx="7876">
                  <c:v>0.39</c:v>
                </c:pt>
                <c:pt idx="7886">
                  <c:v>0.38</c:v>
                </c:pt>
                <c:pt idx="7887">
                  <c:v>0.38</c:v>
                </c:pt>
                <c:pt idx="7888">
                  <c:v>0.38</c:v>
                </c:pt>
                <c:pt idx="7889">
                  <c:v>0.48</c:v>
                </c:pt>
                <c:pt idx="7890">
                  <c:v>0.49</c:v>
                </c:pt>
                <c:pt idx="7891">
                  <c:v>0.5</c:v>
                </c:pt>
                <c:pt idx="7892">
                  <c:v>0.49</c:v>
                </c:pt>
                <c:pt idx="7893">
                  <c:v>0.51</c:v>
                </c:pt>
                <c:pt idx="7894">
                  <c:v>0.6</c:v>
                </c:pt>
                <c:pt idx="7895">
                  <c:v>0.6</c:v>
                </c:pt>
                <c:pt idx="7896">
                  <c:v>0.77</c:v>
                </c:pt>
                <c:pt idx="7897">
                  <c:v>0.75</c:v>
                </c:pt>
                <c:pt idx="7898">
                  <c:v>0.86</c:v>
                </c:pt>
                <c:pt idx="7899">
                  <c:v>0.71</c:v>
                </c:pt>
                <c:pt idx="7900">
                  <c:v>0.7</c:v>
                </c:pt>
                <c:pt idx="7901">
                  <c:v>0.63</c:v>
                </c:pt>
                <c:pt idx="7902">
                  <c:v>1.02</c:v>
                </c:pt>
                <c:pt idx="7903">
                  <c:v>0.82</c:v>
                </c:pt>
                <c:pt idx="7904">
                  <c:v>0.78</c:v>
                </c:pt>
                <c:pt idx="7905">
                  <c:v>0.27</c:v>
                </c:pt>
                <c:pt idx="7906">
                  <c:v>0.25</c:v>
                </c:pt>
                <c:pt idx="7907">
                  <c:v>0.26</c:v>
                </c:pt>
                <c:pt idx="7908">
                  <c:v>0.27</c:v>
                </c:pt>
                <c:pt idx="7909">
                  <c:v>0.26</c:v>
                </c:pt>
                <c:pt idx="7910">
                  <c:v>0.28000000000000003</c:v>
                </c:pt>
                <c:pt idx="7911">
                  <c:v>0.3</c:v>
                </c:pt>
                <c:pt idx="7912">
                  <c:v>0.28999999999999998</c:v>
                </c:pt>
                <c:pt idx="7913">
                  <c:v>1.0900000000000001</c:v>
                </c:pt>
                <c:pt idx="7914">
                  <c:v>1.19</c:v>
                </c:pt>
                <c:pt idx="7915">
                  <c:v>1.25</c:v>
                </c:pt>
                <c:pt idx="7916">
                  <c:v>1.28</c:v>
                </c:pt>
                <c:pt idx="7962">
                  <c:v>0.4</c:v>
                </c:pt>
                <c:pt idx="7963">
                  <c:v>0.36</c:v>
                </c:pt>
                <c:pt idx="7964">
                  <c:v>0.4</c:v>
                </c:pt>
                <c:pt idx="7965">
                  <c:v>0.21</c:v>
                </c:pt>
                <c:pt idx="7966">
                  <c:v>0.36</c:v>
                </c:pt>
                <c:pt idx="7967">
                  <c:v>0.32</c:v>
                </c:pt>
                <c:pt idx="7968">
                  <c:v>0.53</c:v>
                </c:pt>
                <c:pt idx="7969">
                  <c:v>0.59</c:v>
                </c:pt>
                <c:pt idx="7970">
                  <c:v>0.57999999999999996</c:v>
                </c:pt>
                <c:pt idx="7971">
                  <c:v>0.6</c:v>
                </c:pt>
                <c:pt idx="7972">
                  <c:v>0.52</c:v>
                </c:pt>
                <c:pt idx="7973">
                  <c:v>0.5</c:v>
                </c:pt>
                <c:pt idx="7974">
                  <c:v>0.68</c:v>
                </c:pt>
                <c:pt idx="7975">
                  <c:v>0.75</c:v>
                </c:pt>
                <c:pt idx="7976">
                  <c:v>0.65</c:v>
                </c:pt>
                <c:pt idx="7977">
                  <c:v>0.54</c:v>
                </c:pt>
                <c:pt idx="7978">
                  <c:v>0.56999999999999995</c:v>
                </c:pt>
                <c:pt idx="7979">
                  <c:v>0.49</c:v>
                </c:pt>
                <c:pt idx="7980">
                  <c:v>0.45</c:v>
                </c:pt>
                <c:pt idx="7981">
                  <c:v>0.45</c:v>
                </c:pt>
                <c:pt idx="7982">
                  <c:v>0.47</c:v>
                </c:pt>
                <c:pt idx="7983">
                  <c:v>0.42</c:v>
                </c:pt>
                <c:pt idx="7984">
                  <c:v>0.4</c:v>
                </c:pt>
                <c:pt idx="7985">
                  <c:v>0.42</c:v>
                </c:pt>
                <c:pt idx="7986">
                  <c:v>0.43</c:v>
                </c:pt>
                <c:pt idx="7987">
                  <c:v>0.38</c:v>
                </c:pt>
                <c:pt idx="7988">
                  <c:v>0.39</c:v>
                </c:pt>
                <c:pt idx="7989">
                  <c:v>0.36</c:v>
                </c:pt>
                <c:pt idx="7990">
                  <c:v>0.42</c:v>
                </c:pt>
                <c:pt idx="7991">
                  <c:v>0.38</c:v>
                </c:pt>
                <c:pt idx="7992">
                  <c:v>0.4</c:v>
                </c:pt>
                <c:pt idx="7993">
                  <c:v>0.42</c:v>
                </c:pt>
                <c:pt idx="7994">
                  <c:v>0.43</c:v>
                </c:pt>
                <c:pt idx="7995">
                  <c:v>0.46</c:v>
                </c:pt>
                <c:pt idx="7996">
                  <c:v>0.49</c:v>
                </c:pt>
                <c:pt idx="7997">
                  <c:v>0.42</c:v>
                </c:pt>
                <c:pt idx="8006">
                  <c:v>0</c:v>
                </c:pt>
                <c:pt idx="8007">
                  <c:v>0</c:v>
                </c:pt>
                <c:pt idx="8008">
                  <c:v>1.19</c:v>
                </c:pt>
                <c:pt idx="8030">
                  <c:v>0.34</c:v>
                </c:pt>
                <c:pt idx="8031">
                  <c:v>0.25</c:v>
                </c:pt>
                <c:pt idx="8032">
                  <c:v>0.28999999999999998</c:v>
                </c:pt>
                <c:pt idx="8033">
                  <c:v>0.37</c:v>
                </c:pt>
                <c:pt idx="8034">
                  <c:v>0.59</c:v>
                </c:pt>
                <c:pt idx="8035">
                  <c:v>0.63</c:v>
                </c:pt>
                <c:pt idx="8036">
                  <c:v>0.61</c:v>
                </c:pt>
                <c:pt idx="8037">
                  <c:v>0.66</c:v>
                </c:pt>
                <c:pt idx="8038">
                  <c:v>0.59</c:v>
                </c:pt>
                <c:pt idx="8039">
                  <c:v>0.52</c:v>
                </c:pt>
                <c:pt idx="8040">
                  <c:v>0.56000000000000005</c:v>
                </c:pt>
                <c:pt idx="8041">
                  <c:v>0.56999999999999995</c:v>
                </c:pt>
                <c:pt idx="8042">
                  <c:v>0.54</c:v>
                </c:pt>
                <c:pt idx="8043">
                  <c:v>0.5</c:v>
                </c:pt>
                <c:pt idx="8044">
                  <c:v>0.61</c:v>
                </c:pt>
                <c:pt idx="8045">
                  <c:v>0.5</c:v>
                </c:pt>
                <c:pt idx="8046">
                  <c:v>0.43</c:v>
                </c:pt>
                <c:pt idx="8047">
                  <c:v>0.39</c:v>
                </c:pt>
                <c:pt idx="8048">
                  <c:v>0.4</c:v>
                </c:pt>
                <c:pt idx="8049">
                  <c:v>0.39</c:v>
                </c:pt>
                <c:pt idx="8050">
                  <c:v>0.4</c:v>
                </c:pt>
                <c:pt idx="8051">
                  <c:v>0.34</c:v>
                </c:pt>
                <c:pt idx="8052">
                  <c:v>0.37</c:v>
                </c:pt>
                <c:pt idx="8053">
                  <c:v>0.34</c:v>
                </c:pt>
                <c:pt idx="8054">
                  <c:v>0.33</c:v>
                </c:pt>
                <c:pt idx="8055">
                  <c:v>0.37</c:v>
                </c:pt>
                <c:pt idx="8056">
                  <c:v>0.39</c:v>
                </c:pt>
                <c:pt idx="8057">
                  <c:v>0.3</c:v>
                </c:pt>
                <c:pt idx="8058">
                  <c:v>0.31</c:v>
                </c:pt>
                <c:pt idx="8059">
                  <c:v>0.35</c:v>
                </c:pt>
                <c:pt idx="8060">
                  <c:v>0.48</c:v>
                </c:pt>
                <c:pt idx="8061">
                  <c:v>0.5</c:v>
                </c:pt>
                <c:pt idx="8062">
                  <c:v>0.47</c:v>
                </c:pt>
                <c:pt idx="8063">
                  <c:v>0.51</c:v>
                </c:pt>
                <c:pt idx="8064">
                  <c:v>0.49</c:v>
                </c:pt>
                <c:pt idx="8065">
                  <c:v>0.49</c:v>
                </c:pt>
                <c:pt idx="8066">
                  <c:v>0.42</c:v>
                </c:pt>
                <c:pt idx="8067">
                  <c:v>0.37</c:v>
                </c:pt>
                <c:pt idx="8068">
                  <c:v>0.37</c:v>
                </c:pt>
                <c:pt idx="8069">
                  <c:v>0.31</c:v>
                </c:pt>
                <c:pt idx="8070">
                  <c:v>0.33</c:v>
                </c:pt>
                <c:pt idx="8071">
                  <c:v>0.3</c:v>
                </c:pt>
                <c:pt idx="8072">
                  <c:v>0.36</c:v>
                </c:pt>
                <c:pt idx="8073">
                  <c:v>0.37</c:v>
                </c:pt>
                <c:pt idx="8074">
                  <c:v>0.37</c:v>
                </c:pt>
                <c:pt idx="8075">
                  <c:v>0.32</c:v>
                </c:pt>
                <c:pt idx="8076">
                  <c:v>0.3</c:v>
                </c:pt>
                <c:pt idx="8077">
                  <c:v>0.31</c:v>
                </c:pt>
                <c:pt idx="8078">
                  <c:v>0.34</c:v>
                </c:pt>
                <c:pt idx="8079">
                  <c:v>0.56999999999999995</c:v>
                </c:pt>
                <c:pt idx="8080">
                  <c:v>0.48</c:v>
                </c:pt>
                <c:pt idx="8081">
                  <c:v>0.5</c:v>
                </c:pt>
                <c:pt idx="8082">
                  <c:v>0.43</c:v>
                </c:pt>
                <c:pt idx="8083">
                  <c:v>0.32</c:v>
                </c:pt>
                <c:pt idx="8084">
                  <c:v>0.41</c:v>
                </c:pt>
                <c:pt idx="8085">
                  <c:v>0.43</c:v>
                </c:pt>
                <c:pt idx="8086">
                  <c:v>0.48</c:v>
                </c:pt>
                <c:pt idx="8087">
                  <c:v>0.43</c:v>
                </c:pt>
                <c:pt idx="8088">
                  <c:v>0.37</c:v>
                </c:pt>
                <c:pt idx="8089">
                  <c:v>0.36</c:v>
                </c:pt>
                <c:pt idx="8090">
                  <c:v>0.37</c:v>
                </c:pt>
                <c:pt idx="8091">
                  <c:v>0.42</c:v>
                </c:pt>
                <c:pt idx="8092">
                  <c:v>0.48</c:v>
                </c:pt>
                <c:pt idx="8093">
                  <c:v>0.4</c:v>
                </c:pt>
                <c:pt idx="8094">
                  <c:v>0.37</c:v>
                </c:pt>
                <c:pt idx="8095">
                  <c:v>0.35</c:v>
                </c:pt>
                <c:pt idx="8096">
                  <c:v>0.48</c:v>
                </c:pt>
                <c:pt idx="8097">
                  <c:v>0.63</c:v>
                </c:pt>
                <c:pt idx="8098">
                  <c:v>0.68</c:v>
                </c:pt>
                <c:pt idx="8099">
                  <c:v>0.64</c:v>
                </c:pt>
                <c:pt idx="8100">
                  <c:v>0.66</c:v>
                </c:pt>
                <c:pt idx="8101">
                  <c:v>1.1000000000000001</c:v>
                </c:pt>
                <c:pt idx="8102">
                  <c:v>0.53</c:v>
                </c:pt>
                <c:pt idx="8103">
                  <c:v>0.43</c:v>
                </c:pt>
                <c:pt idx="8104">
                  <c:v>0.56000000000000005</c:v>
                </c:pt>
                <c:pt idx="8105">
                  <c:v>0.64</c:v>
                </c:pt>
                <c:pt idx="8106">
                  <c:v>0.94</c:v>
                </c:pt>
                <c:pt idx="8107">
                  <c:v>0.94</c:v>
                </c:pt>
                <c:pt idx="8108">
                  <c:v>0.72</c:v>
                </c:pt>
                <c:pt idx="8109">
                  <c:v>0.82</c:v>
                </c:pt>
                <c:pt idx="8110">
                  <c:v>0.81</c:v>
                </c:pt>
                <c:pt idx="8111">
                  <c:v>0.56000000000000005</c:v>
                </c:pt>
                <c:pt idx="8112">
                  <c:v>0.5</c:v>
                </c:pt>
                <c:pt idx="8113">
                  <c:v>0.44</c:v>
                </c:pt>
                <c:pt idx="8114">
                  <c:v>0.41</c:v>
                </c:pt>
                <c:pt idx="8115">
                  <c:v>0.43</c:v>
                </c:pt>
                <c:pt idx="8116">
                  <c:v>0.39</c:v>
                </c:pt>
                <c:pt idx="8117">
                  <c:v>0.41</c:v>
                </c:pt>
                <c:pt idx="8118">
                  <c:v>0.44</c:v>
                </c:pt>
                <c:pt idx="8119">
                  <c:v>0.48</c:v>
                </c:pt>
                <c:pt idx="8120">
                  <c:v>0.47</c:v>
                </c:pt>
                <c:pt idx="8121">
                  <c:v>0.47</c:v>
                </c:pt>
                <c:pt idx="8122">
                  <c:v>0.42</c:v>
                </c:pt>
                <c:pt idx="8123">
                  <c:v>0.38</c:v>
                </c:pt>
                <c:pt idx="8124">
                  <c:v>0.38</c:v>
                </c:pt>
                <c:pt idx="8125">
                  <c:v>0.37</c:v>
                </c:pt>
                <c:pt idx="8126">
                  <c:v>0.31</c:v>
                </c:pt>
                <c:pt idx="8127">
                  <c:v>0.24</c:v>
                </c:pt>
                <c:pt idx="8128">
                  <c:v>0.11</c:v>
                </c:pt>
                <c:pt idx="8129">
                  <c:v>0.1</c:v>
                </c:pt>
                <c:pt idx="8130">
                  <c:v>0.19</c:v>
                </c:pt>
                <c:pt idx="8131">
                  <c:v>1.01</c:v>
                </c:pt>
                <c:pt idx="8132">
                  <c:v>1.07</c:v>
                </c:pt>
                <c:pt idx="8133">
                  <c:v>1.1599999999999999</c:v>
                </c:pt>
                <c:pt idx="8134">
                  <c:v>1.23</c:v>
                </c:pt>
                <c:pt idx="8135">
                  <c:v>1.25</c:v>
                </c:pt>
                <c:pt idx="8136">
                  <c:v>1.01</c:v>
                </c:pt>
                <c:pt idx="8137">
                  <c:v>0.52</c:v>
                </c:pt>
                <c:pt idx="8138">
                  <c:v>0.35</c:v>
                </c:pt>
                <c:pt idx="8139">
                  <c:v>0.36</c:v>
                </c:pt>
                <c:pt idx="8140">
                  <c:v>0.38</c:v>
                </c:pt>
                <c:pt idx="8141">
                  <c:v>0.41</c:v>
                </c:pt>
                <c:pt idx="8142">
                  <c:v>0.43</c:v>
                </c:pt>
                <c:pt idx="8143">
                  <c:v>0.42</c:v>
                </c:pt>
                <c:pt idx="8144">
                  <c:v>0.44</c:v>
                </c:pt>
                <c:pt idx="8145">
                  <c:v>0.46</c:v>
                </c:pt>
                <c:pt idx="8146">
                  <c:v>0.32</c:v>
                </c:pt>
                <c:pt idx="8147">
                  <c:v>0.35</c:v>
                </c:pt>
                <c:pt idx="8148">
                  <c:v>0.32</c:v>
                </c:pt>
                <c:pt idx="8149">
                  <c:v>0.26</c:v>
                </c:pt>
                <c:pt idx="8150">
                  <c:v>0.27</c:v>
                </c:pt>
                <c:pt idx="8151">
                  <c:v>0.28000000000000003</c:v>
                </c:pt>
                <c:pt idx="8152">
                  <c:v>0.36</c:v>
                </c:pt>
                <c:pt idx="8153">
                  <c:v>0.38</c:v>
                </c:pt>
                <c:pt idx="8154">
                  <c:v>0.41</c:v>
                </c:pt>
                <c:pt idx="8155">
                  <c:v>0.45</c:v>
                </c:pt>
                <c:pt idx="8156">
                  <c:v>0.46</c:v>
                </c:pt>
                <c:pt idx="8157">
                  <c:v>0.43</c:v>
                </c:pt>
                <c:pt idx="8158">
                  <c:v>0.42</c:v>
                </c:pt>
                <c:pt idx="8159">
                  <c:v>0.44</c:v>
                </c:pt>
                <c:pt idx="8160">
                  <c:v>0.43</c:v>
                </c:pt>
                <c:pt idx="8161">
                  <c:v>0.4</c:v>
                </c:pt>
                <c:pt idx="8162">
                  <c:v>0.41</c:v>
                </c:pt>
                <c:pt idx="8163">
                  <c:v>0.4</c:v>
                </c:pt>
                <c:pt idx="8164">
                  <c:v>0.44</c:v>
                </c:pt>
                <c:pt idx="8165">
                  <c:v>0.41</c:v>
                </c:pt>
                <c:pt idx="8166">
                  <c:v>0.42</c:v>
                </c:pt>
                <c:pt idx="8167">
                  <c:v>0.37</c:v>
                </c:pt>
                <c:pt idx="8168">
                  <c:v>0.4</c:v>
                </c:pt>
                <c:pt idx="8169">
                  <c:v>0.39</c:v>
                </c:pt>
                <c:pt idx="8170">
                  <c:v>0.35</c:v>
                </c:pt>
                <c:pt idx="8171">
                  <c:v>0.33</c:v>
                </c:pt>
                <c:pt idx="8172">
                  <c:v>0.34</c:v>
                </c:pt>
                <c:pt idx="8173">
                  <c:v>0.48</c:v>
                </c:pt>
                <c:pt idx="8174">
                  <c:v>0.45</c:v>
                </c:pt>
                <c:pt idx="8175">
                  <c:v>0.43</c:v>
                </c:pt>
                <c:pt idx="8176">
                  <c:v>0.42</c:v>
                </c:pt>
                <c:pt idx="8177">
                  <c:v>0.48</c:v>
                </c:pt>
                <c:pt idx="8178">
                  <c:v>0.54</c:v>
                </c:pt>
                <c:pt idx="8179">
                  <c:v>0.64</c:v>
                </c:pt>
                <c:pt idx="8180">
                  <c:v>0.52</c:v>
                </c:pt>
                <c:pt idx="8181">
                  <c:v>0.51</c:v>
                </c:pt>
                <c:pt idx="8182">
                  <c:v>0.41</c:v>
                </c:pt>
                <c:pt idx="8183">
                  <c:v>0.39</c:v>
                </c:pt>
                <c:pt idx="8184">
                  <c:v>0.38</c:v>
                </c:pt>
                <c:pt idx="8185">
                  <c:v>0.35</c:v>
                </c:pt>
                <c:pt idx="8186">
                  <c:v>0.39</c:v>
                </c:pt>
                <c:pt idx="8187">
                  <c:v>0.37</c:v>
                </c:pt>
                <c:pt idx="8188">
                  <c:v>0.38</c:v>
                </c:pt>
                <c:pt idx="8189">
                  <c:v>0.39</c:v>
                </c:pt>
                <c:pt idx="8190">
                  <c:v>0.37</c:v>
                </c:pt>
                <c:pt idx="8191">
                  <c:v>0.36</c:v>
                </c:pt>
                <c:pt idx="8192">
                  <c:v>0.4</c:v>
                </c:pt>
                <c:pt idx="8193">
                  <c:v>0.45</c:v>
                </c:pt>
                <c:pt idx="8194">
                  <c:v>0.46</c:v>
                </c:pt>
                <c:pt idx="8195">
                  <c:v>0.48</c:v>
                </c:pt>
                <c:pt idx="8196">
                  <c:v>0.51</c:v>
                </c:pt>
                <c:pt idx="8197">
                  <c:v>0.52</c:v>
                </c:pt>
                <c:pt idx="8198">
                  <c:v>0.44</c:v>
                </c:pt>
                <c:pt idx="8199">
                  <c:v>0.42</c:v>
                </c:pt>
                <c:pt idx="8200">
                  <c:v>0.41</c:v>
                </c:pt>
                <c:pt idx="8201">
                  <c:v>0.54</c:v>
                </c:pt>
                <c:pt idx="8202">
                  <c:v>0.56000000000000005</c:v>
                </c:pt>
                <c:pt idx="8203">
                  <c:v>0.46</c:v>
                </c:pt>
                <c:pt idx="8204">
                  <c:v>0.41</c:v>
                </c:pt>
                <c:pt idx="8205">
                  <c:v>0.26</c:v>
                </c:pt>
                <c:pt idx="8206">
                  <c:v>0.59</c:v>
                </c:pt>
                <c:pt idx="8207">
                  <c:v>0.99</c:v>
                </c:pt>
                <c:pt idx="8208">
                  <c:v>0.66</c:v>
                </c:pt>
                <c:pt idx="8209">
                  <c:v>0.85</c:v>
                </c:pt>
                <c:pt idx="8210">
                  <c:v>0.55000000000000004</c:v>
                </c:pt>
                <c:pt idx="8211">
                  <c:v>0.81</c:v>
                </c:pt>
                <c:pt idx="8212">
                  <c:v>0.85</c:v>
                </c:pt>
                <c:pt idx="8213">
                  <c:v>0.79</c:v>
                </c:pt>
                <c:pt idx="8214">
                  <c:v>0.76</c:v>
                </c:pt>
                <c:pt idx="8215">
                  <c:v>0.49</c:v>
                </c:pt>
                <c:pt idx="8216">
                  <c:v>0.53</c:v>
                </c:pt>
                <c:pt idx="8217">
                  <c:v>0.5</c:v>
                </c:pt>
                <c:pt idx="8218">
                  <c:v>0.89</c:v>
                </c:pt>
                <c:pt idx="8219">
                  <c:v>0.43</c:v>
                </c:pt>
                <c:pt idx="8220">
                  <c:v>0.26</c:v>
                </c:pt>
                <c:pt idx="8221">
                  <c:v>0.24</c:v>
                </c:pt>
                <c:pt idx="8222">
                  <c:v>0.2</c:v>
                </c:pt>
                <c:pt idx="8223">
                  <c:v>0.27</c:v>
                </c:pt>
                <c:pt idx="8224">
                  <c:v>0.34</c:v>
                </c:pt>
                <c:pt idx="8225">
                  <c:v>0.37</c:v>
                </c:pt>
                <c:pt idx="8226">
                  <c:v>0.33</c:v>
                </c:pt>
                <c:pt idx="8227">
                  <c:v>0.42</c:v>
                </c:pt>
                <c:pt idx="8228">
                  <c:v>0.63</c:v>
                </c:pt>
                <c:pt idx="8229">
                  <c:v>0.67</c:v>
                </c:pt>
                <c:pt idx="8230">
                  <c:v>0.34</c:v>
                </c:pt>
                <c:pt idx="8231">
                  <c:v>0.24</c:v>
                </c:pt>
                <c:pt idx="8232">
                  <c:v>0.05</c:v>
                </c:pt>
                <c:pt idx="8233">
                  <c:v>0.44</c:v>
                </c:pt>
                <c:pt idx="8234">
                  <c:v>0.6</c:v>
                </c:pt>
                <c:pt idx="8235">
                  <c:v>0.75</c:v>
                </c:pt>
                <c:pt idx="8236">
                  <c:v>0.95</c:v>
                </c:pt>
                <c:pt idx="8237">
                  <c:v>1.03</c:v>
                </c:pt>
                <c:pt idx="8238">
                  <c:v>1.01</c:v>
                </c:pt>
                <c:pt idx="8239">
                  <c:v>1.05</c:v>
                </c:pt>
                <c:pt idx="8240">
                  <c:v>0.55000000000000004</c:v>
                </c:pt>
                <c:pt idx="8241">
                  <c:v>0.28000000000000003</c:v>
                </c:pt>
                <c:pt idx="8242">
                  <c:v>0</c:v>
                </c:pt>
                <c:pt idx="8243">
                  <c:v>0.39</c:v>
                </c:pt>
                <c:pt idx="8244">
                  <c:v>0</c:v>
                </c:pt>
                <c:pt idx="8245">
                  <c:v>0.32</c:v>
                </c:pt>
                <c:pt idx="8246">
                  <c:v>0.55000000000000004</c:v>
                </c:pt>
                <c:pt idx="8247">
                  <c:v>0.24</c:v>
                </c:pt>
                <c:pt idx="8248">
                  <c:v>0.51</c:v>
                </c:pt>
                <c:pt idx="8249">
                  <c:v>0.2</c:v>
                </c:pt>
                <c:pt idx="8250">
                  <c:v>0.69</c:v>
                </c:pt>
                <c:pt idx="8251">
                  <c:v>0.15</c:v>
                </c:pt>
                <c:pt idx="8252">
                  <c:v>0.98</c:v>
                </c:pt>
                <c:pt idx="8253">
                  <c:v>0.4</c:v>
                </c:pt>
                <c:pt idx="8254">
                  <c:v>0.92</c:v>
                </c:pt>
                <c:pt idx="8255">
                  <c:v>0.48</c:v>
                </c:pt>
                <c:pt idx="8256">
                  <c:v>0.61</c:v>
                </c:pt>
                <c:pt idx="8257">
                  <c:v>0.52</c:v>
                </c:pt>
                <c:pt idx="8258">
                  <c:v>0.73</c:v>
                </c:pt>
                <c:pt idx="8259">
                  <c:v>0.88</c:v>
                </c:pt>
                <c:pt idx="8260">
                  <c:v>0.78</c:v>
                </c:pt>
                <c:pt idx="8261">
                  <c:v>0.96</c:v>
                </c:pt>
                <c:pt idx="8262">
                  <c:v>0.74</c:v>
                </c:pt>
                <c:pt idx="8263">
                  <c:v>0.91</c:v>
                </c:pt>
                <c:pt idx="8264">
                  <c:v>0.72</c:v>
                </c:pt>
                <c:pt idx="8265">
                  <c:v>0.84</c:v>
                </c:pt>
                <c:pt idx="8266">
                  <c:v>0.7</c:v>
                </c:pt>
                <c:pt idx="8267">
                  <c:v>0.49</c:v>
                </c:pt>
                <c:pt idx="8268">
                  <c:v>0.61</c:v>
                </c:pt>
                <c:pt idx="8269">
                  <c:v>0.53</c:v>
                </c:pt>
                <c:pt idx="8270">
                  <c:v>0.71</c:v>
                </c:pt>
                <c:pt idx="8271">
                  <c:v>0.45</c:v>
                </c:pt>
                <c:pt idx="8272">
                  <c:v>0.7</c:v>
                </c:pt>
                <c:pt idx="8273">
                  <c:v>0.42</c:v>
                </c:pt>
                <c:pt idx="8274">
                  <c:v>0.75</c:v>
                </c:pt>
                <c:pt idx="8275">
                  <c:v>0.38</c:v>
                </c:pt>
                <c:pt idx="8276">
                  <c:v>0.64</c:v>
                </c:pt>
                <c:pt idx="8277">
                  <c:v>0.61</c:v>
                </c:pt>
                <c:pt idx="8278">
                  <c:v>0.67</c:v>
                </c:pt>
                <c:pt idx="8279">
                  <c:v>0.63</c:v>
                </c:pt>
                <c:pt idx="8280">
                  <c:v>0.7</c:v>
                </c:pt>
                <c:pt idx="8281">
                  <c:v>0.65</c:v>
                </c:pt>
                <c:pt idx="8282">
                  <c:v>0.79</c:v>
                </c:pt>
                <c:pt idx="8283">
                  <c:v>0.53</c:v>
                </c:pt>
                <c:pt idx="8284">
                  <c:v>0.85</c:v>
                </c:pt>
                <c:pt idx="8285">
                  <c:v>0.42</c:v>
                </c:pt>
                <c:pt idx="8286">
                  <c:v>0.84</c:v>
                </c:pt>
                <c:pt idx="8287">
                  <c:v>0.46</c:v>
                </c:pt>
                <c:pt idx="8288">
                  <c:v>0.42</c:v>
                </c:pt>
                <c:pt idx="8289">
                  <c:v>0.41</c:v>
                </c:pt>
                <c:pt idx="8290">
                  <c:v>0.36</c:v>
                </c:pt>
                <c:pt idx="8291">
                  <c:v>0.36</c:v>
                </c:pt>
                <c:pt idx="8292">
                  <c:v>0.36</c:v>
                </c:pt>
                <c:pt idx="8293">
                  <c:v>0.42</c:v>
                </c:pt>
                <c:pt idx="8294">
                  <c:v>0.37</c:v>
                </c:pt>
                <c:pt idx="8295">
                  <c:v>0.35</c:v>
                </c:pt>
                <c:pt idx="8296">
                  <c:v>0.38</c:v>
                </c:pt>
                <c:pt idx="8297">
                  <c:v>0.5</c:v>
                </c:pt>
                <c:pt idx="8298">
                  <c:v>0.54</c:v>
                </c:pt>
                <c:pt idx="8299">
                  <c:v>0.56999999999999995</c:v>
                </c:pt>
                <c:pt idx="8300">
                  <c:v>0.53</c:v>
                </c:pt>
                <c:pt idx="8301">
                  <c:v>0.44</c:v>
                </c:pt>
                <c:pt idx="8302">
                  <c:v>0.12</c:v>
                </c:pt>
                <c:pt idx="8306">
                  <c:v>0.51</c:v>
                </c:pt>
                <c:pt idx="8307">
                  <c:v>0.08</c:v>
                </c:pt>
                <c:pt idx="8308">
                  <c:v>0</c:v>
                </c:pt>
                <c:pt idx="8309">
                  <c:v>0.05</c:v>
                </c:pt>
                <c:pt idx="8310">
                  <c:v>0.83</c:v>
                </c:pt>
                <c:pt idx="8311">
                  <c:v>0.99</c:v>
                </c:pt>
                <c:pt idx="8312">
                  <c:v>1.29</c:v>
                </c:pt>
                <c:pt idx="8313">
                  <c:v>1.31</c:v>
                </c:pt>
                <c:pt idx="8314">
                  <c:v>0.49</c:v>
                </c:pt>
                <c:pt idx="8315">
                  <c:v>0.28999999999999998</c:v>
                </c:pt>
                <c:pt idx="8316">
                  <c:v>0.32</c:v>
                </c:pt>
                <c:pt idx="8317">
                  <c:v>0.44</c:v>
                </c:pt>
                <c:pt idx="8318">
                  <c:v>0.46</c:v>
                </c:pt>
                <c:pt idx="8319">
                  <c:v>0.49</c:v>
                </c:pt>
                <c:pt idx="8320">
                  <c:v>0.49</c:v>
                </c:pt>
                <c:pt idx="8321">
                  <c:v>0.48</c:v>
                </c:pt>
                <c:pt idx="8322">
                  <c:v>0.6</c:v>
                </c:pt>
                <c:pt idx="8323">
                  <c:v>0.66</c:v>
                </c:pt>
                <c:pt idx="8324">
                  <c:v>0.61</c:v>
                </c:pt>
                <c:pt idx="8325">
                  <c:v>0.56999999999999995</c:v>
                </c:pt>
                <c:pt idx="8326">
                  <c:v>0.48</c:v>
                </c:pt>
                <c:pt idx="8327">
                  <c:v>0.23</c:v>
                </c:pt>
                <c:pt idx="8328">
                  <c:v>0.17</c:v>
                </c:pt>
                <c:pt idx="8329">
                  <c:v>0.44</c:v>
                </c:pt>
                <c:pt idx="8330">
                  <c:v>0.56000000000000005</c:v>
                </c:pt>
                <c:pt idx="8331">
                  <c:v>0.67</c:v>
                </c:pt>
                <c:pt idx="8332">
                  <c:v>0.63</c:v>
                </c:pt>
                <c:pt idx="8333">
                  <c:v>0.69</c:v>
                </c:pt>
                <c:pt idx="8334">
                  <c:v>0.76</c:v>
                </c:pt>
                <c:pt idx="8335">
                  <c:v>0.74</c:v>
                </c:pt>
                <c:pt idx="8336">
                  <c:v>0.47</c:v>
                </c:pt>
                <c:pt idx="8337">
                  <c:v>0.42</c:v>
                </c:pt>
                <c:pt idx="8338">
                  <c:v>0.27</c:v>
                </c:pt>
                <c:pt idx="8339">
                  <c:v>0.23</c:v>
                </c:pt>
                <c:pt idx="8340">
                  <c:v>0.56000000000000005</c:v>
                </c:pt>
                <c:pt idx="8341">
                  <c:v>0.46</c:v>
                </c:pt>
                <c:pt idx="8342">
                  <c:v>1.26</c:v>
                </c:pt>
                <c:pt idx="8343">
                  <c:v>0.91</c:v>
                </c:pt>
                <c:pt idx="8344">
                  <c:v>0.81</c:v>
                </c:pt>
                <c:pt idx="8345">
                  <c:v>0.62</c:v>
                </c:pt>
                <c:pt idx="8346">
                  <c:v>0.53</c:v>
                </c:pt>
                <c:pt idx="8347">
                  <c:v>0.28000000000000003</c:v>
                </c:pt>
                <c:pt idx="8348">
                  <c:v>0.35</c:v>
                </c:pt>
                <c:pt idx="8349">
                  <c:v>0.53</c:v>
                </c:pt>
                <c:pt idx="8350">
                  <c:v>0.5</c:v>
                </c:pt>
                <c:pt idx="8351">
                  <c:v>0.03</c:v>
                </c:pt>
                <c:pt idx="8352">
                  <c:v>0.57999999999999996</c:v>
                </c:pt>
                <c:pt idx="8353">
                  <c:v>0.45</c:v>
                </c:pt>
                <c:pt idx="8354">
                  <c:v>1.04</c:v>
                </c:pt>
                <c:pt idx="8355">
                  <c:v>0.91</c:v>
                </c:pt>
                <c:pt idx="8356">
                  <c:v>1.27</c:v>
                </c:pt>
                <c:pt idx="8357">
                  <c:v>0.71</c:v>
                </c:pt>
                <c:pt idx="8358">
                  <c:v>0.57999999999999996</c:v>
                </c:pt>
                <c:pt idx="8359">
                  <c:v>0.54</c:v>
                </c:pt>
                <c:pt idx="8360">
                  <c:v>0.72</c:v>
                </c:pt>
                <c:pt idx="8361">
                  <c:v>0.53</c:v>
                </c:pt>
                <c:pt idx="8362">
                  <c:v>0.28000000000000003</c:v>
                </c:pt>
                <c:pt idx="8363">
                  <c:v>0.39</c:v>
                </c:pt>
                <c:pt idx="8364">
                  <c:v>0.33</c:v>
                </c:pt>
                <c:pt idx="8365">
                  <c:v>0.96</c:v>
                </c:pt>
                <c:pt idx="8366">
                  <c:v>0.86</c:v>
                </c:pt>
                <c:pt idx="8367">
                  <c:v>1.1499999999999999</c:v>
                </c:pt>
                <c:pt idx="8368">
                  <c:v>0.74</c:v>
                </c:pt>
                <c:pt idx="8369">
                  <c:v>0.69</c:v>
                </c:pt>
                <c:pt idx="8370">
                  <c:v>1.21</c:v>
                </c:pt>
                <c:pt idx="8371">
                  <c:v>1.27</c:v>
                </c:pt>
                <c:pt idx="8372">
                  <c:v>1.17</c:v>
                </c:pt>
                <c:pt idx="8373">
                  <c:v>0.64</c:v>
                </c:pt>
                <c:pt idx="8374">
                  <c:v>0.56999999999999995</c:v>
                </c:pt>
                <c:pt idx="8375">
                  <c:v>0.45</c:v>
                </c:pt>
                <c:pt idx="8376">
                  <c:v>0.03</c:v>
                </c:pt>
                <c:pt idx="8377">
                  <c:v>0.02</c:v>
                </c:pt>
                <c:pt idx="8378">
                  <c:v>0.11</c:v>
                </c:pt>
                <c:pt idx="8379">
                  <c:v>0.18</c:v>
                </c:pt>
                <c:pt idx="8380">
                  <c:v>0.72</c:v>
                </c:pt>
                <c:pt idx="8381">
                  <c:v>0.86</c:v>
                </c:pt>
                <c:pt idx="8382">
                  <c:v>1.32</c:v>
                </c:pt>
                <c:pt idx="8383">
                  <c:v>1.3</c:v>
                </c:pt>
                <c:pt idx="8384">
                  <c:v>0.33</c:v>
                </c:pt>
                <c:pt idx="8385">
                  <c:v>0.28000000000000003</c:v>
                </c:pt>
                <c:pt idx="8386">
                  <c:v>0.73</c:v>
                </c:pt>
                <c:pt idx="8387">
                  <c:v>1.01</c:v>
                </c:pt>
                <c:pt idx="8388">
                  <c:v>0.94</c:v>
                </c:pt>
                <c:pt idx="8389">
                  <c:v>0.95</c:v>
                </c:pt>
                <c:pt idx="8390">
                  <c:v>0.78</c:v>
                </c:pt>
                <c:pt idx="8391">
                  <c:v>0.81</c:v>
                </c:pt>
                <c:pt idx="8392">
                  <c:v>0.72</c:v>
                </c:pt>
                <c:pt idx="8393">
                  <c:v>0.59</c:v>
                </c:pt>
                <c:pt idx="8394">
                  <c:v>0.52</c:v>
                </c:pt>
                <c:pt idx="8395">
                  <c:v>0.57999999999999996</c:v>
                </c:pt>
                <c:pt idx="8396">
                  <c:v>0.6</c:v>
                </c:pt>
                <c:pt idx="8397">
                  <c:v>1.06</c:v>
                </c:pt>
                <c:pt idx="8398">
                  <c:v>0.63</c:v>
                </c:pt>
                <c:pt idx="8399">
                  <c:v>0.68</c:v>
                </c:pt>
                <c:pt idx="8400">
                  <c:v>0.56999999999999995</c:v>
                </c:pt>
                <c:pt idx="8401">
                  <c:v>0.72</c:v>
                </c:pt>
                <c:pt idx="8402">
                  <c:v>0.79</c:v>
                </c:pt>
                <c:pt idx="8403">
                  <c:v>0.8</c:v>
                </c:pt>
                <c:pt idx="8404">
                  <c:v>0.81</c:v>
                </c:pt>
                <c:pt idx="8405">
                  <c:v>0.89</c:v>
                </c:pt>
                <c:pt idx="8406">
                  <c:v>0.74</c:v>
                </c:pt>
                <c:pt idx="8407">
                  <c:v>0.63</c:v>
                </c:pt>
                <c:pt idx="8408">
                  <c:v>0.61</c:v>
                </c:pt>
                <c:pt idx="8409">
                  <c:v>0.49</c:v>
                </c:pt>
                <c:pt idx="8410">
                  <c:v>0.54</c:v>
                </c:pt>
                <c:pt idx="8411">
                  <c:v>0.98</c:v>
                </c:pt>
                <c:pt idx="8412">
                  <c:v>1.05</c:v>
                </c:pt>
                <c:pt idx="8413">
                  <c:v>1.05</c:v>
                </c:pt>
                <c:pt idx="8414">
                  <c:v>1.1499999999999999</c:v>
                </c:pt>
                <c:pt idx="8415">
                  <c:v>1.21</c:v>
                </c:pt>
                <c:pt idx="8416">
                  <c:v>1.36</c:v>
                </c:pt>
                <c:pt idx="8417">
                  <c:v>1.1499999999999999</c:v>
                </c:pt>
                <c:pt idx="8418">
                  <c:v>0.72</c:v>
                </c:pt>
                <c:pt idx="8419">
                  <c:v>0.68</c:v>
                </c:pt>
                <c:pt idx="8420">
                  <c:v>0.86</c:v>
                </c:pt>
                <c:pt idx="8421">
                  <c:v>0.7</c:v>
                </c:pt>
                <c:pt idx="8422">
                  <c:v>0.75</c:v>
                </c:pt>
                <c:pt idx="8423">
                  <c:v>0.76</c:v>
                </c:pt>
                <c:pt idx="8424">
                  <c:v>0.72</c:v>
                </c:pt>
                <c:pt idx="8425">
                  <c:v>0.81</c:v>
                </c:pt>
                <c:pt idx="8426">
                  <c:v>0.82</c:v>
                </c:pt>
                <c:pt idx="8427">
                  <c:v>0.8</c:v>
                </c:pt>
                <c:pt idx="8428">
                  <c:v>0.86</c:v>
                </c:pt>
                <c:pt idx="8429">
                  <c:v>0.79</c:v>
                </c:pt>
                <c:pt idx="8430">
                  <c:v>0.8</c:v>
                </c:pt>
                <c:pt idx="8431">
                  <c:v>0.81</c:v>
                </c:pt>
                <c:pt idx="8432">
                  <c:v>0.86</c:v>
                </c:pt>
                <c:pt idx="8433">
                  <c:v>0.77</c:v>
                </c:pt>
                <c:pt idx="8434">
                  <c:v>0.75</c:v>
                </c:pt>
                <c:pt idx="8435">
                  <c:v>1.06</c:v>
                </c:pt>
                <c:pt idx="8436">
                  <c:v>0.6</c:v>
                </c:pt>
                <c:pt idx="8437">
                  <c:v>0.59</c:v>
                </c:pt>
                <c:pt idx="8438">
                  <c:v>0.64</c:v>
                </c:pt>
                <c:pt idx="8439">
                  <c:v>0.62</c:v>
                </c:pt>
                <c:pt idx="8440">
                  <c:v>0.59</c:v>
                </c:pt>
                <c:pt idx="8441">
                  <c:v>0.56999999999999995</c:v>
                </c:pt>
                <c:pt idx="8442">
                  <c:v>0.66</c:v>
                </c:pt>
                <c:pt idx="8443">
                  <c:v>0.65</c:v>
                </c:pt>
                <c:pt idx="8444">
                  <c:v>0.67</c:v>
                </c:pt>
                <c:pt idx="8445">
                  <c:v>0.68</c:v>
                </c:pt>
                <c:pt idx="8446">
                  <c:v>0.68</c:v>
                </c:pt>
                <c:pt idx="8447">
                  <c:v>0.67</c:v>
                </c:pt>
                <c:pt idx="8448">
                  <c:v>0.61</c:v>
                </c:pt>
                <c:pt idx="8449">
                  <c:v>0.57999999999999996</c:v>
                </c:pt>
                <c:pt idx="8450">
                  <c:v>0.59</c:v>
                </c:pt>
                <c:pt idx="8451">
                  <c:v>0.57999999999999996</c:v>
                </c:pt>
                <c:pt idx="8452">
                  <c:v>0.59</c:v>
                </c:pt>
                <c:pt idx="8453">
                  <c:v>0.61</c:v>
                </c:pt>
                <c:pt idx="8454">
                  <c:v>0.64</c:v>
                </c:pt>
                <c:pt idx="8455">
                  <c:v>0.62</c:v>
                </c:pt>
                <c:pt idx="8456">
                  <c:v>0.63</c:v>
                </c:pt>
                <c:pt idx="8457">
                  <c:v>0.87</c:v>
                </c:pt>
                <c:pt idx="8458">
                  <c:v>0.56999999999999995</c:v>
                </c:pt>
                <c:pt idx="8459">
                  <c:v>0.57999999999999996</c:v>
                </c:pt>
                <c:pt idx="8460">
                  <c:v>0.75</c:v>
                </c:pt>
                <c:pt idx="8461">
                  <c:v>0.74</c:v>
                </c:pt>
                <c:pt idx="8462">
                  <c:v>0.77</c:v>
                </c:pt>
                <c:pt idx="8463">
                  <c:v>0.66</c:v>
                </c:pt>
                <c:pt idx="8464">
                  <c:v>0.69</c:v>
                </c:pt>
                <c:pt idx="8465">
                  <c:v>0.62</c:v>
                </c:pt>
                <c:pt idx="8466">
                  <c:v>0.48</c:v>
                </c:pt>
                <c:pt idx="8467">
                  <c:v>0.48</c:v>
                </c:pt>
                <c:pt idx="8468">
                  <c:v>0.46</c:v>
                </c:pt>
                <c:pt idx="8469">
                  <c:v>0.44</c:v>
                </c:pt>
                <c:pt idx="8470">
                  <c:v>0.4</c:v>
                </c:pt>
                <c:pt idx="8471">
                  <c:v>0.39</c:v>
                </c:pt>
                <c:pt idx="8472">
                  <c:v>0.38</c:v>
                </c:pt>
                <c:pt idx="8473">
                  <c:v>0.34</c:v>
                </c:pt>
                <c:pt idx="8474">
                  <c:v>0.24</c:v>
                </c:pt>
                <c:pt idx="8475">
                  <c:v>0.26</c:v>
                </c:pt>
                <c:pt idx="8476">
                  <c:v>0.28000000000000003</c:v>
                </c:pt>
                <c:pt idx="8477">
                  <c:v>0.28999999999999998</c:v>
                </c:pt>
                <c:pt idx="8478">
                  <c:v>0.28000000000000003</c:v>
                </c:pt>
                <c:pt idx="8479">
                  <c:v>0.3</c:v>
                </c:pt>
                <c:pt idx="8480">
                  <c:v>0.23</c:v>
                </c:pt>
                <c:pt idx="8481">
                  <c:v>0.3</c:v>
                </c:pt>
                <c:pt idx="8482">
                  <c:v>0.27</c:v>
                </c:pt>
                <c:pt idx="8483">
                  <c:v>0.41</c:v>
                </c:pt>
                <c:pt idx="8484">
                  <c:v>0.45</c:v>
                </c:pt>
                <c:pt idx="8485">
                  <c:v>0.4</c:v>
                </c:pt>
                <c:pt idx="8486">
                  <c:v>0.39</c:v>
                </c:pt>
                <c:pt idx="8487">
                  <c:v>0.38</c:v>
                </c:pt>
                <c:pt idx="8488">
                  <c:v>0.38</c:v>
                </c:pt>
                <c:pt idx="8489">
                  <c:v>0.45</c:v>
                </c:pt>
                <c:pt idx="8490">
                  <c:v>0.44</c:v>
                </c:pt>
                <c:pt idx="8491">
                  <c:v>0.48</c:v>
                </c:pt>
                <c:pt idx="8492">
                  <c:v>0.36</c:v>
                </c:pt>
                <c:pt idx="8493">
                  <c:v>0.4</c:v>
                </c:pt>
                <c:pt idx="8494">
                  <c:v>0.37</c:v>
                </c:pt>
                <c:pt idx="8495">
                  <c:v>0.38</c:v>
                </c:pt>
                <c:pt idx="8496">
                  <c:v>0.36</c:v>
                </c:pt>
                <c:pt idx="8497">
                  <c:v>0.18</c:v>
                </c:pt>
                <c:pt idx="8498">
                  <c:v>0.24</c:v>
                </c:pt>
                <c:pt idx="8499">
                  <c:v>0.37</c:v>
                </c:pt>
                <c:pt idx="8500">
                  <c:v>0.38</c:v>
                </c:pt>
                <c:pt idx="8501">
                  <c:v>0.36</c:v>
                </c:pt>
                <c:pt idx="8502">
                  <c:v>0.37</c:v>
                </c:pt>
                <c:pt idx="8503">
                  <c:v>0.34</c:v>
                </c:pt>
                <c:pt idx="8504">
                  <c:v>0.36</c:v>
                </c:pt>
                <c:pt idx="8505">
                  <c:v>0.38</c:v>
                </c:pt>
                <c:pt idx="8506">
                  <c:v>0.5</c:v>
                </c:pt>
                <c:pt idx="8507">
                  <c:v>0.35</c:v>
                </c:pt>
                <c:pt idx="8508">
                  <c:v>0.3</c:v>
                </c:pt>
                <c:pt idx="8509">
                  <c:v>0.28999999999999998</c:v>
                </c:pt>
                <c:pt idx="8510">
                  <c:v>0.36</c:v>
                </c:pt>
                <c:pt idx="8511">
                  <c:v>0.37</c:v>
                </c:pt>
                <c:pt idx="8512">
                  <c:v>0.28999999999999998</c:v>
                </c:pt>
                <c:pt idx="8513">
                  <c:v>0.36</c:v>
                </c:pt>
                <c:pt idx="8514">
                  <c:v>0.39</c:v>
                </c:pt>
                <c:pt idx="8515">
                  <c:v>0.4</c:v>
                </c:pt>
                <c:pt idx="8516">
                  <c:v>0.69</c:v>
                </c:pt>
                <c:pt idx="8517">
                  <c:v>0.56000000000000005</c:v>
                </c:pt>
                <c:pt idx="8518">
                  <c:v>0.3</c:v>
                </c:pt>
                <c:pt idx="8519">
                  <c:v>0.19</c:v>
                </c:pt>
                <c:pt idx="8520">
                  <c:v>0.03</c:v>
                </c:pt>
                <c:pt idx="8521">
                  <c:v>0.28000000000000003</c:v>
                </c:pt>
                <c:pt idx="8522">
                  <c:v>0.28000000000000003</c:v>
                </c:pt>
                <c:pt idx="8523">
                  <c:v>0.4</c:v>
                </c:pt>
                <c:pt idx="8524">
                  <c:v>0.39</c:v>
                </c:pt>
                <c:pt idx="8525">
                  <c:v>0.38</c:v>
                </c:pt>
                <c:pt idx="8526">
                  <c:v>0.12</c:v>
                </c:pt>
                <c:pt idx="8527">
                  <c:v>0.25</c:v>
                </c:pt>
                <c:pt idx="8528">
                  <c:v>0.11</c:v>
                </c:pt>
                <c:pt idx="8529">
                  <c:v>0.56000000000000005</c:v>
                </c:pt>
                <c:pt idx="8530">
                  <c:v>0.95</c:v>
                </c:pt>
                <c:pt idx="8531">
                  <c:v>1.1000000000000001</c:v>
                </c:pt>
                <c:pt idx="8532">
                  <c:v>1.01</c:v>
                </c:pt>
                <c:pt idx="8533">
                  <c:v>1.0900000000000001</c:v>
                </c:pt>
                <c:pt idx="8534">
                  <c:v>0.95</c:v>
                </c:pt>
                <c:pt idx="8535">
                  <c:v>0.79</c:v>
                </c:pt>
                <c:pt idx="8536">
                  <c:v>0.72</c:v>
                </c:pt>
                <c:pt idx="8537">
                  <c:v>0.75</c:v>
                </c:pt>
                <c:pt idx="8538">
                  <c:v>0.57999999999999996</c:v>
                </c:pt>
                <c:pt idx="8539">
                  <c:v>0.56000000000000005</c:v>
                </c:pt>
                <c:pt idx="8540">
                  <c:v>0.48</c:v>
                </c:pt>
                <c:pt idx="8541">
                  <c:v>0.45</c:v>
                </c:pt>
                <c:pt idx="8542">
                  <c:v>0.4</c:v>
                </c:pt>
                <c:pt idx="8543">
                  <c:v>0.43</c:v>
                </c:pt>
                <c:pt idx="8544">
                  <c:v>0.44</c:v>
                </c:pt>
                <c:pt idx="8545">
                  <c:v>0.56000000000000005</c:v>
                </c:pt>
                <c:pt idx="8546">
                  <c:v>0.66</c:v>
                </c:pt>
                <c:pt idx="8547">
                  <c:v>0.65</c:v>
                </c:pt>
                <c:pt idx="8548">
                  <c:v>0.65</c:v>
                </c:pt>
                <c:pt idx="8549">
                  <c:v>0.55000000000000004</c:v>
                </c:pt>
                <c:pt idx="8550">
                  <c:v>0.53</c:v>
                </c:pt>
                <c:pt idx="8551">
                  <c:v>0.49</c:v>
                </c:pt>
                <c:pt idx="8552">
                  <c:v>0.46</c:v>
                </c:pt>
                <c:pt idx="8553">
                  <c:v>0.3</c:v>
                </c:pt>
                <c:pt idx="8554">
                  <c:v>0.23</c:v>
                </c:pt>
                <c:pt idx="8555">
                  <c:v>0.2</c:v>
                </c:pt>
                <c:pt idx="8556">
                  <c:v>0.16</c:v>
                </c:pt>
                <c:pt idx="8557">
                  <c:v>0.28000000000000003</c:v>
                </c:pt>
                <c:pt idx="8558">
                  <c:v>0.43</c:v>
                </c:pt>
                <c:pt idx="8559">
                  <c:v>0.77</c:v>
                </c:pt>
                <c:pt idx="8560">
                  <c:v>0.84</c:v>
                </c:pt>
                <c:pt idx="8561">
                  <c:v>0.87</c:v>
                </c:pt>
                <c:pt idx="8562">
                  <c:v>0.9</c:v>
                </c:pt>
                <c:pt idx="8563">
                  <c:v>0.95</c:v>
                </c:pt>
                <c:pt idx="8564">
                  <c:v>0.82</c:v>
                </c:pt>
                <c:pt idx="8565">
                  <c:v>0.85</c:v>
                </c:pt>
                <c:pt idx="8566">
                  <c:v>0.78</c:v>
                </c:pt>
                <c:pt idx="8567">
                  <c:v>0.41</c:v>
                </c:pt>
                <c:pt idx="8568">
                  <c:v>0.33</c:v>
                </c:pt>
                <c:pt idx="8569">
                  <c:v>0.33</c:v>
                </c:pt>
                <c:pt idx="8570">
                  <c:v>0.36</c:v>
                </c:pt>
                <c:pt idx="8571">
                  <c:v>0.34</c:v>
                </c:pt>
                <c:pt idx="8572">
                  <c:v>0.32</c:v>
                </c:pt>
                <c:pt idx="8573">
                  <c:v>0.26</c:v>
                </c:pt>
                <c:pt idx="8574">
                  <c:v>0.28999999999999998</c:v>
                </c:pt>
                <c:pt idx="8575">
                  <c:v>0.36</c:v>
                </c:pt>
                <c:pt idx="8576">
                  <c:v>0.33</c:v>
                </c:pt>
                <c:pt idx="8577">
                  <c:v>0.32</c:v>
                </c:pt>
                <c:pt idx="8578">
                  <c:v>0.36</c:v>
                </c:pt>
                <c:pt idx="8579">
                  <c:v>0.39</c:v>
                </c:pt>
                <c:pt idx="8580">
                  <c:v>0.36</c:v>
                </c:pt>
                <c:pt idx="8581">
                  <c:v>0.32</c:v>
                </c:pt>
                <c:pt idx="8582">
                  <c:v>0.31</c:v>
                </c:pt>
                <c:pt idx="8583">
                  <c:v>0.3</c:v>
                </c:pt>
                <c:pt idx="8584">
                  <c:v>0.3</c:v>
                </c:pt>
                <c:pt idx="8585">
                  <c:v>0.36</c:v>
                </c:pt>
                <c:pt idx="8586">
                  <c:v>0.36</c:v>
                </c:pt>
                <c:pt idx="8587">
                  <c:v>0.3</c:v>
                </c:pt>
                <c:pt idx="8588">
                  <c:v>0.34</c:v>
                </c:pt>
                <c:pt idx="8589">
                  <c:v>0.33</c:v>
                </c:pt>
                <c:pt idx="8590">
                  <c:v>0.3</c:v>
                </c:pt>
                <c:pt idx="8591">
                  <c:v>0.28000000000000003</c:v>
                </c:pt>
                <c:pt idx="8592">
                  <c:v>0.39</c:v>
                </c:pt>
                <c:pt idx="8593">
                  <c:v>0.41</c:v>
                </c:pt>
                <c:pt idx="8594">
                  <c:v>0.39</c:v>
                </c:pt>
                <c:pt idx="8595">
                  <c:v>0.36</c:v>
                </c:pt>
                <c:pt idx="8596">
                  <c:v>0.37</c:v>
                </c:pt>
                <c:pt idx="8597">
                  <c:v>0.4</c:v>
                </c:pt>
                <c:pt idx="8598">
                  <c:v>0.37</c:v>
                </c:pt>
                <c:pt idx="8599">
                  <c:v>0.19</c:v>
                </c:pt>
                <c:pt idx="8600">
                  <c:v>0.22</c:v>
                </c:pt>
                <c:pt idx="8601">
                  <c:v>0.34</c:v>
                </c:pt>
                <c:pt idx="8602">
                  <c:v>0.41</c:v>
                </c:pt>
                <c:pt idx="8603">
                  <c:v>0.34</c:v>
                </c:pt>
                <c:pt idx="8604">
                  <c:v>0.25</c:v>
                </c:pt>
                <c:pt idx="8605">
                  <c:v>0.3</c:v>
                </c:pt>
                <c:pt idx="8606">
                  <c:v>0.46</c:v>
                </c:pt>
                <c:pt idx="8607">
                  <c:v>0.33</c:v>
                </c:pt>
                <c:pt idx="8608">
                  <c:v>0.38</c:v>
                </c:pt>
                <c:pt idx="8609">
                  <c:v>0.39</c:v>
                </c:pt>
                <c:pt idx="8610">
                  <c:v>0.38</c:v>
                </c:pt>
                <c:pt idx="8611">
                  <c:v>0.4</c:v>
                </c:pt>
                <c:pt idx="8612">
                  <c:v>0.41</c:v>
                </c:pt>
                <c:pt idx="8613">
                  <c:v>0.39</c:v>
                </c:pt>
                <c:pt idx="8614">
                  <c:v>0.37</c:v>
                </c:pt>
                <c:pt idx="8615">
                  <c:v>0.42</c:v>
                </c:pt>
                <c:pt idx="8616">
                  <c:v>0.39</c:v>
                </c:pt>
                <c:pt idx="8617">
                  <c:v>0.37</c:v>
                </c:pt>
                <c:pt idx="8618">
                  <c:v>0.24</c:v>
                </c:pt>
                <c:pt idx="8619">
                  <c:v>0.31</c:v>
                </c:pt>
                <c:pt idx="8620">
                  <c:v>0.35</c:v>
                </c:pt>
                <c:pt idx="8621">
                  <c:v>0.33</c:v>
                </c:pt>
                <c:pt idx="8622">
                  <c:v>0.33</c:v>
                </c:pt>
                <c:pt idx="8623">
                  <c:v>1.2</c:v>
                </c:pt>
                <c:pt idx="8624">
                  <c:v>0.95</c:v>
                </c:pt>
                <c:pt idx="8625">
                  <c:v>1.4</c:v>
                </c:pt>
                <c:pt idx="8626">
                  <c:v>1</c:v>
                </c:pt>
                <c:pt idx="8627">
                  <c:v>1</c:v>
                </c:pt>
                <c:pt idx="8628">
                  <c:v>0.9</c:v>
                </c:pt>
                <c:pt idx="8629">
                  <c:v>0.8</c:v>
                </c:pt>
                <c:pt idx="8630">
                  <c:v>0.8</c:v>
                </c:pt>
                <c:pt idx="8631">
                  <c:v>0.85</c:v>
                </c:pt>
                <c:pt idx="8632">
                  <c:v>0.85</c:v>
                </c:pt>
                <c:pt idx="8633">
                  <c:v>0.9</c:v>
                </c:pt>
                <c:pt idx="8634">
                  <c:v>0.9</c:v>
                </c:pt>
                <c:pt idx="8635">
                  <c:v>0.33</c:v>
                </c:pt>
                <c:pt idx="8636">
                  <c:v>0.28000000000000003</c:v>
                </c:pt>
                <c:pt idx="8637">
                  <c:v>0.33</c:v>
                </c:pt>
                <c:pt idx="8638">
                  <c:v>0.26</c:v>
                </c:pt>
                <c:pt idx="8639">
                  <c:v>0.23</c:v>
                </c:pt>
                <c:pt idx="8640">
                  <c:v>0.23</c:v>
                </c:pt>
                <c:pt idx="8641">
                  <c:v>0.24</c:v>
                </c:pt>
                <c:pt idx="8642">
                  <c:v>0.33</c:v>
                </c:pt>
                <c:pt idx="8643">
                  <c:v>0.38</c:v>
                </c:pt>
                <c:pt idx="8644">
                  <c:v>0.57999999999999996</c:v>
                </c:pt>
                <c:pt idx="8645">
                  <c:v>0.92</c:v>
                </c:pt>
                <c:pt idx="8646">
                  <c:v>0.61</c:v>
                </c:pt>
                <c:pt idx="8647">
                  <c:v>0.55000000000000004</c:v>
                </c:pt>
                <c:pt idx="8648">
                  <c:v>0.56999999999999995</c:v>
                </c:pt>
                <c:pt idx="8649">
                  <c:v>0.55000000000000004</c:v>
                </c:pt>
                <c:pt idx="8650">
                  <c:v>0.56000000000000005</c:v>
                </c:pt>
                <c:pt idx="8651">
                  <c:v>0.56000000000000005</c:v>
                </c:pt>
                <c:pt idx="8652">
                  <c:v>0.48</c:v>
                </c:pt>
                <c:pt idx="8653">
                  <c:v>0.55000000000000004</c:v>
                </c:pt>
                <c:pt idx="8654">
                  <c:v>0.54</c:v>
                </c:pt>
                <c:pt idx="8655">
                  <c:v>0.57999999999999996</c:v>
                </c:pt>
                <c:pt idx="8656">
                  <c:v>0.53</c:v>
                </c:pt>
                <c:pt idx="8657">
                  <c:v>0.46</c:v>
                </c:pt>
                <c:pt idx="8658">
                  <c:v>0.55000000000000004</c:v>
                </c:pt>
                <c:pt idx="8659">
                  <c:v>0.4</c:v>
                </c:pt>
                <c:pt idx="8660">
                  <c:v>0.37</c:v>
                </c:pt>
                <c:pt idx="8661">
                  <c:v>0.36</c:v>
                </c:pt>
                <c:pt idx="8662">
                  <c:v>0.35</c:v>
                </c:pt>
                <c:pt idx="8663">
                  <c:v>0.33</c:v>
                </c:pt>
                <c:pt idx="8664">
                  <c:v>0.3</c:v>
                </c:pt>
                <c:pt idx="8665">
                  <c:v>0.35</c:v>
                </c:pt>
                <c:pt idx="8666">
                  <c:v>0.33</c:v>
                </c:pt>
                <c:pt idx="8667">
                  <c:v>0.31</c:v>
                </c:pt>
                <c:pt idx="8668">
                  <c:v>0.36</c:v>
                </c:pt>
                <c:pt idx="8669">
                  <c:v>0.39</c:v>
                </c:pt>
                <c:pt idx="8670">
                  <c:v>0.47</c:v>
                </c:pt>
                <c:pt idx="8671">
                  <c:v>0.35</c:v>
                </c:pt>
                <c:pt idx="8672">
                  <c:v>0.36</c:v>
                </c:pt>
                <c:pt idx="8673">
                  <c:v>0.35</c:v>
                </c:pt>
                <c:pt idx="8674">
                  <c:v>0.34</c:v>
                </c:pt>
                <c:pt idx="8675">
                  <c:v>0.28999999999999998</c:v>
                </c:pt>
                <c:pt idx="8676">
                  <c:v>0.27</c:v>
                </c:pt>
                <c:pt idx="8677">
                  <c:v>0.4</c:v>
                </c:pt>
                <c:pt idx="8678">
                  <c:v>0.42</c:v>
                </c:pt>
                <c:pt idx="8679">
                  <c:v>0.35</c:v>
                </c:pt>
                <c:pt idx="8680">
                  <c:v>0.34</c:v>
                </c:pt>
                <c:pt idx="8681">
                  <c:v>0.36</c:v>
                </c:pt>
                <c:pt idx="8682">
                  <c:v>0.37</c:v>
                </c:pt>
                <c:pt idx="8683">
                  <c:v>0.47</c:v>
                </c:pt>
                <c:pt idx="8684">
                  <c:v>0.51</c:v>
                </c:pt>
                <c:pt idx="8685">
                  <c:v>0.46</c:v>
                </c:pt>
                <c:pt idx="8686">
                  <c:v>0.45</c:v>
                </c:pt>
                <c:pt idx="8687">
                  <c:v>0.46</c:v>
                </c:pt>
                <c:pt idx="8688">
                  <c:v>0.4</c:v>
                </c:pt>
                <c:pt idx="8689">
                  <c:v>0.35</c:v>
                </c:pt>
                <c:pt idx="8690">
                  <c:v>0.33</c:v>
                </c:pt>
                <c:pt idx="8691">
                  <c:v>0.35</c:v>
                </c:pt>
                <c:pt idx="8692">
                  <c:v>0.38</c:v>
                </c:pt>
                <c:pt idx="8693">
                  <c:v>0.37</c:v>
                </c:pt>
                <c:pt idx="8694">
                  <c:v>0.49</c:v>
                </c:pt>
                <c:pt idx="8695">
                  <c:v>0.36</c:v>
                </c:pt>
                <c:pt idx="8696">
                  <c:v>0.11</c:v>
                </c:pt>
                <c:pt idx="8697">
                  <c:v>0.06</c:v>
                </c:pt>
                <c:pt idx="8698">
                  <c:v>0.12</c:v>
                </c:pt>
                <c:pt idx="8699">
                  <c:v>0</c:v>
                </c:pt>
                <c:pt idx="8700">
                  <c:v>0</c:v>
                </c:pt>
                <c:pt idx="8701">
                  <c:v>0</c:v>
                </c:pt>
                <c:pt idx="8702">
                  <c:v>0</c:v>
                </c:pt>
                <c:pt idx="8703">
                  <c:v>0</c:v>
                </c:pt>
                <c:pt idx="8704">
                  <c:v>0</c:v>
                </c:pt>
                <c:pt idx="8705">
                  <c:v>0</c:v>
                </c:pt>
                <c:pt idx="8706">
                  <c:v>0</c:v>
                </c:pt>
                <c:pt idx="8707">
                  <c:v>0.45</c:v>
                </c:pt>
                <c:pt idx="8708">
                  <c:v>0.63</c:v>
                </c:pt>
                <c:pt idx="8709">
                  <c:v>0.44</c:v>
                </c:pt>
                <c:pt idx="8710">
                  <c:v>0.67</c:v>
                </c:pt>
                <c:pt idx="8711">
                  <c:v>0.26</c:v>
                </c:pt>
                <c:pt idx="8712">
                  <c:v>0.19</c:v>
                </c:pt>
                <c:pt idx="8713">
                  <c:v>0.37</c:v>
                </c:pt>
                <c:pt idx="8714">
                  <c:v>0.31</c:v>
                </c:pt>
                <c:pt idx="8715">
                  <c:v>0.31</c:v>
                </c:pt>
                <c:pt idx="8716">
                  <c:v>0.32</c:v>
                </c:pt>
                <c:pt idx="8717">
                  <c:v>0.31</c:v>
                </c:pt>
                <c:pt idx="8718">
                  <c:v>0.34</c:v>
                </c:pt>
                <c:pt idx="8719">
                  <c:v>0.3</c:v>
                </c:pt>
                <c:pt idx="8720">
                  <c:v>0.31</c:v>
                </c:pt>
                <c:pt idx="8721">
                  <c:v>0.37</c:v>
                </c:pt>
                <c:pt idx="8722">
                  <c:v>0.44</c:v>
                </c:pt>
                <c:pt idx="8723">
                  <c:v>0.45</c:v>
                </c:pt>
                <c:pt idx="8724">
                  <c:v>0.48</c:v>
                </c:pt>
                <c:pt idx="8725">
                  <c:v>0.44</c:v>
                </c:pt>
                <c:pt idx="8726">
                  <c:v>0.4</c:v>
                </c:pt>
                <c:pt idx="8727">
                  <c:v>0.47</c:v>
                </c:pt>
                <c:pt idx="8728">
                  <c:v>0.5</c:v>
                </c:pt>
                <c:pt idx="8729">
                  <c:v>0.45</c:v>
                </c:pt>
                <c:pt idx="8730">
                  <c:v>0.48</c:v>
                </c:pt>
                <c:pt idx="8731">
                  <c:v>0.88</c:v>
                </c:pt>
                <c:pt idx="8732">
                  <c:v>0.42</c:v>
                </c:pt>
                <c:pt idx="8733">
                  <c:v>0</c:v>
                </c:pt>
                <c:pt idx="8734">
                  <c:v>0.44</c:v>
                </c:pt>
                <c:pt idx="8735">
                  <c:v>0.44</c:v>
                </c:pt>
                <c:pt idx="8736">
                  <c:v>0.44</c:v>
                </c:pt>
                <c:pt idx="8737">
                  <c:v>1.2</c:v>
                </c:pt>
                <c:pt idx="8738">
                  <c:v>1.2</c:v>
                </c:pt>
                <c:pt idx="8739">
                  <c:v>0.49</c:v>
                </c:pt>
                <c:pt idx="8740">
                  <c:v>0.44</c:v>
                </c:pt>
                <c:pt idx="8741">
                  <c:v>0.49</c:v>
                </c:pt>
                <c:pt idx="8742">
                  <c:v>0.47</c:v>
                </c:pt>
                <c:pt idx="8743">
                  <c:v>0.48</c:v>
                </c:pt>
                <c:pt idx="8744">
                  <c:v>0.49</c:v>
                </c:pt>
                <c:pt idx="8745">
                  <c:v>0.24</c:v>
                </c:pt>
                <c:pt idx="8746">
                  <c:v>0.23</c:v>
                </c:pt>
                <c:pt idx="8747">
                  <c:v>0.23</c:v>
                </c:pt>
                <c:pt idx="8779">
                  <c:v>0.33</c:v>
                </c:pt>
                <c:pt idx="8780">
                  <c:v>0.38</c:v>
                </c:pt>
                <c:pt idx="8781">
                  <c:v>0.38</c:v>
                </c:pt>
                <c:pt idx="8782">
                  <c:v>0.36</c:v>
                </c:pt>
                <c:pt idx="8783">
                  <c:v>0.48</c:v>
                </c:pt>
                <c:pt idx="8784">
                  <c:v>0.53</c:v>
                </c:pt>
                <c:pt idx="8785">
                  <c:v>0.46</c:v>
                </c:pt>
                <c:pt idx="8786">
                  <c:v>0.5</c:v>
                </c:pt>
                <c:pt idx="8787">
                  <c:v>0.44</c:v>
                </c:pt>
                <c:pt idx="8788">
                  <c:v>0.4</c:v>
                </c:pt>
                <c:pt idx="8789">
                  <c:v>0.44</c:v>
                </c:pt>
                <c:pt idx="8790">
                  <c:v>0.38</c:v>
                </c:pt>
                <c:pt idx="8791">
                  <c:v>0.43</c:v>
                </c:pt>
                <c:pt idx="8792">
                  <c:v>0.49</c:v>
                </c:pt>
                <c:pt idx="8793">
                  <c:v>0.47</c:v>
                </c:pt>
                <c:pt idx="8794">
                  <c:v>0.42</c:v>
                </c:pt>
                <c:pt idx="8795">
                  <c:v>0.4</c:v>
                </c:pt>
                <c:pt idx="8796">
                  <c:v>0.38</c:v>
                </c:pt>
                <c:pt idx="8797">
                  <c:v>0.41</c:v>
                </c:pt>
                <c:pt idx="8798">
                  <c:v>0.39</c:v>
                </c:pt>
                <c:pt idx="8799">
                  <c:v>0.36</c:v>
                </c:pt>
                <c:pt idx="8800">
                  <c:v>0.39</c:v>
                </c:pt>
                <c:pt idx="8801">
                  <c:v>0.35</c:v>
                </c:pt>
                <c:pt idx="8802">
                  <c:v>0.24</c:v>
                </c:pt>
                <c:pt idx="8803">
                  <c:v>0.28999999999999998</c:v>
                </c:pt>
                <c:pt idx="8804">
                  <c:v>0.3</c:v>
                </c:pt>
                <c:pt idx="8805">
                  <c:v>0.32</c:v>
                </c:pt>
                <c:pt idx="8806">
                  <c:v>0.42</c:v>
                </c:pt>
                <c:pt idx="8807">
                  <c:v>0.44</c:v>
                </c:pt>
                <c:pt idx="8808">
                  <c:v>0.46</c:v>
                </c:pt>
                <c:pt idx="8809">
                  <c:v>0.52</c:v>
                </c:pt>
                <c:pt idx="8810">
                  <c:v>0.48</c:v>
                </c:pt>
                <c:pt idx="8811">
                  <c:v>0.38</c:v>
                </c:pt>
                <c:pt idx="8812">
                  <c:v>0.44</c:v>
                </c:pt>
                <c:pt idx="8813">
                  <c:v>0.65</c:v>
                </c:pt>
                <c:pt idx="8814">
                  <c:v>0.56999999999999995</c:v>
                </c:pt>
                <c:pt idx="8815">
                  <c:v>0.64</c:v>
                </c:pt>
                <c:pt idx="8816">
                  <c:v>0.51</c:v>
                </c:pt>
                <c:pt idx="8817">
                  <c:v>0.47</c:v>
                </c:pt>
                <c:pt idx="8818">
                  <c:v>0.51</c:v>
                </c:pt>
                <c:pt idx="8819">
                  <c:v>0.46</c:v>
                </c:pt>
                <c:pt idx="8820">
                  <c:v>0.52</c:v>
                </c:pt>
                <c:pt idx="8821">
                  <c:v>0.46</c:v>
                </c:pt>
                <c:pt idx="8822">
                  <c:v>0.43</c:v>
                </c:pt>
                <c:pt idx="8823">
                  <c:v>0.42</c:v>
                </c:pt>
                <c:pt idx="8824">
                  <c:v>0.45</c:v>
                </c:pt>
                <c:pt idx="8825">
                  <c:v>0.4</c:v>
                </c:pt>
                <c:pt idx="8826">
                  <c:v>0.4</c:v>
                </c:pt>
                <c:pt idx="8827">
                  <c:v>0.4</c:v>
                </c:pt>
                <c:pt idx="8828">
                  <c:v>0.37</c:v>
                </c:pt>
                <c:pt idx="8829">
                  <c:v>0.37</c:v>
                </c:pt>
                <c:pt idx="8830">
                  <c:v>0.36</c:v>
                </c:pt>
                <c:pt idx="8831">
                  <c:v>0.39</c:v>
                </c:pt>
                <c:pt idx="8832">
                  <c:v>0.5</c:v>
                </c:pt>
                <c:pt idx="8833">
                  <c:v>0.4</c:v>
                </c:pt>
                <c:pt idx="8834">
                  <c:v>0.38</c:v>
                </c:pt>
                <c:pt idx="8835">
                  <c:v>0.37</c:v>
                </c:pt>
                <c:pt idx="8836">
                  <c:v>0.33</c:v>
                </c:pt>
                <c:pt idx="8837">
                  <c:v>0.34</c:v>
                </c:pt>
                <c:pt idx="8838">
                  <c:v>0.35</c:v>
                </c:pt>
                <c:pt idx="8839">
                  <c:v>0.31</c:v>
                </c:pt>
                <c:pt idx="8840">
                  <c:v>0.48</c:v>
                </c:pt>
                <c:pt idx="8841">
                  <c:v>0.7</c:v>
                </c:pt>
                <c:pt idx="8842">
                  <c:v>0.57999999999999996</c:v>
                </c:pt>
                <c:pt idx="8843">
                  <c:v>0.69</c:v>
                </c:pt>
                <c:pt idx="8844">
                  <c:v>0.6</c:v>
                </c:pt>
                <c:pt idx="8845">
                  <c:v>0.54</c:v>
                </c:pt>
                <c:pt idx="8846">
                  <c:v>0.48</c:v>
                </c:pt>
                <c:pt idx="8847">
                  <c:v>0.51</c:v>
                </c:pt>
                <c:pt idx="8848">
                  <c:v>0.56999999999999995</c:v>
                </c:pt>
                <c:pt idx="8849">
                  <c:v>0.54</c:v>
                </c:pt>
                <c:pt idx="8850">
                  <c:v>0.56000000000000005</c:v>
                </c:pt>
                <c:pt idx="8851">
                  <c:v>0.5</c:v>
                </c:pt>
                <c:pt idx="8852">
                  <c:v>0.47</c:v>
                </c:pt>
                <c:pt idx="8853">
                  <c:v>0.63</c:v>
                </c:pt>
                <c:pt idx="8854">
                  <c:v>0.65</c:v>
                </c:pt>
                <c:pt idx="8855">
                  <c:v>0.57999999999999996</c:v>
                </c:pt>
                <c:pt idx="8856">
                  <c:v>0.59</c:v>
                </c:pt>
                <c:pt idx="8857">
                  <c:v>0.6</c:v>
                </c:pt>
                <c:pt idx="8858">
                  <c:v>0.69</c:v>
                </c:pt>
                <c:pt idx="8859">
                  <c:v>0.73</c:v>
                </c:pt>
                <c:pt idx="8860">
                  <c:v>0.68</c:v>
                </c:pt>
                <c:pt idx="8861">
                  <c:v>0.62</c:v>
                </c:pt>
                <c:pt idx="8862">
                  <c:v>0.69</c:v>
                </c:pt>
                <c:pt idx="8863">
                  <c:v>0.83</c:v>
                </c:pt>
                <c:pt idx="8864">
                  <c:v>0.62</c:v>
                </c:pt>
                <c:pt idx="8865">
                  <c:v>0.57999999999999996</c:v>
                </c:pt>
                <c:pt idx="8866">
                  <c:v>0.59</c:v>
                </c:pt>
                <c:pt idx="8867">
                  <c:v>0.61</c:v>
                </c:pt>
                <c:pt idx="8868">
                  <c:v>0.55000000000000004</c:v>
                </c:pt>
                <c:pt idx="8869">
                  <c:v>0.56000000000000005</c:v>
                </c:pt>
                <c:pt idx="8870">
                  <c:v>0.53</c:v>
                </c:pt>
                <c:pt idx="8871">
                  <c:v>0.5</c:v>
                </c:pt>
                <c:pt idx="8872">
                  <c:v>0.52</c:v>
                </c:pt>
                <c:pt idx="8873">
                  <c:v>0.56999999999999995</c:v>
                </c:pt>
                <c:pt idx="8874">
                  <c:v>0.53</c:v>
                </c:pt>
                <c:pt idx="8875">
                  <c:v>0.55000000000000004</c:v>
                </c:pt>
                <c:pt idx="8876">
                  <c:v>0.53</c:v>
                </c:pt>
                <c:pt idx="8877">
                  <c:v>0.54</c:v>
                </c:pt>
                <c:pt idx="8878">
                  <c:v>0.5</c:v>
                </c:pt>
                <c:pt idx="8879">
                  <c:v>0.56000000000000005</c:v>
                </c:pt>
                <c:pt idx="8880">
                  <c:v>0.56000000000000005</c:v>
                </c:pt>
                <c:pt idx="8881">
                  <c:v>0.6</c:v>
                </c:pt>
                <c:pt idx="8882">
                  <c:v>0.62</c:v>
                </c:pt>
                <c:pt idx="8883">
                  <c:v>0.51</c:v>
                </c:pt>
                <c:pt idx="8884">
                  <c:v>0.5</c:v>
                </c:pt>
                <c:pt idx="8885">
                  <c:v>0.59</c:v>
                </c:pt>
                <c:pt idx="8886">
                  <c:v>0.6</c:v>
                </c:pt>
                <c:pt idx="8887">
                  <c:v>0.66</c:v>
                </c:pt>
                <c:pt idx="8888">
                  <c:v>0.52</c:v>
                </c:pt>
                <c:pt idx="8889">
                  <c:v>0.56000000000000005</c:v>
                </c:pt>
                <c:pt idx="8890">
                  <c:v>0.5</c:v>
                </c:pt>
                <c:pt idx="8892">
                  <c:v>0.38</c:v>
                </c:pt>
                <c:pt idx="8893">
                  <c:v>0.37</c:v>
                </c:pt>
                <c:pt idx="8894">
                  <c:v>0.34</c:v>
                </c:pt>
                <c:pt idx="8895">
                  <c:v>0.42</c:v>
                </c:pt>
                <c:pt idx="8896">
                  <c:v>0.41</c:v>
                </c:pt>
                <c:pt idx="8897">
                  <c:v>0.4</c:v>
                </c:pt>
                <c:pt idx="8898">
                  <c:v>0.43</c:v>
                </c:pt>
                <c:pt idx="8899">
                  <c:v>0.4</c:v>
                </c:pt>
                <c:pt idx="8900">
                  <c:v>0.44</c:v>
                </c:pt>
                <c:pt idx="8901">
                  <c:v>0.55000000000000004</c:v>
                </c:pt>
                <c:pt idx="8902">
                  <c:v>0.51</c:v>
                </c:pt>
                <c:pt idx="8903">
                  <c:v>0.59</c:v>
                </c:pt>
                <c:pt idx="8904">
                  <c:v>0.55000000000000004</c:v>
                </c:pt>
                <c:pt idx="8905">
                  <c:v>0.59</c:v>
                </c:pt>
                <c:pt idx="8906">
                  <c:v>0.6</c:v>
                </c:pt>
                <c:pt idx="8907">
                  <c:v>0.46</c:v>
                </c:pt>
                <c:pt idx="8908">
                  <c:v>0.42</c:v>
                </c:pt>
                <c:pt idx="8909">
                  <c:v>0.53</c:v>
                </c:pt>
                <c:pt idx="8910">
                  <c:v>0.49</c:v>
                </c:pt>
                <c:pt idx="8911">
                  <c:v>0.65</c:v>
                </c:pt>
                <c:pt idx="8912">
                  <c:v>0.57999999999999996</c:v>
                </c:pt>
                <c:pt idx="8913">
                  <c:v>0.56000000000000005</c:v>
                </c:pt>
                <c:pt idx="8914">
                  <c:v>0.56999999999999995</c:v>
                </c:pt>
                <c:pt idx="8915">
                  <c:v>0.5</c:v>
                </c:pt>
                <c:pt idx="8916">
                  <c:v>0.49</c:v>
                </c:pt>
                <c:pt idx="8917">
                  <c:v>0.53</c:v>
                </c:pt>
                <c:pt idx="8918">
                  <c:v>0.6</c:v>
                </c:pt>
                <c:pt idx="8919">
                  <c:v>0.55000000000000004</c:v>
                </c:pt>
                <c:pt idx="8920">
                  <c:v>0.61</c:v>
                </c:pt>
                <c:pt idx="8921">
                  <c:v>0.6</c:v>
                </c:pt>
                <c:pt idx="8922">
                  <c:v>0.54</c:v>
                </c:pt>
                <c:pt idx="8923">
                  <c:v>0.54</c:v>
                </c:pt>
                <c:pt idx="8924">
                  <c:v>0.53</c:v>
                </c:pt>
                <c:pt idx="8925">
                  <c:v>0.43</c:v>
                </c:pt>
                <c:pt idx="8926">
                  <c:v>0.44</c:v>
                </c:pt>
                <c:pt idx="8927">
                  <c:v>0.45</c:v>
                </c:pt>
                <c:pt idx="8928">
                  <c:v>0.5</c:v>
                </c:pt>
                <c:pt idx="8929">
                  <c:v>0.45</c:v>
                </c:pt>
                <c:pt idx="8930">
                  <c:v>0.4</c:v>
                </c:pt>
                <c:pt idx="8931">
                  <c:v>0.31</c:v>
                </c:pt>
                <c:pt idx="8932">
                  <c:v>0.3</c:v>
                </c:pt>
                <c:pt idx="8933">
                  <c:v>0.33</c:v>
                </c:pt>
                <c:pt idx="8934">
                  <c:v>0.28999999999999998</c:v>
                </c:pt>
                <c:pt idx="8935">
                  <c:v>0.24</c:v>
                </c:pt>
                <c:pt idx="8936">
                  <c:v>0.23</c:v>
                </c:pt>
                <c:pt idx="8937">
                  <c:v>0.25</c:v>
                </c:pt>
                <c:pt idx="8938">
                  <c:v>0.28000000000000003</c:v>
                </c:pt>
                <c:pt idx="8939">
                  <c:v>0.26</c:v>
                </c:pt>
                <c:pt idx="8940">
                  <c:v>0.26</c:v>
                </c:pt>
                <c:pt idx="8941">
                  <c:v>0.28000000000000003</c:v>
                </c:pt>
                <c:pt idx="8942">
                  <c:v>0.28999999999999998</c:v>
                </c:pt>
                <c:pt idx="8943">
                  <c:v>0.28000000000000003</c:v>
                </c:pt>
                <c:pt idx="8944">
                  <c:v>0.28000000000000003</c:v>
                </c:pt>
                <c:pt idx="8945">
                  <c:v>0.28000000000000003</c:v>
                </c:pt>
                <c:pt idx="8946">
                  <c:v>0.28999999999999998</c:v>
                </c:pt>
                <c:pt idx="8947">
                  <c:v>0.26</c:v>
                </c:pt>
                <c:pt idx="8948">
                  <c:v>0.26</c:v>
                </c:pt>
                <c:pt idx="8949">
                  <c:v>0.28000000000000003</c:v>
                </c:pt>
                <c:pt idx="8950">
                  <c:v>0.28000000000000003</c:v>
                </c:pt>
                <c:pt idx="8951">
                  <c:v>0.28000000000000003</c:v>
                </c:pt>
                <c:pt idx="8952">
                  <c:v>0.32</c:v>
                </c:pt>
                <c:pt idx="8953">
                  <c:v>0.33</c:v>
                </c:pt>
                <c:pt idx="8954">
                  <c:v>0.34</c:v>
                </c:pt>
                <c:pt idx="8955">
                  <c:v>0.35</c:v>
                </c:pt>
                <c:pt idx="8956">
                  <c:v>0.33</c:v>
                </c:pt>
                <c:pt idx="8957">
                  <c:v>0.35</c:v>
                </c:pt>
                <c:pt idx="8958">
                  <c:v>0.32</c:v>
                </c:pt>
                <c:pt idx="8959">
                  <c:v>0.33</c:v>
                </c:pt>
                <c:pt idx="8960">
                  <c:v>0.32</c:v>
                </c:pt>
                <c:pt idx="8961">
                  <c:v>0.3</c:v>
                </c:pt>
                <c:pt idx="8962">
                  <c:v>0.32</c:v>
                </c:pt>
                <c:pt idx="8963">
                  <c:v>0.34</c:v>
                </c:pt>
                <c:pt idx="8964">
                  <c:v>0.31</c:v>
                </c:pt>
                <c:pt idx="8965">
                  <c:v>0.25</c:v>
                </c:pt>
                <c:pt idx="8966">
                  <c:v>0.28999999999999998</c:v>
                </c:pt>
                <c:pt idx="8967">
                  <c:v>0.41</c:v>
                </c:pt>
                <c:pt idx="8968">
                  <c:v>0.51</c:v>
                </c:pt>
                <c:pt idx="8969">
                  <c:v>0.54</c:v>
                </c:pt>
                <c:pt idx="8970">
                  <c:v>0.44</c:v>
                </c:pt>
                <c:pt idx="8971">
                  <c:v>0.37</c:v>
                </c:pt>
                <c:pt idx="8972">
                  <c:v>0.27</c:v>
                </c:pt>
                <c:pt idx="8973">
                  <c:v>0.21</c:v>
                </c:pt>
                <c:pt idx="8974">
                  <c:v>0.37</c:v>
                </c:pt>
                <c:pt idx="8975">
                  <c:v>0.32</c:v>
                </c:pt>
                <c:pt idx="8976">
                  <c:v>0.31</c:v>
                </c:pt>
                <c:pt idx="8977">
                  <c:v>0.32</c:v>
                </c:pt>
                <c:pt idx="8978">
                  <c:v>0.34</c:v>
                </c:pt>
                <c:pt idx="8979">
                  <c:v>0.34</c:v>
                </c:pt>
                <c:pt idx="8980">
                  <c:v>0.33</c:v>
                </c:pt>
                <c:pt idx="8981">
                  <c:v>0.31</c:v>
                </c:pt>
                <c:pt idx="8982">
                  <c:v>0.33</c:v>
                </c:pt>
                <c:pt idx="8983">
                  <c:v>0.3</c:v>
                </c:pt>
                <c:pt idx="8984">
                  <c:v>0.31</c:v>
                </c:pt>
                <c:pt idx="8985">
                  <c:v>0.33</c:v>
                </c:pt>
                <c:pt idx="8986">
                  <c:v>0.32</c:v>
                </c:pt>
                <c:pt idx="8987">
                  <c:v>0.32</c:v>
                </c:pt>
                <c:pt idx="8988">
                  <c:v>0.34</c:v>
                </c:pt>
                <c:pt idx="8989">
                  <c:v>0.36</c:v>
                </c:pt>
                <c:pt idx="8990">
                  <c:v>0.38</c:v>
                </c:pt>
                <c:pt idx="8991">
                  <c:v>0.36</c:v>
                </c:pt>
                <c:pt idx="8992">
                  <c:v>0.35</c:v>
                </c:pt>
                <c:pt idx="8993">
                  <c:v>0.35</c:v>
                </c:pt>
                <c:pt idx="8994">
                  <c:v>0.34</c:v>
                </c:pt>
                <c:pt idx="8995">
                  <c:v>0.32</c:v>
                </c:pt>
                <c:pt idx="8996">
                  <c:v>0.34</c:v>
                </c:pt>
                <c:pt idx="8997">
                  <c:v>0.35</c:v>
                </c:pt>
                <c:pt idx="8998">
                  <c:v>0.37</c:v>
                </c:pt>
                <c:pt idx="8999">
                  <c:v>0.4</c:v>
                </c:pt>
                <c:pt idx="9000">
                  <c:v>0.38</c:v>
                </c:pt>
                <c:pt idx="9001">
                  <c:v>0.43</c:v>
                </c:pt>
                <c:pt idx="9002">
                  <c:v>0.44</c:v>
                </c:pt>
                <c:pt idx="9003">
                  <c:v>0.43</c:v>
                </c:pt>
                <c:pt idx="9004">
                  <c:v>0.42</c:v>
                </c:pt>
                <c:pt idx="9005">
                  <c:v>0.45</c:v>
                </c:pt>
                <c:pt idx="9006">
                  <c:v>0.74</c:v>
                </c:pt>
                <c:pt idx="9007">
                  <c:v>0.69</c:v>
                </c:pt>
                <c:pt idx="9008">
                  <c:v>0.75</c:v>
                </c:pt>
                <c:pt idx="9009">
                  <c:v>0.55000000000000004</c:v>
                </c:pt>
                <c:pt idx="9010">
                  <c:v>0.57999999999999996</c:v>
                </c:pt>
                <c:pt idx="9011">
                  <c:v>0.36</c:v>
                </c:pt>
                <c:pt idx="9012">
                  <c:v>0.64</c:v>
                </c:pt>
                <c:pt idx="9013">
                  <c:v>0.3</c:v>
                </c:pt>
                <c:pt idx="9014">
                  <c:v>0.28000000000000003</c:v>
                </c:pt>
                <c:pt idx="9015">
                  <c:v>0.26</c:v>
                </c:pt>
                <c:pt idx="9016">
                  <c:v>0.25</c:v>
                </c:pt>
                <c:pt idx="9017">
                  <c:v>0.27</c:v>
                </c:pt>
                <c:pt idx="9018">
                  <c:v>0.28000000000000003</c:v>
                </c:pt>
                <c:pt idx="9019">
                  <c:v>0.32</c:v>
                </c:pt>
                <c:pt idx="9020">
                  <c:v>0.28999999999999998</c:v>
                </c:pt>
                <c:pt idx="9021">
                  <c:v>0.31</c:v>
                </c:pt>
                <c:pt idx="9022">
                  <c:v>0.3</c:v>
                </c:pt>
                <c:pt idx="9023">
                  <c:v>0.76</c:v>
                </c:pt>
                <c:pt idx="9024">
                  <c:v>0.66</c:v>
                </c:pt>
                <c:pt idx="9025">
                  <c:v>0.69</c:v>
                </c:pt>
                <c:pt idx="9026">
                  <c:v>0.68</c:v>
                </c:pt>
                <c:pt idx="9027">
                  <c:v>0.67</c:v>
                </c:pt>
                <c:pt idx="9028">
                  <c:v>0.61</c:v>
                </c:pt>
                <c:pt idx="9029">
                  <c:v>0.57999999999999996</c:v>
                </c:pt>
                <c:pt idx="9030">
                  <c:v>0.55000000000000004</c:v>
                </c:pt>
                <c:pt idx="9031">
                  <c:v>0.55000000000000004</c:v>
                </c:pt>
                <c:pt idx="9032">
                  <c:v>0.49</c:v>
                </c:pt>
                <c:pt idx="9033">
                  <c:v>0.49</c:v>
                </c:pt>
                <c:pt idx="9034">
                  <c:v>0.5</c:v>
                </c:pt>
                <c:pt idx="9035">
                  <c:v>0.56999999999999995</c:v>
                </c:pt>
                <c:pt idx="9036">
                  <c:v>0.55000000000000004</c:v>
                </c:pt>
                <c:pt idx="9037">
                  <c:v>0.5</c:v>
                </c:pt>
                <c:pt idx="9038">
                  <c:v>0.53</c:v>
                </c:pt>
                <c:pt idx="9039">
                  <c:v>0.47</c:v>
                </c:pt>
                <c:pt idx="9040">
                  <c:v>0.45</c:v>
                </c:pt>
                <c:pt idx="9041">
                  <c:v>0.4</c:v>
                </c:pt>
                <c:pt idx="9042">
                  <c:v>0.5</c:v>
                </c:pt>
                <c:pt idx="9043">
                  <c:v>0.69</c:v>
                </c:pt>
                <c:pt idx="9044">
                  <c:v>0.67</c:v>
                </c:pt>
                <c:pt idx="9045">
                  <c:v>0.68</c:v>
                </c:pt>
                <c:pt idx="9046">
                  <c:v>0.73</c:v>
                </c:pt>
                <c:pt idx="9047">
                  <c:v>0.75</c:v>
                </c:pt>
                <c:pt idx="9048">
                  <c:v>0.72</c:v>
                </c:pt>
                <c:pt idx="9049">
                  <c:v>0.71</c:v>
                </c:pt>
                <c:pt idx="9050">
                  <c:v>0.72</c:v>
                </c:pt>
                <c:pt idx="9051">
                  <c:v>0.71</c:v>
                </c:pt>
                <c:pt idx="9052">
                  <c:v>0.76</c:v>
                </c:pt>
                <c:pt idx="9053">
                  <c:v>0.48</c:v>
                </c:pt>
                <c:pt idx="9054">
                  <c:v>0.47</c:v>
                </c:pt>
                <c:pt idx="9055">
                  <c:v>0.4</c:v>
                </c:pt>
                <c:pt idx="9056">
                  <c:v>0.38</c:v>
                </c:pt>
                <c:pt idx="9057">
                  <c:v>0.38</c:v>
                </c:pt>
                <c:pt idx="9058">
                  <c:v>0.44</c:v>
                </c:pt>
                <c:pt idx="9059">
                  <c:v>0.77</c:v>
                </c:pt>
                <c:pt idx="9060">
                  <c:v>0.44</c:v>
                </c:pt>
                <c:pt idx="9061">
                  <c:v>0.39</c:v>
                </c:pt>
                <c:pt idx="9062">
                  <c:v>0.42</c:v>
                </c:pt>
                <c:pt idx="9063">
                  <c:v>0.45</c:v>
                </c:pt>
                <c:pt idx="9064">
                  <c:v>0.4</c:v>
                </c:pt>
                <c:pt idx="9065">
                  <c:v>0.36</c:v>
                </c:pt>
                <c:pt idx="9066">
                  <c:v>0.32</c:v>
                </c:pt>
                <c:pt idx="9067">
                  <c:v>0.5</c:v>
                </c:pt>
                <c:pt idx="9068">
                  <c:v>0.5</c:v>
                </c:pt>
                <c:pt idx="9069">
                  <c:v>0.51</c:v>
                </c:pt>
                <c:pt idx="9070">
                  <c:v>0.53</c:v>
                </c:pt>
                <c:pt idx="9071">
                  <c:v>0.51</c:v>
                </c:pt>
                <c:pt idx="9072">
                  <c:v>0.5</c:v>
                </c:pt>
                <c:pt idx="9073">
                  <c:v>0.52</c:v>
                </c:pt>
                <c:pt idx="9074">
                  <c:v>0.55000000000000004</c:v>
                </c:pt>
                <c:pt idx="9075">
                  <c:v>0.55000000000000004</c:v>
                </c:pt>
                <c:pt idx="9076">
                  <c:v>0.56000000000000005</c:v>
                </c:pt>
                <c:pt idx="9077">
                  <c:v>0.51</c:v>
                </c:pt>
                <c:pt idx="9078">
                  <c:v>0.56999999999999995</c:v>
                </c:pt>
                <c:pt idx="9079">
                  <c:v>0.61</c:v>
                </c:pt>
                <c:pt idx="9080">
                  <c:v>0.52</c:v>
                </c:pt>
                <c:pt idx="9081">
                  <c:v>0.48</c:v>
                </c:pt>
                <c:pt idx="9082">
                  <c:v>0.56000000000000005</c:v>
                </c:pt>
                <c:pt idx="9083">
                  <c:v>0.49</c:v>
                </c:pt>
                <c:pt idx="9084">
                  <c:v>0.51</c:v>
                </c:pt>
                <c:pt idx="9085">
                  <c:v>0.52</c:v>
                </c:pt>
                <c:pt idx="9086">
                  <c:v>0.54</c:v>
                </c:pt>
                <c:pt idx="9087">
                  <c:v>0.63</c:v>
                </c:pt>
                <c:pt idx="9088">
                  <c:v>0.59</c:v>
                </c:pt>
                <c:pt idx="9089">
                  <c:v>0.67</c:v>
                </c:pt>
                <c:pt idx="9090">
                  <c:v>0.8</c:v>
                </c:pt>
                <c:pt idx="9091">
                  <c:v>0.25</c:v>
                </c:pt>
                <c:pt idx="9092">
                  <c:v>0.6</c:v>
                </c:pt>
                <c:pt idx="9093">
                  <c:v>0.71</c:v>
                </c:pt>
                <c:pt idx="9094">
                  <c:v>0.79</c:v>
                </c:pt>
                <c:pt idx="9095">
                  <c:v>0.88</c:v>
                </c:pt>
                <c:pt idx="9096">
                  <c:v>0.85</c:v>
                </c:pt>
                <c:pt idx="9097">
                  <c:v>0.82</c:v>
                </c:pt>
                <c:pt idx="9098">
                  <c:v>0.52</c:v>
                </c:pt>
                <c:pt idx="9099">
                  <c:v>1.04</c:v>
                </c:pt>
                <c:pt idx="9100">
                  <c:v>0.95</c:v>
                </c:pt>
                <c:pt idx="9101">
                  <c:v>0.63</c:v>
                </c:pt>
                <c:pt idx="9102">
                  <c:v>0.67</c:v>
                </c:pt>
                <c:pt idx="9103">
                  <c:v>0.53</c:v>
                </c:pt>
                <c:pt idx="9104">
                  <c:v>0.49</c:v>
                </c:pt>
                <c:pt idx="9105">
                  <c:v>0.53</c:v>
                </c:pt>
                <c:pt idx="9106">
                  <c:v>0.51</c:v>
                </c:pt>
                <c:pt idx="9107">
                  <c:v>0.52</c:v>
                </c:pt>
                <c:pt idx="9108">
                  <c:v>0.39</c:v>
                </c:pt>
                <c:pt idx="9109">
                  <c:v>0.43</c:v>
                </c:pt>
                <c:pt idx="9110">
                  <c:v>0.39</c:v>
                </c:pt>
                <c:pt idx="9111">
                  <c:v>0.41</c:v>
                </c:pt>
                <c:pt idx="9112">
                  <c:v>0.4</c:v>
                </c:pt>
                <c:pt idx="9113">
                  <c:v>0.42</c:v>
                </c:pt>
                <c:pt idx="9114">
                  <c:v>0.51</c:v>
                </c:pt>
                <c:pt idx="9115">
                  <c:v>0.49</c:v>
                </c:pt>
                <c:pt idx="9116">
                  <c:v>0.72</c:v>
                </c:pt>
                <c:pt idx="9117">
                  <c:v>0.76</c:v>
                </c:pt>
                <c:pt idx="9118">
                  <c:v>0.6</c:v>
                </c:pt>
                <c:pt idx="9119">
                  <c:v>0.66</c:v>
                </c:pt>
                <c:pt idx="9120">
                  <c:v>0.49</c:v>
                </c:pt>
                <c:pt idx="9121">
                  <c:v>0.48</c:v>
                </c:pt>
                <c:pt idx="9122">
                  <c:v>0.49</c:v>
                </c:pt>
                <c:pt idx="9123">
                  <c:v>0.45</c:v>
                </c:pt>
                <c:pt idx="9124">
                  <c:v>0.31</c:v>
                </c:pt>
                <c:pt idx="9125">
                  <c:v>0.37</c:v>
                </c:pt>
                <c:pt idx="9126">
                  <c:v>0.38</c:v>
                </c:pt>
                <c:pt idx="9127">
                  <c:v>0.32</c:v>
                </c:pt>
                <c:pt idx="9128">
                  <c:v>0.33</c:v>
                </c:pt>
                <c:pt idx="9129">
                  <c:v>0.31</c:v>
                </c:pt>
                <c:pt idx="9130">
                  <c:v>0.32</c:v>
                </c:pt>
                <c:pt idx="9131">
                  <c:v>0.32</c:v>
                </c:pt>
                <c:pt idx="9132">
                  <c:v>0.3</c:v>
                </c:pt>
                <c:pt idx="9133">
                  <c:v>0.28000000000000003</c:v>
                </c:pt>
                <c:pt idx="9134">
                  <c:v>0.25</c:v>
                </c:pt>
                <c:pt idx="9135">
                  <c:v>0.12</c:v>
                </c:pt>
                <c:pt idx="9136">
                  <c:v>0.18</c:v>
                </c:pt>
                <c:pt idx="9137">
                  <c:v>0.15</c:v>
                </c:pt>
                <c:pt idx="9138">
                  <c:v>0.28000000000000003</c:v>
                </c:pt>
                <c:pt idx="9139">
                  <c:v>0.27</c:v>
                </c:pt>
                <c:pt idx="9140">
                  <c:v>0.97</c:v>
                </c:pt>
                <c:pt idx="9141">
                  <c:v>0.9</c:v>
                </c:pt>
                <c:pt idx="9142">
                  <c:v>0.97</c:v>
                </c:pt>
                <c:pt idx="9143">
                  <c:v>0.91</c:v>
                </c:pt>
                <c:pt idx="9144">
                  <c:v>0.8</c:v>
                </c:pt>
                <c:pt idx="9145">
                  <c:v>0.77</c:v>
                </c:pt>
                <c:pt idx="9146">
                  <c:v>0.75</c:v>
                </c:pt>
                <c:pt idx="9147">
                  <c:v>0.25</c:v>
                </c:pt>
                <c:pt idx="9148">
                  <c:v>0.35</c:v>
                </c:pt>
                <c:pt idx="9149">
                  <c:v>0.32</c:v>
                </c:pt>
                <c:pt idx="9150">
                  <c:v>0.25</c:v>
                </c:pt>
                <c:pt idx="9151">
                  <c:v>0.24</c:v>
                </c:pt>
                <c:pt idx="9152">
                  <c:v>0.34</c:v>
                </c:pt>
                <c:pt idx="9153">
                  <c:v>0.32</c:v>
                </c:pt>
                <c:pt idx="9154">
                  <c:v>0.39</c:v>
                </c:pt>
                <c:pt idx="9155">
                  <c:v>0.36</c:v>
                </c:pt>
                <c:pt idx="9156">
                  <c:v>0.31</c:v>
                </c:pt>
                <c:pt idx="9157">
                  <c:v>0.34</c:v>
                </c:pt>
                <c:pt idx="9158">
                  <c:v>0.38</c:v>
                </c:pt>
                <c:pt idx="9159">
                  <c:v>0.34</c:v>
                </c:pt>
                <c:pt idx="9160">
                  <c:v>0.41</c:v>
                </c:pt>
                <c:pt idx="9161">
                  <c:v>0.44</c:v>
                </c:pt>
                <c:pt idx="9162">
                  <c:v>0.42</c:v>
                </c:pt>
                <c:pt idx="9163">
                  <c:v>0.41</c:v>
                </c:pt>
                <c:pt idx="9164">
                  <c:v>0.44</c:v>
                </c:pt>
                <c:pt idx="9165">
                  <c:v>0.47</c:v>
                </c:pt>
                <c:pt idx="9166">
                  <c:v>0.35</c:v>
                </c:pt>
                <c:pt idx="9167">
                  <c:v>0.38</c:v>
                </c:pt>
                <c:pt idx="9168">
                  <c:v>0.41</c:v>
                </c:pt>
                <c:pt idx="9169">
                  <c:v>0.35</c:v>
                </c:pt>
                <c:pt idx="9170">
                  <c:v>0.38</c:v>
                </c:pt>
                <c:pt idx="9171">
                  <c:v>0.34</c:v>
                </c:pt>
                <c:pt idx="9172">
                  <c:v>0.71</c:v>
                </c:pt>
                <c:pt idx="9173">
                  <c:v>0.52</c:v>
                </c:pt>
                <c:pt idx="9174">
                  <c:v>0.27</c:v>
                </c:pt>
                <c:pt idx="9175">
                  <c:v>0.25</c:v>
                </c:pt>
                <c:pt idx="9176">
                  <c:v>0.33</c:v>
                </c:pt>
                <c:pt idx="9177">
                  <c:v>0.31</c:v>
                </c:pt>
                <c:pt idx="9178">
                  <c:v>0.3</c:v>
                </c:pt>
                <c:pt idx="9179">
                  <c:v>0.28999999999999998</c:v>
                </c:pt>
                <c:pt idx="9180">
                  <c:v>0.34</c:v>
                </c:pt>
                <c:pt idx="9181">
                  <c:v>0.32</c:v>
                </c:pt>
                <c:pt idx="9182">
                  <c:v>0.3</c:v>
                </c:pt>
                <c:pt idx="9183">
                  <c:v>0.25</c:v>
                </c:pt>
                <c:pt idx="9184">
                  <c:v>0.26</c:v>
                </c:pt>
                <c:pt idx="9185">
                  <c:v>0.52</c:v>
                </c:pt>
                <c:pt idx="9186">
                  <c:v>0.5</c:v>
                </c:pt>
                <c:pt idx="9187">
                  <c:v>0.48</c:v>
                </c:pt>
                <c:pt idx="9188">
                  <c:v>0.48</c:v>
                </c:pt>
                <c:pt idx="9189">
                  <c:v>0.46</c:v>
                </c:pt>
                <c:pt idx="9190">
                  <c:v>0.46</c:v>
                </c:pt>
                <c:pt idx="9191">
                  <c:v>0.46</c:v>
                </c:pt>
                <c:pt idx="9192">
                  <c:v>0.47</c:v>
                </c:pt>
                <c:pt idx="9193">
                  <c:v>0.47</c:v>
                </c:pt>
                <c:pt idx="9194">
                  <c:v>0.49</c:v>
                </c:pt>
                <c:pt idx="9195">
                  <c:v>0.49</c:v>
                </c:pt>
                <c:pt idx="9196">
                  <c:v>0.41</c:v>
                </c:pt>
                <c:pt idx="9197">
                  <c:v>0.41</c:v>
                </c:pt>
                <c:pt idx="9198">
                  <c:v>0.47</c:v>
                </c:pt>
                <c:pt idx="9199">
                  <c:v>0.47</c:v>
                </c:pt>
                <c:pt idx="9200">
                  <c:v>0.45</c:v>
                </c:pt>
                <c:pt idx="9201">
                  <c:v>0.46</c:v>
                </c:pt>
                <c:pt idx="9202">
                  <c:v>0.45</c:v>
                </c:pt>
                <c:pt idx="9203">
                  <c:v>0.45</c:v>
                </c:pt>
                <c:pt idx="9204">
                  <c:v>0.47</c:v>
                </c:pt>
                <c:pt idx="9205">
                  <c:v>0.46</c:v>
                </c:pt>
                <c:pt idx="9206">
                  <c:v>0.39</c:v>
                </c:pt>
                <c:pt idx="9207">
                  <c:v>0.19</c:v>
                </c:pt>
                <c:pt idx="9208">
                  <c:v>0.21</c:v>
                </c:pt>
                <c:pt idx="9209">
                  <c:v>0.43</c:v>
                </c:pt>
                <c:pt idx="9210">
                  <c:v>0.56000000000000005</c:v>
                </c:pt>
                <c:pt idx="9211">
                  <c:v>0.68</c:v>
                </c:pt>
                <c:pt idx="9212">
                  <c:v>0.79</c:v>
                </c:pt>
                <c:pt idx="9213">
                  <c:v>1.24</c:v>
                </c:pt>
                <c:pt idx="9214">
                  <c:v>0.44</c:v>
                </c:pt>
                <c:pt idx="9215">
                  <c:v>0.52</c:v>
                </c:pt>
                <c:pt idx="9216">
                  <c:v>0.72</c:v>
                </c:pt>
                <c:pt idx="9217">
                  <c:v>0.28000000000000003</c:v>
                </c:pt>
                <c:pt idx="9218">
                  <c:v>0</c:v>
                </c:pt>
                <c:pt idx="9219">
                  <c:v>0.56999999999999995</c:v>
                </c:pt>
                <c:pt idx="9220">
                  <c:v>0.45</c:v>
                </c:pt>
                <c:pt idx="9221">
                  <c:v>0.44</c:v>
                </c:pt>
                <c:pt idx="9222">
                  <c:v>0.64</c:v>
                </c:pt>
                <c:pt idx="9223">
                  <c:v>0.82</c:v>
                </c:pt>
                <c:pt idx="9224">
                  <c:v>1.03</c:v>
                </c:pt>
                <c:pt idx="9225">
                  <c:v>1.0900000000000001</c:v>
                </c:pt>
                <c:pt idx="9226">
                  <c:v>0.99</c:v>
                </c:pt>
                <c:pt idx="9227">
                  <c:v>0.75</c:v>
                </c:pt>
                <c:pt idx="9228">
                  <c:v>0.6</c:v>
                </c:pt>
                <c:pt idx="9229">
                  <c:v>0.52</c:v>
                </c:pt>
                <c:pt idx="9230">
                  <c:v>0.38</c:v>
                </c:pt>
                <c:pt idx="9231">
                  <c:v>0.38</c:v>
                </c:pt>
                <c:pt idx="9232">
                  <c:v>0.9</c:v>
                </c:pt>
                <c:pt idx="9233">
                  <c:v>0.23</c:v>
                </c:pt>
                <c:pt idx="9234">
                  <c:v>0.32</c:v>
                </c:pt>
                <c:pt idx="9235">
                  <c:v>0.34</c:v>
                </c:pt>
                <c:pt idx="9236">
                  <c:v>0.38</c:v>
                </c:pt>
                <c:pt idx="9237">
                  <c:v>0.45</c:v>
                </c:pt>
                <c:pt idx="9238">
                  <c:v>0.6</c:v>
                </c:pt>
                <c:pt idx="9239">
                  <c:v>0.54</c:v>
                </c:pt>
                <c:pt idx="9240">
                  <c:v>0.78</c:v>
                </c:pt>
                <c:pt idx="9241">
                  <c:v>0.92</c:v>
                </c:pt>
                <c:pt idx="9242">
                  <c:v>0.52</c:v>
                </c:pt>
                <c:pt idx="9243">
                  <c:v>0.49</c:v>
                </c:pt>
                <c:pt idx="9244">
                  <c:v>0.49</c:v>
                </c:pt>
                <c:pt idx="9245">
                  <c:v>0.52</c:v>
                </c:pt>
                <c:pt idx="9246">
                  <c:v>0.55000000000000004</c:v>
                </c:pt>
                <c:pt idx="9247">
                  <c:v>0.45</c:v>
                </c:pt>
                <c:pt idx="9248">
                  <c:v>0.44</c:v>
                </c:pt>
                <c:pt idx="9249">
                  <c:v>0.34</c:v>
                </c:pt>
                <c:pt idx="9250">
                  <c:v>0.32</c:v>
                </c:pt>
                <c:pt idx="9251">
                  <c:v>0.28999999999999998</c:v>
                </c:pt>
                <c:pt idx="9252">
                  <c:v>0.26</c:v>
                </c:pt>
                <c:pt idx="9253">
                  <c:v>0.25</c:v>
                </c:pt>
                <c:pt idx="9254">
                  <c:v>0.24</c:v>
                </c:pt>
                <c:pt idx="9255">
                  <c:v>0.25</c:v>
                </c:pt>
                <c:pt idx="9256">
                  <c:v>0.19</c:v>
                </c:pt>
                <c:pt idx="9257">
                  <c:v>0.16</c:v>
                </c:pt>
                <c:pt idx="9258">
                  <c:v>0.14000000000000001</c:v>
                </c:pt>
                <c:pt idx="9259">
                  <c:v>0.25</c:v>
                </c:pt>
                <c:pt idx="9260">
                  <c:v>0.31</c:v>
                </c:pt>
                <c:pt idx="9261">
                  <c:v>0.45</c:v>
                </c:pt>
                <c:pt idx="9262">
                  <c:v>0.73</c:v>
                </c:pt>
                <c:pt idx="9263">
                  <c:v>0.55000000000000004</c:v>
                </c:pt>
                <c:pt idx="9264">
                  <c:v>1.05</c:v>
                </c:pt>
                <c:pt idx="9265">
                  <c:v>1.07</c:v>
                </c:pt>
                <c:pt idx="9266">
                  <c:v>0.75</c:v>
                </c:pt>
                <c:pt idx="9267">
                  <c:v>0.73</c:v>
                </c:pt>
                <c:pt idx="9268">
                  <c:v>0.74</c:v>
                </c:pt>
                <c:pt idx="9269">
                  <c:v>0.49</c:v>
                </c:pt>
                <c:pt idx="9270">
                  <c:v>0.48</c:v>
                </c:pt>
                <c:pt idx="9271">
                  <c:v>0.44</c:v>
                </c:pt>
                <c:pt idx="9272">
                  <c:v>0.66</c:v>
                </c:pt>
                <c:pt idx="9273">
                  <c:v>0.83</c:v>
                </c:pt>
                <c:pt idx="9274">
                  <c:v>0.47</c:v>
                </c:pt>
                <c:pt idx="9275">
                  <c:v>0.56999999999999995</c:v>
                </c:pt>
                <c:pt idx="9276">
                  <c:v>0.4</c:v>
                </c:pt>
                <c:pt idx="9277">
                  <c:v>0.28000000000000003</c:v>
                </c:pt>
                <c:pt idx="9278">
                  <c:v>0.33</c:v>
                </c:pt>
                <c:pt idx="9279">
                  <c:v>0.4</c:v>
                </c:pt>
                <c:pt idx="9280">
                  <c:v>0.65</c:v>
                </c:pt>
                <c:pt idx="9281">
                  <c:v>0.73</c:v>
                </c:pt>
                <c:pt idx="9282">
                  <c:v>0.78</c:v>
                </c:pt>
                <c:pt idx="9283">
                  <c:v>0.4</c:v>
                </c:pt>
                <c:pt idx="9284">
                  <c:v>0.37</c:v>
                </c:pt>
                <c:pt idx="9285">
                  <c:v>0.5</c:v>
                </c:pt>
                <c:pt idx="9286">
                  <c:v>0.46</c:v>
                </c:pt>
                <c:pt idx="9287">
                  <c:v>0.36</c:v>
                </c:pt>
                <c:pt idx="9288">
                  <c:v>0.35</c:v>
                </c:pt>
                <c:pt idx="9289">
                  <c:v>0.35</c:v>
                </c:pt>
                <c:pt idx="9290">
                  <c:v>0.43</c:v>
                </c:pt>
                <c:pt idx="9291">
                  <c:v>0.51</c:v>
                </c:pt>
                <c:pt idx="9292">
                  <c:v>0.53</c:v>
                </c:pt>
                <c:pt idx="9293">
                  <c:v>0.49</c:v>
                </c:pt>
                <c:pt idx="9294">
                  <c:v>0.46</c:v>
                </c:pt>
                <c:pt idx="9295">
                  <c:v>0.45</c:v>
                </c:pt>
                <c:pt idx="9296">
                  <c:v>0.41</c:v>
                </c:pt>
                <c:pt idx="9297">
                  <c:v>0.43</c:v>
                </c:pt>
                <c:pt idx="9298">
                  <c:v>0.37</c:v>
                </c:pt>
                <c:pt idx="9299">
                  <c:v>0.35</c:v>
                </c:pt>
                <c:pt idx="9300">
                  <c:v>0.35</c:v>
                </c:pt>
                <c:pt idx="9301">
                  <c:v>0.38</c:v>
                </c:pt>
                <c:pt idx="9302">
                  <c:v>0.31</c:v>
                </c:pt>
                <c:pt idx="9303">
                  <c:v>0.36</c:v>
                </c:pt>
                <c:pt idx="9304">
                  <c:v>0.22</c:v>
                </c:pt>
                <c:pt idx="9305">
                  <c:v>0.75</c:v>
                </c:pt>
                <c:pt idx="9306">
                  <c:v>0.32</c:v>
                </c:pt>
                <c:pt idx="9331">
                  <c:v>0.2</c:v>
                </c:pt>
                <c:pt idx="9332">
                  <c:v>0.79</c:v>
                </c:pt>
                <c:pt idx="9333">
                  <c:v>0.46</c:v>
                </c:pt>
                <c:pt idx="9334">
                  <c:v>0.62</c:v>
                </c:pt>
                <c:pt idx="9335">
                  <c:v>0.5</c:v>
                </c:pt>
                <c:pt idx="9336">
                  <c:v>0.49</c:v>
                </c:pt>
                <c:pt idx="9337">
                  <c:v>0.43</c:v>
                </c:pt>
                <c:pt idx="9338">
                  <c:v>0.74</c:v>
                </c:pt>
                <c:pt idx="9339">
                  <c:v>0.68</c:v>
                </c:pt>
                <c:pt idx="9340">
                  <c:v>0.76</c:v>
                </c:pt>
                <c:pt idx="9341">
                  <c:v>0.51</c:v>
                </c:pt>
                <c:pt idx="9342">
                  <c:v>0.5</c:v>
                </c:pt>
                <c:pt idx="9343">
                  <c:v>0.33</c:v>
                </c:pt>
                <c:pt idx="9344">
                  <c:v>0.37</c:v>
                </c:pt>
                <c:pt idx="9345">
                  <c:v>0.42</c:v>
                </c:pt>
                <c:pt idx="9346">
                  <c:v>0.42</c:v>
                </c:pt>
                <c:pt idx="9347">
                  <c:v>0.46</c:v>
                </c:pt>
                <c:pt idx="9348">
                  <c:v>0.49</c:v>
                </c:pt>
                <c:pt idx="9349">
                  <c:v>0.43</c:v>
                </c:pt>
                <c:pt idx="9350">
                  <c:v>0.43</c:v>
                </c:pt>
                <c:pt idx="9351">
                  <c:v>0.43</c:v>
                </c:pt>
                <c:pt idx="9352">
                  <c:v>0.44</c:v>
                </c:pt>
                <c:pt idx="9353">
                  <c:v>0.47</c:v>
                </c:pt>
                <c:pt idx="9354">
                  <c:v>0.33</c:v>
                </c:pt>
                <c:pt idx="9355">
                  <c:v>0.18</c:v>
                </c:pt>
                <c:pt idx="9356">
                  <c:v>0.09</c:v>
                </c:pt>
                <c:pt idx="9357">
                  <c:v>0.16</c:v>
                </c:pt>
                <c:pt idx="9358">
                  <c:v>0.72</c:v>
                </c:pt>
                <c:pt idx="9359">
                  <c:v>0.82</c:v>
                </c:pt>
                <c:pt idx="9360">
                  <c:v>0.62</c:v>
                </c:pt>
                <c:pt idx="9361">
                  <c:v>0.56000000000000005</c:v>
                </c:pt>
                <c:pt idx="9362">
                  <c:v>0.86</c:v>
                </c:pt>
                <c:pt idx="9363">
                  <c:v>0.01</c:v>
                </c:pt>
                <c:pt idx="9364">
                  <c:v>0.68</c:v>
                </c:pt>
                <c:pt idx="9365">
                  <c:v>0.53</c:v>
                </c:pt>
                <c:pt idx="9366">
                  <c:v>0.5</c:v>
                </c:pt>
                <c:pt idx="9367">
                  <c:v>0.81</c:v>
                </c:pt>
                <c:pt idx="9368">
                  <c:v>0.38</c:v>
                </c:pt>
                <c:pt idx="9369">
                  <c:v>0.45</c:v>
                </c:pt>
                <c:pt idx="9370">
                  <c:v>0.21</c:v>
                </c:pt>
                <c:pt idx="9371">
                  <c:v>1.08</c:v>
                </c:pt>
                <c:pt idx="9372">
                  <c:v>0</c:v>
                </c:pt>
                <c:pt idx="9373">
                  <c:v>0</c:v>
                </c:pt>
                <c:pt idx="9374">
                  <c:v>0</c:v>
                </c:pt>
                <c:pt idx="9375">
                  <c:v>0</c:v>
                </c:pt>
                <c:pt idx="9376">
                  <c:v>0</c:v>
                </c:pt>
                <c:pt idx="9377">
                  <c:v>0.16</c:v>
                </c:pt>
                <c:pt idx="9378">
                  <c:v>0.31</c:v>
                </c:pt>
                <c:pt idx="9379">
                  <c:v>0</c:v>
                </c:pt>
                <c:pt idx="9380">
                  <c:v>0</c:v>
                </c:pt>
                <c:pt idx="9381">
                  <c:v>0</c:v>
                </c:pt>
                <c:pt idx="9382">
                  <c:v>0</c:v>
                </c:pt>
                <c:pt idx="9383">
                  <c:v>0.85</c:v>
                </c:pt>
                <c:pt idx="9384">
                  <c:v>0.93</c:v>
                </c:pt>
                <c:pt idx="9385">
                  <c:v>0.95</c:v>
                </c:pt>
                <c:pt idx="9386">
                  <c:v>0.89</c:v>
                </c:pt>
                <c:pt idx="9387">
                  <c:v>0.74</c:v>
                </c:pt>
                <c:pt idx="9388">
                  <c:v>0.81</c:v>
                </c:pt>
                <c:pt idx="9389">
                  <c:v>0.9</c:v>
                </c:pt>
                <c:pt idx="9390">
                  <c:v>0.88</c:v>
                </c:pt>
                <c:pt idx="9391">
                  <c:v>0.89</c:v>
                </c:pt>
                <c:pt idx="9392">
                  <c:v>0.87</c:v>
                </c:pt>
                <c:pt idx="9393">
                  <c:v>0.68</c:v>
                </c:pt>
                <c:pt idx="9394">
                  <c:v>0.23</c:v>
                </c:pt>
                <c:pt idx="9395">
                  <c:v>0.32</c:v>
                </c:pt>
                <c:pt idx="9396">
                  <c:v>0.34</c:v>
                </c:pt>
                <c:pt idx="9397">
                  <c:v>0.38</c:v>
                </c:pt>
                <c:pt idx="9398">
                  <c:v>0.45</c:v>
                </c:pt>
                <c:pt idx="9399">
                  <c:v>0.6</c:v>
                </c:pt>
                <c:pt idx="9400">
                  <c:v>0.54</c:v>
                </c:pt>
                <c:pt idx="9401">
                  <c:v>0.78</c:v>
                </c:pt>
                <c:pt idx="9402">
                  <c:v>0.42</c:v>
                </c:pt>
                <c:pt idx="9403">
                  <c:v>0.52</c:v>
                </c:pt>
                <c:pt idx="9404">
                  <c:v>0.49</c:v>
                </c:pt>
                <c:pt idx="9405">
                  <c:v>0.52</c:v>
                </c:pt>
                <c:pt idx="9406">
                  <c:v>0.55000000000000004</c:v>
                </c:pt>
                <c:pt idx="9407">
                  <c:v>0.45</c:v>
                </c:pt>
                <c:pt idx="9408">
                  <c:v>0.44</c:v>
                </c:pt>
                <c:pt idx="9409">
                  <c:v>0.34</c:v>
                </c:pt>
                <c:pt idx="9410">
                  <c:v>0.32</c:v>
                </c:pt>
                <c:pt idx="9411">
                  <c:v>0.28999999999999998</c:v>
                </c:pt>
                <c:pt idx="9412">
                  <c:v>0.26</c:v>
                </c:pt>
                <c:pt idx="9413">
                  <c:v>0.25</c:v>
                </c:pt>
                <c:pt idx="9414">
                  <c:v>0.24</c:v>
                </c:pt>
                <c:pt idx="9415">
                  <c:v>0.25</c:v>
                </c:pt>
                <c:pt idx="9416">
                  <c:v>0.19</c:v>
                </c:pt>
                <c:pt idx="9417">
                  <c:v>0.19</c:v>
                </c:pt>
                <c:pt idx="9418">
                  <c:v>0.13</c:v>
                </c:pt>
                <c:pt idx="9419">
                  <c:v>0.14000000000000001</c:v>
                </c:pt>
                <c:pt idx="9420">
                  <c:v>0.25</c:v>
                </c:pt>
                <c:pt idx="9421">
                  <c:v>0.31</c:v>
                </c:pt>
                <c:pt idx="9422">
                  <c:v>0.45</c:v>
                </c:pt>
                <c:pt idx="9423">
                  <c:v>0.73</c:v>
                </c:pt>
                <c:pt idx="9424">
                  <c:v>0.55000000000000004</c:v>
                </c:pt>
                <c:pt idx="9425">
                  <c:v>1.1499999999999999</c:v>
                </c:pt>
                <c:pt idx="9426">
                  <c:v>1.05</c:v>
                </c:pt>
                <c:pt idx="9427">
                  <c:v>1.07</c:v>
                </c:pt>
                <c:pt idx="9428">
                  <c:v>0.75</c:v>
                </c:pt>
                <c:pt idx="9429">
                  <c:v>0.73</c:v>
                </c:pt>
                <c:pt idx="9430">
                  <c:v>0.74</c:v>
                </c:pt>
                <c:pt idx="9431">
                  <c:v>0.49</c:v>
                </c:pt>
                <c:pt idx="9432">
                  <c:v>0.48</c:v>
                </c:pt>
                <c:pt idx="9433">
                  <c:v>0.44</c:v>
                </c:pt>
                <c:pt idx="9434">
                  <c:v>0.66</c:v>
                </c:pt>
                <c:pt idx="9435">
                  <c:v>0.83</c:v>
                </c:pt>
                <c:pt idx="9436">
                  <c:v>0.47</c:v>
                </c:pt>
                <c:pt idx="9437">
                  <c:v>0.56999999999999995</c:v>
                </c:pt>
                <c:pt idx="9438">
                  <c:v>0.4</c:v>
                </c:pt>
                <c:pt idx="9439">
                  <c:v>0.28000000000000003</c:v>
                </c:pt>
                <c:pt idx="9440">
                  <c:v>0.33</c:v>
                </c:pt>
                <c:pt idx="9441">
                  <c:v>0.4</c:v>
                </c:pt>
                <c:pt idx="9442">
                  <c:v>0.65</c:v>
                </c:pt>
                <c:pt idx="9443">
                  <c:v>0.73</c:v>
                </c:pt>
                <c:pt idx="9444">
                  <c:v>0.78</c:v>
                </c:pt>
                <c:pt idx="9445">
                  <c:v>0.4</c:v>
                </c:pt>
                <c:pt idx="9446">
                  <c:v>0.37</c:v>
                </c:pt>
                <c:pt idx="9447">
                  <c:v>0.5</c:v>
                </c:pt>
                <c:pt idx="9448">
                  <c:v>0.46</c:v>
                </c:pt>
                <c:pt idx="9449">
                  <c:v>0.36</c:v>
                </c:pt>
                <c:pt idx="9450">
                  <c:v>0.35</c:v>
                </c:pt>
                <c:pt idx="9451">
                  <c:v>0.35</c:v>
                </c:pt>
                <c:pt idx="9452">
                  <c:v>0.43</c:v>
                </c:pt>
                <c:pt idx="9453">
                  <c:v>0.51</c:v>
                </c:pt>
                <c:pt idx="9454">
                  <c:v>0.53</c:v>
                </c:pt>
                <c:pt idx="9455">
                  <c:v>0.49</c:v>
                </c:pt>
                <c:pt idx="9456">
                  <c:v>0.46</c:v>
                </c:pt>
                <c:pt idx="9457">
                  <c:v>0.45</c:v>
                </c:pt>
                <c:pt idx="9458">
                  <c:v>0.41</c:v>
                </c:pt>
                <c:pt idx="9459">
                  <c:v>0.43</c:v>
                </c:pt>
                <c:pt idx="9460">
                  <c:v>0.37</c:v>
                </c:pt>
                <c:pt idx="9461">
                  <c:v>0.35</c:v>
                </c:pt>
                <c:pt idx="9462">
                  <c:v>0.35</c:v>
                </c:pt>
                <c:pt idx="9463">
                  <c:v>0.38</c:v>
                </c:pt>
                <c:pt idx="9464">
                  <c:v>0.37</c:v>
                </c:pt>
                <c:pt idx="9465">
                  <c:v>0.36</c:v>
                </c:pt>
                <c:pt idx="9466">
                  <c:v>0.16</c:v>
                </c:pt>
                <c:pt idx="9467">
                  <c:v>0.19</c:v>
                </c:pt>
                <c:pt idx="9468">
                  <c:v>0.2</c:v>
                </c:pt>
                <c:pt idx="9469">
                  <c:v>0.21</c:v>
                </c:pt>
                <c:pt idx="9470">
                  <c:v>0.21</c:v>
                </c:pt>
                <c:pt idx="9471">
                  <c:v>0.47</c:v>
                </c:pt>
                <c:pt idx="9472">
                  <c:v>0.43</c:v>
                </c:pt>
              </c:numCache>
            </c:numRef>
          </c:yVal>
          <c:smooth val="0"/>
          <c:extLst>
            <c:ext xmlns:c16="http://schemas.microsoft.com/office/drawing/2014/chart" uri="{C3380CC4-5D6E-409C-BE32-E72D297353CC}">
              <c16:uniqueId val="{00000001-4B36-464C-8B1F-799568994979}"/>
            </c:ext>
          </c:extLst>
        </c:ser>
        <c:dLbls>
          <c:showLegendKey val="0"/>
          <c:showVal val="0"/>
          <c:showCatName val="0"/>
          <c:showSerName val="0"/>
          <c:showPercent val="0"/>
          <c:showBubbleSize val="0"/>
        </c:dLbls>
        <c:axId val="908835392"/>
        <c:axId val="972712512"/>
      </c:scatterChart>
      <c:valAx>
        <c:axId val="90883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Hach (mg/L)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2712512"/>
        <c:crosses val="autoZero"/>
        <c:crossBetween val="midCat"/>
      </c:valAx>
      <c:valAx>
        <c:axId val="9727125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Prominent (mg/L)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88353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Inf &amp; Eff Prominent vs Hach (Including Outliers)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lumMod val="20000"/>
                  <a:lumOff val="80000"/>
                  <a:alpha val="50000"/>
                </a:schemeClr>
              </a:solidFill>
              <a:ln w="9525">
                <a:solidFill>
                  <a:schemeClr val="accent1">
                    <a:lumMod val="40000"/>
                    <a:lumOff val="60000"/>
                  </a:schemeClr>
                </a:solidFill>
              </a:ln>
              <a:effectLst/>
            </c:spPr>
          </c:marker>
          <c:trendline>
            <c:spPr>
              <a:ln w="25400" cap="rnd">
                <a:solidFill>
                  <a:srgbClr val="FF0000"/>
                </a:solidFill>
                <a:prstDash val="sysDot"/>
              </a:ln>
              <a:effectLst/>
            </c:spPr>
            <c:trendlineType val="linear"/>
            <c:dispRSqr val="1"/>
            <c:dispEq val="1"/>
            <c:trendlineLbl>
              <c:layout>
                <c:manualLayout>
                  <c:x val="0.20879609505825347"/>
                  <c:y val="-9.366570673198049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'Inf &amp; Eff (w outliers)'!$C$23:$C$9724</c:f>
              <c:numCache>
                <c:formatCode>0.00</c:formatCode>
                <c:ptCount val="9702"/>
                <c:pt idx="0">
                  <c:v>0.7</c:v>
                </c:pt>
                <c:pt idx="1">
                  <c:v>0.71</c:v>
                </c:pt>
                <c:pt idx="2">
                  <c:v>0.66</c:v>
                </c:pt>
                <c:pt idx="3">
                  <c:v>0.68</c:v>
                </c:pt>
                <c:pt idx="4">
                  <c:v>0.69</c:v>
                </c:pt>
                <c:pt idx="5">
                  <c:v>0.66</c:v>
                </c:pt>
                <c:pt idx="6">
                  <c:v>0.67</c:v>
                </c:pt>
                <c:pt idx="7">
                  <c:v>0.7</c:v>
                </c:pt>
                <c:pt idx="8">
                  <c:v>0.72</c:v>
                </c:pt>
                <c:pt idx="9">
                  <c:v>0.66</c:v>
                </c:pt>
                <c:pt idx="10">
                  <c:v>0.86</c:v>
                </c:pt>
                <c:pt idx="11">
                  <c:v>0.85</c:v>
                </c:pt>
                <c:pt idx="12">
                  <c:v>0.93</c:v>
                </c:pt>
                <c:pt idx="13">
                  <c:v>0.82</c:v>
                </c:pt>
                <c:pt idx="14">
                  <c:v>0.79</c:v>
                </c:pt>
                <c:pt idx="15">
                  <c:v>0.84</c:v>
                </c:pt>
                <c:pt idx="16">
                  <c:v>0.82</c:v>
                </c:pt>
                <c:pt idx="17">
                  <c:v>0.86</c:v>
                </c:pt>
                <c:pt idx="18">
                  <c:v>0.79</c:v>
                </c:pt>
                <c:pt idx="19">
                  <c:v>1.51</c:v>
                </c:pt>
                <c:pt idx="20">
                  <c:v>1.76</c:v>
                </c:pt>
                <c:pt idx="21">
                  <c:v>1.71</c:v>
                </c:pt>
                <c:pt idx="22">
                  <c:v>1.75</c:v>
                </c:pt>
                <c:pt idx="23">
                  <c:v>1.62</c:v>
                </c:pt>
                <c:pt idx="24">
                  <c:v>1.6</c:v>
                </c:pt>
                <c:pt idx="25">
                  <c:v>1.95</c:v>
                </c:pt>
                <c:pt idx="26">
                  <c:v>1.04</c:v>
                </c:pt>
                <c:pt idx="27">
                  <c:v>0.88</c:v>
                </c:pt>
                <c:pt idx="28">
                  <c:v>1.7</c:v>
                </c:pt>
                <c:pt idx="29">
                  <c:v>1.7</c:v>
                </c:pt>
                <c:pt idx="30">
                  <c:v>1.22</c:v>
                </c:pt>
                <c:pt idx="31">
                  <c:v>1.17</c:v>
                </c:pt>
                <c:pt idx="32">
                  <c:v>1.58</c:v>
                </c:pt>
                <c:pt idx="33">
                  <c:v>1.2</c:v>
                </c:pt>
                <c:pt idx="34">
                  <c:v>1.18</c:v>
                </c:pt>
                <c:pt idx="35">
                  <c:v>1.1000000000000001</c:v>
                </c:pt>
                <c:pt idx="36">
                  <c:v>1.06</c:v>
                </c:pt>
                <c:pt idx="37">
                  <c:v>1.07</c:v>
                </c:pt>
                <c:pt idx="38">
                  <c:v>0.99</c:v>
                </c:pt>
                <c:pt idx="39">
                  <c:v>0.96</c:v>
                </c:pt>
                <c:pt idx="40">
                  <c:v>1.03</c:v>
                </c:pt>
                <c:pt idx="41">
                  <c:v>1.07</c:v>
                </c:pt>
                <c:pt idx="42">
                  <c:v>1.02</c:v>
                </c:pt>
                <c:pt idx="43">
                  <c:v>1.05</c:v>
                </c:pt>
                <c:pt idx="44">
                  <c:v>1.02</c:v>
                </c:pt>
                <c:pt idx="45">
                  <c:v>1.05</c:v>
                </c:pt>
                <c:pt idx="46">
                  <c:v>1.0900000000000001</c:v>
                </c:pt>
                <c:pt idx="47">
                  <c:v>1.1200000000000001</c:v>
                </c:pt>
                <c:pt idx="48">
                  <c:v>1.2</c:v>
                </c:pt>
                <c:pt idx="49">
                  <c:v>1.22</c:v>
                </c:pt>
                <c:pt idx="50">
                  <c:v>1.24</c:v>
                </c:pt>
                <c:pt idx="51">
                  <c:v>1.17</c:v>
                </c:pt>
                <c:pt idx="52">
                  <c:v>1.9</c:v>
                </c:pt>
                <c:pt idx="53">
                  <c:v>1.2</c:v>
                </c:pt>
                <c:pt idx="54">
                  <c:v>0.77</c:v>
                </c:pt>
                <c:pt idx="55">
                  <c:v>0.75</c:v>
                </c:pt>
                <c:pt idx="56">
                  <c:v>0.71</c:v>
                </c:pt>
                <c:pt idx="57">
                  <c:v>0.92</c:v>
                </c:pt>
                <c:pt idx="58">
                  <c:v>0.76</c:v>
                </c:pt>
                <c:pt idx="59">
                  <c:v>0.76</c:v>
                </c:pt>
                <c:pt idx="60">
                  <c:v>0.8</c:v>
                </c:pt>
                <c:pt idx="61">
                  <c:v>0.77</c:v>
                </c:pt>
                <c:pt idx="62">
                  <c:v>0.82</c:v>
                </c:pt>
                <c:pt idx="63">
                  <c:v>0.75</c:v>
                </c:pt>
                <c:pt idx="64">
                  <c:v>0.74</c:v>
                </c:pt>
                <c:pt idx="65">
                  <c:v>0.65</c:v>
                </c:pt>
                <c:pt idx="66">
                  <c:v>0.63</c:v>
                </c:pt>
                <c:pt idx="67">
                  <c:v>0.56999999999999995</c:v>
                </c:pt>
                <c:pt idx="68">
                  <c:v>0.64</c:v>
                </c:pt>
                <c:pt idx="69">
                  <c:v>0.64</c:v>
                </c:pt>
                <c:pt idx="70">
                  <c:v>0.6</c:v>
                </c:pt>
                <c:pt idx="71">
                  <c:v>0.63</c:v>
                </c:pt>
                <c:pt idx="72">
                  <c:v>1.1000000000000001</c:v>
                </c:pt>
                <c:pt idx="73">
                  <c:v>1.05</c:v>
                </c:pt>
                <c:pt idx="74">
                  <c:v>0.86</c:v>
                </c:pt>
                <c:pt idx="75">
                  <c:v>0.89</c:v>
                </c:pt>
                <c:pt idx="76">
                  <c:v>0.93</c:v>
                </c:pt>
                <c:pt idx="77">
                  <c:v>0.86</c:v>
                </c:pt>
                <c:pt idx="78">
                  <c:v>0.91</c:v>
                </c:pt>
                <c:pt idx="79">
                  <c:v>0.83</c:v>
                </c:pt>
                <c:pt idx="80">
                  <c:v>0.9</c:v>
                </c:pt>
                <c:pt idx="81">
                  <c:v>0.87</c:v>
                </c:pt>
                <c:pt idx="82">
                  <c:v>0.89</c:v>
                </c:pt>
                <c:pt idx="83">
                  <c:v>0.95</c:v>
                </c:pt>
                <c:pt idx="84">
                  <c:v>0.9</c:v>
                </c:pt>
                <c:pt idx="85">
                  <c:v>0.88</c:v>
                </c:pt>
                <c:pt idx="86">
                  <c:v>0.89</c:v>
                </c:pt>
                <c:pt idx="87">
                  <c:v>0.83</c:v>
                </c:pt>
                <c:pt idx="88">
                  <c:v>0.87</c:v>
                </c:pt>
                <c:pt idx="89">
                  <c:v>0.88</c:v>
                </c:pt>
                <c:pt idx="90">
                  <c:v>0.86</c:v>
                </c:pt>
                <c:pt idx="91">
                  <c:v>0.87</c:v>
                </c:pt>
                <c:pt idx="92">
                  <c:v>0.88</c:v>
                </c:pt>
                <c:pt idx="93">
                  <c:v>0.85</c:v>
                </c:pt>
                <c:pt idx="94">
                  <c:v>0.8</c:v>
                </c:pt>
                <c:pt idx="95">
                  <c:v>0.88</c:v>
                </c:pt>
                <c:pt idx="96">
                  <c:v>0.77</c:v>
                </c:pt>
                <c:pt idx="97">
                  <c:v>1.2</c:v>
                </c:pt>
                <c:pt idx="98">
                  <c:v>0.97</c:v>
                </c:pt>
                <c:pt idx="99">
                  <c:v>0.98</c:v>
                </c:pt>
                <c:pt idx="100">
                  <c:v>0.9</c:v>
                </c:pt>
                <c:pt idx="101">
                  <c:v>0.98</c:v>
                </c:pt>
                <c:pt idx="102">
                  <c:v>0.86</c:v>
                </c:pt>
                <c:pt idx="103">
                  <c:v>0.86</c:v>
                </c:pt>
                <c:pt idx="104">
                  <c:v>0.85</c:v>
                </c:pt>
                <c:pt idx="105">
                  <c:v>0.76</c:v>
                </c:pt>
                <c:pt idx="106">
                  <c:v>0.79</c:v>
                </c:pt>
                <c:pt idx="107">
                  <c:v>0.8</c:v>
                </c:pt>
                <c:pt idx="108">
                  <c:v>0.72</c:v>
                </c:pt>
                <c:pt idx="109">
                  <c:v>0.74</c:v>
                </c:pt>
                <c:pt idx="110">
                  <c:v>0.91</c:v>
                </c:pt>
                <c:pt idx="111">
                  <c:v>0.9</c:v>
                </c:pt>
                <c:pt idx="112">
                  <c:v>0.05</c:v>
                </c:pt>
                <c:pt idx="113">
                  <c:v>0.95</c:v>
                </c:pt>
                <c:pt idx="114">
                  <c:v>0.93</c:v>
                </c:pt>
                <c:pt idx="115">
                  <c:v>0.91</c:v>
                </c:pt>
                <c:pt idx="116">
                  <c:v>0.82</c:v>
                </c:pt>
                <c:pt idx="117">
                  <c:v>0.83</c:v>
                </c:pt>
                <c:pt idx="118">
                  <c:v>1.02</c:v>
                </c:pt>
                <c:pt idx="119">
                  <c:v>2.11</c:v>
                </c:pt>
                <c:pt idx="120">
                  <c:v>1.27</c:v>
                </c:pt>
                <c:pt idx="121">
                  <c:v>1.21</c:v>
                </c:pt>
                <c:pt idx="122">
                  <c:v>0.1</c:v>
                </c:pt>
                <c:pt idx="123">
                  <c:v>1.21</c:v>
                </c:pt>
                <c:pt idx="124">
                  <c:v>0.54</c:v>
                </c:pt>
                <c:pt idx="125">
                  <c:v>0.33</c:v>
                </c:pt>
                <c:pt idx="126">
                  <c:v>0.46</c:v>
                </c:pt>
                <c:pt idx="127">
                  <c:v>0.78</c:v>
                </c:pt>
                <c:pt idx="128">
                  <c:v>0.83</c:v>
                </c:pt>
                <c:pt idx="129">
                  <c:v>0.85</c:v>
                </c:pt>
                <c:pt idx="130">
                  <c:v>0.94</c:v>
                </c:pt>
                <c:pt idx="131">
                  <c:v>0.97</c:v>
                </c:pt>
                <c:pt idx="132">
                  <c:v>0.95</c:v>
                </c:pt>
                <c:pt idx="133">
                  <c:v>0.8</c:v>
                </c:pt>
                <c:pt idx="134">
                  <c:v>0.81</c:v>
                </c:pt>
                <c:pt idx="135">
                  <c:v>0.75</c:v>
                </c:pt>
                <c:pt idx="136">
                  <c:v>0.77</c:v>
                </c:pt>
                <c:pt idx="137">
                  <c:v>0.75</c:v>
                </c:pt>
                <c:pt idx="138">
                  <c:v>0.72</c:v>
                </c:pt>
                <c:pt idx="139">
                  <c:v>0.74</c:v>
                </c:pt>
                <c:pt idx="140">
                  <c:v>0.73</c:v>
                </c:pt>
                <c:pt idx="141">
                  <c:v>0.77</c:v>
                </c:pt>
                <c:pt idx="142">
                  <c:v>0.76</c:v>
                </c:pt>
                <c:pt idx="143">
                  <c:v>0.71</c:v>
                </c:pt>
                <c:pt idx="144">
                  <c:v>1.1200000000000001</c:v>
                </c:pt>
                <c:pt idx="145">
                  <c:v>0.91</c:v>
                </c:pt>
                <c:pt idx="146">
                  <c:v>0.9</c:v>
                </c:pt>
                <c:pt idx="147">
                  <c:v>1.01</c:v>
                </c:pt>
                <c:pt idx="148">
                  <c:v>0.97</c:v>
                </c:pt>
                <c:pt idx="149">
                  <c:v>0.95</c:v>
                </c:pt>
                <c:pt idx="150">
                  <c:v>0.9</c:v>
                </c:pt>
                <c:pt idx="151">
                  <c:v>0.92</c:v>
                </c:pt>
                <c:pt idx="152">
                  <c:v>0.9</c:v>
                </c:pt>
                <c:pt idx="153">
                  <c:v>0.84</c:v>
                </c:pt>
                <c:pt idx="154">
                  <c:v>0.82</c:v>
                </c:pt>
                <c:pt idx="155">
                  <c:v>0.8</c:v>
                </c:pt>
                <c:pt idx="156">
                  <c:v>0.83</c:v>
                </c:pt>
                <c:pt idx="157">
                  <c:v>0.86</c:v>
                </c:pt>
                <c:pt idx="158">
                  <c:v>0.85</c:v>
                </c:pt>
                <c:pt idx="159">
                  <c:v>0.86</c:v>
                </c:pt>
                <c:pt idx="160">
                  <c:v>0.83</c:v>
                </c:pt>
                <c:pt idx="161">
                  <c:v>0.78</c:v>
                </c:pt>
                <c:pt idx="162">
                  <c:v>0.82</c:v>
                </c:pt>
                <c:pt idx="163">
                  <c:v>0.8</c:v>
                </c:pt>
                <c:pt idx="164">
                  <c:v>0.78</c:v>
                </c:pt>
                <c:pt idx="165">
                  <c:v>0.81</c:v>
                </c:pt>
                <c:pt idx="166">
                  <c:v>0.86</c:v>
                </c:pt>
                <c:pt idx="167">
                  <c:v>0.74</c:v>
                </c:pt>
                <c:pt idx="168">
                  <c:v>1.1399999999999999</c:v>
                </c:pt>
                <c:pt idx="169">
                  <c:v>1.1000000000000001</c:v>
                </c:pt>
                <c:pt idx="170">
                  <c:v>1.17</c:v>
                </c:pt>
                <c:pt idx="171">
                  <c:v>0.54</c:v>
                </c:pt>
                <c:pt idx="172">
                  <c:v>0.71</c:v>
                </c:pt>
                <c:pt idx="173">
                  <c:v>0.53</c:v>
                </c:pt>
                <c:pt idx="174">
                  <c:v>0.84</c:v>
                </c:pt>
                <c:pt idx="175">
                  <c:v>0.78</c:v>
                </c:pt>
                <c:pt idx="176">
                  <c:v>0.94</c:v>
                </c:pt>
                <c:pt idx="177">
                  <c:v>1.46</c:v>
                </c:pt>
                <c:pt idx="178">
                  <c:v>1.59</c:v>
                </c:pt>
                <c:pt idx="179">
                  <c:v>1.0900000000000001</c:v>
                </c:pt>
                <c:pt idx="180">
                  <c:v>1.1599999999999999</c:v>
                </c:pt>
                <c:pt idx="181">
                  <c:v>1.0900000000000001</c:v>
                </c:pt>
                <c:pt idx="182">
                  <c:v>1.0900000000000001</c:v>
                </c:pt>
                <c:pt idx="183">
                  <c:v>0.99</c:v>
                </c:pt>
                <c:pt idx="184">
                  <c:v>0.96</c:v>
                </c:pt>
                <c:pt idx="185">
                  <c:v>1.1000000000000001</c:v>
                </c:pt>
                <c:pt idx="186">
                  <c:v>1.06</c:v>
                </c:pt>
                <c:pt idx="187">
                  <c:v>1.05</c:v>
                </c:pt>
                <c:pt idx="188">
                  <c:v>1.03</c:v>
                </c:pt>
                <c:pt idx="189">
                  <c:v>1.02</c:v>
                </c:pt>
                <c:pt idx="190">
                  <c:v>1.05</c:v>
                </c:pt>
                <c:pt idx="191">
                  <c:v>1.08</c:v>
                </c:pt>
                <c:pt idx="192">
                  <c:v>1.1000000000000001</c:v>
                </c:pt>
                <c:pt idx="193">
                  <c:v>1.1599999999999999</c:v>
                </c:pt>
                <c:pt idx="194">
                  <c:v>1.1200000000000001</c:v>
                </c:pt>
                <c:pt idx="195">
                  <c:v>1.1599999999999999</c:v>
                </c:pt>
                <c:pt idx="196">
                  <c:v>0.93</c:v>
                </c:pt>
                <c:pt idx="197">
                  <c:v>0.91</c:v>
                </c:pt>
                <c:pt idx="198">
                  <c:v>0.92</c:v>
                </c:pt>
                <c:pt idx="199">
                  <c:v>0.96</c:v>
                </c:pt>
                <c:pt idx="200">
                  <c:v>0.99</c:v>
                </c:pt>
                <c:pt idx="201">
                  <c:v>0.81</c:v>
                </c:pt>
                <c:pt idx="202">
                  <c:v>0.83</c:v>
                </c:pt>
                <c:pt idx="203">
                  <c:v>0.8</c:v>
                </c:pt>
                <c:pt idx="204">
                  <c:v>0.75</c:v>
                </c:pt>
                <c:pt idx="205">
                  <c:v>0.82</c:v>
                </c:pt>
                <c:pt idx="206">
                  <c:v>0.79</c:v>
                </c:pt>
                <c:pt idx="207">
                  <c:v>0.83</c:v>
                </c:pt>
                <c:pt idx="208">
                  <c:v>0.83</c:v>
                </c:pt>
                <c:pt idx="209">
                  <c:v>0.83</c:v>
                </c:pt>
                <c:pt idx="210">
                  <c:v>0.82</c:v>
                </c:pt>
                <c:pt idx="211">
                  <c:v>0.8</c:v>
                </c:pt>
                <c:pt idx="212">
                  <c:v>0.84</c:v>
                </c:pt>
                <c:pt idx="213">
                  <c:v>0.8</c:v>
                </c:pt>
                <c:pt idx="214">
                  <c:v>0.79</c:v>
                </c:pt>
                <c:pt idx="215">
                  <c:v>0.88</c:v>
                </c:pt>
                <c:pt idx="216">
                  <c:v>0.87</c:v>
                </c:pt>
                <c:pt idx="217">
                  <c:v>0.84</c:v>
                </c:pt>
                <c:pt idx="218">
                  <c:v>0.86</c:v>
                </c:pt>
                <c:pt idx="219">
                  <c:v>0.85</c:v>
                </c:pt>
                <c:pt idx="220">
                  <c:v>0.82</c:v>
                </c:pt>
                <c:pt idx="221">
                  <c:v>0.91</c:v>
                </c:pt>
                <c:pt idx="222">
                  <c:v>0.83</c:v>
                </c:pt>
                <c:pt idx="223">
                  <c:v>0.81</c:v>
                </c:pt>
                <c:pt idx="224">
                  <c:v>0.82</c:v>
                </c:pt>
                <c:pt idx="225">
                  <c:v>0.95</c:v>
                </c:pt>
                <c:pt idx="226">
                  <c:v>1.02</c:v>
                </c:pt>
                <c:pt idx="227">
                  <c:v>1.04</c:v>
                </c:pt>
                <c:pt idx="228">
                  <c:v>0.96</c:v>
                </c:pt>
                <c:pt idx="229">
                  <c:v>0.9</c:v>
                </c:pt>
                <c:pt idx="230">
                  <c:v>0.92</c:v>
                </c:pt>
                <c:pt idx="231">
                  <c:v>0.9</c:v>
                </c:pt>
                <c:pt idx="232">
                  <c:v>0.89</c:v>
                </c:pt>
                <c:pt idx="233">
                  <c:v>0.78</c:v>
                </c:pt>
                <c:pt idx="234">
                  <c:v>0.81</c:v>
                </c:pt>
                <c:pt idx="235">
                  <c:v>0.83</c:v>
                </c:pt>
                <c:pt idx="236">
                  <c:v>0.9</c:v>
                </c:pt>
                <c:pt idx="237">
                  <c:v>0.94</c:v>
                </c:pt>
                <c:pt idx="238">
                  <c:v>0.9</c:v>
                </c:pt>
                <c:pt idx="239">
                  <c:v>1.02</c:v>
                </c:pt>
                <c:pt idx="240">
                  <c:v>1.07</c:v>
                </c:pt>
                <c:pt idx="241">
                  <c:v>0.66</c:v>
                </c:pt>
                <c:pt idx="242">
                  <c:v>0.75</c:v>
                </c:pt>
                <c:pt idx="243">
                  <c:v>0.72</c:v>
                </c:pt>
                <c:pt idx="244">
                  <c:v>0.75</c:v>
                </c:pt>
                <c:pt idx="245">
                  <c:v>0.97</c:v>
                </c:pt>
                <c:pt idx="246">
                  <c:v>0.81</c:v>
                </c:pt>
                <c:pt idx="247">
                  <c:v>0.9</c:v>
                </c:pt>
                <c:pt idx="248">
                  <c:v>0.83</c:v>
                </c:pt>
                <c:pt idx="249">
                  <c:v>1.1000000000000001</c:v>
                </c:pt>
                <c:pt idx="250">
                  <c:v>1.04</c:v>
                </c:pt>
                <c:pt idx="251">
                  <c:v>1.1100000000000001</c:v>
                </c:pt>
                <c:pt idx="252">
                  <c:v>1.17</c:v>
                </c:pt>
                <c:pt idx="253">
                  <c:v>1.1499999999999999</c:v>
                </c:pt>
                <c:pt idx="254">
                  <c:v>1.1100000000000001</c:v>
                </c:pt>
                <c:pt idx="255">
                  <c:v>1.07</c:v>
                </c:pt>
                <c:pt idx="256">
                  <c:v>1.02</c:v>
                </c:pt>
                <c:pt idx="257">
                  <c:v>0.72</c:v>
                </c:pt>
                <c:pt idx="258">
                  <c:v>0.78</c:v>
                </c:pt>
                <c:pt idx="259">
                  <c:v>0.97</c:v>
                </c:pt>
                <c:pt idx="260">
                  <c:v>0.88</c:v>
                </c:pt>
                <c:pt idx="261">
                  <c:v>0.92</c:v>
                </c:pt>
                <c:pt idx="262">
                  <c:v>0.98</c:v>
                </c:pt>
                <c:pt idx="263">
                  <c:v>1.01</c:v>
                </c:pt>
                <c:pt idx="264">
                  <c:v>1.06</c:v>
                </c:pt>
                <c:pt idx="265">
                  <c:v>1.05</c:v>
                </c:pt>
                <c:pt idx="266">
                  <c:v>1.08</c:v>
                </c:pt>
                <c:pt idx="267">
                  <c:v>1.1100000000000001</c:v>
                </c:pt>
                <c:pt idx="268">
                  <c:v>1.06</c:v>
                </c:pt>
                <c:pt idx="269">
                  <c:v>1.1200000000000001</c:v>
                </c:pt>
                <c:pt idx="270">
                  <c:v>1.03</c:v>
                </c:pt>
                <c:pt idx="271">
                  <c:v>1.1000000000000001</c:v>
                </c:pt>
                <c:pt idx="272">
                  <c:v>1.04</c:v>
                </c:pt>
                <c:pt idx="273">
                  <c:v>1.07</c:v>
                </c:pt>
                <c:pt idx="274">
                  <c:v>1.08</c:v>
                </c:pt>
                <c:pt idx="275">
                  <c:v>1.08</c:v>
                </c:pt>
                <c:pt idx="276">
                  <c:v>1.0900000000000001</c:v>
                </c:pt>
                <c:pt idx="277">
                  <c:v>1.1499999999999999</c:v>
                </c:pt>
                <c:pt idx="278">
                  <c:v>1.1100000000000001</c:v>
                </c:pt>
                <c:pt idx="279">
                  <c:v>1.06</c:v>
                </c:pt>
                <c:pt idx="280">
                  <c:v>1.04</c:v>
                </c:pt>
                <c:pt idx="281">
                  <c:v>1</c:v>
                </c:pt>
                <c:pt idx="282">
                  <c:v>0.96</c:v>
                </c:pt>
                <c:pt idx="283">
                  <c:v>0.83</c:v>
                </c:pt>
                <c:pt idx="284">
                  <c:v>0.79</c:v>
                </c:pt>
                <c:pt idx="285">
                  <c:v>1.07</c:v>
                </c:pt>
                <c:pt idx="286">
                  <c:v>0.82</c:v>
                </c:pt>
                <c:pt idx="287">
                  <c:v>0.75</c:v>
                </c:pt>
                <c:pt idx="288">
                  <c:v>0.79</c:v>
                </c:pt>
                <c:pt idx="289">
                  <c:v>0.71</c:v>
                </c:pt>
                <c:pt idx="290">
                  <c:v>0.72</c:v>
                </c:pt>
                <c:pt idx="291">
                  <c:v>0.83</c:v>
                </c:pt>
                <c:pt idx="292">
                  <c:v>1.06</c:v>
                </c:pt>
                <c:pt idx="293">
                  <c:v>1.08</c:v>
                </c:pt>
                <c:pt idx="294">
                  <c:v>1.01</c:v>
                </c:pt>
                <c:pt idx="295">
                  <c:v>0.93</c:v>
                </c:pt>
                <c:pt idx="296">
                  <c:v>0.95</c:v>
                </c:pt>
                <c:pt idx="297">
                  <c:v>0.87</c:v>
                </c:pt>
                <c:pt idx="298">
                  <c:v>0.9</c:v>
                </c:pt>
                <c:pt idx="299">
                  <c:v>0.89</c:v>
                </c:pt>
                <c:pt idx="300">
                  <c:v>0.91</c:v>
                </c:pt>
                <c:pt idx="301">
                  <c:v>0.9</c:v>
                </c:pt>
                <c:pt idx="302">
                  <c:v>0.89</c:v>
                </c:pt>
                <c:pt idx="303">
                  <c:v>0.87</c:v>
                </c:pt>
                <c:pt idx="304">
                  <c:v>0.79</c:v>
                </c:pt>
                <c:pt idx="305">
                  <c:v>1.03</c:v>
                </c:pt>
                <c:pt idx="306">
                  <c:v>1.05</c:v>
                </c:pt>
                <c:pt idx="307">
                  <c:v>1</c:v>
                </c:pt>
                <c:pt idx="308">
                  <c:v>1.06</c:v>
                </c:pt>
                <c:pt idx="309">
                  <c:v>0.99</c:v>
                </c:pt>
                <c:pt idx="310">
                  <c:v>1.01</c:v>
                </c:pt>
                <c:pt idx="311">
                  <c:v>0.98</c:v>
                </c:pt>
                <c:pt idx="312">
                  <c:v>1.1100000000000001</c:v>
                </c:pt>
                <c:pt idx="313">
                  <c:v>1.18</c:v>
                </c:pt>
                <c:pt idx="314">
                  <c:v>1.1299999999999999</c:v>
                </c:pt>
                <c:pt idx="315">
                  <c:v>1.1599999999999999</c:v>
                </c:pt>
                <c:pt idx="316">
                  <c:v>0.95</c:v>
                </c:pt>
                <c:pt idx="317">
                  <c:v>1.07</c:v>
                </c:pt>
                <c:pt idx="318">
                  <c:v>1.06</c:v>
                </c:pt>
                <c:pt idx="319">
                  <c:v>1.02</c:v>
                </c:pt>
                <c:pt idx="320">
                  <c:v>1.02</c:v>
                </c:pt>
                <c:pt idx="321">
                  <c:v>1.05</c:v>
                </c:pt>
                <c:pt idx="322">
                  <c:v>1.1200000000000001</c:v>
                </c:pt>
                <c:pt idx="323">
                  <c:v>1.0900000000000001</c:v>
                </c:pt>
                <c:pt idx="324">
                  <c:v>1.02</c:v>
                </c:pt>
                <c:pt idx="325">
                  <c:v>0.82</c:v>
                </c:pt>
                <c:pt idx="326">
                  <c:v>0.98</c:v>
                </c:pt>
                <c:pt idx="327">
                  <c:v>1.01</c:v>
                </c:pt>
                <c:pt idx="328">
                  <c:v>1.02</c:v>
                </c:pt>
                <c:pt idx="329">
                  <c:v>0.96</c:v>
                </c:pt>
                <c:pt idx="330">
                  <c:v>0.94</c:v>
                </c:pt>
                <c:pt idx="331">
                  <c:v>0.95</c:v>
                </c:pt>
                <c:pt idx="332">
                  <c:v>0.99</c:v>
                </c:pt>
                <c:pt idx="333">
                  <c:v>1</c:v>
                </c:pt>
                <c:pt idx="334">
                  <c:v>1.04</c:v>
                </c:pt>
                <c:pt idx="335">
                  <c:v>0.72</c:v>
                </c:pt>
                <c:pt idx="336">
                  <c:v>0.97</c:v>
                </c:pt>
                <c:pt idx="337">
                  <c:v>1.41</c:v>
                </c:pt>
                <c:pt idx="338">
                  <c:v>1.29</c:v>
                </c:pt>
                <c:pt idx="339">
                  <c:v>1.01</c:v>
                </c:pt>
                <c:pt idx="340">
                  <c:v>1</c:v>
                </c:pt>
                <c:pt idx="341">
                  <c:v>0.98</c:v>
                </c:pt>
                <c:pt idx="342">
                  <c:v>1.06</c:v>
                </c:pt>
                <c:pt idx="343">
                  <c:v>1.02</c:v>
                </c:pt>
                <c:pt idx="344">
                  <c:v>1.1000000000000001</c:v>
                </c:pt>
                <c:pt idx="345">
                  <c:v>1.26</c:v>
                </c:pt>
                <c:pt idx="346">
                  <c:v>1.1599999999999999</c:v>
                </c:pt>
                <c:pt idx="347">
                  <c:v>0.98</c:v>
                </c:pt>
                <c:pt idx="348">
                  <c:v>0.95</c:v>
                </c:pt>
                <c:pt idx="349">
                  <c:v>0.88</c:v>
                </c:pt>
                <c:pt idx="350">
                  <c:v>0.89</c:v>
                </c:pt>
                <c:pt idx="351">
                  <c:v>0.9</c:v>
                </c:pt>
                <c:pt idx="352">
                  <c:v>0.91</c:v>
                </c:pt>
                <c:pt idx="353">
                  <c:v>0.93</c:v>
                </c:pt>
                <c:pt idx="354">
                  <c:v>0.89</c:v>
                </c:pt>
                <c:pt idx="355">
                  <c:v>0.91</c:v>
                </c:pt>
                <c:pt idx="356">
                  <c:v>0.94</c:v>
                </c:pt>
                <c:pt idx="357">
                  <c:v>0.8</c:v>
                </c:pt>
                <c:pt idx="358">
                  <c:v>0.83</c:v>
                </c:pt>
                <c:pt idx="359">
                  <c:v>0.81</c:v>
                </c:pt>
                <c:pt idx="360">
                  <c:v>0.78</c:v>
                </c:pt>
                <c:pt idx="361">
                  <c:v>0.85</c:v>
                </c:pt>
                <c:pt idx="362">
                  <c:v>0.8</c:v>
                </c:pt>
                <c:pt idx="363">
                  <c:v>1.2</c:v>
                </c:pt>
                <c:pt idx="364">
                  <c:v>0.77</c:v>
                </c:pt>
                <c:pt idx="365">
                  <c:v>1.1100000000000001</c:v>
                </c:pt>
                <c:pt idx="366">
                  <c:v>0.85</c:v>
                </c:pt>
                <c:pt idx="367">
                  <c:v>1.17</c:v>
                </c:pt>
                <c:pt idx="368">
                  <c:v>0.94</c:v>
                </c:pt>
                <c:pt idx="369">
                  <c:v>0.75</c:v>
                </c:pt>
                <c:pt idx="370">
                  <c:v>1.19</c:v>
                </c:pt>
                <c:pt idx="371">
                  <c:v>0.81</c:v>
                </c:pt>
                <c:pt idx="372">
                  <c:v>0.91</c:v>
                </c:pt>
                <c:pt idx="373">
                  <c:v>0.84</c:v>
                </c:pt>
                <c:pt idx="374">
                  <c:v>0.88</c:v>
                </c:pt>
                <c:pt idx="375">
                  <c:v>0.82</c:v>
                </c:pt>
                <c:pt idx="376">
                  <c:v>0.68</c:v>
                </c:pt>
                <c:pt idx="377">
                  <c:v>0.63</c:v>
                </c:pt>
                <c:pt idx="378">
                  <c:v>0.71</c:v>
                </c:pt>
                <c:pt idx="379">
                  <c:v>1.0900000000000001</c:v>
                </c:pt>
                <c:pt idx="380">
                  <c:v>0.6</c:v>
                </c:pt>
                <c:pt idx="381">
                  <c:v>1</c:v>
                </c:pt>
                <c:pt idx="382">
                  <c:v>1.05</c:v>
                </c:pt>
                <c:pt idx="383">
                  <c:v>2.1800000000000002</c:v>
                </c:pt>
                <c:pt idx="384">
                  <c:v>1.6</c:v>
                </c:pt>
                <c:pt idx="385">
                  <c:v>1.36</c:v>
                </c:pt>
                <c:pt idx="386">
                  <c:v>1.1299999999999999</c:v>
                </c:pt>
                <c:pt idx="387">
                  <c:v>1.1399999999999999</c:v>
                </c:pt>
                <c:pt idx="388">
                  <c:v>1.02</c:v>
                </c:pt>
                <c:pt idx="389">
                  <c:v>1.03</c:v>
                </c:pt>
                <c:pt idx="390">
                  <c:v>1</c:v>
                </c:pt>
                <c:pt idx="391">
                  <c:v>1.1000000000000001</c:v>
                </c:pt>
                <c:pt idx="392">
                  <c:v>1.01</c:v>
                </c:pt>
                <c:pt idx="393">
                  <c:v>0.98</c:v>
                </c:pt>
                <c:pt idx="394">
                  <c:v>0.99</c:v>
                </c:pt>
                <c:pt idx="395">
                  <c:v>1.03</c:v>
                </c:pt>
                <c:pt idx="396">
                  <c:v>0.96</c:v>
                </c:pt>
                <c:pt idx="397">
                  <c:v>0.94</c:v>
                </c:pt>
                <c:pt idx="398">
                  <c:v>0.97</c:v>
                </c:pt>
                <c:pt idx="399">
                  <c:v>0.9</c:v>
                </c:pt>
                <c:pt idx="400">
                  <c:v>0.93</c:v>
                </c:pt>
                <c:pt idx="401">
                  <c:v>0.91</c:v>
                </c:pt>
                <c:pt idx="402">
                  <c:v>0.92</c:v>
                </c:pt>
                <c:pt idx="403">
                  <c:v>0.95</c:v>
                </c:pt>
                <c:pt idx="404">
                  <c:v>0.98</c:v>
                </c:pt>
                <c:pt idx="405">
                  <c:v>0.94</c:v>
                </c:pt>
                <c:pt idx="406">
                  <c:v>0.91</c:v>
                </c:pt>
                <c:pt idx="407">
                  <c:v>0.89</c:v>
                </c:pt>
                <c:pt idx="408">
                  <c:v>0.38</c:v>
                </c:pt>
                <c:pt idx="409">
                  <c:v>1.03</c:v>
                </c:pt>
                <c:pt idx="410">
                  <c:v>1.08</c:v>
                </c:pt>
                <c:pt idx="411">
                  <c:v>1.04</c:v>
                </c:pt>
                <c:pt idx="412">
                  <c:v>1.1000000000000001</c:v>
                </c:pt>
                <c:pt idx="413">
                  <c:v>0.91</c:v>
                </c:pt>
                <c:pt idx="414">
                  <c:v>0.94</c:v>
                </c:pt>
                <c:pt idx="415">
                  <c:v>0.89</c:v>
                </c:pt>
                <c:pt idx="416">
                  <c:v>0.84</c:v>
                </c:pt>
                <c:pt idx="417">
                  <c:v>0.79</c:v>
                </c:pt>
                <c:pt idx="418">
                  <c:v>0.84</c:v>
                </c:pt>
                <c:pt idx="419">
                  <c:v>0.72</c:v>
                </c:pt>
                <c:pt idx="420">
                  <c:v>0.8</c:v>
                </c:pt>
                <c:pt idx="421">
                  <c:v>0.77</c:v>
                </c:pt>
                <c:pt idx="422">
                  <c:v>0.75</c:v>
                </c:pt>
                <c:pt idx="423">
                  <c:v>0.7</c:v>
                </c:pt>
                <c:pt idx="424">
                  <c:v>0.8</c:v>
                </c:pt>
                <c:pt idx="425">
                  <c:v>0.83</c:v>
                </c:pt>
                <c:pt idx="426">
                  <c:v>0.79</c:v>
                </c:pt>
                <c:pt idx="427">
                  <c:v>0.74</c:v>
                </c:pt>
                <c:pt idx="428">
                  <c:v>0.81</c:v>
                </c:pt>
                <c:pt idx="429">
                  <c:v>0.77</c:v>
                </c:pt>
                <c:pt idx="430">
                  <c:v>0.78</c:v>
                </c:pt>
                <c:pt idx="431">
                  <c:v>0.97</c:v>
                </c:pt>
                <c:pt idx="432">
                  <c:v>0.93</c:v>
                </c:pt>
                <c:pt idx="433">
                  <c:v>0.98</c:v>
                </c:pt>
                <c:pt idx="434">
                  <c:v>0.9</c:v>
                </c:pt>
                <c:pt idx="435">
                  <c:v>0.86</c:v>
                </c:pt>
                <c:pt idx="436">
                  <c:v>0.83</c:v>
                </c:pt>
                <c:pt idx="437">
                  <c:v>0.86</c:v>
                </c:pt>
                <c:pt idx="438">
                  <c:v>1.0900000000000001</c:v>
                </c:pt>
                <c:pt idx="439">
                  <c:v>1.03</c:v>
                </c:pt>
                <c:pt idx="440">
                  <c:v>0.93</c:v>
                </c:pt>
                <c:pt idx="441">
                  <c:v>1.1399999999999999</c:v>
                </c:pt>
                <c:pt idx="442">
                  <c:v>1.02</c:v>
                </c:pt>
                <c:pt idx="443">
                  <c:v>1.07</c:v>
                </c:pt>
                <c:pt idx="444">
                  <c:v>0.96</c:v>
                </c:pt>
                <c:pt idx="445">
                  <c:v>0.94</c:v>
                </c:pt>
                <c:pt idx="446">
                  <c:v>0.69</c:v>
                </c:pt>
                <c:pt idx="447">
                  <c:v>0.98</c:v>
                </c:pt>
                <c:pt idx="448">
                  <c:v>0.98</c:v>
                </c:pt>
                <c:pt idx="449">
                  <c:v>0.99</c:v>
                </c:pt>
                <c:pt idx="450">
                  <c:v>0.89</c:v>
                </c:pt>
                <c:pt idx="451">
                  <c:v>0.92</c:v>
                </c:pt>
                <c:pt idx="452">
                  <c:v>0.95</c:v>
                </c:pt>
                <c:pt idx="453">
                  <c:v>1.01</c:v>
                </c:pt>
                <c:pt idx="454">
                  <c:v>0.77</c:v>
                </c:pt>
                <c:pt idx="455">
                  <c:v>0.56999999999999995</c:v>
                </c:pt>
                <c:pt idx="456">
                  <c:v>0.5</c:v>
                </c:pt>
                <c:pt idx="457">
                  <c:v>0.78</c:v>
                </c:pt>
                <c:pt idx="458">
                  <c:v>0.55000000000000004</c:v>
                </c:pt>
                <c:pt idx="459">
                  <c:v>0.55000000000000004</c:v>
                </c:pt>
                <c:pt idx="460">
                  <c:v>0.6</c:v>
                </c:pt>
                <c:pt idx="461">
                  <c:v>0.93</c:v>
                </c:pt>
                <c:pt idx="462">
                  <c:v>1.04</c:v>
                </c:pt>
                <c:pt idx="463">
                  <c:v>1.29</c:v>
                </c:pt>
                <c:pt idx="464">
                  <c:v>1.1200000000000001</c:v>
                </c:pt>
                <c:pt idx="465">
                  <c:v>0.76</c:v>
                </c:pt>
                <c:pt idx="466">
                  <c:v>1.1200000000000001</c:v>
                </c:pt>
                <c:pt idx="467">
                  <c:v>1.1000000000000001</c:v>
                </c:pt>
                <c:pt idx="468">
                  <c:v>1.03</c:v>
                </c:pt>
                <c:pt idx="469">
                  <c:v>0.98</c:v>
                </c:pt>
                <c:pt idx="470">
                  <c:v>0.96</c:v>
                </c:pt>
                <c:pt idx="471">
                  <c:v>0.98</c:v>
                </c:pt>
                <c:pt idx="472">
                  <c:v>1.01</c:v>
                </c:pt>
                <c:pt idx="473">
                  <c:v>1.1000000000000001</c:v>
                </c:pt>
                <c:pt idx="474">
                  <c:v>1.1599999999999999</c:v>
                </c:pt>
                <c:pt idx="475">
                  <c:v>0.97</c:v>
                </c:pt>
                <c:pt idx="476">
                  <c:v>0.7</c:v>
                </c:pt>
                <c:pt idx="477">
                  <c:v>0.73</c:v>
                </c:pt>
                <c:pt idx="478">
                  <c:v>0.7</c:v>
                </c:pt>
                <c:pt idx="479">
                  <c:v>0.12</c:v>
                </c:pt>
                <c:pt idx="480">
                  <c:v>0.84</c:v>
                </c:pt>
                <c:pt idx="481">
                  <c:v>0.88</c:v>
                </c:pt>
                <c:pt idx="482">
                  <c:v>0.66</c:v>
                </c:pt>
                <c:pt idx="483">
                  <c:v>0.81</c:v>
                </c:pt>
                <c:pt idx="484">
                  <c:v>0.82</c:v>
                </c:pt>
                <c:pt idx="485">
                  <c:v>0.52</c:v>
                </c:pt>
                <c:pt idx="486">
                  <c:v>0.57999999999999996</c:v>
                </c:pt>
                <c:pt idx="487">
                  <c:v>0.77</c:v>
                </c:pt>
                <c:pt idx="488">
                  <c:v>0.72</c:v>
                </c:pt>
                <c:pt idx="489">
                  <c:v>0.68</c:v>
                </c:pt>
                <c:pt idx="490">
                  <c:v>0.67</c:v>
                </c:pt>
                <c:pt idx="491">
                  <c:v>0.88</c:v>
                </c:pt>
                <c:pt idx="492">
                  <c:v>0.9</c:v>
                </c:pt>
                <c:pt idx="493">
                  <c:v>0.96</c:v>
                </c:pt>
                <c:pt idx="494">
                  <c:v>0.98</c:v>
                </c:pt>
                <c:pt idx="495">
                  <c:v>0.97</c:v>
                </c:pt>
                <c:pt idx="496">
                  <c:v>0.99</c:v>
                </c:pt>
                <c:pt idx="497">
                  <c:v>1.03</c:v>
                </c:pt>
                <c:pt idx="498">
                  <c:v>0.98</c:v>
                </c:pt>
                <c:pt idx="499">
                  <c:v>0.93</c:v>
                </c:pt>
                <c:pt idx="500">
                  <c:v>0.81</c:v>
                </c:pt>
                <c:pt idx="501">
                  <c:v>0.84</c:v>
                </c:pt>
                <c:pt idx="502">
                  <c:v>0.92</c:v>
                </c:pt>
                <c:pt idx="503">
                  <c:v>0.89</c:v>
                </c:pt>
                <c:pt idx="504">
                  <c:v>0.87</c:v>
                </c:pt>
                <c:pt idx="505">
                  <c:v>0.71</c:v>
                </c:pt>
                <c:pt idx="506">
                  <c:v>1.02</c:v>
                </c:pt>
                <c:pt idx="507">
                  <c:v>1.03</c:v>
                </c:pt>
                <c:pt idx="508">
                  <c:v>1.02</c:v>
                </c:pt>
                <c:pt idx="509">
                  <c:v>1.02</c:v>
                </c:pt>
                <c:pt idx="510">
                  <c:v>1</c:v>
                </c:pt>
                <c:pt idx="511">
                  <c:v>1.03</c:v>
                </c:pt>
                <c:pt idx="512">
                  <c:v>0.99</c:v>
                </c:pt>
                <c:pt idx="513">
                  <c:v>1.04</c:v>
                </c:pt>
                <c:pt idx="514">
                  <c:v>1.07</c:v>
                </c:pt>
                <c:pt idx="515">
                  <c:v>0.97</c:v>
                </c:pt>
                <c:pt idx="516">
                  <c:v>0.92</c:v>
                </c:pt>
                <c:pt idx="517">
                  <c:v>0.91</c:v>
                </c:pt>
                <c:pt idx="518">
                  <c:v>0.94</c:v>
                </c:pt>
                <c:pt idx="519">
                  <c:v>0.98</c:v>
                </c:pt>
                <c:pt idx="520">
                  <c:v>0.99</c:v>
                </c:pt>
                <c:pt idx="521">
                  <c:v>0.99</c:v>
                </c:pt>
                <c:pt idx="522">
                  <c:v>0.84</c:v>
                </c:pt>
                <c:pt idx="523">
                  <c:v>1.2</c:v>
                </c:pt>
                <c:pt idx="524">
                  <c:v>1.06</c:v>
                </c:pt>
                <c:pt idx="525">
                  <c:v>0.85</c:v>
                </c:pt>
                <c:pt idx="526">
                  <c:v>0.9</c:v>
                </c:pt>
                <c:pt idx="527">
                  <c:v>0.95</c:v>
                </c:pt>
                <c:pt idx="528">
                  <c:v>0.72</c:v>
                </c:pt>
                <c:pt idx="529">
                  <c:v>0.8</c:v>
                </c:pt>
                <c:pt idx="530">
                  <c:v>0.92</c:v>
                </c:pt>
                <c:pt idx="531">
                  <c:v>0.94</c:v>
                </c:pt>
                <c:pt idx="532">
                  <c:v>0.96</c:v>
                </c:pt>
                <c:pt idx="533">
                  <c:v>0.98</c:v>
                </c:pt>
                <c:pt idx="534">
                  <c:v>1.02</c:v>
                </c:pt>
                <c:pt idx="535">
                  <c:v>0.99</c:v>
                </c:pt>
                <c:pt idx="536">
                  <c:v>0.94</c:v>
                </c:pt>
                <c:pt idx="537">
                  <c:v>0.85</c:v>
                </c:pt>
                <c:pt idx="538">
                  <c:v>0.83</c:v>
                </c:pt>
                <c:pt idx="539">
                  <c:v>0.87</c:v>
                </c:pt>
                <c:pt idx="540">
                  <c:v>0.89</c:v>
                </c:pt>
                <c:pt idx="541">
                  <c:v>0.11</c:v>
                </c:pt>
                <c:pt idx="542">
                  <c:v>0.93</c:v>
                </c:pt>
                <c:pt idx="543">
                  <c:v>0.92</c:v>
                </c:pt>
                <c:pt idx="544">
                  <c:v>0.9</c:v>
                </c:pt>
                <c:pt idx="545">
                  <c:v>0.91</c:v>
                </c:pt>
                <c:pt idx="546">
                  <c:v>0.74</c:v>
                </c:pt>
                <c:pt idx="547">
                  <c:v>0.79</c:v>
                </c:pt>
                <c:pt idx="548">
                  <c:v>0.83</c:v>
                </c:pt>
                <c:pt idx="549">
                  <c:v>0.81</c:v>
                </c:pt>
                <c:pt idx="550">
                  <c:v>0.99</c:v>
                </c:pt>
                <c:pt idx="551">
                  <c:v>0.78</c:v>
                </c:pt>
                <c:pt idx="552">
                  <c:v>0.84</c:v>
                </c:pt>
                <c:pt idx="553">
                  <c:v>0.86</c:v>
                </c:pt>
                <c:pt idx="554">
                  <c:v>0.89</c:v>
                </c:pt>
                <c:pt idx="555">
                  <c:v>0.87</c:v>
                </c:pt>
                <c:pt idx="556">
                  <c:v>0.79</c:v>
                </c:pt>
                <c:pt idx="557">
                  <c:v>0.8</c:v>
                </c:pt>
                <c:pt idx="558">
                  <c:v>0.82</c:v>
                </c:pt>
                <c:pt idx="559">
                  <c:v>0.8</c:v>
                </c:pt>
                <c:pt idx="560">
                  <c:v>0.77</c:v>
                </c:pt>
                <c:pt idx="561">
                  <c:v>0.75</c:v>
                </c:pt>
                <c:pt idx="562">
                  <c:v>0.79</c:v>
                </c:pt>
                <c:pt idx="563">
                  <c:v>0.86</c:v>
                </c:pt>
                <c:pt idx="564">
                  <c:v>0.91</c:v>
                </c:pt>
                <c:pt idx="565">
                  <c:v>0.97</c:v>
                </c:pt>
                <c:pt idx="566">
                  <c:v>1.07</c:v>
                </c:pt>
                <c:pt idx="567">
                  <c:v>0.92</c:v>
                </c:pt>
                <c:pt idx="568">
                  <c:v>0.74</c:v>
                </c:pt>
                <c:pt idx="569">
                  <c:v>0.84</c:v>
                </c:pt>
                <c:pt idx="570">
                  <c:v>0.81</c:v>
                </c:pt>
                <c:pt idx="571">
                  <c:v>0.86</c:v>
                </c:pt>
                <c:pt idx="572">
                  <c:v>1.02</c:v>
                </c:pt>
                <c:pt idx="573">
                  <c:v>0.9</c:v>
                </c:pt>
                <c:pt idx="574">
                  <c:v>0.88</c:v>
                </c:pt>
                <c:pt idx="575">
                  <c:v>0.9</c:v>
                </c:pt>
                <c:pt idx="576">
                  <c:v>1.03</c:v>
                </c:pt>
                <c:pt idx="577">
                  <c:v>1.1000000000000001</c:v>
                </c:pt>
                <c:pt idx="578">
                  <c:v>1.1200000000000001</c:v>
                </c:pt>
                <c:pt idx="579">
                  <c:v>1.1499999999999999</c:v>
                </c:pt>
                <c:pt idx="580">
                  <c:v>1.04</c:v>
                </c:pt>
                <c:pt idx="581">
                  <c:v>1.04</c:v>
                </c:pt>
                <c:pt idx="582">
                  <c:v>0.99</c:v>
                </c:pt>
                <c:pt idx="583">
                  <c:v>1</c:v>
                </c:pt>
                <c:pt idx="584">
                  <c:v>1.02</c:v>
                </c:pt>
                <c:pt idx="585">
                  <c:v>0.89</c:v>
                </c:pt>
                <c:pt idx="586">
                  <c:v>0.94</c:v>
                </c:pt>
                <c:pt idx="587">
                  <c:v>0.99</c:v>
                </c:pt>
                <c:pt idx="588">
                  <c:v>0.74</c:v>
                </c:pt>
                <c:pt idx="589">
                  <c:v>0.81</c:v>
                </c:pt>
                <c:pt idx="590">
                  <c:v>1.1000000000000001</c:v>
                </c:pt>
                <c:pt idx="591">
                  <c:v>0.95</c:v>
                </c:pt>
                <c:pt idx="592">
                  <c:v>0.92</c:v>
                </c:pt>
                <c:pt idx="593">
                  <c:v>0.88</c:v>
                </c:pt>
                <c:pt idx="594">
                  <c:v>0.91</c:v>
                </c:pt>
                <c:pt idx="595">
                  <c:v>0.78</c:v>
                </c:pt>
                <c:pt idx="596">
                  <c:v>0.83</c:v>
                </c:pt>
                <c:pt idx="597">
                  <c:v>0.86</c:v>
                </c:pt>
                <c:pt idx="598">
                  <c:v>0.91</c:v>
                </c:pt>
                <c:pt idx="599">
                  <c:v>0.96</c:v>
                </c:pt>
                <c:pt idx="600">
                  <c:v>1.05</c:v>
                </c:pt>
                <c:pt idx="601">
                  <c:v>1.06</c:v>
                </c:pt>
                <c:pt idx="602">
                  <c:v>1.69</c:v>
                </c:pt>
                <c:pt idx="603">
                  <c:v>0.99</c:v>
                </c:pt>
                <c:pt idx="604">
                  <c:v>0.94</c:v>
                </c:pt>
                <c:pt idx="605">
                  <c:v>0.72</c:v>
                </c:pt>
                <c:pt idx="606">
                  <c:v>0.79</c:v>
                </c:pt>
                <c:pt idx="607">
                  <c:v>0.93</c:v>
                </c:pt>
                <c:pt idx="608">
                  <c:v>0.88</c:v>
                </c:pt>
                <c:pt idx="609">
                  <c:v>0.93</c:v>
                </c:pt>
                <c:pt idx="610">
                  <c:v>0.86</c:v>
                </c:pt>
                <c:pt idx="611">
                  <c:v>0.88</c:v>
                </c:pt>
                <c:pt idx="612">
                  <c:v>0.84</c:v>
                </c:pt>
                <c:pt idx="613">
                  <c:v>0.82</c:v>
                </c:pt>
                <c:pt idx="614">
                  <c:v>0.83</c:v>
                </c:pt>
                <c:pt idx="615">
                  <c:v>0.81</c:v>
                </c:pt>
                <c:pt idx="616">
                  <c:v>0.8</c:v>
                </c:pt>
                <c:pt idx="617">
                  <c:v>0.84</c:v>
                </c:pt>
                <c:pt idx="618">
                  <c:v>0.93</c:v>
                </c:pt>
                <c:pt idx="619">
                  <c:v>0.9</c:v>
                </c:pt>
                <c:pt idx="620">
                  <c:v>0.88</c:v>
                </c:pt>
                <c:pt idx="621">
                  <c:v>0.93</c:v>
                </c:pt>
                <c:pt idx="622">
                  <c:v>0.91</c:v>
                </c:pt>
                <c:pt idx="623">
                  <c:v>0.92</c:v>
                </c:pt>
                <c:pt idx="624">
                  <c:v>0.78</c:v>
                </c:pt>
                <c:pt idx="625">
                  <c:v>0.91</c:v>
                </c:pt>
                <c:pt idx="626">
                  <c:v>0.59</c:v>
                </c:pt>
                <c:pt idx="627">
                  <c:v>0.33</c:v>
                </c:pt>
                <c:pt idx="628">
                  <c:v>3.05</c:v>
                </c:pt>
                <c:pt idx="629">
                  <c:v>2.14</c:v>
                </c:pt>
                <c:pt idx="630">
                  <c:v>0.48</c:v>
                </c:pt>
                <c:pt idx="631">
                  <c:v>0.53</c:v>
                </c:pt>
                <c:pt idx="632">
                  <c:v>0.95</c:v>
                </c:pt>
                <c:pt idx="633">
                  <c:v>0.93</c:v>
                </c:pt>
                <c:pt idx="634">
                  <c:v>0.98</c:v>
                </c:pt>
                <c:pt idx="635">
                  <c:v>0.94</c:v>
                </c:pt>
                <c:pt idx="636">
                  <c:v>0.9</c:v>
                </c:pt>
                <c:pt idx="637">
                  <c:v>0.96</c:v>
                </c:pt>
                <c:pt idx="638">
                  <c:v>0.88</c:v>
                </c:pt>
                <c:pt idx="639">
                  <c:v>0.97</c:v>
                </c:pt>
                <c:pt idx="640">
                  <c:v>0.84</c:v>
                </c:pt>
                <c:pt idx="641">
                  <c:v>0.95</c:v>
                </c:pt>
                <c:pt idx="642">
                  <c:v>0.88</c:v>
                </c:pt>
                <c:pt idx="643">
                  <c:v>0.93</c:v>
                </c:pt>
                <c:pt idx="644">
                  <c:v>0.85</c:v>
                </c:pt>
                <c:pt idx="645">
                  <c:v>0.91</c:v>
                </c:pt>
                <c:pt idx="646">
                  <c:v>0.92</c:v>
                </c:pt>
                <c:pt idx="647">
                  <c:v>1.02</c:v>
                </c:pt>
                <c:pt idx="648">
                  <c:v>0.86</c:v>
                </c:pt>
                <c:pt idx="649">
                  <c:v>1.02</c:v>
                </c:pt>
                <c:pt idx="650">
                  <c:v>0.9</c:v>
                </c:pt>
                <c:pt idx="651">
                  <c:v>0.96</c:v>
                </c:pt>
                <c:pt idx="652">
                  <c:v>0.82</c:v>
                </c:pt>
                <c:pt idx="653">
                  <c:v>0.88</c:v>
                </c:pt>
                <c:pt idx="654">
                  <c:v>0.91</c:v>
                </c:pt>
                <c:pt idx="655">
                  <c:v>0.85</c:v>
                </c:pt>
                <c:pt idx="656">
                  <c:v>0.89</c:v>
                </c:pt>
                <c:pt idx="657">
                  <c:v>0.91</c:v>
                </c:pt>
                <c:pt idx="658">
                  <c:v>1.03</c:v>
                </c:pt>
                <c:pt idx="659">
                  <c:v>0.84</c:v>
                </c:pt>
                <c:pt idx="660">
                  <c:v>1.02</c:v>
                </c:pt>
                <c:pt idx="661">
                  <c:v>0.88</c:v>
                </c:pt>
                <c:pt idx="662">
                  <c:v>1.04</c:v>
                </c:pt>
                <c:pt idx="663">
                  <c:v>0.93</c:v>
                </c:pt>
                <c:pt idx="664">
                  <c:v>1.01</c:v>
                </c:pt>
                <c:pt idx="665">
                  <c:v>1.1000000000000001</c:v>
                </c:pt>
                <c:pt idx="666">
                  <c:v>1.05</c:v>
                </c:pt>
                <c:pt idx="667">
                  <c:v>1.1599999999999999</c:v>
                </c:pt>
                <c:pt idx="668">
                  <c:v>0.87</c:v>
                </c:pt>
                <c:pt idx="669">
                  <c:v>0.9</c:v>
                </c:pt>
                <c:pt idx="670">
                  <c:v>0.97</c:v>
                </c:pt>
                <c:pt idx="671">
                  <c:v>0.93</c:v>
                </c:pt>
                <c:pt idx="672">
                  <c:v>0.86</c:v>
                </c:pt>
                <c:pt idx="673">
                  <c:v>0.95</c:v>
                </c:pt>
                <c:pt idx="674">
                  <c:v>2.06</c:v>
                </c:pt>
                <c:pt idx="675">
                  <c:v>0.95</c:v>
                </c:pt>
                <c:pt idx="676">
                  <c:v>0.92</c:v>
                </c:pt>
                <c:pt idx="677">
                  <c:v>0.98</c:v>
                </c:pt>
                <c:pt idx="678">
                  <c:v>1</c:v>
                </c:pt>
                <c:pt idx="679">
                  <c:v>1.02</c:v>
                </c:pt>
                <c:pt idx="680">
                  <c:v>1</c:v>
                </c:pt>
                <c:pt idx="681">
                  <c:v>0.98</c:v>
                </c:pt>
                <c:pt idx="682">
                  <c:v>0.95</c:v>
                </c:pt>
                <c:pt idx="683">
                  <c:v>0.81</c:v>
                </c:pt>
                <c:pt idx="684">
                  <c:v>0.79</c:v>
                </c:pt>
                <c:pt idx="685">
                  <c:v>0.79</c:v>
                </c:pt>
                <c:pt idx="686">
                  <c:v>0.74</c:v>
                </c:pt>
                <c:pt idx="687">
                  <c:v>0.8</c:v>
                </c:pt>
                <c:pt idx="688">
                  <c:v>0.63</c:v>
                </c:pt>
                <c:pt idx="689">
                  <c:v>1.01</c:v>
                </c:pt>
                <c:pt idx="690">
                  <c:v>1.01</c:v>
                </c:pt>
                <c:pt idx="691">
                  <c:v>1.08</c:v>
                </c:pt>
                <c:pt idx="692">
                  <c:v>1.04</c:v>
                </c:pt>
                <c:pt idx="693">
                  <c:v>0.85</c:v>
                </c:pt>
                <c:pt idx="694">
                  <c:v>0.88</c:v>
                </c:pt>
                <c:pt idx="695">
                  <c:v>0.9</c:v>
                </c:pt>
                <c:pt idx="696">
                  <c:v>1.04</c:v>
                </c:pt>
                <c:pt idx="697">
                  <c:v>1.1499999999999999</c:v>
                </c:pt>
                <c:pt idx="698">
                  <c:v>0.98</c:v>
                </c:pt>
                <c:pt idx="699">
                  <c:v>1.0900000000000001</c:v>
                </c:pt>
                <c:pt idx="700">
                  <c:v>0.9</c:v>
                </c:pt>
                <c:pt idx="701">
                  <c:v>0.88</c:v>
                </c:pt>
                <c:pt idx="702">
                  <c:v>0.81</c:v>
                </c:pt>
                <c:pt idx="703">
                  <c:v>0.71</c:v>
                </c:pt>
                <c:pt idx="704">
                  <c:v>0.73</c:v>
                </c:pt>
                <c:pt idx="705">
                  <c:v>0.64</c:v>
                </c:pt>
                <c:pt idx="706">
                  <c:v>6.07</c:v>
                </c:pt>
                <c:pt idx="707">
                  <c:v>1.08</c:v>
                </c:pt>
                <c:pt idx="708">
                  <c:v>1.04</c:v>
                </c:pt>
                <c:pt idx="709">
                  <c:v>0.93</c:v>
                </c:pt>
                <c:pt idx="710">
                  <c:v>0.92</c:v>
                </c:pt>
                <c:pt idx="711">
                  <c:v>0.89</c:v>
                </c:pt>
                <c:pt idx="712">
                  <c:v>0.95</c:v>
                </c:pt>
                <c:pt idx="713">
                  <c:v>1</c:v>
                </c:pt>
                <c:pt idx="714">
                  <c:v>0.86</c:v>
                </c:pt>
                <c:pt idx="715">
                  <c:v>0.75</c:v>
                </c:pt>
                <c:pt idx="716">
                  <c:v>0.7</c:v>
                </c:pt>
                <c:pt idx="717">
                  <c:v>0.69</c:v>
                </c:pt>
                <c:pt idx="718">
                  <c:v>0.71</c:v>
                </c:pt>
                <c:pt idx="719">
                  <c:v>0.73</c:v>
                </c:pt>
                <c:pt idx="720">
                  <c:v>0.93</c:v>
                </c:pt>
                <c:pt idx="721">
                  <c:v>0.93</c:v>
                </c:pt>
                <c:pt idx="722">
                  <c:v>1.1100000000000001</c:v>
                </c:pt>
                <c:pt idx="723">
                  <c:v>1.05</c:v>
                </c:pt>
                <c:pt idx="724">
                  <c:v>1.06</c:v>
                </c:pt>
                <c:pt idx="725">
                  <c:v>1.1000000000000001</c:v>
                </c:pt>
                <c:pt idx="726">
                  <c:v>1.1000000000000001</c:v>
                </c:pt>
                <c:pt idx="727">
                  <c:v>1.01</c:v>
                </c:pt>
                <c:pt idx="728">
                  <c:v>0.95</c:v>
                </c:pt>
                <c:pt idx="729">
                  <c:v>0.88</c:v>
                </c:pt>
                <c:pt idx="730">
                  <c:v>0.91</c:v>
                </c:pt>
                <c:pt idx="731">
                  <c:v>0.94</c:v>
                </c:pt>
                <c:pt idx="732">
                  <c:v>1.1299999999999999</c:v>
                </c:pt>
                <c:pt idx="733">
                  <c:v>1.1200000000000001</c:v>
                </c:pt>
                <c:pt idx="734">
                  <c:v>1.18</c:v>
                </c:pt>
                <c:pt idx="735">
                  <c:v>1.08</c:v>
                </c:pt>
                <c:pt idx="736">
                  <c:v>1.01</c:v>
                </c:pt>
                <c:pt idx="737">
                  <c:v>1.05</c:v>
                </c:pt>
                <c:pt idx="738">
                  <c:v>1.03</c:v>
                </c:pt>
                <c:pt idx="739">
                  <c:v>0.96</c:v>
                </c:pt>
                <c:pt idx="740">
                  <c:v>0.95</c:v>
                </c:pt>
                <c:pt idx="741">
                  <c:v>1.04</c:v>
                </c:pt>
                <c:pt idx="742">
                  <c:v>0.82</c:v>
                </c:pt>
                <c:pt idx="743">
                  <c:v>0.9</c:v>
                </c:pt>
                <c:pt idx="744">
                  <c:v>0.89</c:v>
                </c:pt>
                <c:pt idx="745">
                  <c:v>0.83</c:v>
                </c:pt>
                <c:pt idx="746">
                  <c:v>0.73</c:v>
                </c:pt>
                <c:pt idx="747">
                  <c:v>0.82</c:v>
                </c:pt>
                <c:pt idx="748">
                  <c:v>0.91</c:v>
                </c:pt>
                <c:pt idx="749">
                  <c:v>0.83</c:v>
                </c:pt>
                <c:pt idx="750">
                  <c:v>0.79</c:v>
                </c:pt>
                <c:pt idx="751">
                  <c:v>0.71</c:v>
                </c:pt>
                <c:pt idx="752">
                  <c:v>0.82</c:v>
                </c:pt>
                <c:pt idx="753">
                  <c:v>0.78</c:v>
                </c:pt>
                <c:pt idx="754">
                  <c:v>0.89</c:v>
                </c:pt>
                <c:pt idx="755">
                  <c:v>1.1000000000000001</c:v>
                </c:pt>
                <c:pt idx="756">
                  <c:v>0.57999999999999996</c:v>
                </c:pt>
                <c:pt idx="757">
                  <c:v>1.03</c:v>
                </c:pt>
                <c:pt idx="758">
                  <c:v>1.02</c:v>
                </c:pt>
                <c:pt idx="759">
                  <c:v>1.06</c:v>
                </c:pt>
                <c:pt idx="760">
                  <c:v>1.03</c:v>
                </c:pt>
                <c:pt idx="761">
                  <c:v>0.98</c:v>
                </c:pt>
                <c:pt idx="762">
                  <c:v>0.96</c:v>
                </c:pt>
                <c:pt idx="763">
                  <c:v>0.99</c:v>
                </c:pt>
                <c:pt idx="764">
                  <c:v>0.89</c:v>
                </c:pt>
                <c:pt idx="765">
                  <c:v>0.86</c:v>
                </c:pt>
                <c:pt idx="766">
                  <c:v>0.82</c:v>
                </c:pt>
                <c:pt idx="767">
                  <c:v>0.84</c:v>
                </c:pt>
                <c:pt idx="768">
                  <c:v>0.87</c:v>
                </c:pt>
                <c:pt idx="769">
                  <c:v>0.83</c:v>
                </c:pt>
                <c:pt idx="770">
                  <c:v>0.72</c:v>
                </c:pt>
                <c:pt idx="771">
                  <c:v>0.45</c:v>
                </c:pt>
                <c:pt idx="772">
                  <c:v>0.45</c:v>
                </c:pt>
                <c:pt idx="773">
                  <c:v>0.45</c:v>
                </c:pt>
                <c:pt idx="774">
                  <c:v>1.1399999999999999</c:v>
                </c:pt>
                <c:pt idx="775">
                  <c:v>1.21</c:v>
                </c:pt>
                <c:pt idx="776">
                  <c:v>1.64</c:v>
                </c:pt>
                <c:pt idx="777">
                  <c:v>1.7</c:v>
                </c:pt>
                <c:pt idx="778">
                  <c:v>1.73</c:v>
                </c:pt>
                <c:pt idx="779">
                  <c:v>1.72</c:v>
                </c:pt>
                <c:pt idx="780">
                  <c:v>1.1299999999999999</c:v>
                </c:pt>
                <c:pt idx="781">
                  <c:v>1.1499999999999999</c:v>
                </c:pt>
                <c:pt idx="782">
                  <c:v>0.76</c:v>
                </c:pt>
                <c:pt idx="783">
                  <c:v>0.83</c:v>
                </c:pt>
                <c:pt idx="784">
                  <c:v>0.74</c:v>
                </c:pt>
                <c:pt idx="785">
                  <c:v>0.55000000000000004</c:v>
                </c:pt>
                <c:pt idx="786">
                  <c:v>0.7</c:v>
                </c:pt>
                <c:pt idx="787">
                  <c:v>0.52</c:v>
                </c:pt>
                <c:pt idx="788">
                  <c:v>0.8</c:v>
                </c:pt>
                <c:pt idx="789">
                  <c:v>0.86</c:v>
                </c:pt>
                <c:pt idx="790">
                  <c:v>0.73</c:v>
                </c:pt>
                <c:pt idx="791">
                  <c:v>0.81</c:v>
                </c:pt>
                <c:pt idx="792">
                  <c:v>0.86</c:v>
                </c:pt>
                <c:pt idx="793">
                  <c:v>0.75</c:v>
                </c:pt>
                <c:pt idx="794">
                  <c:v>0.63</c:v>
                </c:pt>
                <c:pt idx="795">
                  <c:v>0.79</c:v>
                </c:pt>
                <c:pt idx="796">
                  <c:v>0.8</c:v>
                </c:pt>
                <c:pt idx="797">
                  <c:v>0.56000000000000005</c:v>
                </c:pt>
                <c:pt idx="798">
                  <c:v>0.87</c:v>
                </c:pt>
                <c:pt idx="799">
                  <c:v>1.01</c:v>
                </c:pt>
                <c:pt idx="800">
                  <c:v>0.91</c:v>
                </c:pt>
                <c:pt idx="801">
                  <c:v>0.93</c:v>
                </c:pt>
                <c:pt idx="802">
                  <c:v>0.9</c:v>
                </c:pt>
                <c:pt idx="803">
                  <c:v>0.55000000000000004</c:v>
                </c:pt>
                <c:pt idx="804">
                  <c:v>1.03</c:v>
                </c:pt>
                <c:pt idx="805">
                  <c:v>0.97</c:v>
                </c:pt>
                <c:pt idx="806">
                  <c:v>0.64</c:v>
                </c:pt>
                <c:pt idx="807">
                  <c:v>0.87</c:v>
                </c:pt>
                <c:pt idx="808">
                  <c:v>0.86</c:v>
                </c:pt>
                <c:pt idx="809">
                  <c:v>0.69</c:v>
                </c:pt>
                <c:pt idx="810">
                  <c:v>0.76</c:v>
                </c:pt>
                <c:pt idx="811">
                  <c:v>0.91</c:v>
                </c:pt>
                <c:pt idx="812">
                  <c:v>0.91</c:v>
                </c:pt>
                <c:pt idx="813">
                  <c:v>0.9</c:v>
                </c:pt>
                <c:pt idx="814">
                  <c:v>0.81</c:v>
                </c:pt>
                <c:pt idx="815">
                  <c:v>0.93</c:v>
                </c:pt>
                <c:pt idx="816">
                  <c:v>0.9</c:v>
                </c:pt>
                <c:pt idx="817">
                  <c:v>0.88</c:v>
                </c:pt>
                <c:pt idx="818">
                  <c:v>0.86</c:v>
                </c:pt>
                <c:pt idx="819">
                  <c:v>0.81</c:v>
                </c:pt>
                <c:pt idx="820">
                  <c:v>0.9</c:v>
                </c:pt>
                <c:pt idx="821">
                  <c:v>0.8</c:v>
                </c:pt>
                <c:pt idx="822">
                  <c:v>0.95</c:v>
                </c:pt>
                <c:pt idx="823">
                  <c:v>0.77</c:v>
                </c:pt>
                <c:pt idx="824">
                  <c:v>0.91</c:v>
                </c:pt>
                <c:pt idx="825">
                  <c:v>0.73</c:v>
                </c:pt>
                <c:pt idx="826">
                  <c:v>0.75</c:v>
                </c:pt>
                <c:pt idx="827">
                  <c:v>0.93</c:v>
                </c:pt>
                <c:pt idx="828">
                  <c:v>0.72</c:v>
                </c:pt>
                <c:pt idx="829">
                  <c:v>0.91</c:v>
                </c:pt>
                <c:pt idx="830">
                  <c:v>0.88</c:v>
                </c:pt>
                <c:pt idx="831">
                  <c:v>0.74</c:v>
                </c:pt>
                <c:pt idx="832">
                  <c:v>0.73</c:v>
                </c:pt>
                <c:pt idx="833">
                  <c:v>0.51</c:v>
                </c:pt>
                <c:pt idx="834">
                  <c:v>0.63</c:v>
                </c:pt>
                <c:pt idx="835">
                  <c:v>0.86</c:v>
                </c:pt>
                <c:pt idx="836">
                  <c:v>0.76</c:v>
                </c:pt>
                <c:pt idx="837">
                  <c:v>0.91</c:v>
                </c:pt>
                <c:pt idx="838">
                  <c:v>0.75</c:v>
                </c:pt>
                <c:pt idx="839">
                  <c:v>0.89</c:v>
                </c:pt>
                <c:pt idx="840">
                  <c:v>0.73</c:v>
                </c:pt>
                <c:pt idx="841">
                  <c:v>0.91</c:v>
                </c:pt>
                <c:pt idx="842">
                  <c:v>0.97</c:v>
                </c:pt>
                <c:pt idx="843">
                  <c:v>0.76</c:v>
                </c:pt>
                <c:pt idx="844">
                  <c:v>0.74</c:v>
                </c:pt>
                <c:pt idx="845">
                  <c:v>1.0900000000000001</c:v>
                </c:pt>
                <c:pt idx="846">
                  <c:v>0.77</c:v>
                </c:pt>
                <c:pt idx="847">
                  <c:v>1.07</c:v>
                </c:pt>
                <c:pt idx="848">
                  <c:v>1.17</c:v>
                </c:pt>
                <c:pt idx="849">
                  <c:v>1.31</c:v>
                </c:pt>
                <c:pt idx="850">
                  <c:v>0.9</c:v>
                </c:pt>
                <c:pt idx="851">
                  <c:v>0.91</c:v>
                </c:pt>
                <c:pt idx="852">
                  <c:v>0.96</c:v>
                </c:pt>
                <c:pt idx="853">
                  <c:v>0.99</c:v>
                </c:pt>
                <c:pt idx="854">
                  <c:v>1.02</c:v>
                </c:pt>
                <c:pt idx="855">
                  <c:v>0.95</c:v>
                </c:pt>
                <c:pt idx="856">
                  <c:v>0.98</c:v>
                </c:pt>
                <c:pt idx="857">
                  <c:v>0.88</c:v>
                </c:pt>
                <c:pt idx="858">
                  <c:v>0.89</c:v>
                </c:pt>
                <c:pt idx="859">
                  <c:v>0.92</c:v>
                </c:pt>
                <c:pt idx="860">
                  <c:v>0.93</c:v>
                </c:pt>
                <c:pt idx="861">
                  <c:v>0.95</c:v>
                </c:pt>
                <c:pt idx="862">
                  <c:v>0.97</c:v>
                </c:pt>
                <c:pt idx="863">
                  <c:v>0.94</c:v>
                </c:pt>
                <c:pt idx="864">
                  <c:v>1.04</c:v>
                </c:pt>
                <c:pt idx="865">
                  <c:v>0.96</c:v>
                </c:pt>
                <c:pt idx="866">
                  <c:v>0.94</c:v>
                </c:pt>
                <c:pt idx="867">
                  <c:v>0.9</c:v>
                </c:pt>
                <c:pt idx="868">
                  <c:v>0.96</c:v>
                </c:pt>
                <c:pt idx="869">
                  <c:v>1.02</c:v>
                </c:pt>
                <c:pt idx="870">
                  <c:v>0.98</c:v>
                </c:pt>
                <c:pt idx="871">
                  <c:v>0.95</c:v>
                </c:pt>
                <c:pt idx="872">
                  <c:v>0.92</c:v>
                </c:pt>
                <c:pt idx="873">
                  <c:v>0.65</c:v>
                </c:pt>
                <c:pt idx="874">
                  <c:v>1</c:v>
                </c:pt>
                <c:pt idx="875">
                  <c:v>0.98</c:v>
                </c:pt>
                <c:pt idx="876">
                  <c:v>0.99</c:v>
                </c:pt>
                <c:pt idx="877">
                  <c:v>0.96</c:v>
                </c:pt>
                <c:pt idx="878">
                  <c:v>0.66</c:v>
                </c:pt>
                <c:pt idx="879">
                  <c:v>0.83</c:v>
                </c:pt>
                <c:pt idx="880">
                  <c:v>0.88</c:v>
                </c:pt>
                <c:pt idx="881">
                  <c:v>0.78</c:v>
                </c:pt>
                <c:pt idx="882">
                  <c:v>0.91</c:v>
                </c:pt>
                <c:pt idx="883">
                  <c:v>0.93</c:v>
                </c:pt>
                <c:pt idx="884">
                  <c:v>0.56999999999999995</c:v>
                </c:pt>
                <c:pt idx="885">
                  <c:v>0.88</c:v>
                </c:pt>
                <c:pt idx="886">
                  <c:v>0.98</c:v>
                </c:pt>
                <c:pt idx="887">
                  <c:v>0.77</c:v>
                </c:pt>
                <c:pt idx="888">
                  <c:v>0.73</c:v>
                </c:pt>
                <c:pt idx="889">
                  <c:v>0.65</c:v>
                </c:pt>
                <c:pt idx="890">
                  <c:v>0.7</c:v>
                </c:pt>
                <c:pt idx="891">
                  <c:v>0.78</c:v>
                </c:pt>
                <c:pt idx="892">
                  <c:v>0.89</c:v>
                </c:pt>
                <c:pt idx="893">
                  <c:v>0.84</c:v>
                </c:pt>
                <c:pt idx="894">
                  <c:v>0.84</c:v>
                </c:pt>
                <c:pt idx="895">
                  <c:v>0.8</c:v>
                </c:pt>
                <c:pt idx="896">
                  <c:v>0.71</c:v>
                </c:pt>
                <c:pt idx="897">
                  <c:v>0.44</c:v>
                </c:pt>
                <c:pt idx="898">
                  <c:v>0.6</c:v>
                </c:pt>
                <c:pt idx="899">
                  <c:v>0.44</c:v>
                </c:pt>
                <c:pt idx="900">
                  <c:v>0.42</c:v>
                </c:pt>
                <c:pt idx="901">
                  <c:v>0.53</c:v>
                </c:pt>
                <c:pt idx="902">
                  <c:v>0.56999999999999995</c:v>
                </c:pt>
                <c:pt idx="903">
                  <c:v>0.59</c:v>
                </c:pt>
                <c:pt idx="904">
                  <c:v>0.66</c:v>
                </c:pt>
                <c:pt idx="905">
                  <c:v>0.65</c:v>
                </c:pt>
                <c:pt idx="906">
                  <c:v>0.28000000000000003</c:v>
                </c:pt>
                <c:pt idx="907">
                  <c:v>0.84</c:v>
                </c:pt>
                <c:pt idx="908">
                  <c:v>0.77</c:v>
                </c:pt>
                <c:pt idx="909">
                  <c:v>0.9</c:v>
                </c:pt>
                <c:pt idx="910">
                  <c:v>0.95</c:v>
                </c:pt>
                <c:pt idx="911">
                  <c:v>0.69</c:v>
                </c:pt>
                <c:pt idx="912">
                  <c:v>0.74</c:v>
                </c:pt>
                <c:pt idx="913">
                  <c:v>0.62</c:v>
                </c:pt>
                <c:pt idx="914">
                  <c:v>0.71</c:v>
                </c:pt>
                <c:pt idx="915">
                  <c:v>0.9</c:v>
                </c:pt>
                <c:pt idx="916">
                  <c:v>0.85</c:v>
                </c:pt>
                <c:pt idx="917">
                  <c:v>0.87</c:v>
                </c:pt>
                <c:pt idx="918">
                  <c:v>0.95</c:v>
                </c:pt>
                <c:pt idx="919">
                  <c:v>0.75</c:v>
                </c:pt>
                <c:pt idx="920">
                  <c:v>0.82</c:v>
                </c:pt>
                <c:pt idx="921">
                  <c:v>0.48</c:v>
                </c:pt>
                <c:pt idx="922">
                  <c:v>0.39</c:v>
                </c:pt>
                <c:pt idx="923">
                  <c:v>0.41</c:v>
                </c:pt>
                <c:pt idx="924">
                  <c:v>0.42</c:v>
                </c:pt>
                <c:pt idx="925">
                  <c:v>0.32</c:v>
                </c:pt>
                <c:pt idx="926">
                  <c:v>0.54</c:v>
                </c:pt>
                <c:pt idx="927">
                  <c:v>0.56000000000000005</c:v>
                </c:pt>
                <c:pt idx="928">
                  <c:v>0.89</c:v>
                </c:pt>
                <c:pt idx="929">
                  <c:v>1.1299999999999999</c:v>
                </c:pt>
                <c:pt idx="930">
                  <c:v>0.93</c:v>
                </c:pt>
                <c:pt idx="931">
                  <c:v>1.1000000000000001</c:v>
                </c:pt>
                <c:pt idx="932">
                  <c:v>1.02</c:v>
                </c:pt>
                <c:pt idx="933">
                  <c:v>0.97</c:v>
                </c:pt>
                <c:pt idx="934">
                  <c:v>0.91</c:v>
                </c:pt>
                <c:pt idx="935">
                  <c:v>0.98</c:v>
                </c:pt>
                <c:pt idx="936">
                  <c:v>0.79</c:v>
                </c:pt>
                <c:pt idx="937">
                  <c:v>0.86</c:v>
                </c:pt>
                <c:pt idx="938">
                  <c:v>0.9</c:v>
                </c:pt>
                <c:pt idx="939">
                  <c:v>0.88</c:v>
                </c:pt>
                <c:pt idx="940">
                  <c:v>0.84</c:v>
                </c:pt>
                <c:pt idx="941">
                  <c:v>0.9</c:v>
                </c:pt>
                <c:pt idx="942">
                  <c:v>0.94</c:v>
                </c:pt>
                <c:pt idx="943">
                  <c:v>1.03</c:v>
                </c:pt>
                <c:pt idx="944">
                  <c:v>0.96</c:v>
                </c:pt>
                <c:pt idx="945">
                  <c:v>0.88</c:v>
                </c:pt>
                <c:pt idx="946">
                  <c:v>0.88</c:v>
                </c:pt>
                <c:pt idx="947">
                  <c:v>0.86</c:v>
                </c:pt>
                <c:pt idx="948">
                  <c:v>0.7597222222222223</c:v>
                </c:pt>
                <c:pt idx="949">
                  <c:v>0.73</c:v>
                </c:pt>
                <c:pt idx="950">
                  <c:v>0.72</c:v>
                </c:pt>
                <c:pt idx="951">
                  <c:v>0.7</c:v>
                </c:pt>
                <c:pt idx="952">
                  <c:v>0.73</c:v>
                </c:pt>
                <c:pt idx="953">
                  <c:v>0.44</c:v>
                </c:pt>
                <c:pt idx="954">
                  <c:v>1.1499999999999999</c:v>
                </c:pt>
                <c:pt idx="955">
                  <c:v>0.92</c:v>
                </c:pt>
                <c:pt idx="956">
                  <c:v>0.91</c:v>
                </c:pt>
                <c:pt idx="957">
                  <c:v>0.57999999999999996</c:v>
                </c:pt>
                <c:pt idx="958">
                  <c:v>0.89</c:v>
                </c:pt>
                <c:pt idx="959">
                  <c:v>0.9</c:v>
                </c:pt>
                <c:pt idx="960">
                  <c:v>0.94</c:v>
                </c:pt>
                <c:pt idx="961">
                  <c:v>0.9</c:v>
                </c:pt>
                <c:pt idx="962">
                  <c:v>0.89</c:v>
                </c:pt>
                <c:pt idx="963">
                  <c:v>0.93</c:v>
                </c:pt>
                <c:pt idx="964">
                  <c:v>0.92</c:v>
                </c:pt>
                <c:pt idx="965">
                  <c:v>0.9</c:v>
                </c:pt>
                <c:pt idx="966">
                  <c:v>0.82</c:v>
                </c:pt>
                <c:pt idx="967">
                  <c:v>0.83</c:v>
                </c:pt>
                <c:pt idx="968">
                  <c:v>0.84</c:v>
                </c:pt>
                <c:pt idx="969">
                  <c:v>0.94</c:v>
                </c:pt>
                <c:pt idx="970">
                  <c:v>0.88</c:v>
                </c:pt>
                <c:pt idx="971">
                  <c:v>0.86</c:v>
                </c:pt>
                <c:pt idx="972">
                  <c:v>0.83</c:v>
                </c:pt>
                <c:pt idx="973">
                  <c:v>0.82</c:v>
                </c:pt>
                <c:pt idx="974">
                  <c:v>0.85</c:v>
                </c:pt>
                <c:pt idx="975">
                  <c:v>0.79</c:v>
                </c:pt>
                <c:pt idx="976">
                  <c:v>0.75</c:v>
                </c:pt>
                <c:pt idx="977">
                  <c:v>0.79</c:v>
                </c:pt>
                <c:pt idx="978">
                  <c:v>0.75</c:v>
                </c:pt>
                <c:pt idx="979">
                  <c:v>0.73</c:v>
                </c:pt>
                <c:pt idx="980">
                  <c:v>0.81</c:v>
                </c:pt>
                <c:pt idx="981">
                  <c:v>0.66</c:v>
                </c:pt>
                <c:pt idx="982">
                  <c:v>0.78</c:v>
                </c:pt>
                <c:pt idx="983">
                  <c:v>0.85</c:v>
                </c:pt>
                <c:pt idx="984">
                  <c:v>0.82</c:v>
                </c:pt>
                <c:pt idx="985">
                  <c:v>0.83</c:v>
                </c:pt>
                <c:pt idx="986">
                  <c:v>0.85</c:v>
                </c:pt>
                <c:pt idx="987">
                  <c:v>0.86</c:v>
                </c:pt>
                <c:pt idx="988">
                  <c:v>0.83</c:v>
                </c:pt>
                <c:pt idx="989">
                  <c:v>0.86</c:v>
                </c:pt>
                <c:pt idx="990">
                  <c:v>0.8</c:v>
                </c:pt>
                <c:pt idx="991">
                  <c:v>0.86</c:v>
                </c:pt>
                <c:pt idx="992">
                  <c:v>0.81</c:v>
                </c:pt>
                <c:pt idx="993">
                  <c:v>1.0900000000000001</c:v>
                </c:pt>
                <c:pt idx="994">
                  <c:v>0.89</c:v>
                </c:pt>
                <c:pt idx="995">
                  <c:v>1.01</c:v>
                </c:pt>
                <c:pt idx="996">
                  <c:v>0.95</c:v>
                </c:pt>
                <c:pt idx="997">
                  <c:v>0.86</c:v>
                </c:pt>
                <c:pt idx="998">
                  <c:v>0.88</c:v>
                </c:pt>
                <c:pt idx="999">
                  <c:v>0.75</c:v>
                </c:pt>
                <c:pt idx="1000">
                  <c:v>0.9</c:v>
                </c:pt>
                <c:pt idx="1001">
                  <c:v>0.84</c:v>
                </c:pt>
                <c:pt idx="1002">
                  <c:v>0.76</c:v>
                </c:pt>
                <c:pt idx="1003">
                  <c:v>0.79</c:v>
                </c:pt>
                <c:pt idx="1004">
                  <c:v>0.76</c:v>
                </c:pt>
                <c:pt idx="1005">
                  <c:v>1.04</c:v>
                </c:pt>
                <c:pt idx="1006">
                  <c:v>0.89</c:v>
                </c:pt>
                <c:pt idx="1007">
                  <c:v>0.78</c:v>
                </c:pt>
                <c:pt idx="1008">
                  <c:v>0.7</c:v>
                </c:pt>
                <c:pt idx="1009">
                  <c:v>0.81</c:v>
                </c:pt>
                <c:pt idx="1010">
                  <c:v>0.78</c:v>
                </c:pt>
                <c:pt idx="1011">
                  <c:v>0.88</c:v>
                </c:pt>
                <c:pt idx="1012">
                  <c:v>0.9</c:v>
                </c:pt>
                <c:pt idx="1013">
                  <c:v>0.84</c:v>
                </c:pt>
                <c:pt idx="1014">
                  <c:v>0.85</c:v>
                </c:pt>
                <c:pt idx="1015">
                  <c:v>0.87</c:v>
                </c:pt>
                <c:pt idx="1016">
                  <c:v>0.9</c:v>
                </c:pt>
                <c:pt idx="1017">
                  <c:v>0.64</c:v>
                </c:pt>
                <c:pt idx="1018">
                  <c:v>0.87</c:v>
                </c:pt>
                <c:pt idx="1019">
                  <c:v>0.74</c:v>
                </c:pt>
                <c:pt idx="1020">
                  <c:v>0.84</c:v>
                </c:pt>
                <c:pt idx="1021">
                  <c:v>0.79</c:v>
                </c:pt>
                <c:pt idx="1022">
                  <c:v>0.86</c:v>
                </c:pt>
                <c:pt idx="1023">
                  <c:v>0.89</c:v>
                </c:pt>
                <c:pt idx="1024">
                  <c:v>0.6</c:v>
                </c:pt>
                <c:pt idx="1025">
                  <c:v>0.93</c:v>
                </c:pt>
                <c:pt idx="1026">
                  <c:v>0.91</c:v>
                </c:pt>
                <c:pt idx="1027">
                  <c:v>0.88</c:v>
                </c:pt>
                <c:pt idx="1028">
                  <c:v>0.83</c:v>
                </c:pt>
                <c:pt idx="1029">
                  <c:v>0.87</c:v>
                </c:pt>
                <c:pt idx="1030">
                  <c:v>0.82</c:v>
                </c:pt>
                <c:pt idx="1031">
                  <c:v>0.84</c:v>
                </c:pt>
                <c:pt idx="1032">
                  <c:v>0.83</c:v>
                </c:pt>
                <c:pt idx="1033">
                  <c:v>0.75</c:v>
                </c:pt>
                <c:pt idx="1034">
                  <c:v>0.78</c:v>
                </c:pt>
                <c:pt idx="1035">
                  <c:v>0.89</c:v>
                </c:pt>
                <c:pt idx="1036">
                  <c:v>0.82</c:v>
                </c:pt>
                <c:pt idx="1037">
                  <c:v>0.75</c:v>
                </c:pt>
                <c:pt idx="1038">
                  <c:v>0.9</c:v>
                </c:pt>
                <c:pt idx="1039">
                  <c:v>0.86</c:v>
                </c:pt>
                <c:pt idx="1040">
                  <c:v>0.77</c:v>
                </c:pt>
                <c:pt idx="1041">
                  <c:v>0.74</c:v>
                </c:pt>
                <c:pt idx="1042">
                  <c:v>0.87</c:v>
                </c:pt>
                <c:pt idx="1043">
                  <c:v>0.81</c:v>
                </c:pt>
                <c:pt idx="1044">
                  <c:v>0.77</c:v>
                </c:pt>
                <c:pt idx="1045">
                  <c:v>0.76</c:v>
                </c:pt>
                <c:pt idx="1046">
                  <c:v>0.68</c:v>
                </c:pt>
                <c:pt idx="1047">
                  <c:v>0.59</c:v>
                </c:pt>
                <c:pt idx="1048">
                  <c:v>0.63</c:v>
                </c:pt>
                <c:pt idx="1049">
                  <c:v>0.78</c:v>
                </c:pt>
                <c:pt idx="1050">
                  <c:v>0.81</c:v>
                </c:pt>
                <c:pt idx="1051">
                  <c:v>0.75</c:v>
                </c:pt>
                <c:pt idx="1052">
                  <c:v>0.77</c:v>
                </c:pt>
                <c:pt idx="1053">
                  <c:v>0.79</c:v>
                </c:pt>
                <c:pt idx="1054">
                  <c:v>0.78</c:v>
                </c:pt>
                <c:pt idx="1055">
                  <c:v>0.65</c:v>
                </c:pt>
                <c:pt idx="1056">
                  <c:v>0.91</c:v>
                </c:pt>
                <c:pt idx="1057">
                  <c:v>0.75</c:v>
                </c:pt>
                <c:pt idx="1058">
                  <c:v>1.93</c:v>
                </c:pt>
                <c:pt idx="1059">
                  <c:v>1.24</c:v>
                </c:pt>
                <c:pt idx="1060">
                  <c:v>1.19</c:v>
                </c:pt>
                <c:pt idx="1061">
                  <c:v>1.03</c:v>
                </c:pt>
                <c:pt idx="1062">
                  <c:v>1.1200000000000001</c:v>
                </c:pt>
                <c:pt idx="1063">
                  <c:v>0.89</c:v>
                </c:pt>
                <c:pt idx="1064">
                  <c:v>0.86</c:v>
                </c:pt>
                <c:pt idx="1065">
                  <c:v>0.62</c:v>
                </c:pt>
                <c:pt idx="1066">
                  <c:v>0.54</c:v>
                </c:pt>
                <c:pt idx="1067">
                  <c:v>0.57999999999999996</c:v>
                </c:pt>
                <c:pt idx="1068">
                  <c:v>0.62</c:v>
                </c:pt>
                <c:pt idx="1069">
                  <c:v>0.68</c:v>
                </c:pt>
                <c:pt idx="1070">
                  <c:v>0.7</c:v>
                </c:pt>
                <c:pt idx="1071">
                  <c:v>0.77</c:v>
                </c:pt>
                <c:pt idx="1072">
                  <c:v>0.91</c:v>
                </c:pt>
                <c:pt idx="1073">
                  <c:v>0.88</c:v>
                </c:pt>
                <c:pt idx="1074">
                  <c:v>0.97</c:v>
                </c:pt>
                <c:pt idx="1075">
                  <c:v>0.91</c:v>
                </c:pt>
                <c:pt idx="1076">
                  <c:v>0.99</c:v>
                </c:pt>
                <c:pt idx="1077">
                  <c:v>1.01</c:v>
                </c:pt>
                <c:pt idx="1078">
                  <c:v>0.92</c:v>
                </c:pt>
                <c:pt idx="1079">
                  <c:v>1.01</c:v>
                </c:pt>
                <c:pt idx="1080">
                  <c:v>0.99</c:v>
                </c:pt>
                <c:pt idx="1081">
                  <c:v>0.95</c:v>
                </c:pt>
                <c:pt idx="1082">
                  <c:v>0.99</c:v>
                </c:pt>
                <c:pt idx="1083">
                  <c:v>0.98</c:v>
                </c:pt>
                <c:pt idx="1084">
                  <c:v>1.02</c:v>
                </c:pt>
                <c:pt idx="1085">
                  <c:v>0.95</c:v>
                </c:pt>
                <c:pt idx="1086">
                  <c:v>0.81</c:v>
                </c:pt>
                <c:pt idx="1087">
                  <c:v>0.89</c:v>
                </c:pt>
                <c:pt idx="1088">
                  <c:v>0.88</c:v>
                </c:pt>
                <c:pt idx="1089">
                  <c:v>0.93</c:v>
                </c:pt>
                <c:pt idx="1090">
                  <c:v>0.88</c:v>
                </c:pt>
                <c:pt idx="1091">
                  <c:v>0.79</c:v>
                </c:pt>
                <c:pt idx="1092">
                  <c:v>0.76</c:v>
                </c:pt>
                <c:pt idx="1093">
                  <c:v>0.73</c:v>
                </c:pt>
                <c:pt idx="1094">
                  <c:v>1.04</c:v>
                </c:pt>
                <c:pt idx="1095">
                  <c:v>0.81</c:v>
                </c:pt>
                <c:pt idx="1096">
                  <c:v>0.92</c:v>
                </c:pt>
                <c:pt idx="1097">
                  <c:v>0.94</c:v>
                </c:pt>
                <c:pt idx="1098">
                  <c:v>0.97</c:v>
                </c:pt>
                <c:pt idx="1099">
                  <c:v>0.93</c:v>
                </c:pt>
                <c:pt idx="1100">
                  <c:v>0.94</c:v>
                </c:pt>
                <c:pt idx="1101">
                  <c:v>0.93</c:v>
                </c:pt>
                <c:pt idx="1102">
                  <c:v>0.81</c:v>
                </c:pt>
                <c:pt idx="1103">
                  <c:v>0.84</c:v>
                </c:pt>
                <c:pt idx="1104">
                  <c:v>0.93</c:v>
                </c:pt>
                <c:pt idx="1105">
                  <c:v>0.95</c:v>
                </c:pt>
                <c:pt idx="1106">
                  <c:v>1</c:v>
                </c:pt>
                <c:pt idx="1107">
                  <c:v>0.98</c:v>
                </c:pt>
                <c:pt idx="1108">
                  <c:v>0.79</c:v>
                </c:pt>
                <c:pt idx="1109">
                  <c:v>0.89</c:v>
                </c:pt>
                <c:pt idx="1110">
                  <c:v>0.95</c:v>
                </c:pt>
                <c:pt idx="1111">
                  <c:v>0.99</c:v>
                </c:pt>
                <c:pt idx="1112">
                  <c:v>0.89</c:v>
                </c:pt>
                <c:pt idx="1113">
                  <c:v>0.73</c:v>
                </c:pt>
                <c:pt idx="1114">
                  <c:v>0.74</c:v>
                </c:pt>
                <c:pt idx="1115">
                  <c:v>0.83</c:v>
                </c:pt>
                <c:pt idx="1116">
                  <c:v>0.86</c:v>
                </c:pt>
                <c:pt idx="1117">
                  <c:v>0.88</c:v>
                </c:pt>
                <c:pt idx="1118">
                  <c:v>0.77</c:v>
                </c:pt>
                <c:pt idx="1119">
                  <c:v>0.75</c:v>
                </c:pt>
                <c:pt idx="1120">
                  <c:v>0.86</c:v>
                </c:pt>
                <c:pt idx="1121">
                  <c:v>0.93</c:v>
                </c:pt>
                <c:pt idx="1122">
                  <c:v>1.01</c:v>
                </c:pt>
                <c:pt idx="1123">
                  <c:v>0.88</c:v>
                </c:pt>
                <c:pt idx="1124">
                  <c:v>0.92</c:v>
                </c:pt>
                <c:pt idx="1125">
                  <c:v>0.89</c:v>
                </c:pt>
                <c:pt idx="1126">
                  <c:v>0.67</c:v>
                </c:pt>
                <c:pt idx="1127">
                  <c:v>0.98</c:v>
                </c:pt>
                <c:pt idx="1128">
                  <c:v>0.94</c:v>
                </c:pt>
                <c:pt idx="1129">
                  <c:v>1</c:v>
                </c:pt>
                <c:pt idx="1130">
                  <c:v>1.01</c:v>
                </c:pt>
                <c:pt idx="1131">
                  <c:v>0.97</c:v>
                </c:pt>
                <c:pt idx="1132">
                  <c:v>0.99</c:v>
                </c:pt>
                <c:pt idx="1133">
                  <c:v>1.1299999999999999</c:v>
                </c:pt>
                <c:pt idx="1134">
                  <c:v>1.07</c:v>
                </c:pt>
                <c:pt idx="1135">
                  <c:v>0.97</c:v>
                </c:pt>
                <c:pt idx="1136">
                  <c:v>0.95</c:v>
                </c:pt>
                <c:pt idx="1137">
                  <c:v>0.75</c:v>
                </c:pt>
                <c:pt idx="1138">
                  <c:v>0.83</c:v>
                </c:pt>
                <c:pt idx="1139">
                  <c:v>0.85</c:v>
                </c:pt>
                <c:pt idx="1140">
                  <c:v>0.89</c:v>
                </c:pt>
                <c:pt idx="1141">
                  <c:v>0.92</c:v>
                </c:pt>
                <c:pt idx="1142">
                  <c:v>0.63</c:v>
                </c:pt>
                <c:pt idx="1143">
                  <c:v>0.74</c:v>
                </c:pt>
                <c:pt idx="1144">
                  <c:v>0.86</c:v>
                </c:pt>
                <c:pt idx="1145">
                  <c:v>0.79</c:v>
                </c:pt>
                <c:pt idx="1146">
                  <c:v>0.81</c:v>
                </c:pt>
                <c:pt idx="1147">
                  <c:v>0.82</c:v>
                </c:pt>
                <c:pt idx="1148">
                  <c:v>0.8</c:v>
                </c:pt>
                <c:pt idx="1150">
                  <c:v>0.81</c:v>
                </c:pt>
                <c:pt idx="1151">
                  <c:v>0.8</c:v>
                </c:pt>
                <c:pt idx="1152">
                  <c:v>0.84</c:v>
                </c:pt>
                <c:pt idx="1153">
                  <c:v>0.84</c:v>
                </c:pt>
                <c:pt idx="1154">
                  <c:v>0.8</c:v>
                </c:pt>
                <c:pt idx="1155">
                  <c:v>0.85</c:v>
                </c:pt>
                <c:pt idx="1156">
                  <c:v>1.02</c:v>
                </c:pt>
                <c:pt idx="1157">
                  <c:v>1.02</c:v>
                </c:pt>
                <c:pt idx="1158">
                  <c:v>0.95</c:v>
                </c:pt>
                <c:pt idx="1159">
                  <c:v>1.03</c:v>
                </c:pt>
                <c:pt idx="1160">
                  <c:v>0.71</c:v>
                </c:pt>
                <c:pt idx="1161">
                  <c:v>0.83</c:v>
                </c:pt>
                <c:pt idx="1162">
                  <c:v>0.85</c:v>
                </c:pt>
                <c:pt idx="1163">
                  <c:v>0.9</c:v>
                </c:pt>
                <c:pt idx="1164">
                  <c:v>0.75</c:v>
                </c:pt>
                <c:pt idx="1165">
                  <c:v>0.79</c:v>
                </c:pt>
                <c:pt idx="1166">
                  <c:v>0.88</c:v>
                </c:pt>
                <c:pt idx="1167">
                  <c:v>0.94</c:v>
                </c:pt>
                <c:pt idx="1168">
                  <c:v>1.05</c:v>
                </c:pt>
                <c:pt idx="1169">
                  <c:v>0.98</c:v>
                </c:pt>
                <c:pt idx="1170">
                  <c:v>0.99</c:v>
                </c:pt>
                <c:pt idx="1171">
                  <c:v>1.01</c:v>
                </c:pt>
                <c:pt idx="1172">
                  <c:v>1.03</c:v>
                </c:pt>
                <c:pt idx="1173">
                  <c:v>0.98</c:v>
                </c:pt>
                <c:pt idx="1174">
                  <c:v>0.96</c:v>
                </c:pt>
                <c:pt idx="1175">
                  <c:v>1</c:v>
                </c:pt>
                <c:pt idx="1176">
                  <c:v>0.98</c:v>
                </c:pt>
                <c:pt idx="1177">
                  <c:v>0.95</c:v>
                </c:pt>
                <c:pt idx="1178">
                  <c:v>0.86</c:v>
                </c:pt>
                <c:pt idx="1179">
                  <c:v>0.89</c:v>
                </c:pt>
                <c:pt idx="1180">
                  <c:v>0.8</c:v>
                </c:pt>
                <c:pt idx="1181">
                  <c:v>1.27</c:v>
                </c:pt>
                <c:pt idx="1182">
                  <c:v>0.68</c:v>
                </c:pt>
                <c:pt idx="1183">
                  <c:v>0.78</c:v>
                </c:pt>
                <c:pt idx="1184">
                  <c:v>1.1200000000000001</c:v>
                </c:pt>
                <c:pt idx="1185">
                  <c:v>0.77</c:v>
                </c:pt>
                <c:pt idx="1186">
                  <c:v>0.89</c:v>
                </c:pt>
                <c:pt idx="1187">
                  <c:v>0.97</c:v>
                </c:pt>
                <c:pt idx="1188">
                  <c:v>0.44</c:v>
                </c:pt>
                <c:pt idx="1189">
                  <c:v>1.1200000000000001</c:v>
                </c:pt>
                <c:pt idx="1190">
                  <c:v>1.21</c:v>
                </c:pt>
                <c:pt idx="1191">
                  <c:v>1.02</c:v>
                </c:pt>
                <c:pt idx="1192">
                  <c:v>9.6</c:v>
                </c:pt>
                <c:pt idx="1193">
                  <c:v>0.9</c:v>
                </c:pt>
                <c:pt idx="1194">
                  <c:v>0.95</c:v>
                </c:pt>
                <c:pt idx="1195">
                  <c:v>0.91</c:v>
                </c:pt>
                <c:pt idx="1196">
                  <c:v>0.86</c:v>
                </c:pt>
                <c:pt idx="1197">
                  <c:v>0.81</c:v>
                </c:pt>
                <c:pt idx="1198">
                  <c:v>0.79</c:v>
                </c:pt>
                <c:pt idx="1199">
                  <c:v>0.71</c:v>
                </c:pt>
                <c:pt idx="1200">
                  <c:v>0.73</c:v>
                </c:pt>
                <c:pt idx="1201">
                  <c:v>0.76</c:v>
                </c:pt>
                <c:pt idx="1202">
                  <c:v>0.79</c:v>
                </c:pt>
                <c:pt idx="1203">
                  <c:v>0.76</c:v>
                </c:pt>
                <c:pt idx="1204">
                  <c:v>0.75</c:v>
                </c:pt>
                <c:pt idx="1205">
                  <c:v>0.74</c:v>
                </c:pt>
                <c:pt idx="1206">
                  <c:v>0.78</c:v>
                </c:pt>
                <c:pt idx="1207">
                  <c:v>0.78</c:v>
                </c:pt>
                <c:pt idx="1208">
                  <c:v>0.72</c:v>
                </c:pt>
                <c:pt idx="1209">
                  <c:v>0.71</c:v>
                </c:pt>
                <c:pt idx="1210">
                  <c:v>0.71</c:v>
                </c:pt>
                <c:pt idx="1211">
                  <c:v>0.71</c:v>
                </c:pt>
                <c:pt idx="1212">
                  <c:v>0.69</c:v>
                </c:pt>
                <c:pt idx="1213">
                  <c:v>0.81</c:v>
                </c:pt>
                <c:pt idx="1214">
                  <c:v>0.77</c:v>
                </c:pt>
                <c:pt idx="1215">
                  <c:v>0.83</c:v>
                </c:pt>
                <c:pt idx="1216">
                  <c:v>0.67</c:v>
                </c:pt>
                <c:pt idx="1217">
                  <c:v>0.71</c:v>
                </c:pt>
                <c:pt idx="1218">
                  <c:v>0.69</c:v>
                </c:pt>
                <c:pt idx="1219">
                  <c:v>0.75</c:v>
                </c:pt>
                <c:pt idx="1220">
                  <c:v>0.7</c:v>
                </c:pt>
                <c:pt idx="1221">
                  <c:v>0.76</c:v>
                </c:pt>
                <c:pt idx="1222">
                  <c:v>0.77</c:v>
                </c:pt>
                <c:pt idx="1223">
                  <c:v>0.75</c:v>
                </c:pt>
                <c:pt idx="1224">
                  <c:v>0.74</c:v>
                </c:pt>
                <c:pt idx="1225">
                  <c:v>0.72</c:v>
                </c:pt>
                <c:pt idx="1226">
                  <c:v>0.68</c:v>
                </c:pt>
                <c:pt idx="1227">
                  <c:v>0.75</c:v>
                </c:pt>
                <c:pt idx="1228">
                  <c:v>0.77</c:v>
                </c:pt>
                <c:pt idx="1229">
                  <c:v>0.77</c:v>
                </c:pt>
                <c:pt idx="1230">
                  <c:v>0.81</c:v>
                </c:pt>
                <c:pt idx="1231">
                  <c:v>0.82</c:v>
                </c:pt>
                <c:pt idx="1232">
                  <c:v>0.98</c:v>
                </c:pt>
                <c:pt idx="1233">
                  <c:v>0.86</c:v>
                </c:pt>
                <c:pt idx="1234">
                  <c:v>1.01</c:v>
                </c:pt>
                <c:pt idx="1235">
                  <c:v>1.04</c:v>
                </c:pt>
                <c:pt idx="1236">
                  <c:v>0.99</c:v>
                </c:pt>
                <c:pt idx="1237">
                  <c:v>0.71</c:v>
                </c:pt>
                <c:pt idx="1238">
                  <c:v>0.72</c:v>
                </c:pt>
                <c:pt idx="1239">
                  <c:v>0.7</c:v>
                </c:pt>
                <c:pt idx="1240">
                  <c:v>0.69</c:v>
                </c:pt>
                <c:pt idx="1241">
                  <c:v>0.73</c:v>
                </c:pt>
                <c:pt idx="1242">
                  <c:v>0.69</c:v>
                </c:pt>
                <c:pt idx="1243">
                  <c:v>0.68</c:v>
                </c:pt>
                <c:pt idx="1244">
                  <c:v>0.67</c:v>
                </c:pt>
                <c:pt idx="1245">
                  <c:v>0.61</c:v>
                </c:pt>
                <c:pt idx="1246">
                  <c:v>0.68</c:v>
                </c:pt>
                <c:pt idx="1247">
                  <c:v>0.72</c:v>
                </c:pt>
                <c:pt idx="1248">
                  <c:v>0.74</c:v>
                </c:pt>
                <c:pt idx="1249">
                  <c:v>0.7</c:v>
                </c:pt>
                <c:pt idx="1250">
                  <c:v>0.75</c:v>
                </c:pt>
                <c:pt idx="1251">
                  <c:v>0.73</c:v>
                </c:pt>
                <c:pt idx="1252">
                  <c:v>0.76</c:v>
                </c:pt>
                <c:pt idx="1253">
                  <c:v>0.84</c:v>
                </c:pt>
                <c:pt idx="1254">
                  <c:v>0.82</c:v>
                </c:pt>
                <c:pt idx="1255">
                  <c:v>0.81</c:v>
                </c:pt>
                <c:pt idx="1256">
                  <c:v>0.64</c:v>
                </c:pt>
                <c:pt idx="1257">
                  <c:v>0.7</c:v>
                </c:pt>
                <c:pt idx="1258">
                  <c:v>0.74</c:v>
                </c:pt>
                <c:pt idx="1259">
                  <c:v>0.67</c:v>
                </c:pt>
                <c:pt idx="1260">
                  <c:v>0.64</c:v>
                </c:pt>
                <c:pt idx="1261">
                  <c:v>0.7</c:v>
                </c:pt>
                <c:pt idx="1262">
                  <c:v>0.75</c:v>
                </c:pt>
                <c:pt idx="1263">
                  <c:v>0.71</c:v>
                </c:pt>
                <c:pt idx="1264">
                  <c:v>0.73</c:v>
                </c:pt>
                <c:pt idx="1265">
                  <c:v>0.76</c:v>
                </c:pt>
                <c:pt idx="1266">
                  <c:v>0.73</c:v>
                </c:pt>
                <c:pt idx="1267">
                  <c:v>0.67</c:v>
                </c:pt>
                <c:pt idx="1268">
                  <c:v>0.72</c:v>
                </c:pt>
                <c:pt idx="1269">
                  <c:v>0.81</c:v>
                </c:pt>
                <c:pt idx="1270">
                  <c:v>0.88</c:v>
                </c:pt>
                <c:pt idx="1271">
                  <c:v>0.8</c:v>
                </c:pt>
                <c:pt idx="1272">
                  <c:v>0.73</c:v>
                </c:pt>
                <c:pt idx="1273">
                  <c:v>0.75</c:v>
                </c:pt>
                <c:pt idx="1274">
                  <c:v>0.68</c:v>
                </c:pt>
                <c:pt idx="1275">
                  <c:v>0.71</c:v>
                </c:pt>
                <c:pt idx="1276">
                  <c:v>0.65</c:v>
                </c:pt>
                <c:pt idx="1277">
                  <c:v>0.73</c:v>
                </c:pt>
                <c:pt idx="1278">
                  <c:v>0.75</c:v>
                </c:pt>
                <c:pt idx="1279">
                  <c:v>0.77</c:v>
                </c:pt>
                <c:pt idx="1280">
                  <c:v>0.75</c:v>
                </c:pt>
                <c:pt idx="1281">
                  <c:v>0.72</c:v>
                </c:pt>
                <c:pt idx="1282">
                  <c:v>0.81</c:v>
                </c:pt>
                <c:pt idx="1283">
                  <c:v>0.56999999999999995</c:v>
                </c:pt>
                <c:pt idx="1284">
                  <c:v>0.59</c:v>
                </c:pt>
                <c:pt idx="1285">
                  <c:v>0.56999999999999995</c:v>
                </c:pt>
                <c:pt idx="1286">
                  <c:v>0.7</c:v>
                </c:pt>
                <c:pt idx="1287">
                  <c:v>0.73</c:v>
                </c:pt>
                <c:pt idx="1288">
                  <c:v>0.72</c:v>
                </c:pt>
                <c:pt idx="1289">
                  <c:v>0.85</c:v>
                </c:pt>
                <c:pt idx="1290">
                  <c:v>0.88</c:v>
                </c:pt>
                <c:pt idx="1291">
                  <c:v>0.87</c:v>
                </c:pt>
                <c:pt idx="1292">
                  <c:v>0.87</c:v>
                </c:pt>
                <c:pt idx="1293">
                  <c:v>0.84</c:v>
                </c:pt>
                <c:pt idx="1294">
                  <c:v>0.82</c:v>
                </c:pt>
                <c:pt idx="1295">
                  <c:v>0.62</c:v>
                </c:pt>
                <c:pt idx="1296">
                  <c:v>0.66</c:v>
                </c:pt>
                <c:pt idx="1297">
                  <c:v>0.56999999999999995</c:v>
                </c:pt>
                <c:pt idx="1298">
                  <c:v>0.89</c:v>
                </c:pt>
                <c:pt idx="1299">
                  <c:v>0.79</c:v>
                </c:pt>
                <c:pt idx="1300">
                  <c:v>0.78</c:v>
                </c:pt>
                <c:pt idx="1301">
                  <c:v>0.72</c:v>
                </c:pt>
                <c:pt idx="1302">
                  <c:v>0.64</c:v>
                </c:pt>
                <c:pt idx="1303">
                  <c:v>0.61</c:v>
                </c:pt>
                <c:pt idx="1304">
                  <c:v>0.6</c:v>
                </c:pt>
                <c:pt idx="1305">
                  <c:v>0.61</c:v>
                </c:pt>
                <c:pt idx="1306">
                  <c:v>0.65</c:v>
                </c:pt>
                <c:pt idx="1307">
                  <c:v>0.59</c:v>
                </c:pt>
                <c:pt idx="1308">
                  <c:v>0.6</c:v>
                </c:pt>
                <c:pt idx="1309">
                  <c:v>0.68</c:v>
                </c:pt>
                <c:pt idx="1310">
                  <c:v>0.74</c:v>
                </c:pt>
                <c:pt idx="1311">
                  <c:v>0.78</c:v>
                </c:pt>
                <c:pt idx="1312">
                  <c:v>0.8</c:v>
                </c:pt>
                <c:pt idx="1313">
                  <c:v>0.7</c:v>
                </c:pt>
                <c:pt idx="1314">
                  <c:v>0.74</c:v>
                </c:pt>
                <c:pt idx="1315">
                  <c:v>0.91</c:v>
                </c:pt>
                <c:pt idx="1316">
                  <c:v>0.88</c:v>
                </c:pt>
                <c:pt idx="1317">
                  <c:v>0.85</c:v>
                </c:pt>
                <c:pt idx="1318">
                  <c:v>0.65</c:v>
                </c:pt>
                <c:pt idx="1319">
                  <c:v>0.66</c:v>
                </c:pt>
                <c:pt idx="1320">
                  <c:v>0.62</c:v>
                </c:pt>
                <c:pt idx="1321">
                  <c:v>0.64</c:v>
                </c:pt>
                <c:pt idx="1322">
                  <c:v>0.62</c:v>
                </c:pt>
                <c:pt idx="1323">
                  <c:v>0.61</c:v>
                </c:pt>
                <c:pt idx="1324">
                  <c:v>0.67</c:v>
                </c:pt>
                <c:pt idx="1325">
                  <c:v>0.79</c:v>
                </c:pt>
                <c:pt idx="1326">
                  <c:v>0.67</c:v>
                </c:pt>
                <c:pt idx="1327">
                  <c:v>0.61</c:v>
                </c:pt>
                <c:pt idx="1328">
                  <c:v>0.67</c:v>
                </c:pt>
                <c:pt idx="1329">
                  <c:v>0.79</c:v>
                </c:pt>
                <c:pt idx="1330">
                  <c:v>0.7</c:v>
                </c:pt>
                <c:pt idx="1331">
                  <c:v>0.62</c:v>
                </c:pt>
                <c:pt idx="1332">
                  <c:v>0.64</c:v>
                </c:pt>
                <c:pt idx="1333">
                  <c:v>0.73</c:v>
                </c:pt>
                <c:pt idx="1334">
                  <c:v>0.7</c:v>
                </c:pt>
                <c:pt idx="1335">
                  <c:v>0.75</c:v>
                </c:pt>
                <c:pt idx="1336">
                  <c:v>0.74</c:v>
                </c:pt>
                <c:pt idx="1337">
                  <c:v>0.68</c:v>
                </c:pt>
                <c:pt idx="1338">
                  <c:v>0.72</c:v>
                </c:pt>
                <c:pt idx="1339">
                  <c:v>0.64</c:v>
                </c:pt>
                <c:pt idx="1340">
                  <c:v>0.66</c:v>
                </c:pt>
                <c:pt idx="1341">
                  <c:v>0.68</c:v>
                </c:pt>
                <c:pt idx="1342">
                  <c:v>0.66</c:v>
                </c:pt>
                <c:pt idx="1343">
                  <c:v>0.69</c:v>
                </c:pt>
                <c:pt idx="1344">
                  <c:v>0.72</c:v>
                </c:pt>
                <c:pt idx="1345">
                  <c:v>0.74</c:v>
                </c:pt>
                <c:pt idx="1346">
                  <c:v>0.75</c:v>
                </c:pt>
                <c:pt idx="1347">
                  <c:v>0.73</c:v>
                </c:pt>
                <c:pt idx="1348">
                  <c:v>0.67</c:v>
                </c:pt>
                <c:pt idx="1349">
                  <c:v>0.66</c:v>
                </c:pt>
                <c:pt idx="1350">
                  <c:v>0.63</c:v>
                </c:pt>
                <c:pt idx="1351">
                  <c:v>0.7</c:v>
                </c:pt>
                <c:pt idx="1352">
                  <c:v>0.63</c:v>
                </c:pt>
                <c:pt idx="1353">
                  <c:v>0.71</c:v>
                </c:pt>
                <c:pt idx="1354">
                  <c:v>0.71</c:v>
                </c:pt>
                <c:pt idx="1355">
                  <c:v>0.72</c:v>
                </c:pt>
                <c:pt idx="1356">
                  <c:v>0.73</c:v>
                </c:pt>
                <c:pt idx="1357">
                  <c:v>0.71</c:v>
                </c:pt>
                <c:pt idx="1358">
                  <c:v>0.82</c:v>
                </c:pt>
                <c:pt idx="1359">
                  <c:v>0.8</c:v>
                </c:pt>
                <c:pt idx="1360">
                  <c:v>0.81</c:v>
                </c:pt>
                <c:pt idx="1361">
                  <c:v>0.82</c:v>
                </c:pt>
                <c:pt idx="1362">
                  <c:v>0.84</c:v>
                </c:pt>
                <c:pt idx="1363">
                  <c:v>0.75</c:v>
                </c:pt>
                <c:pt idx="1364">
                  <c:v>0.73</c:v>
                </c:pt>
                <c:pt idx="1365">
                  <c:v>0.74</c:v>
                </c:pt>
                <c:pt idx="1366">
                  <c:v>0.72</c:v>
                </c:pt>
                <c:pt idx="1367">
                  <c:v>0.76</c:v>
                </c:pt>
                <c:pt idx="1368">
                  <c:v>0.75</c:v>
                </c:pt>
                <c:pt idx="1369">
                  <c:v>0.73</c:v>
                </c:pt>
                <c:pt idx="1370">
                  <c:v>0.76</c:v>
                </c:pt>
                <c:pt idx="1371">
                  <c:v>0.79</c:v>
                </c:pt>
                <c:pt idx="1372">
                  <c:v>0.77</c:v>
                </c:pt>
                <c:pt idx="1373">
                  <c:v>0.73</c:v>
                </c:pt>
                <c:pt idx="1374">
                  <c:v>0.75</c:v>
                </c:pt>
                <c:pt idx="1375">
                  <c:v>0.72</c:v>
                </c:pt>
                <c:pt idx="1376">
                  <c:v>0.75</c:v>
                </c:pt>
                <c:pt idx="1377">
                  <c:v>0.76</c:v>
                </c:pt>
                <c:pt idx="1378">
                  <c:v>0.74</c:v>
                </c:pt>
                <c:pt idx="1379">
                  <c:v>0.71</c:v>
                </c:pt>
                <c:pt idx="1380">
                  <c:v>0.7</c:v>
                </c:pt>
                <c:pt idx="1381">
                  <c:v>0.71</c:v>
                </c:pt>
                <c:pt idx="1382">
                  <c:v>0.69</c:v>
                </c:pt>
                <c:pt idx="1383">
                  <c:v>0.89</c:v>
                </c:pt>
                <c:pt idx="1384">
                  <c:v>0.88</c:v>
                </c:pt>
                <c:pt idx="1385">
                  <c:v>0.88</c:v>
                </c:pt>
                <c:pt idx="1386">
                  <c:v>0.87</c:v>
                </c:pt>
                <c:pt idx="1387">
                  <c:v>0.77</c:v>
                </c:pt>
                <c:pt idx="1388">
                  <c:v>0.76</c:v>
                </c:pt>
                <c:pt idx="1389">
                  <c:v>0.71</c:v>
                </c:pt>
                <c:pt idx="1390">
                  <c:v>0.7</c:v>
                </c:pt>
                <c:pt idx="1391">
                  <c:v>0.61</c:v>
                </c:pt>
                <c:pt idx="1392">
                  <c:v>0.6</c:v>
                </c:pt>
                <c:pt idx="1393">
                  <c:v>0.62</c:v>
                </c:pt>
                <c:pt idx="1394">
                  <c:v>0.61</c:v>
                </c:pt>
                <c:pt idx="1395">
                  <c:v>0.62</c:v>
                </c:pt>
                <c:pt idx="1396">
                  <c:v>0.61</c:v>
                </c:pt>
                <c:pt idx="1397">
                  <c:v>0.68</c:v>
                </c:pt>
                <c:pt idx="1398">
                  <c:v>0.7</c:v>
                </c:pt>
                <c:pt idx="1399">
                  <c:v>0.73</c:v>
                </c:pt>
                <c:pt idx="1400">
                  <c:v>0.71</c:v>
                </c:pt>
                <c:pt idx="1401">
                  <c:v>0.73</c:v>
                </c:pt>
                <c:pt idx="1402">
                  <c:v>0.72</c:v>
                </c:pt>
                <c:pt idx="1403">
                  <c:v>0.79</c:v>
                </c:pt>
                <c:pt idx="1404">
                  <c:v>0.77</c:v>
                </c:pt>
                <c:pt idx="1405">
                  <c:v>0.81</c:v>
                </c:pt>
                <c:pt idx="1406">
                  <c:v>0.86</c:v>
                </c:pt>
                <c:pt idx="1407">
                  <c:v>0.87</c:v>
                </c:pt>
                <c:pt idx="1408">
                  <c:v>0.84</c:v>
                </c:pt>
                <c:pt idx="1409">
                  <c:v>0.73</c:v>
                </c:pt>
                <c:pt idx="1410">
                  <c:v>0.75</c:v>
                </c:pt>
                <c:pt idx="1411">
                  <c:v>0.69</c:v>
                </c:pt>
                <c:pt idx="1412">
                  <c:v>0.66</c:v>
                </c:pt>
                <c:pt idx="1413">
                  <c:v>0.69</c:v>
                </c:pt>
                <c:pt idx="1414">
                  <c:v>0.71</c:v>
                </c:pt>
                <c:pt idx="1415">
                  <c:v>0.73</c:v>
                </c:pt>
                <c:pt idx="1416">
                  <c:v>0.7</c:v>
                </c:pt>
                <c:pt idx="1417">
                  <c:v>0.74</c:v>
                </c:pt>
                <c:pt idx="1418">
                  <c:v>0.62</c:v>
                </c:pt>
                <c:pt idx="1419">
                  <c:v>0.59</c:v>
                </c:pt>
                <c:pt idx="1420">
                  <c:v>0.69</c:v>
                </c:pt>
                <c:pt idx="1421">
                  <c:v>0.72</c:v>
                </c:pt>
                <c:pt idx="1422">
                  <c:v>0.68</c:v>
                </c:pt>
                <c:pt idx="1423">
                  <c:v>0.57999999999999996</c:v>
                </c:pt>
                <c:pt idx="1424">
                  <c:v>0.66</c:v>
                </c:pt>
                <c:pt idx="1425">
                  <c:v>0.6</c:v>
                </c:pt>
                <c:pt idx="1426">
                  <c:v>0.61</c:v>
                </c:pt>
                <c:pt idx="1427">
                  <c:v>0.64</c:v>
                </c:pt>
                <c:pt idx="1428">
                  <c:v>0.7</c:v>
                </c:pt>
                <c:pt idx="1429">
                  <c:v>0.72</c:v>
                </c:pt>
                <c:pt idx="1430">
                  <c:v>0.64</c:v>
                </c:pt>
                <c:pt idx="1431">
                  <c:v>0.63</c:v>
                </c:pt>
                <c:pt idx="1432">
                  <c:v>0.85</c:v>
                </c:pt>
                <c:pt idx="1433">
                  <c:v>0.69</c:v>
                </c:pt>
                <c:pt idx="1434">
                  <c:v>0.64</c:v>
                </c:pt>
                <c:pt idx="1435">
                  <c:v>0.61</c:v>
                </c:pt>
                <c:pt idx="1436">
                  <c:v>0.64</c:v>
                </c:pt>
                <c:pt idx="1437">
                  <c:v>0.62</c:v>
                </c:pt>
                <c:pt idx="1438">
                  <c:v>0.6</c:v>
                </c:pt>
                <c:pt idx="1439">
                  <c:v>0.56000000000000005</c:v>
                </c:pt>
                <c:pt idx="1440">
                  <c:v>0.57999999999999996</c:v>
                </c:pt>
                <c:pt idx="1441">
                  <c:v>0.6</c:v>
                </c:pt>
                <c:pt idx="1442">
                  <c:v>0.6</c:v>
                </c:pt>
                <c:pt idx="1443">
                  <c:v>0.64</c:v>
                </c:pt>
                <c:pt idx="1444">
                  <c:v>0.65</c:v>
                </c:pt>
                <c:pt idx="1445">
                  <c:v>0.85</c:v>
                </c:pt>
                <c:pt idx="1446">
                  <c:v>0.87</c:v>
                </c:pt>
                <c:pt idx="1447">
                  <c:v>0.66</c:v>
                </c:pt>
                <c:pt idx="1448">
                  <c:v>0.71</c:v>
                </c:pt>
                <c:pt idx="1449">
                  <c:v>0.63</c:v>
                </c:pt>
                <c:pt idx="1450">
                  <c:v>0.59</c:v>
                </c:pt>
                <c:pt idx="1451">
                  <c:v>0.62</c:v>
                </c:pt>
                <c:pt idx="1452">
                  <c:v>0.69</c:v>
                </c:pt>
                <c:pt idx="1453">
                  <c:v>0.71</c:v>
                </c:pt>
                <c:pt idx="1454">
                  <c:v>0.6</c:v>
                </c:pt>
                <c:pt idx="1455">
                  <c:v>0.73</c:v>
                </c:pt>
                <c:pt idx="1456">
                  <c:v>0.78</c:v>
                </c:pt>
                <c:pt idx="1457">
                  <c:v>0.69</c:v>
                </c:pt>
                <c:pt idx="1458">
                  <c:v>0.72</c:v>
                </c:pt>
                <c:pt idx="1459">
                  <c:v>0.67</c:v>
                </c:pt>
                <c:pt idx="1460">
                  <c:v>7</c:v>
                </c:pt>
                <c:pt idx="1461">
                  <c:v>0.69</c:v>
                </c:pt>
                <c:pt idx="1462">
                  <c:v>0.7</c:v>
                </c:pt>
                <c:pt idx="1463">
                  <c:v>0.81</c:v>
                </c:pt>
                <c:pt idx="1464">
                  <c:v>0.8</c:v>
                </c:pt>
                <c:pt idx="1465">
                  <c:v>0.96</c:v>
                </c:pt>
                <c:pt idx="1466">
                  <c:v>0.93</c:v>
                </c:pt>
                <c:pt idx="1467">
                  <c:v>0.91</c:v>
                </c:pt>
                <c:pt idx="1468">
                  <c:v>0.9</c:v>
                </c:pt>
                <c:pt idx="1469">
                  <c:v>0.92</c:v>
                </c:pt>
                <c:pt idx="1470">
                  <c:v>0.59</c:v>
                </c:pt>
                <c:pt idx="1471">
                  <c:v>0.64</c:v>
                </c:pt>
                <c:pt idx="1472">
                  <c:v>0.66</c:v>
                </c:pt>
                <c:pt idx="1473">
                  <c:v>0.69</c:v>
                </c:pt>
                <c:pt idx="1474">
                  <c:v>0.65</c:v>
                </c:pt>
                <c:pt idx="1475">
                  <c:v>0.56000000000000005</c:v>
                </c:pt>
                <c:pt idx="1476">
                  <c:v>0.59</c:v>
                </c:pt>
                <c:pt idx="1477">
                  <c:v>0.64</c:v>
                </c:pt>
                <c:pt idx="1478">
                  <c:v>0.64</c:v>
                </c:pt>
                <c:pt idx="1479">
                  <c:v>0.65</c:v>
                </c:pt>
                <c:pt idx="1480">
                  <c:v>0.67</c:v>
                </c:pt>
                <c:pt idx="1481">
                  <c:v>0.69</c:v>
                </c:pt>
                <c:pt idx="1482">
                  <c:v>0.66</c:v>
                </c:pt>
                <c:pt idx="1483">
                  <c:v>0.63</c:v>
                </c:pt>
                <c:pt idx="1484">
                  <c:v>0.65</c:v>
                </c:pt>
                <c:pt idx="1485">
                  <c:v>0.64</c:v>
                </c:pt>
                <c:pt idx="1486">
                  <c:v>0.65</c:v>
                </c:pt>
                <c:pt idx="1487">
                  <c:v>0.65</c:v>
                </c:pt>
                <c:pt idx="1488">
                  <c:v>0.61</c:v>
                </c:pt>
                <c:pt idx="1489">
                  <c:v>0.56999999999999995</c:v>
                </c:pt>
                <c:pt idx="1490">
                  <c:v>0.67</c:v>
                </c:pt>
                <c:pt idx="1491">
                  <c:v>0.66</c:v>
                </c:pt>
                <c:pt idx="1492">
                  <c:v>0.64</c:v>
                </c:pt>
                <c:pt idx="1493">
                  <c:v>0.73</c:v>
                </c:pt>
                <c:pt idx="1494">
                  <c:v>0.66</c:v>
                </c:pt>
                <c:pt idx="1495">
                  <c:v>0.57999999999999996</c:v>
                </c:pt>
                <c:pt idx="1496">
                  <c:v>0.76</c:v>
                </c:pt>
                <c:pt idx="1497">
                  <c:v>0.77</c:v>
                </c:pt>
                <c:pt idx="1498">
                  <c:v>0.71</c:v>
                </c:pt>
                <c:pt idx="1499">
                  <c:v>0.64</c:v>
                </c:pt>
                <c:pt idx="1500">
                  <c:v>0.69</c:v>
                </c:pt>
                <c:pt idx="1501">
                  <c:v>0.67</c:v>
                </c:pt>
                <c:pt idx="1502">
                  <c:v>0.65</c:v>
                </c:pt>
                <c:pt idx="1503">
                  <c:v>0.62</c:v>
                </c:pt>
                <c:pt idx="1504">
                  <c:v>0.62</c:v>
                </c:pt>
                <c:pt idx="1505">
                  <c:v>0.64</c:v>
                </c:pt>
                <c:pt idx="1506">
                  <c:v>0.6</c:v>
                </c:pt>
                <c:pt idx="1507">
                  <c:v>0.68</c:v>
                </c:pt>
                <c:pt idx="1508">
                  <c:v>0.64</c:v>
                </c:pt>
                <c:pt idx="1509">
                  <c:v>0.62</c:v>
                </c:pt>
                <c:pt idx="1510">
                  <c:v>0.64</c:v>
                </c:pt>
                <c:pt idx="1511">
                  <c:v>0.7</c:v>
                </c:pt>
                <c:pt idx="1512">
                  <c:v>0.68</c:v>
                </c:pt>
                <c:pt idx="1513">
                  <c:v>0.5</c:v>
                </c:pt>
                <c:pt idx="1514">
                  <c:v>0.71</c:v>
                </c:pt>
                <c:pt idx="1515">
                  <c:v>0.7</c:v>
                </c:pt>
                <c:pt idx="1516">
                  <c:v>0.69</c:v>
                </c:pt>
                <c:pt idx="1517">
                  <c:v>0.68</c:v>
                </c:pt>
                <c:pt idx="1518">
                  <c:v>0.7</c:v>
                </c:pt>
                <c:pt idx="1519">
                  <c:v>0.67</c:v>
                </c:pt>
                <c:pt idx="1520">
                  <c:v>0.55000000000000004</c:v>
                </c:pt>
                <c:pt idx="1521">
                  <c:v>0.56000000000000005</c:v>
                </c:pt>
                <c:pt idx="1522">
                  <c:v>0.66</c:v>
                </c:pt>
                <c:pt idx="1523">
                  <c:v>0.65</c:v>
                </c:pt>
                <c:pt idx="1524">
                  <c:v>0.87</c:v>
                </c:pt>
                <c:pt idx="1525">
                  <c:v>0.87</c:v>
                </c:pt>
                <c:pt idx="1526">
                  <c:v>0.68</c:v>
                </c:pt>
                <c:pt idx="1527">
                  <c:v>0.71</c:v>
                </c:pt>
                <c:pt idx="1528">
                  <c:v>0.7</c:v>
                </c:pt>
                <c:pt idx="1529">
                  <c:v>0.6</c:v>
                </c:pt>
                <c:pt idx="1530">
                  <c:v>0.62</c:v>
                </c:pt>
                <c:pt idx="1531">
                  <c:v>0.63</c:v>
                </c:pt>
                <c:pt idx="1532">
                  <c:v>0.66</c:v>
                </c:pt>
                <c:pt idx="1533">
                  <c:v>0.73</c:v>
                </c:pt>
                <c:pt idx="1534">
                  <c:v>0.64</c:v>
                </c:pt>
                <c:pt idx="1535">
                  <c:v>0.66</c:v>
                </c:pt>
                <c:pt idx="1536">
                  <c:v>0.69</c:v>
                </c:pt>
                <c:pt idx="1537">
                  <c:v>0.63</c:v>
                </c:pt>
                <c:pt idx="1538">
                  <c:v>0.85</c:v>
                </c:pt>
                <c:pt idx="1539">
                  <c:v>0.88</c:v>
                </c:pt>
                <c:pt idx="1540">
                  <c:v>0.97</c:v>
                </c:pt>
                <c:pt idx="1541">
                  <c:v>0.85</c:v>
                </c:pt>
                <c:pt idx="1542">
                  <c:v>1.46</c:v>
                </c:pt>
                <c:pt idx="1543">
                  <c:v>1.3</c:v>
                </c:pt>
                <c:pt idx="1544">
                  <c:v>0.99</c:v>
                </c:pt>
                <c:pt idx="1545">
                  <c:v>0.96</c:v>
                </c:pt>
                <c:pt idx="1546">
                  <c:v>1.03</c:v>
                </c:pt>
                <c:pt idx="1547">
                  <c:v>0.85</c:v>
                </c:pt>
                <c:pt idx="1548">
                  <c:v>0.8</c:v>
                </c:pt>
                <c:pt idx="1549">
                  <c:v>0.88</c:v>
                </c:pt>
                <c:pt idx="1550">
                  <c:v>1</c:v>
                </c:pt>
                <c:pt idx="1551">
                  <c:v>1.02</c:v>
                </c:pt>
                <c:pt idx="1552">
                  <c:v>0.91</c:v>
                </c:pt>
                <c:pt idx="1553">
                  <c:v>0.87</c:v>
                </c:pt>
                <c:pt idx="1554">
                  <c:v>0.93</c:v>
                </c:pt>
                <c:pt idx="1555">
                  <c:v>0.98</c:v>
                </c:pt>
                <c:pt idx="1556">
                  <c:v>0.84</c:v>
                </c:pt>
                <c:pt idx="1557">
                  <c:v>0.79</c:v>
                </c:pt>
                <c:pt idx="1558">
                  <c:v>0.81</c:v>
                </c:pt>
                <c:pt idx="1559">
                  <c:v>0.9</c:v>
                </c:pt>
                <c:pt idx="1560">
                  <c:v>0.94</c:v>
                </c:pt>
                <c:pt idx="1561">
                  <c:v>0.9</c:v>
                </c:pt>
                <c:pt idx="1562">
                  <c:v>0.88</c:v>
                </c:pt>
                <c:pt idx="1563">
                  <c:v>0.91</c:v>
                </c:pt>
                <c:pt idx="1564">
                  <c:v>0.93</c:v>
                </c:pt>
                <c:pt idx="1565">
                  <c:v>0.9</c:v>
                </c:pt>
                <c:pt idx="1566">
                  <c:v>0.84</c:v>
                </c:pt>
                <c:pt idx="1567">
                  <c:v>0.82</c:v>
                </c:pt>
                <c:pt idx="1568">
                  <c:v>0.8</c:v>
                </c:pt>
                <c:pt idx="1569">
                  <c:v>0.83</c:v>
                </c:pt>
                <c:pt idx="1570">
                  <c:v>0.81</c:v>
                </c:pt>
                <c:pt idx="1571">
                  <c:v>0.79</c:v>
                </c:pt>
                <c:pt idx="1572">
                  <c:v>0.83</c:v>
                </c:pt>
                <c:pt idx="1573">
                  <c:v>0.88</c:v>
                </c:pt>
                <c:pt idx="1574">
                  <c:v>1.04</c:v>
                </c:pt>
                <c:pt idx="1575">
                  <c:v>1</c:v>
                </c:pt>
                <c:pt idx="1576">
                  <c:v>1.07</c:v>
                </c:pt>
                <c:pt idx="1577">
                  <c:v>0.94</c:v>
                </c:pt>
                <c:pt idx="1578">
                  <c:v>0.94</c:v>
                </c:pt>
                <c:pt idx="1579">
                  <c:v>0.76</c:v>
                </c:pt>
                <c:pt idx="1580">
                  <c:v>0.72</c:v>
                </c:pt>
                <c:pt idx="1581">
                  <c:v>0.76</c:v>
                </c:pt>
                <c:pt idx="1582">
                  <c:v>0.59</c:v>
                </c:pt>
                <c:pt idx="1583">
                  <c:v>0.71</c:v>
                </c:pt>
                <c:pt idx="1584">
                  <c:v>0.76</c:v>
                </c:pt>
                <c:pt idx="1585">
                  <c:v>0.69</c:v>
                </c:pt>
                <c:pt idx="1586">
                  <c:v>0.73</c:v>
                </c:pt>
                <c:pt idx="1587">
                  <c:v>0.75</c:v>
                </c:pt>
                <c:pt idx="1588">
                  <c:v>0.72</c:v>
                </c:pt>
                <c:pt idx="1589">
                  <c:v>0.82</c:v>
                </c:pt>
                <c:pt idx="1590">
                  <c:v>0.71</c:v>
                </c:pt>
                <c:pt idx="1591">
                  <c:v>0.7</c:v>
                </c:pt>
                <c:pt idx="1592">
                  <c:v>0.63</c:v>
                </c:pt>
                <c:pt idx="1593">
                  <c:v>0.71</c:v>
                </c:pt>
                <c:pt idx="1594">
                  <c:v>0.7</c:v>
                </c:pt>
                <c:pt idx="1595">
                  <c:v>0.63</c:v>
                </c:pt>
                <c:pt idx="1596">
                  <c:v>0.64</c:v>
                </c:pt>
                <c:pt idx="1597">
                  <c:v>0.64</c:v>
                </c:pt>
                <c:pt idx="1598">
                  <c:v>0.78</c:v>
                </c:pt>
                <c:pt idx="1599">
                  <c:v>0.8</c:v>
                </c:pt>
                <c:pt idx="1600">
                  <c:v>0.81</c:v>
                </c:pt>
                <c:pt idx="1601">
                  <c:v>0.7</c:v>
                </c:pt>
                <c:pt idx="1602">
                  <c:v>0.69</c:v>
                </c:pt>
                <c:pt idx="1603">
                  <c:v>0.65</c:v>
                </c:pt>
                <c:pt idx="1604">
                  <c:v>0.62</c:v>
                </c:pt>
                <c:pt idx="1605">
                  <c:v>0.68</c:v>
                </c:pt>
                <c:pt idx="1606">
                  <c:v>0.66</c:v>
                </c:pt>
                <c:pt idx="1607">
                  <c:v>0.7</c:v>
                </c:pt>
                <c:pt idx="1608">
                  <c:v>0.75</c:v>
                </c:pt>
                <c:pt idx="1609">
                  <c:v>0.72</c:v>
                </c:pt>
                <c:pt idx="1610">
                  <c:v>0.73</c:v>
                </c:pt>
                <c:pt idx="1611">
                  <c:v>0.71</c:v>
                </c:pt>
                <c:pt idx="1612">
                  <c:v>0.71</c:v>
                </c:pt>
                <c:pt idx="1613">
                  <c:v>0.78</c:v>
                </c:pt>
                <c:pt idx="1614">
                  <c:v>0.61</c:v>
                </c:pt>
                <c:pt idx="1615">
                  <c:v>0.76</c:v>
                </c:pt>
                <c:pt idx="1616">
                  <c:v>0.63</c:v>
                </c:pt>
                <c:pt idx="1617">
                  <c:v>0.52</c:v>
                </c:pt>
                <c:pt idx="1618">
                  <c:v>0.6</c:v>
                </c:pt>
                <c:pt idx="1619">
                  <c:v>0.63</c:v>
                </c:pt>
                <c:pt idx="1620">
                  <c:v>0.74</c:v>
                </c:pt>
                <c:pt idx="1621">
                  <c:v>0.64</c:v>
                </c:pt>
                <c:pt idx="1622">
                  <c:v>0.67</c:v>
                </c:pt>
                <c:pt idx="1623">
                  <c:v>0.74</c:v>
                </c:pt>
                <c:pt idx="1624">
                  <c:v>0.85</c:v>
                </c:pt>
                <c:pt idx="1625">
                  <c:v>0.77</c:v>
                </c:pt>
                <c:pt idx="1626">
                  <c:v>0.72</c:v>
                </c:pt>
                <c:pt idx="1627">
                  <c:v>0.65</c:v>
                </c:pt>
                <c:pt idx="1628">
                  <c:v>0.69</c:v>
                </c:pt>
                <c:pt idx="1629">
                  <c:v>0.57999999999999996</c:v>
                </c:pt>
                <c:pt idx="1630">
                  <c:v>0.57999999999999996</c:v>
                </c:pt>
                <c:pt idx="1631">
                  <c:v>0.6</c:v>
                </c:pt>
                <c:pt idx="1632">
                  <c:v>0.59</c:v>
                </c:pt>
                <c:pt idx="1633">
                  <c:v>0.54</c:v>
                </c:pt>
                <c:pt idx="1634">
                  <c:v>0.63</c:v>
                </c:pt>
                <c:pt idx="1635">
                  <c:v>0.68</c:v>
                </c:pt>
                <c:pt idx="1636">
                  <c:v>0.47</c:v>
                </c:pt>
                <c:pt idx="1637">
                  <c:v>0.5</c:v>
                </c:pt>
                <c:pt idx="1638">
                  <c:v>0.75</c:v>
                </c:pt>
                <c:pt idx="1639">
                  <c:v>1.36</c:v>
                </c:pt>
                <c:pt idx="1640">
                  <c:v>0.82</c:v>
                </c:pt>
                <c:pt idx="1641">
                  <c:v>0.87</c:v>
                </c:pt>
                <c:pt idx="1642">
                  <c:v>0.84</c:v>
                </c:pt>
                <c:pt idx="1643">
                  <c:v>0.79</c:v>
                </c:pt>
                <c:pt idx="1644">
                  <c:v>0.8</c:v>
                </c:pt>
                <c:pt idx="1645">
                  <c:v>0.86</c:v>
                </c:pt>
                <c:pt idx="1646">
                  <c:v>0.77</c:v>
                </c:pt>
                <c:pt idx="1647">
                  <c:v>0.73</c:v>
                </c:pt>
                <c:pt idx="1648">
                  <c:v>0.74</c:v>
                </c:pt>
                <c:pt idx="1649">
                  <c:v>0.62</c:v>
                </c:pt>
                <c:pt idx="1650">
                  <c:v>0.64</c:v>
                </c:pt>
                <c:pt idx="1651">
                  <c:v>0.54</c:v>
                </c:pt>
                <c:pt idx="1652">
                  <c:v>0.55000000000000004</c:v>
                </c:pt>
                <c:pt idx="1653">
                  <c:v>0.56999999999999995</c:v>
                </c:pt>
                <c:pt idx="1654">
                  <c:v>0.6</c:v>
                </c:pt>
                <c:pt idx="1655">
                  <c:v>0.61</c:v>
                </c:pt>
                <c:pt idx="1656">
                  <c:v>0.66</c:v>
                </c:pt>
                <c:pt idx="1657">
                  <c:v>0.68</c:v>
                </c:pt>
                <c:pt idx="1658">
                  <c:v>0.69</c:v>
                </c:pt>
                <c:pt idx="1659">
                  <c:v>0.69</c:v>
                </c:pt>
                <c:pt idx="1660">
                  <c:v>0.68</c:v>
                </c:pt>
                <c:pt idx="1661">
                  <c:v>0.66</c:v>
                </c:pt>
                <c:pt idx="1662">
                  <c:v>0.64</c:v>
                </c:pt>
                <c:pt idx="1663">
                  <c:v>0.74</c:v>
                </c:pt>
                <c:pt idx="1664">
                  <c:v>0.71</c:v>
                </c:pt>
                <c:pt idx="1665">
                  <c:v>0.55000000000000004</c:v>
                </c:pt>
                <c:pt idx="1666">
                  <c:v>0.68</c:v>
                </c:pt>
                <c:pt idx="1667">
                  <c:v>0.64</c:v>
                </c:pt>
                <c:pt idx="1668">
                  <c:v>0.65</c:v>
                </c:pt>
                <c:pt idx="1669">
                  <c:v>0.57999999999999996</c:v>
                </c:pt>
                <c:pt idx="1670">
                  <c:v>0.56000000000000005</c:v>
                </c:pt>
                <c:pt idx="1671">
                  <c:v>0.57999999999999996</c:v>
                </c:pt>
                <c:pt idx="1672">
                  <c:v>0.6</c:v>
                </c:pt>
                <c:pt idx="1673">
                  <c:v>0.62</c:v>
                </c:pt>
                <c:pt idx="1674">
                  <c:v>0.69</c:v>
                </c:pt>
                <c:pt idx="1675">
                  <c:v>0.63</c:v>
                </c:pt>
                <c:pt idx="1676">
                  <c:v>0.63</c:v>
                </c:pt>
                <c:pt idx="1677">
                  <c:v>0.59</c:v>
                </c:pt>
                <c:pt idx="1678">
                  <c:v>0.61</c:v>
                </c:pt>
                <c:pt idx="1679">
                  <c:v>0.62</c:v>
                </c:pt>
                <c:pt idx="1680">
                  <c:v>0.65</c:v>
                </c:pt>
                <c:pt idx="1681">
                  <c:v>0.68</c:v>
                </c:pt>
                <c:pt idx="1682">
                  <c:v>0.59</c:v>
                </c:pt>
                <c:pt idx="1683">
                  <c:v>0.6</c:v>
                </c:pt>
                <c:pt idx="1684">
                  <c:v>0.78</c:v>
                </c:pt>
                <c:pt idx="1685">
                  <c:v>0.76</c:v>
                </c:pt>
                <c:pt idx="1686">
                  <c:v>0.76</c:v>
                </c:pt>
                <c:pt idx="1687">
                  <c:v>0.92</c:v>
                </c:pt>
                <c:pt idx="1688">
                  <c:v>0.68</c:v>
                </c:pt>
                <c:pt idx="1689">
                  <c:v>0.6</c:v>
                </c:pt>
                <c:pt idx="1690">
                  <c:v>0.57999999999999996</c:v>
                </c:pt>
                <c:pt idx="1691">
                  <c:v>0.55000000000000004</c:v>
                </c:pt>
                <c:pt idx="1692">
                  <c:v>0.54</c:v>
                </c:pt>
                <c:pt idx="1693">
                  <c:v>0.5</c:v>
                </c:pt>
                <c:pt idx="1694">
                  <c:v>0.56000000000000005</c:v>
                </c:pt>
                <c:pt idx="1695">
                  <c:v>0.57999999999999996</c:v>
                </c:pt>
                <c:pt idx="1696">
                  <c:v>0.63</c:v>
                </c:pt>
                <c:pt idx="1697">
                  <c:v>1.1000000000000001</c:v>
                </c:pt>
                <c:pt idx="1698">
                  <c:v>1.19</c:v>
                </c:pt>
                <c:pt idx="1699">
                  <c:v>1.02</c:v>
                </c:pt>
                <c:pt idx="1700">
                  <c:v>0.92</c:v>
                </c:pt>
                <c:pt idx="1701">
                  <c:v>0.81</c:v>
                </c:pt>
                <c:pt idx="1702">
                  <c:v>0.92</c:v>
                </c:pt>
                <c:pt idx="1703">
                  <c:v>0.93</c:v>
                </c:pt>
                <c:pt idx="1704">
                  <c:v>0.91</c:v>
                </c:pt>
                <c:pt idx="1705">
                  <c:v>0.84</c:v>
                </c:pt>
                <c:pt idx="1706">
                  <c:v>0.83</c:v>
                </c:pt>
                <c:pt idx="1707">
                  <c:v>0.81</c:v>
                </c:pt>
                <c:pt idx="1708">
                  <c:v>0.78</c:v>
                </c:pt>
                <c:pt idx="1709">
                  <c:v>0.75</c:v>
                </c:pt>
                <c:pt idx="1710">
                  <c:v>0.74</c:v>
                </c:pt>
                <c:pt idx="1711">
                  <c:v>0.82</c:v>
                </c:pt>
                <c:pt idx="1712">
                  <c:v>0.86</c:v>
                </c:pt>
                <c:pt idx="1713">
                  <c:v>0.84</c:v>
                </c:pt>
                <c:pt idx="1714">
                  <c:v>0.85</c:v>
                </c:pt>
                <c:pt idx="1715">
                  <c:v>0.66</c:v>
                </c:pt>
                <c:pt idx="1716">
                  <c:v>0.65</c:v>
                </c:pt>
                <c:pt idx="1717">
                  <c:v>0.7</c:v>
                </c:pt>
                <c:pt idx="1718">
                  <c:v>0.76</c:v>
                </c:pt>
                <c:pt idx="1719">
                  <c:v>0.72</c:v>
                </c:pt>
                <c:pt idx="1720">
                  <c:v>0.7</c:v>
                </c:pt>
                <c:pt idx="1721">
                  <c:v>0.71</c:v>
                </c:pt>
                <c:pt idx="1722">
                  <c:v>0.69</c:v>
                </c:pt>
                <c:pt idx="1723">
                  <c:v>0.68</c:v>
                </c:pt>
                <c:pt idx="1724">
                  <c:v>0.73</c:v>
                </c:pt>
                <c:pt idx="1725">
                  <c:v>0.7</c:v>
                </c:pt>
                <c:pt idx="1726">
                  <c:v>0.71</c:v>
                </c:pt>
                <c:pt idx="1727">
                  <c:v>0.7</c:v>
                </c:pt>
                <c:pt idx="1728">
                  <c:v>0.67</c:v>
                </c:pt>
                <c:pt idx="1729">
                  <c:v>0.62</c:v>
                </c:pt>
                <c:pt idx="1730">
                  <c:v>0.66</c:v>
                </c:pt>
                <c:pt idx="1731">
                  <c:v>0.6</c:v>
                </c:pt>
                <c:pt idx="1732">
                  <c:v>0.65</c:v>
                </c:pt>
                <c:pt idx="1733">
                  <c:v>0.7</c:v>
                </c:pt>
                <c:pt idx="1734">
                  <c:v>0.68</c:v>
                </c:pt>
                <c:pt idx="1735">
                  <c:v>0.7</c:v>
                </c:pt>
                <c:pt idx="1736">
                  <c:v>0.64</c:v>
                </c:pt>
                <c:pt idx="1737">
                  <c:v>0.62</c:v>
                </c:pt>
                <c:pt idx="1738">
                  <c:v>0.62</c:v>
                </c:pt>
                <c:pt idx="1739">
                  <c:v>0.65</c:v>
                </c:pt>
                <c:pt idx="1740">
                  <c:v>0.59</c:v>
                </c:pt>
                <c:pt idx="1741">
                  <c:v>0.61</c:v>
                </c:pt>
                <c:pt idx="1742">
                  <c:v>0.6</c:v>
                </c:pt>
                <c:pt idx="1743">
                  <c:v>0.63</c:v>
                </c:pt>
                <c:pt idx="1744">
                  <c:v>0.57999999999999996</c:v>
                </c:pt>
                <c:pt idx="1745">
                  <c:v>0.56000000000000005</c:v>
                </c:pt>
                <c:pt idx="1746">
                  <c:v>0.56999999999999995</c:v>
                </c:pt>
                <c:pt idx="1747">
                  <c:v>0.59</c:v>
                </c:pt>
                <c:pt idx="1748">
                  <c:v>0.62</c:v>
                </c:pt>
                <c:pt idx="1749">
                  <c:v>0.65</c:v>
                </c:pt>
                <c:pt idx="1750">
                  <c:v>0.62</c:v>
                </c:pt>
                <c:pt idx="1751">
                  <c:v>0.59</c:v>
                </c:pt>
                <c:pt idx="1752">
                  <c:v>0.54</c:v>
                </c:pt>
                <c:pt idx="1753">
                  <c:v>0.61</c:v>
                </c:pt>
                <c:pt idx="1754">
                  <c:v>0.55000000000000004</c:v>
                </c:pt>
                <c:pt idx="1755">
                  <c:v>0.56999999999999995</c:v>
                </c:pt>
                <c:pt idx="1756">
                  <c:v>0.6</c:v>
                </c:pt>
                <c:pt idx="1757">
                  <c:v>0.61</c:v>
                </c:pt>
                <c:pt idx="1758">
                  <c:v>0.65</c:v>
                </c:pt>
                <c:pt idx="1759">
                  <c:v>0.57999999999999996</c:v>
                </c:pt>
                <c:pt idx="1760">
                  <c:v>0.61</c:v>
                </c:pt>
                <c:pt idx="1761">
                  <c:v>0.65</c:v>
                </c:pt>
                <c:pt idx="1762">
                  <c:v>0.67</c:v>
                </c:pt>
                <c:pt idx="1763">
                  <c:v>0.66</c:v>
                </c:pt>
                <c:pt idx="1764">
                  <c:v>0.61</c:v>
                </c:pt>
                <c:pt idx="1765">
                  <c:v>0.56999999999999995</c:v>
                </c:pt>
                <c:pt idx="1766">
                  <c:v>0.59</c:v>
                </c:pt>
                <c:pt idx="1767">
                  <c:v>0.52</c:v>
                </c:pt>
                <c:pt idx="1768">
                  <c:v>0.62</c:v>
                </c:pt>
                <c:pt idx="1769">
                  <c:v>0.55000000000000004</c:v>
                </c:pt>
                <c:pt idx="1770">
                  <c:v>0.51</c:v>
                </c:pt>
                <c:pt idx="1771">
                  <c:v>0.53</c:v>
                </c:pt>
                <c:pt idx="1772">
                  <c:v>0.56999999999999995</c:v>
                </c:pt>
                <c:pt idx="1773">
                  <c:v>0.54</c:v>
                </c:pt>
                <c:pt idx="1774">
                  <c:v>0.51</c:v>
                </c:pt>
                <c:pt idx="1775">
                  <c:v>0.54</c:v>
                </c:pt>
                <c:pt idx="1776">
                  <c:v>0.53</c:v>
                </c:pt>
                <c:pt idx="1777">
                  <c:v>0.68</c:v>
                </c:pt>
                <c:pt idx="1778">
                  <c:v>0.45</c:v>
                </c:pt>
                <c:pt idx="1779">
                  <c:v>0.39</c:v>
                </c:pt>
                <c:pt idx="1780">
                  <c:v>0.51</c:v>
                </c:pt>
                <c:pt idx="1781">
                  <c:v>0.54</c:v>
                </c:pt>
                <c:pt idx="1782">
                  <c:v>0.5</c:v>
                </c:pt>
                <c:pt idx="1783">
                  <c:v>0.54</c:v>
                </c:pt>
                <c:pt idx="1784">
                  <c:v>0.6</c:v>
                </c:pt>
                <c:pt idx="1785">
                  <c:v>0.72</c:v>
                </c:pt>
                <c:pt idx="1786">
                  <c:v>0.54</c:v>
                </c:pt>
                <c:pt idx="1787">
                  <c:v>0.64</c:v>
                </c:pt>
                <c:pt idx="1788">
                  <c:v>0.68</c:v>
                </c:pt>
                <c:pt idx="1789">
                  <c:v>0.63</c:v>
                </c:pt>
                <c:pt idx="1790">
                  <c:v>0.61</c:v>
                </c:pt>
                <c:pt idx="1791">
                  <c:v>0.66</c:v>
                </c:pt>
                <c:pt idx="1792">
                  <c:v>0.63</c:v>
                </c:pt>
                <c:pt idx="1793">
                  <c:v>0.65</c:v>
                </c:pt>
                <c:pt idx="1794">
                  <c:v>0.66</c:v>
                </c:pt>
                <c:pt idx="1795">
                  <c:v>0.65</c:v>
                </c:pt>
                <c:pt idx="1796">
                  <c:v>0.62</c:v>
                </c:pt>
                <c:pt idx="1797">
                  <c:v>0.6</c:v>
                </c:pt>
                <c:pt idx="1798">
                  <c:v>0.59</c:v>
                </c:pt>
                <c:pt idx="1799">
                  <c:v>0.6</c:v>
                </c:pt>
                <c:pt idx="1800">
                  <c:v>0.68</c:v>
                </c:pt>
                <c:pt idx="1801">
                  <c:v>0.67</c:v>
                </c:pt>
                <c:pt idx="1802">
                  <c:v>0.68</c:v>
                </c:pt>
                <c:pt idx="1803">
                  <c:v>0.65</c:v>
                </c:pt>
                <c:pt idx="1804">
                  <c:v>0.65</c:v>
                </c:pt>
                <c:pt idx="1805">
                  <c:v>0.66</c:v>
                </c:pt>
                <c:pt idx="1806">
                  <c:v>0.65</c:v>
                </c:pt>
                <c:pt idx="1807">
                  <c:v>0.68</c:v>
                </c:pt>
                <c:pt idx="1808">
                  <c:v>0.65</c:v>
                </c:pt>
                <c:pt idx="1809">
                  <c:v>0.61</c:v>
                </c:pt>
                <c:pt idx="1810">
                  <c:v>0.63</c:v>
                </c:pt>
                <c:pt idx="1811">
                  <c:v>0.57999999999999996</c:v>
                </c:pt>
                <c:pt idx="1812">
                  <c:v>0.6</c:v>
                </c:pt>
                <c:pt idx="1813">
                  <c:v>0.57999999999999996</c:v>
                </c:pt>
                <c:pt idx="1814">
                  <c:v>0.55000000000000004</c:v>
                </c:pt>
                <c:pt idx="1815">
                  <c:v>0.54</c:v>
                </c:pt>
                <c:pt idx="1816">
                  <c:v>0.6</c:v>
                </c:pt>
                <c:pt idx="1817">
                  <c:v>0.6</c:v>
                </c:pt>
                <c:pt idx="1818">
                  <c:v>0.62</c:v>
                </c:pt>
                <c:pt idx="1819">
                  <c:v>0.56000000000000005</c:v>
                </c:pt>
                <c:pt idx="1820">
                  <c:v>0.57999999999999996</c:v>
                </c:pt>
                <c:pt idx="1821">
                  <c:v>0.56999999999999995</c:v>
                </c:pt>
                <c:pt idx="1822">
                  <c:v>0.53</c:v>
                </c:pt>
                <c:pt idx="1823">
                  <c:v>0.62</c:v>
                </c:pt>
                <c:pt idx="1824">
                  <c:v>0.72</c:v>
                </c:pt>
                <c:pt idx="1825">
                  <c:v>0.74</c:v>
                </c:pt>
                <c:pt idx="1826">
                  <c:v>0.73</c:v>
                </c:pt>
                <c:pt idx="1827">
                  <c:v>0.68</c:v>
                </c:pt>
                <c:pt idx="1828">
                  <c:v>0.69</c:v>
                </c:pt>
                <c:pt idx="1829">
                  <c:v>0.67</c:v>
                </c:pt>
                <c:pt idx="1830">
                  <c:v>0.62</c:v>
                </c:pt>
                <c:pt idx="1831">
                  <c:v>0.63</c:v>
                </c:pt>
                <c:pt idx="1832">
                  <c:v>0.77</c:v>
                </c:pt>
                <c:pt idx="1833">
                  <c:v>0.81</c:v>
                </c:pt>
                <c:pt idx="1834">
                  <c:v>1</c:v>
                </c:pt>
                <c:pt idx="1835">
                  <c:v>0.99</c:v>
                </c:pt>
                <c:pt idx="1836">
                  <c:v>0.9</c:v>
                </c:pt>
                <c:pt idx="1837">
                  <c:v>0.86</c:v>
                </c:pt>
                <c:pt idx="1838">
                  <c:v>0.84</c:v>
                </c:pt>
                <c:pt idx="1839">
                  <c:v>0.75</c:v>
                </c:pt>
                <c:pt idx="1840">
                  <c:v>0.74</c:v>
                </c:pt>
                <c:pt idx="1841">
                  <c:v>0.75</c:v>
                </c:pt>
                <c:pt idx="1842">
                  <c:v>0.76</c:v>
                </c:pt>
                <c:pt idx="1843">
                  <c:v>0.74</c:v>
                </c:pt>
                <c:pt idx="1844">
                  <c:v>0.78</c:v>
                </c:pt>
                <c:pt idx="1845">
                  <c:v>0.76</c:v>
                </c:pt>
                <c:pt idx="1846">
                  <c:v>0.72</c:v>
                </c:pt>
                <c:pt idx="1847">
                  <c:v>0.76</c:v>
                </c:pt>
                <c:pt idx="1848">
                  <c:v>0.73</c:v>
                </c:pt>
                <c:pt idx="1849">
                  <c:v>0.7</c:v>
                </c:pt>
                <c:pt idx="1850">
                  <c:v>0.74</c:v>
                </c:pt>
                <c:pt idx="1851">
                  <c:v>0.73</c:v>
                </c:pt>
                <c:pt idx="1852">
                  <c:v>0.7</c:v>
                </c:pt>
                <c:pt idx="1853">
                  <c:v>0.73</c:v>
                </c:pt>
                <c:pt idx="1854">
                  <c:v>0.73</c:v>
                </c:pt>
                <c:pt idx="1855">
                  <c:v>0.36</c:v>
                </c:pt>
                <c:pt idx="1856">
                  <c:v>0.47</c:v>
                </c:pt>
                <c:pt idx="1857">
                  <c:v>0.6</c:v>
                </c:pt>
                <c:pt idx="1858">
                  <c:v>0.4</c:v>
                </c:pt>
                <c:pt idx="1859">
                  <c:v>0.43</c:v>
                </c:pt>
                <c:pt idx="1860">
                  <c:v>1.1200000000000001</c:v>
                </c:pt>
                <c:pt idx="1861">
                  <c:v>0.49</c:v>
                </c:pt>
                <c:pt idx="1862">
                  <c:v>0.35</c:v>
                </c:pt>
                <c:pt idx="1863">
                  <c:v>0.35</c:v>
                </c:pt>
                <c:pt idx="1864">
                  <c:v>0.81</c:v>
                </c:pt>
                <c:pt idx="1865">
                  <c:v>0.63</c:v>
                </c:pt>
                <c:pt idx="1866">
                  <c:v>2.2000000000000002</c:v>
                </c:pt>
                <c:pt idx="1867">
                  <c:v>2.2000000000000002</c:v>
                </c:pt>
                <c:pt idx="1868">
                  <c:v>2.2000000000000002</c:v>
                </c:pt>
                <c:pt idx="1869">
                  <c:v>1.95</c:v>
                </c:pt>
                <c:pt idx="1870">
                  <c:v>1.67</c:v>
                </c:pt>
                <c:pt idx="1871">
                  <c:v>1.69</c:v>
                </c:pt>
                <c:pt idx="1872">
                  <c:v>1.49</c:v>
                </c:pt>
                <c:pt idx="1873">
                  <c:v>1.08</c:v>
                </c:pt>
                <c:pt idx="1874">
                  <c:v>1.3</c:v>
                </c:pt>
                <c:pt idx="1875">
                  <c:v>1.53</c:v>
                </c:pt>
                <c:pt idx="1876">
                  <c:v>1.6</c:v>
                </c:pt>
                <c:pt idx="1877">
                  <c:v>3.6</c:v>
                </c:pt>
                <c:pt idx="1878">
                  <c:v>2.9</c:v>
                </c:pt>
                <c:pt idx="1879">
                  <c:v>2.8</c:v>
                </c:pt>
                <c:pt idx="1880">
                  <c:v>2.5</c:v>
                </c:pt>
                <c:pt idx="1881">
                  <c:v>1.9</c:v>
                </c:pt>
                <c:pt idx="1882">
                  <c:v>1.68</c:v>
                </c:pt>
                <c:pt idx="1883">
                  <c:v>1.3</c:v>
                </c:pt>
                <c:pt idx="1884">
                  <c:v>1.1100000000000001</c:v>
                </c:pt>
                <c:pt idx="1885">
                  <c:v>0.91</c:v>
                </c:pt>
                <c:pt idx="1886">
                  <c:v>0.83</c:v>
                </c:pt>
                <c:pt idx="1887">
                  <c:v>0.84</c:v>
                </c:pt>
                <c:pt idx="1888">
                  <c:v>1</c:v>
                </c:pt>
                <c:pt idx="1889">
                  <c:v>0.8</c:v>
                </c:pt>
                <c:pt idx="1890">
                  <c:v>0.83</c:v>
                </c:pt>
                <c:pt idx="1891">
                  <c:v>0.88</c:v>
                </c:pt>
                <c:pt idx="1892">
                  <c:v>0.79</c:v>
                </c:pt>
                <c:pt idx="1893">
                  <c:v>0.76</c:v>
                </c:pt>
                <c:pt idx="1894">
                  <c:v>0.73</c:v>
                </c:pt>
                <c:pt idx="1895">
                  <c:v>0.75</c:v>
                </c:pt>
                <c:pt idx="1896">
                  <c:v>0.77</c:v>
                </c:pt>
                <c:pt idx="1897">
                  <c:v>0.74</c:v>
                </c:pt>
                <c:pt idx="1898">
                  <c:v>0.78</c:v>
                </c:pt>
                <c:pt idx="1899">
                  <c:v>0.85</c:v>
                </c:pt>
                <c:pt idx="1900">
                  <c:v>0.87</c:v>
                </c:pt>
                <c:pt idx="1901">
                  <c:v>0.96</c:v>
                </c:pt>
                <c:pt idx="1902">
                  <c:v>0.92</c:v>
                </c:pt>
                <c:pt idx="1903">
                  <c:v>0.87</c:v>
                </c:pt>
                <c:pt idx="1904">
                  <c:v>0.84</c:v>
                </c:pt>
                <c:pt idx="1905">
                  <c:v>0.87</c:v>
                </c:pt>
                <c:pt idx="1906">
                  <c:v>0.81</c:v>
                </c:pt>
                <c:pt idx="1907">
                  <c:v>0.8</c:v>
                </c:pt>
                <c:pt idx="1908">
                  <c:v>0.83</c:v>
                </c:pt>
                <c:pt idx="1909">
                  <c:v>0.66</c:v>
                </c:pt>
                <c:pt idx="1910">
                  <c:v>0.63</c:v>
                </c:pt>
                <c:pt idx="1911">
                  <c:v>0.66</c:v>
                </c:pt>
                <c:pt idx="1912">
                  <c:v>0.69</c:v>
                </c:pt>
                <c:pt idx="1913">
                  <c:v>0.68</c:v>
                </c:pt>
                <c:pt idx="1914">
                  <c:v>0.55000000000000004</c:v>
                </c:pt>
                <c:pt idx="1915">
                  <c:v>0.59</c:v>
                </c:pt>
                <c:pt idx="1916">
                  <c:v>0.65</c:v>
                </c:pt>
                <c:pt idx="1917">
                  <c:v>0.57999999999999996</c:v>
                </c:pt>
                <c:pt idx="1918">
                  <c:v>0.53</c:v>
                </c:pt>
                <c:pt idx="1919">
                  <c:v>0.61</c:v>
                </c:pt>
                <c:pt idx="1920">
                  <c:v>0.57999999999999996</c:v>
                </c:pt>
                <c:pt idx="1921">
                  <c:v>0.56000000000000005</c:v>
                </c:pt>
                <c:pt idx="1922">
                  <c:v>0.6</c:v>
                </c:pt>
                <c:pt idx="1923">
                  <c:v>0.66</c:v>
                </c:pt>
                <c:pt idx="1924">
                  <c:v>0.61</c:v>
                </c:pt>
                <c:pt idx="1925">
                  <c:v>0.71</c:v>
                </c:pt>
                <c:pt idx="1926">
                  <c:v>0.74</c:v>
                </c:pt>
                <c:pt idx="1927">
                  <c:v>0.73</c:v>
                </c:pt>
                <c:pt idx="1928">
                  <c:v>0.7</c:v>
                </c:pt>
                <c:pt idx="1929">
                  <c:v>0.71</c:v>
                </c:pt>
                <c:pt idx="1930">
                  <c:v>0.76</c:v>
                </c:pt>
                <c:pt idx="1931">
                  <c:v>0.56999999999999995</c:v>
                </c:pt>
                <c:pt idx="1932">
                  <c:v>0.63</c:v>
                </c:pt>
                <c:pt idx="1933">
                  <c:v>0.78</c:v>
                </c:pt>
                <c:pt idx="1934">
                  <c:v>0.74</c:v>
                </c:pt>
                <c:pt idx="1935">
                  <c:v>0.72</c:v>
                </c:pt>
                <c:pt idx="1936">
                  <c:v>0.69</c:v>
                </c:pt>
                <c:pt idx="1937">
                  <c:v>0.71</c:v>
                </c:pt>
                <c:pt idx="1938">
                  <c:v>0.55000000000000004</c:v>
                </c:pt>
                <c:pt idx="1939">
                  <c:v>0.69</c:v>
                </c:pt>
                <c:pt idx="1940">
                  <c:v>0.65</c:v>
                </c:pt>
                <c:pt idx="1941">
                  <c:v>0.6</c:v>
                </c:pt>
                <c:pt idx="1942">
                  <c:v>0.54</c:v>
                </c:pt>
                <c:pt idx="1943">
                  <c:v>0.56000000000000005</c:v>
                </c:pt>
                <c:pt idx="1944">
                  <c:v>0.56999999999999995</c:v>
                </c:pt>
                <c:pt idx="1945">
                  <c:v>0.7</c:v>
                </c:pt>
                <c:pt idx="1946">
                  <c:v>1.56</c:v>
                </c:pt>
                <c:pt idx="1947">
                  <c:v>1.52</c:v>
                </c:pt>
                <c:pt idx="1948">
                  <c:v>1.54</c:v>
                </c:pt>
                <c:pt idx="1949">
                  <c:v>1.89</c:v>
                </c:pt>
                <c:pt idx="1950">
                  <c:v>2.14</c:v>
                </c:pt>
                <c:pt idx="1951">
                  <c:v>1.61</c:v>
                </c:pt>
                <c:pt idx="1952">
                  <c:v>1.4</c:v>
                </c:pt>
                <c:pt idx="1953">
                  <c:v>1.33</c:v>
                </c:pt>
                <c:pt idx="1954">
                  <c:v>1.24</c:v>
                </c:pt>
                <c:pt idx="1955">
                  <c:v>1.19</c:v>
                </c:pt>
                <c:pt idx="1956">
                  <c:v>1.07</c:v>
                </c:pt>
                <c:pt idx="1957">
                  <c:v>1.67</c:v>
                </c:pt>
                <c:pt idx="1958">
                  <c:v>1.56</c:v>
                </c:pt>
                <c:pt idx="1959">
                  <c:v>1.4</c:v>
                </c:pt>
                <c:pt idx="1960">
                  <c:v>1.1499999999999999</c:v>
                </c:pt>
                <c:pt idx="1961">
                  <c:v>1.19</c:v>
                </c:pt>
                <c:pt idx="1962">
                  <c:v>1.1499999999999999</c:v>
                </c:pt>
                <c:pt idx="1963">
                  <c:v>1.4</c:v>
                </c:pt>
                <c:pt idx="1964">
                  <c:v>1.35</c:v>
                </c:pt>
                <c:pt idx="1965">
                  <c:v>1.31</c:v>
                </c:pt>
                <c:pt idx="1966">
                  <c:v>1.49</c:v>
                </c:pt>
                <c:pt idx="1967">
                  <c:v>1.46</c:v>
                </c:pt>
                <c:pt idx="1968">
                  <c:v>1.47</c:v>
                </c:pt>
                <c:pt idx="1969">
                  <c:v>1.31</c:v>
                </c:pt>
                <c:pt idx="1970">
                  <c:v>1.23</c:v>
                </c:pt>
                <c:pt idx="1971">
                  <c:v>1.32</c:v>
                </c:pt>
                <c:pt idx="1972">
                  <c:v>1.36</c:v>
                </c:pt>
                <c:pt idx="1973">
                  <c:v>1.33</c:v>
                </c:pt>
                <c:pt idx="1974">
                  <c:v>1.44</c:v>
                </c:pt>
                <c:pt idx="1975">
                  <c:v>1.35</c:v>
                </c:pt>
                <c:pt idx="1976">
                  <c:v>1.26</c:v>
                </c:pt>
                <c:pt idx="1977">
                  <c:v>1.24</c:v>
                </c:pt>
                <c:pt idx="1978">
                  <c:v>1.22</c:v>
                </c:pt>
                <c:pt idx="1979">
                  <c:v>1.18</c:v>
                </c:pt>
                <c:pt idx="1980">
                  <c:v>1.91</c:v>
                </c:pt>
                <c:pt idx="1981">
                  <c:v>1.91</c:v>
                </c:pt>
                <c:pt idx="1982">
                  <c:v>1.48</c:v>
                </c:pt>
                <c:pt idx="1983">
                  <c:v>1.32</c:v>
                </c:pt>
                <c:pt idx="1984">
                  <c:v>1.28</c:v>
                </c:pt>
                <c:pt idx="1985">
                  <c:v>1.1499999999999999</c:v>
                </c:pt>
                <c:pt idx="1986">
                  <c:v>0.8</c:v>
                </c:pt>
                <c:pt idx="1987">
                  <c:v>0.83</c:v>
                </c:pt>
                <c:pt idx="1988">
                  <c:v>0.86</c:v>
                </c:pt>
                <c:pt idx="1989">
                  <c:v>0.87</c:v>
                </c:pt>
                <c:pt idx="1990">
                  <c:v>1.33</c:v>
                </c:pt>
                <c:pt idx="1991">
                  <c:v>1.75</c:v>
                </c:pt>
                <c:pt idx="1992">
                  <c:v>1.99</c:v>
                </c:pt>
                <c:pt idx="1993">
                  <c:v>1.83</c:v>
                </c:pt>
                <c:pt idx="1994">
                  <c:v>1.9</c:v>
                </c:pt>
                <c:pt idx="1995">
                  <c:v>1.75</c:v>
                </c:pt>
                <c:pt idx="1996">
                  <c:v>1.89</c:v>
                </c:pt>
                <c:pt idx="1997">
                  <c:v>1.6</c:v>
                </c:pt>
                <c:pt idx="1998">
                  <c:v>1.6</c:v>
                </c:pt>
                <c:pt idx="1999">
                  <c:v>1.52</c:v>
                </c:pt>
                <c:pt idx="2000">
                  <c:v>1.48</c:v>
                </c:pt>
                <c:pt idx="2001">
                  <c:v>1.5</c:v>
                </c:pt>
                <c:pt idx="2002">
                  <c:v>1.32</c:v>
                </c:pt>
                <c:pt idx="2003">
                  <c:v>1.28</c:v>
                </c:pt>
                <c:pt idx="2004">
                  <c:v>1.55</c:v>
                </c:pt>
                <c:pt idx="2005">
                  <c:v>1.47</c:v>
                </c:pt>
                <c:pt idx="2006">
                  <c:v>1.54</c:v>
                </c:pt>
                <c:pt idx="2007">
                  <c:v>1.38</c:v>
                </c:pt>
                <c:pt idx="2008">
                  <c:v>1.35</c:v>
                </c:pt>
                <c:pt idx="2009">
                  <c:v>1.01</c:v>
                </c:pt>
                <c:pt idx="2010">
                  <c:v>1</c:v>
                </c:pt>
                <c:pt idx="2011">
                  <c:v>1.05</c:v>
                </c:pt>
                <c:pt idx="2012">
                  <c:v>1.1599999999999999</c:v>
                </c:pt>
                <c:pt idx="2013">
                  <c:v>1.1399999999999999</c:v>
                </c:pt>
                <c:pt idx="2014">
                  <c:v>1.34</c:v>
                </c:pt>
                <c:pt idx="2015">
                  <c:v>1.47</c:v>
                </c:pt>
                <c:pt idx="2016">
                  <c:v>1.38</c:v>
                </c:pt>
                <c:pt idx="2017">
                  <c:v>1.18</c:v>
                </c:pt>
                <c:pt idx="2018">
                  <c:v>1.08</c:v>
                </c:pt>
                <c:pt idx="2019">
                  <c:v>1.04</c:v>
                </c:pt>
                <c:pt idx="2020">
                  <c:v>0.97</c:v>
                </c:pt>
                <c:pt idx="2021">
                  <c:v>0.83</c:v>
                </c:pt>
                <c:pt idx="2022">
                  <c:v>0.79</c:v>
                </c:pt>
                <c:pt idx="2023">
                  <c:v>0.89</c:v>
                </c:pt>
                <c:pt idx="2024">
                  <c:v>0.78</c:v>
                </c:pt>
                <c:pt idx="2025">
                  <c:v>0.72</c:v>
                </c:pt>
                <c:pt idx="2026">
                  <c:v>0.65</c:v>
                </c:pt>
                <c:pt idx="2027">
                  <c:v>0.71</c:v>
                </c:pt>
                <c:pt idx="2028">
                  <c:v>0.68</c:v>
                </c:pt>
                <c:pt idx="2029">
                  <c:v>0.67</c:v>
                </c:pt>
                <c:pt idx="2030">
                  <c:v>0.69</c:v>
                </c:pt>
                <c:pt idx="2031">
                  <c:v>0.8</c:v>
                </c:pt>
                <c:pt idx="2032">
                  <c:v>0.81</c:v>
                </c:pt>
                <c:pt idx="2033">
                  <c:v>0.52</c:v>
                </c:pt>
                <c:pt idx="2034">
                  <c:v>0.54</c:v>
                </c:pt>
                <c:pt idx="2035">
                  <c:v>0.61</c:v>
                </c:pt>
                <c:pt idx="2036">
                  <c:v>0.55000000000000004</c:v>
                </c:pt>
                <c:pt idx="2037">
                  <c:v>0.66</c:v>
                </c:pt>
                <c:pt idx="2038">
                  <c:v>0.69</c:v>
                </c:pt>
                <c:pt idx="2039">
                  <c:v>0.83</c:v>
                </c:pt>
                <c:pt idx="2040">
                  <c:v>0.82</c:v>
                </c:pt>
                <c:pt idx="2041">
                  <c:v>0.76</c:v>
                </c:pt>
                <c:pt idx="2042">
                  <c:v>0.78</c:v>
                </c:pt>
                <c:pt idx="2043">
                  <c:v>0.81</c:v>
                </c:pt>
                <c:pt idx="2044">
                  <c:v>0.78</c:v>
                </c:pt>
                <c:pt idx="2045">
                  <c:v>0.81</c:v>
                </c:pt>
                <c:pt idx="2046">
                  <c:v>0.85</c:v>
                </c:pt>
                <c:pt idx="2047">
                  <c:v>0.75</c:v>
                </c:pt>
                <c:pt idx="2048">
                  <c:v>0.77</c:v>
                </c:pt>
                <c:pt idx="2049">
                  <c:v>0.78</c:v>
                </c:pt>
                <c:pt idx="2050">
                  <c:v>0.76</c:v>
                </c:pt>
                <c:pt idx="2051">
                  <c:v>0.79</c:v>
                </c:pt>
                <c:pt idx="2052">
                  <c:v>0.79</c:v>
                </c:pt>
                <c:pt idx="2053">
                  <c:v>0.77</c:v>
                </c:pt>
                <c:pt idx="2054">
                  <c:v>0.8</c:v>
                </c:pt>
                <c:pt idx="2055">
                  <c:v>0.68</c:v>
                </c:pt>
                <c:pt idx="2056">
                  <c:v>0.8</c:v>
                </c:pt>
                <c:pt idx="2057">
                  <c:v>0.78</c:v>
                </c:pt>
                <c:pt idx="2058">
                  <c:v>0.75</c:v>
                </c:pt>
                <c:pt idx="2059">
                  <c:v>0.74</c:v>
                </c:pt>
                <c:pt idx="2060">
                  <c:v>0.79</c:v>
                </c:pt>
                <c:pt idx="2061">
                  <c:v>0.75</c:v>
                </c:pt>
                <c:pt idx="2062">
                  <c:v>0.73</c:v>
                </c:pt>
                <c:pt idx="2063">
                  <c:v>0.79</c:v>
                </c:pt>
                <c:pt idx="2064">
                  <c:v>0.65</c:v>
                </c:pt>
                <c:pt idx="2065">
                  <c:v>0.71</c:v>
                </c:pt>
                <c:pt idx="2066">
                  <c:v>0.7</c:v>
                </c:pt>
                <c:pt idx="2067">
                  <c:v>0.75</c:v>
                </c:pt>
                <c:pt idx="2068">
                  <c:v>0.77</c:v>
                </c:pt>
                <c:pt idx="2069">
                  <c:v>0.83</c:v>
                </c:pt>
                <c:pt idx="2070">
                  <c:v>0.8</c:v>
                </c:pt>
                <c:pt idx="2071">
                  <c:v>0.55000000000000004</c:v>
                </c:pt>
                <c:pt idx="2072">
                  <c:v>0.63</c:v>
                </c:pt>
                <c:pt idx="2073">
                  <c:v>0.65</c:v>
                </c:pt>
                <c:pt idx="2074">
                  <c:v>0.66</c:v>
                </c:pt>
                <c:pt idx="2075">
                  <c:v>0.6</c:v>
                </c:pt>
                <c:pt idx="2076">
                  <c:v>0.59</c:v>
                </c:pt>
                <c:pt idx="2077">
                  <c:v>0.69</c:v>
                </c:pt>
                <c:pt idx="2078">
                  <c:v>0.63</c:v>
                </c:pt>
                <c:pt idx="2079">
                  <c:v>0.74</c:v>
                </c:pt>
                <c:pt idx="2080">
                  <c:v>0.69</c:v>
                </c:pt>
                <c:pt idx="2081">
                  <c:v>0.77</c:v>
                </c:pt>
                <c:pt idx="2082">
                  <c:v>0.75</c:v>
                </c:pt>
                <c:pt idx="2083">
                  <c:v>0.77</c:v>
                </c:pt>
                <c:pt idx="2084">
                  <c:v>0.65</c:v>
                </c:pt>
                <c:pt idx="2085">
                  <c:v>1.1499999999999999</c:v>
                </c:pt>
                <c:pt idx="2086">
                  <c:v>1.1000000000000001</c:v>
                </c:pt>
                <c:pt idx="2087">
                  <c:v>1.1499999999999999</c:v>
                </c:pt>
                <c:pt idx="2088">
                  <c:v>1.2</c:v>
                </c:pt>
                <c:pt idx="2089">
                  <c:v>0.95</c:v>
                </c:pt>
                <c:pt idx="2090">
                  <c:v>0.89</c:v>
                </c:pt>
                <c:pt idx="2091">
                  <c:v>0.88</c:v>
                </c:pt>
                <c:pt idx="2092">
                  <c:v>0.92</c:v>
                </c:pt>
                <c:pt idx="2093">
                  <c:v>0.82</c:v>
                </c:pt>
                <c:pt idx="2094">
                  <c:v>0.57999999999999996</c:v>
                </c:pt>
                <c:pt idx="2095">
                  <c:v>0.53</c:v>
                </c:pt>
                <c:pt idx="2096">
                  <c:v>0.66</c:v>
                </c:pt>
                <c:pt idx="2097">
                  <c:v>0.53</c:v>
                </c:pt>
                <c:pt idx="2098">
                  <c:v>0.92</c:v>
                </c:pt>
                <c:pt idx="2099">
                  <c:v>1.36</c:v>
                </c:pt>
                <c:pt idx="2100">
                  <c:v>1.26</c:v>
                </c:pt>
                <c:pt idx="2101">
                  <c:v>1.29</c:v>
                </c:pt>
                <c:pt idx="2102">
                  <c:v>0.91</c:v>
                </c:pt>
                <c:pt idx="2103">
                  <c:v>0.82</c:v>
                </c:pt>
                <c:pt idx="2104">
                  <c:v>0.92</c:v>
                </c:pt>
                <c:pt idx="2105">
                  <c:v>1.27</c:v>
                </c:pt>
                <c:pt idx="2106">
                  <c:v>1.1100000000000001</c:v>
                </c:pt>
                <c:pt idx="2107">
                  <c:v>0.98</c:v>
                </c:pt>
                <c:pt idx="2108">
                  <c:v>0.9</c:v>
                </c:pt>
                <c:pt idx="2109">
                  <c:v>0.93</c:v>
                </c:pt>
                <c:pt idx="2110">
                  <c:v>0.88</c:v>
                </c:pt>
                <c:pt idx="2111">
                  <c:v>0.85</c:v>
                </c:pt>
                <c:pt idx="2112">
                  <c:v>0.87</c:v>
                </c:pt>
                <c:pt idx="2113">
                  <c:v>1</c:v>
                </c:pt>
                <c:pt idx="2114">
                  <c:v>0.7</c:v>
                </c:pt>
                <c:pt idx="2115">
                  <c:v>1.24</c:v>
                </c:pt>
                <c:pt idx="2116">
                  <c:v>1.47</c:v>
                </c:pt>
                <c:pt idx="2117">
                  <c:v>1.45</c:v>
                </c:pt>
                <c:pt idx="2118">
                  <c:v>1.46</c:v>
                </c:pt>
                <c:pt idx="2119">
                  <c:v>1.46</c:v>
                </c:pt>
                <c:pt idx="2120">
                  <c:v>1.04</c:v>
                </c:pt>
                <c:pt idx="2121">
                  <c:v>0.96</c:v>
                </c:pt>
                <c:pt idx="2122">
                  <c:v>0.95</c:v>
                </c:pt>
                <c:pt idx="2123">
                  <c:v>0.93</c:v>
                </c:pt>
                <c:pt idx="2124">
                  <c:v>0.88</c:v>
                </c:pt>
                <c:pt idx="2125">
                  <c:v>1</c:v>
                </c:pt>
                <c:pt idx="2126">
                  <c:v>0.89</c:v>
                </c:pt>
                <c:pt idx="2127">
                  <c:v>0.84</c:v>
                </c:pt>
                <c:pt idx="2128">
                  <c:v>0.81</c:v>
                </c:pt>
                <c:pt idx="2129">
                  <c:v>0.83</c:v>
                </c:pt>
                <c:pt idx="2130">
                  <c:v>0.77</c:v>
                </c:pt>
                <c:pt idx="2131">
                  <c:v>0.75</c:v>
                </c:pt>
                <c:pt idx="2132">
                  <c:v>0.69</c:v>
                </c:pt>
                <c:pt idx="2133">
                  <c:v>0.71</c:v>
                </c:pt>
                <c:pt idx="2134">
                  <c:v>0.66</c:v>
                </c:pt>
                <c:pt idx="2135">
                  <c:v>0.62</c:v>
                </c:pt>
                <c:pt idx="2136">
                  <c:v>0.74</c:v>
                </c:pt>
                <c:pt idx="2137">
                  <c:v>0.76</c:v>
                </c:pt>
                <c:pt idx="2138">
                  <c:v>0.68</c:v>
                </c:pt>
                <c:pt idx="2139">
                  <c:v>0.66</c:v>
                </c:pt>
                <c:pt idx="2140">
                  <c:v>0.55000000000000004</c:v>
                </c:pt>
                <c:pt idx="2141">
                  <c:v>0.61</c:v>
                </c:pt>
                <c:pt idx="2142">
                  <c:v>0.57999999999999996</c:v>
                </c:pt>
                <c:pt idx="2143">
                  <c:v>0.65</c:v>
                </c:pt>
                <c:pt idx="2144">
                  <c:v>0.5</c:v>
                </c:pt>
                <c:pt idx="2145">
                  <c:v>0.53</c:v>
                </c:pt>
                <c:pt idx="2146">
                  <c:v>0.64</c:v>
                </c:pt>
                <c:pt idx="2147">
                  <c:v>0.89</c:v>
                </c:pt>
                <c:pt idx="2148">
                  <c:v>0.81</c:v>
                </c:pt>
                <c:pt idx="2149">
                  <c:v>0.73</c:v>
                </c:pt>
                <c:pt idx="2150">
                  <c:v>0.8</c:v>
                </c:pt>
                <c:pt idx="2151">
                  <c:v>0.75</c:v>
                </c:pt>
                <c:pt idx="2152">
                  <c:v>0.44</c:v>
                </c:pt>
                <c:pt idx="2153">
                  <c:v>0.85</c:v>
                </c:pt>
                <c:pt idx="2154">
                  <c:v>0.89</c:v>
                </c:pt>
                <c:pt idx="2155">
                  <c:v>0.8</c:v>
                </c:pt>
                <c:pt idx="2156">
                  <c:v>0.78</c:v>
                </c:pt>
                <c:pt idx="2157">
                  <c:v>0.62</c:v>
                </c:pt>
                <c:pt idx="2158">
                  <c:v>0.79</c:v>
                </c:pt>
                <c:pt idx="2159">
                  <c:v>0.94</c:v>
                </c:pt>
                <c:pt idx="2160">
                  <c:v>0.95</c:v>
                </c:pt>
                <c:pt idx="2161">
                  <c:v>0.92</c:v>
                </c:pt>
                <c:pt idx="2162">
                  <c:v>0.59</c:v>
                </c:pt>
                <c:pt idx="2163">
                  <c:v>0.9</c:v>
                </c:pt>
                <c:pt idx="2164">
                  <c:v>0.88</c:v>
                </c:pt>
                <c:pt idx="2165">
                  <c:v>0.85</c:v>
                </c:pt>
                <c:pt idx="2166">
                  <c:v>0.82</c:v>
                </c:pt>
                <c:pt idx="2167">
                  <c:v>0.8</c:v>
                </c:pt>
                <c:pt idx="2168">
                  <c:v>0.81</c:v>
                </c:pt>
                <c:pt idx="2169">
                  <c:v>0.93</c:v>
                </c:pt>
                <c:pt idx="2170">
                  <c:v>0.69</c:v>
                </c:pt>
                <c:pt idx="2171">
                  <c:v>0.71</c:v>
                </c:pt>
                <c:pt idx="2172">
                  <c:v>0.62</c:v>
                </c:pt>
                <c:pt idx="2173">
                  <c:v>0.71</c:v>
                </c:pt>
                <c:pt idx="2174">
                  <c:v>0.66</c:v>
                </c:pt>
                <c:pt idx="2175">
                  <c:v>0.70000000000000007</c:v>
                </c:pt>
                <c:pt idx="2176">
                  <c:v>0.65</c:v>
                </c:pt>
                <c:pt idx="2177">
                  <c:v>0.67</c:v>
                </c:pt>
                <c:pt idx="2178">
                  <c:v>0.6</c:v>
                </c:pt>
                <c:pt idx="2179">
                  <c:v>0.73</c:v>
                </c:pt>
                <c:pt idx="2180">
                  <c:v>0.68</c:v>
                </c:pt>
                <c:pt idx="2181">
                  <c:v>0.63</c:v>
                </c:pt>
                <c:pt idx="2182">
                  <c:v>0.84</c:v>
                </c:pt>
                <c:pt idx="2183">
                  <c:v>0.96</c:v>
                </c:pt>
                <c:pt idx="2184">
                  <c:v>0.87</c:v>
                </c:pt>
                <c:pt idx="2185">
                  <c:v>1.17</c:v>
                </c:pt>
                <c:pt idx="2186">
                  <c:v>1.2</c:v>
                </c:pt>
                <c:pt idx="2187">
                  <c:v>1.55</c:v>
                </c:pt>
                <c:pt idx="2188">
                  <c:v>1.76</c:v>
                </c:pt>
                <c:pt idx="2189">
                  <c:v>1.77</c:v>
                </c:pt>
                <c:pt idx="2190">
                  <c:v>1.5</c:v>
                </c:pt>
                <c:pt idx="2191">
                  <c:v>0.64</c:v>
                </c:pt>
                <c:pt idx="2192">
                  <c:v>0.55000000000000004</c:v>
                </c:pt>
                <c:pt idx="2193">
                  <c:v>1.24</c:v>
                </c:pt>
                <c:pt idx="2194">
                  <c:v>1.49</c:v>
                </c:pt>
                <c:pt idx="2195">
                  <c:v>3</c:v>
                </c:pt>
                <c:pt idx="2196">
                  <c:v>1.32</c:v>
                </c:pt>
                <c:pt idx="2197">
                  <c:v>1.1000000000000001</c:v>
                </c:pt>
                <c:pt idx="2198">
                  <c:v>1.28</c:v>
                </c:pt>
                <c:pt idx="2199">
                  <c:v>1.19</c:v>
                </c:pt>
                <c:pt idx="2200">
                  <c:v>1.07</c:v>
                </c:pt>
                <c:pt idx="2201">
                  <c:v>1.77</c:v>
                </c:pt>
                <c:pt idx="2202">
                  <c:v>1.76</c:v>
                </c:pt>
                <c:pt idx="2203">
                  <c:v>1.39</c:v>
                </c:pt>
                <c:pt idx="2204">
                  <c:v>1.46</c:v>
                </c:pt>
                <c:pt idx="2205">
                  <c:v>1.65</c:v>
                </c:pt>
                <c:pt idx="2206">
                  <c:v>1.57</c:v>
                </c:pt>
                <c:pt idx="2207">
                  <c:v>1.69</c:v>
                </c:pt>
                <c:pt idx="2208">
                  <c:v>1.72</c:v>
                </c:pt>
                <c:pt idx="2209">
                  <c:v>1.81</c:v>
                </c:pt>
                <c:pt idx="2210">
                  <c:v>1.5</c:v>
                </c:pt>
                <c:pt idx="2211">
                  <c:v>1.4</c:v>
                </c:pt>
                <c:pt idx="2212">
                  <c:v>1.35</c:v>
                </c:pt>
                <c:pt idx="2213">
                  <c:v>1.73</c:v>
                </c:pt>
                <c:pt idx="2214">
                  <c:v>2.04</c:v>
                </c:pt>
                <c:pt idx="2215">
                  <c:v>1.67</c:v>
                </c:pt>
                <c:pt idx="2216">
                  <c:v>1.77</c:v>
                </c:pt>
                <c:pt idx="2217">
                  <c:v>1.71</c:v>
                </c:pt>
                <c:pt idx="2218">
                  <c:v>1.56</c:v>
                </c:pt>
                <c:pt idx="2219">
                  <c:v>1.6</c:v>
                </c:pt>
                <c:pt idx="2220">
                  <c:v>1.52</c:v>
                </c:pt>
                <c:pt idx="2221">
                  <c:v>1.65</c:v>
                </c:pt>
                <c:pt idx="2222">
                  <c:v>1.44</c:v>
                </c:pt>
                <c:pt idx="2223">
                  <c:v>0.78</c:v>
                </c:pt>
                <c:pt idx="2224">
                  <c:v>2.0299999999999998</c:v>
                </c:pt>
                <c:pt idx="2225">
                  <c:v>2.1</c:v>
                </c:pt>
                <c:pt idx="2226">
                  <c:v>2.74</c:v>
                </c:pt>
                <c:pt idx="2227">
                  <c:v>2.9</c:v>
                </c:pt>
                <c:pt idx="2228">
                  <c:v>2.62</c:v>
                </c:pt>
                <c:pt idx="2229">
                  <c:v>2.1800000000000002</c:v>
                </c:pt>
                <c:pt idx="2230">
                  <c:v>1.79</c:v>
                </c:pt>
                <c:pt idx="2231">
                  <c:v>1.63</c:v>
                </c:pt>
                <c:pt idx="2232">
                  <c:v>2.0699999999999998</c:v>
                </c:pt>
                <c:pt idx="2233">
                  <c:v>1.56</c:v>
                </c:pt>
                <c:pt idx="2234">
                  <c:v>1.3</c:v>
                </c:pt>
                <c:pt idx="2235">
                  <c:v>1.25</c:v>
                </c:pt>
                <c:pt idx="2236">
                  <c:v>1.36</c:v>
                </c:pt>
                <c:pt idx="2237">
                  <c:v>1.2</c:v>
                </c:pt>
                <c:pt idx="2238">
                  <c:v>1.03</c:v>
                </c:pt>
                <c:pt idx="2239">
                  <c:v>0.92</c:v>
                </c:pt>
                <c:pt idx="2240">
                  <c:v>0.6</c:v>
                </c:pt>
                <c:pt idx="2241">
                  <c:v>0.9</c:v>
                </c:pt>
                <c:pt idx="2242">
                  <c:v>0.9</c:v>
                </c:pt>
                <c:pt idx="2243">
                  <c:v>1.1000000000000001</c:v>
                </c:pt>
                <c:pt idx="2244">
                  <c:v>0.87</c:v>
                </c:pt>
                <c:pt idx="2245">
                  <c:v>0.78</c:v>
                </c:pt>
                <c:pt idx="2246">
                  <c:v>0.79</c:v>
                </c:pt>
                <c:pt idx="2247">
                  <c:v>0.83</c:v>
                </c:pt>
                <c:pt idx="2248">
                  <c:v>0.77</c:v>
                </c:pt>
                <c:pt idx="2249">
                  <c:v>0.74</c:v>
                </c:pt>
                <c:pt idx="2250">
                  <c:v>0.73</c:v>
                </c:pt>
                <c:pt idx="2251">
                  <c:v>0.92</c:v>
                </c:pt>
                <c:pt idx="2252">
                  <c:v>0.86</c:v>
                </c:pt>
                <c:pt idx="2253">
                  <c:v>0.79</c:v>
                </c:pt>
                <c:pt idx="2254">
                  <c:v>0.73</c:v>
                </c:pt>
                <c:pt idx="2255">
                  <c:v>0.67</c:v>
                </c:pt>
                <c:pt idx="2256">
                  <c:v>0.73</c:v>
                </c:pt>
                <c:pt idx="2257">
                  <c:v>0.75</c:v>
                </c:pt>
                <c:pt idx="2258">
                  <c:v>0.72</c:v>
                </c:pt>
                <c:pt idx="2259">
                  <c:v>0.75</c:v>
                </c:pt>
                <c:pt idx="2260">
                  <c:v>0.9</c:v>
                </c:pt>
                <c:pt idx="2261">
                  <c:v>0.92</c:v>
                </c:pt>
                <c:pt idx="2262">
                  <c:v>0.87</c:v>
                </c:pt>
                <c:pt idx="2263">
                  <c:v>0.97</c:v>
                </c:pt>
                <c:pt idx="2264">
                  <c:v>1.03</c:v>
                </c:pt>
                <c:pt idx="2265">
                  <c:v>1.07</c:v>
                </c:pt>
                <c:pt idx="2266">
                  <c:v>1.06</c:v>
                </c:pt>
                <c:pt idx="2267">
                  <c:v>1.1299999999999999</c:v>
                </c:pt>
                <c:pt idx="2268">
                  <c:v>1.26</c:v>
                </c:pt>
                <c:pt idx="2269">
                  <c:v>0.95</c:v>
                </c:pt>
                <c:pt idx="2270">
                  <c:v>0.94</c:v>
                </c:pt>
                <c:pt idx="2271">
                  <c:v>0.81</c:v>
                </c:pt>
                <c:pt idx="2272">
                  <c:v>0.74</c:v>
                </c:pt>
                <c:pt idx="2273">
                  <c:v>0.91</c:v>
                </c:pt>
                <c:pt idx="2274">
                  <c:v>0.86</c:v>
                </c:pt>
                <c:pt idx="2275">
                  <c:v>0.78</c:v>
                </c:pt>
                <c:pt idx="2276">
                  <c:v>0.81</c:v>
                </c:pt>
                <c:pt idx="2277">
                  <c:v>0.96</c:v>
                </c:pt>
                <c:pt idx="2278">
                  <c:v>1.0900000000000001</c:v>
                </c:pt>
                <c:pt idx="2279">
                  <c:v>0.76</c:v>
                </c:pt>
                <c:pt idx="2280">
                  <c:v>0.92</c:v>
                </c:pt>
                <c:pt idx="2281">
                  <c:v>0.88</c:v>
                </c:pt>
                <c:pt idx="2282">
                  <c:v>1.98</c:v>
                </c:pt>
                <c:pt idx="2283">
                  <c:v>0.95</c:v>
                </c:pt>
                <c:pt idx="2284">
                  <c:v>0.9</c:v>
                </c:pt>
                <c:pt idx="2285">
                  <c:v>0.91</c:v>
                </c:pt>
                <c:pt idx="2286">
                  <c:v>0.95</c:v>
                </c:pt>
                <c:pt idx="2287">
                  <c:v>1</c:v>
                </c:pt>
                <c:pt idx="2288">
                  <c:v>0.98</c:v>
                </c:pt>
                <c:pt idx="2289">
                  <c:v>1.1000000000000001</c:v>
                </c:pt>
                <c:pt idx="2290">
                  <c:v>1.02</c:v>
                </c:pt>
                <c:pt idx="2291">
                  <c:v>0.55000000000000004</c:v>
                </c:pt>
                <c:pt idx="2292">
                  <c:v>5</c:v>
                </c:pt>
                <c:pt idx="2293">
                  <c:v>0.95</c:v>
                </c:pt>
                <c:pt idx="2294">
                  <c:v>5.0999999999999996</c:v>
                </c:pt>
                <c:pt idx="2295">
                  <c:v>4.8099999999999996</c:v>
                </c:pt>
                <c:pt idx="2296">
                  <c:v>4.9000000000000004</c:v>
                </c:pt>
                <c:pt idx="2297">
                  <c:v>3.24</c:v>
                </c:pt>
                <c:pt idx="2298">
                  <c:v>3.18</c:v>
                </c:pt>
                <c:pt idx="2299">
                  <c:v>1.7</c:v>
                </c:pt>
                <c:pt idx="2300">
                  <c:v>1.17</c:v>
                </c:pt>
                <c:pt idx="2301">
                  <c:v>0.87</c:v>
                </c:pt>
                <c:pt idx="2302">
                  <c:v>0.74</c:v>
                </c:pt>
                <c:pt idx="2303">
                  <c:v>0.84</c:v>
                </c:pt>
                <c:pt idx="2304">
                  <c:v>1.07</c:v>
                </c:pt>
                <c:pt idx="2305">
                  <c:v>1.44</c:v>
                </c:pt>
                <c:pt idx="2306">
                  <c:v>1.66</c:v>
                </c:pt>
                <c:pt idx="2307">
                  <c:v>1.51</c:v>
                </c:pt>
                <c:pt idx="2308">
                  <c:v>1.63</c:v>
                </c:pt>
                <c:pt idx="2309">
                  <c:v>2.02</c:v>
                </c:pt>
                <c:pt idx="2310">
                  <c:v>2.04</c:v>
                </c:pt>
                <c:pt idx="2311">
                  <c:v>1.8</c:v>
                </c:pt>
                <c:pt idx="2312">
                  <c:v>1.32</c:v>
                </c:pt>
                <c:pt idx="2313">
                  <c:v>1.19</c:v>
                </c:pt>
                <c:pt idx="2314">
                  <c:v>1.02</c:v>
                </c:pt>
                <c:pt idx="2315">
                  <c:v>1.1000000000000001</c:v>
                </c:pt>
                <c:pt idx="2316">
                  <c:v>1.19</c:v>
                </c:pt>
                <c:pt idx="2317">
                  <c:v>1.36</c:v>
                </c:pt>
                <c:pt idx="2318">
                  <c:v>1.1499999999999999</c:v>
                </c:pt>
                <c:pt idx="2319">
                  <c:v>1.07</c:v>
                </c:pt>
                <c:pt idx="2320">
                  <c:v>1.1399999999999999</c:v>
                </c:pt>
                <c:pt idx="2321">
                  <c:v>0.9</c:v>
                </c:pt>
                <c:pt idx="2322">
                  <c:v>0.64</c:v>
                </c:pt>
                <c:pt idx="2323">
                  <c:v>0.87</c:v>
                </c:pt>
                <c:pt idx="2324">
                  <c:v>0.9</c:v>
                </c:pt>
                <c:pt idx="2325">
                  <c:v>0.83</c:v>
                </c:pt>
                <c:pt idx="2326">
                  <c:v>0.81</c:v>
                </c:pt>
                <c:pt idx="2327">
                  <c:v>0.84</c:v>
                </c:pt>
                <c:pt idx="2328">
                  <c:v>0.85</c:v>
                </c:pt>
                <c:pt idx="2329">
                  <c:v>0.88</c:v>
                </c:pt>
                <c:pt idx="2330">
                  <c:v>0.77</c:v>
                </c:pt>
                <c:pt idx="2331">
                  <c:v>0.73</c:v>
                </c:pt>
                <c:pt idx="2332">
                  <c:v>0.7</c:v>
                </c:pt>
                <c:pt idx="2333">
                  <c:v>0.69</c:v>
                </c:pt>
                <c:pt idx="2334">
                  <c:v>0.75</c:v>
                </c:pt>
                <c:pt idx="2335">
                  <c:v>0.79</c:v>
                </c:pt>
                <c:pt idx="2336">
                  <c:v>0.72</c:v>
                </c:pt>
                <c:pt idx="2337">
                  <c:v>0.68</c:v>
                </c:pt>
                <c:pt idx="2338">
                  <c:v>0.66</c:v>
                </c:pt>
                <c:pt idx="2339">
                  <c:v>0.71</c:v>
                </c:pt>
                <c:pt idx="2340">
                  <c:v>0.67</c:v>
                </c:pt>
                <c:pt idx="2341">
                  <c:v>0.75</c:v>
                </c:pt>
                <c:pt idx="2342">
                  <c:v>0.71</c:v>
                </c:pt>
                <c:pt idx="2343">
                  <c:v>0.68</c:v>
                </c:pt>
                <c:pt idx="2344">
                  <c:v>0.67</c:v>
                </c:pt>
                <c:pt idx="2345">
                  <c:v>0.85</c:v>
                </c:pt>
                <c:pt idx="2346">
                  <c:v>0.9</c:v>
                </c:pt>
                <c:pt idx="2347">
                  <c:v>0.88</c:v>
                </c:pt>
                <c:pt idx="2348">
                  <c:v>1</c:v>
                </c:pt>
                <c:pt idx="2349">
                  <c:v>0.71</c:v>
                </c:pt>
                <c:pt idx="2350">
                  <c:v>0.76</c:v>
                </c:pt>
                <c:pt idx="2351">
                  <c:v>0.75</c:v>
                </c:pt>
                <c:pt idx="2352">
                  <c:v>0.72</c:v>
                </c:pt>
                <c:pt idx="2353">
                  <c:v>0.69</c:v>
                </c:pt>
                <c:pt idx="2354">
                  <c:v>0.7</c:v>
                </c:pt>
                <c:pt idx="2355">
                  <c:v>0.72</c:v>
                </c:pt>
                <c:pt idx="2356">
                  <c:v>0.54</c:v>
                </c:pt>
                <c:pt idx="2357">
                  <c:v>0.74</c:v>
                </c:pt>
                <c:pt idx="2358">
                  <c:v>0.79</c:v>
                </c:pt>
                <c:pt idx="2359">
                  <c:v>0.8</c:v>
                </c:pt>
                <c:pt idx="2360">
                  <c:v>0.77</c:v>
                </c:pt>
                <c:pt idx="2361">
                  <c:v>0.81</c:v>
                </c:pt>
                <c:pt idx="2362">
                  <c:v>0.69</c:v>
                </c:pt>
                <c:pt idx="2363">
                  <c:v>0.64</c:v>
                </c:pt>
                <c:pt idx="2364">
                  <c:v>0.75</c:v>
                </c:pt>
                <c:pt idx="2365">
                  <c:v>0.82</c:v>
                </c:pt>
                <c:pt idx="2366">
                  <c:v>0.85</c:v>
                </c:pt>
                <c:pt idx="2367">
                  <c:v>0.9</c:v>
                </c:pt>
                <c:pt idx="2368">
                  <c:v>0.86</c:v>
                </c:pt>
                <c:pt idx="2369">
                  <c:v>0.82</c:v>
                </c:pt>
                <c:pt idx="2370">
                  <c:v>0.85</c:v>
                </c:pt>
                <c:pt idx="2371">
                  <c:v>0.8</c:v>
                </c:pt>
                <c:pt idx="2372">
                  <c:v>0.9</c:v>
                </c:pt>
                <c:pt idx="2373">
                  <c:v>0.73</c:v>
                </c:pt>
                <c:pt idx="2374">
                  <c:v>0.78</c:v>
                </c:pt>
                <c:pt idx="2375">
                  <c:v>0.91</c:v>
                </c:pt>
                <c:pt idx="2376">
                  <c:v>0.98</c:v>
                </c:pt>
                <c:pt idx="2377">
                  <c:v>1.01</c:v>
                </c:pt>
                <c:pt idx="2378">
                  <c:v>1.07</c:v>
                </c:pt>
                <c:pt idx="2379">
                  <c:v>0.87</c:v>
                </c:pt>
                <c:pt idx="2380">
                  <c:v>0.93</c:v>
                </c:pt>
                <c:pt idx="2381">
                  <c:v>0.96</c:v>
                </c:pt>
                <c:pt idx="2382">
                  <c:v>1.01</c:v>
                </c:pt>
                <c:pt idx="2383">
                  <c:v>0.98</c:v>
                </c:pt>
                <c:pt idx="2384">
                  <c:v>1.06</c:v>
                </c:pt>
                <c:pt idx="2385">
                  <c:v>0.98</c:v>
                </c:pt>
                <c:pt idx="2386">
                  <c:v>0.9</c:v>
                </c:pt>
                <c:pt idx="2387">
                  <c:v>0.84</c:v>
                </c:pt>
                <c:pt idx="2388">
                  <c:v>0.89</c:v>
                </c:pt>
                <c:pt idx="2389">
                  <c:v>0.76</c:v>
                </c:pt>
                <c:pt idx="2390">
                  <c:v>0.7</c:v>
                </c:pt>
                <c:pt idx="2391">
                  <c:v>0.78</c:v>
                </c:pt>
                <c:pt idx="2392">
                  <c:v>0.8</c:v>
                </c:pt>
                <c:pt idx="2393">
                  <c:v>0.99</c:v>
                </c:pt>
                <c:pt idx="2394">
                  <c:v>0.79</c:v>
                </c:pt>
                <c:pt idx="2395">
                  <c:v>0.99</c:v>
                </c:pt>
                <c:pt idx="2396">
                  <c:v>0.81</c:v>
                </c:pt>
                <c:pt idx="2397">
                  <c:v>0.86</c:v>
                </c:pt>
                <c:pt idx="2398">
                  <c:v>0.85</c:v>
                </c:pt>
                <c:pt idx="2399">
                  <c:v>0.8</c:v>
                </c:pt>
                <c:pt idx="2400">
                  <c:v>0.8</c:v>
                </c:pt>
                <c:pt idx="2401">
                  <c:v>0.78</c:v>
                </c:pt>
                <c:pt idx="2402">
                  <c:v>1.1200000000000001</c:v>
                </c:pt>
                <c:pt idx="2403">
                  <c:v>1.05</c:v>
                </c:pt>
                <c:pt idx="2404">
                  <c:v>1.06</c:v>
                </c:pt>
                <c:pt idx="2405">
                  <c:v>1.1000000000000001</c:v>
                </c:pt>
                <c:pt idx="2406">
                  <c:v>1.1399999999999999</c:v>
                </c:pt>
                <c:pt idx="2407">
                  <c:v>1.1599999999999999</c:v>
                </c:pt>
                <c:pt idx="2408">
                  <c:v>1.17</c:v>
                </c:pt>
                <c:pt idx="2409">
                  <c:v>1.0900000000000001</c:v>
                </c:pt>
                <c:pt idx="2410">
                  <c:v>0.89</c:v>
                </c:pt>
                <c:pt idx="2411">
                  <c:v>0.91</c:v>
                </c:pt>
                <c:pt idx="2412">
                  <c:v>0.9</c:v>
                </c:pt>
                <c:pt idx="2413">
                  <c:v>0.87</c:v>
                </c:pt>
                <c:pt idx="2414">
                  <c:v>0.94</c:v>
                </c:pt>
                <c:pt idx="2415">
                  <c:v>0.9</c:v>
                </c:pt>
                <c:pt idx="2416">
                  <c:v>0.94</c:v>
                </c:pt>
                <c:pt idx="2417">
                  <c:v>1.03</c:v>
                </c:pt>
                <c:pt idx="2418">
                  <c:v>1.1000000000000001</c:v>
                </c:pt>
                <c:pt idx="2419">
                  <c:v>0.96</c:v>
                </c:pt>
                <c:pt idx="2420">
                  <c:v>0.98</c:v>
                </c:pt>
                <c:pt idx="2421">
                  <c:v>0.82</c:v>
                </c:pt>
                <c:pt idx="2422">
                  <c:v>0.87</c:v>
                </c:pt>
                <c:pt idx="2423">
                  <c:v>0.85</c:v>
                </c:pt>
                <c:pt idx="2424">
                  <c:v>0.93</c:v>
                </c:pt>
                <c:pt idx="2425">
                  <c:v>0.83</c:v>
                </c:pt>
                <c:pt idx="2426">
                  <c:v>0.77</c:v>
                </c:pt>
                <c:pt idx="2427">
                  <c:v>0.89</c:v>
                </c:pt>
                <c:pt idx="2428">
                  <c:v>0.92</c:v>
                </c:pt>
                <c:pt idx="2429">
                  <c:v>0.8</c:v>
                </c:pt>
                <c:pt idx="2430">
                  <c:v>0.7</c:v>
                </c:pt>
                <c:pt idx="2431">
                  <c:v>0.74</c:v>
                </c:pt>
                <c:pt idx="2432">
                  <c:v>0.92</c:v>
                </c:pt>
                <c:pt idx="2433">
                  <c:v>0.64</c:v>
                </c:pt>
                <c:pt idx="2434">
                  <c:v>0.88</c:v>
                </c:pt>
                <c:pt idx="2435">
                  <c:v>0.85</c:v>
                </c:pt>
                <c:pt idx="2436">
                  <c:v>1.01</c:v>
                </c:pt>
                <c:pt idx="2437">
                  <c:v>1.04</c:v>
                </c:pt>
                <c:pt idx="2438">
                  <c:v>1.1299999999999999</c:v>
                </c:pt>
                <c:pt idx="2439">
                  <c:v>0.81</c:v>
                </c:pt>
                <c:pt idx="2440">
                  <c:v>0.86</c:v>
                </c:pt>
                <c:pt idx="2441">
                  <c:v>0.99</c:v>
                </c:pt>
                <c:pt idx="2442">
                  <c:v>1.06</c:v>
                </c:pt>
                <c:pt idx="2443">
                  <c:v>1.1000000000000001</c:v>
                </c:pt>
                <c:pt idx="2444">
                  <c:v>1.22</c:v>
                </c:pt>
                <c:pt idx="2445">
                  <c:v>1.34</c:v>
                </c:pt>
                <c:pt idx="2446">
                  <c:v>0.77</c:v>
                </c:pt>
                <c:pt idx="2447">
                  <c:v>0.94</c:v>
                </c:pt>
                <c:pt idx="2448">
                  <c:v>0.67</c:v>
                </c:pt>
                <c:pt idx="2449">
                  <c:v>0.61</c:v>
                </c:pt>
                <c:pt idx="2450">
                  <c:v>0.57999999999999996</c:v>
                </c:pt>
                <c:pt idx="2451">
                  <c:v>0.65</c:v>
                </c:pt>
                <c:pt idx="2452">
                  <c:v>0.77</c:v>
                </c:pt>
                <c:pt idx="2453">
                  <c:v>0.62</c:v>
                </c:pt>
                <c:pt idx="2454">
                  <c:v>0.52</c:v>
                </c:pt>
                <c:pt idx="2455">
                  <c:v>0.6</c:v>
                </c:pt>
                <c:pt idx="2456">
                  <c:v>0.63</c:v>
                </c:pt>
                <c:pt idx="2457">
                  <c:v>0.79</c:v>
                </c:pt>
                <c:pt idx="2458">
                  <c:v>0.82</c:v>
                </c:pt>
                <c:pt idx="2459">
                  <c:v>0.76</c:v>
                </c:pt>
                <c:pt idx="2460">
                  <c:v>0.46</c:v>
                </c:pt>
                <c:pt idx="2461">
                  <c:v>1.1000000000000001</c:v>
                </c:pt>
                <c:pt idx="2462">
                  <c:v>1.21</c:v>
                </c:pt>
                <c:pt idx="2463">
                  <c:v>1.43</c:v>
                </c:pt>
                <c:pt idx="2464">
                  <c:v>1.99</c:v>
                </c:pt>
                <c:pt idx="2465">
                  <c:v>2.1</c:v>
                </c:pt>
                <c:pt idx="2466">
                  <c:v>0.5</c:v>
                </c:pt>
                <c:pt idx="2467">
                  <c:v>0.2</c:v>
                </c:pt>
                <c:pt idx="2468">
                  <c:v>2.86</c:v>
                </c:pt>
                <c:pt idx="2469">
                  <c:v>2.36</c:v>
                </c:pt>
                <c:pt idx="2470">
                  <c:v>2.21</c:v>
                </c:pt>
                <c:pt idx="2471">
                  <c:v>1.84</c:v>
                </c:pt>
                <c:pt idx="2472">
                  <c:v>2.14</c:v>
                </c:pt>
                <c:pt idx="2473">
                  <c:v>1.97</c:v>
                </c:pt>
                <c:pt idx="2474">
                  <c:v>1.63</c:v>
                </c:pt>
                <c:pt idx="2475">
                  <c:v>1.52</c:v>
                </c:pt>
                <c:pt idx="2476">
                  <c:v>1.61</c:v>
                </c:pt>
                <c:pt idx="2477">
                  <c:v>1.83</c:v>
                </c:pt>
                <c:pt idx="2478">
                  <c:v>1.1599999999999999</c:v>
                </c:pt>
                <c:pt idx="2479">
                  <c:v>1.1499999999999999</c:v>
                </c:pt>
                <c:pt idx="2480">
                  <c:v>1.2</c:v>
                </c:pt>
                <c:pt idx="2481">
                  <c:v>1.19</c:v>
                </c:pt>
                <c:pt idx="2482">
                  <c:v>1</c:v>
                </c:pt>
                <c:pt idx="2483">
                  <c:v>0.93</c:v>
                </c:pt>
                <c:pt idx="2484">
                  <c:v>0.72</c:v>
                </c:pt>
                <c:pt idx="2485">
                  <c:v>0.64</c:v>
                </c:pt>
                <c:pt idx="2486">
                  <c:v>0.69</c:v>
                </c:pt>
                <c:pt idx="2487">
                  <c:v>0.8</c:v>
                </c:pt>
                <c:pt idx="2488">
                  <c:v>0.85</c:v>
                </c:pt>
                <c:pt idx="2489">
                  <c:v>0.91</c:v>
                </c:pt>
                <c:pt idx="2490">
                  <c:v>0.93</c:v>
                </c:pt>
                <c:pt idx="2491">
                  <c:v>0.84</c:v>
                </c:pt>
                <c:pt idx="2492">
                  <c:v>0.75</c:v>
                </c:pt>
                <c:pt idx="2493">
                  <c:v>0.72</c:v>
                </c:pt>
                <c:pt idx="2494">
                  <c:v>0.74</c:v>
                </c:pt>
                <c:pt idx="2495">
                  <c:v>0.81</c:v>
                </c:pt>
                <c:pt idx="2496">
                  <c:v>0.82</c:v>
                </c:pt>
                <c:pt idx="2497">
                  <c:v>0.85</c:v>
                </c:pt>
                <c:pt idx="2498">
                  <c:v>0.81</c:v>
                </c:pt>
                <c:pt idx="2499">
                  <c:v>0.77</c:v>
                </c:pt>
                <c:pt idx="2500">
                  <c:v>0.76</c:v>
                </c:pt>
                <c:pt idx="2501">
                  <c:v>0.83</c:v>
                </c:pt>
                <c:pt idx="2502">
                  <c:v>0.77</c:v>
                </c:pt>
                <c:pt idx="2503">
                  <c:v>0.71</c:v>
                </c:pt>
                <c:pt idx="2504">
                  <c:v>0.78</c:v>
                </c:pt>
                <c:pt idx="2505">
                  <c:v>0.81</c:v>
                </c:pt>
                <c:pt idx="2506">
                  <c:v>0.8</c:v>
                </c:pt>
                <c:pt idx="2507">
                  <c:v>0.75</c:v>
                </c:pt>
                <c:pt idx="2508">
                  <c:v>0.76</c:v>
                </c:pt>
                <c:pt idx="2509">
                  <c:v>0.73</c:v>
                </c:pt>
                <c:pt idx="2510">
                  <c:v>0.8</c:v>
                </c:pt>
                <c:pt idx="2511">
                  <c:v>0.79</c:v>
                </c:pt>
                <c:pt idx="2512">
                  <c:v>0.7</c:v>
                </c:pt>
                <c:pt idx="2513">
                  <c:v>0.76</c:v>
                </c:pt>
                <c:pt idx="2514">
                  <c:v>0.75</c:v>
                </c:pt>
                <c:pt idx="2515">
                  <c:v>0.78</c:v>
                </c:pt>
                <c:pt idx="2516">
                  <c:v>0.59</c:v>
                </c:pt>
                <c:pt idx="2517">
                  <c:v>0.59</c:v>
                </c:pt>
                <c:pt idx="2518">
                  <c:v>0.55000000000000004</c:v>
                </c:pt>
                <c:pt idx="2519">
                  <c:v>0.61</c:v>
                </c:pt>
                <c:pt idx="2520">
                  <c:v>0.63</c:v>
                </c:pt>
                <c:pt idx="2521">
                  <c:v>0.62</c:v>
                </c:pt>
                <c:pt idx="2522">
                  <c:v>0.59</c:v>
                </c:pt>
                <c:pt idx="2523">
                  <c:v>0.56000000000000005</c:v>
                </c:pt>
                <c:pt idx="2524">
                  <c:v>0.54</c:v>
                </c:pt>
                <c:pt idx="2525">
                  <c:v>0.81</c:v>
                </c:pt>
                <c:pt idx="2526">
                  <c:v>0.69</c:v>
                </c:pt>
                <c:pt idx="2527">
                  <c:v>0.67</c:v>
                </c:pt>
                <c:pt idx="2528">
                  <c:v>0.65</c:v>
                </c:pt>
                <c:pt idx="2529">
                  <c:v>0.7</c:v>
                </c:pt>
                <c:pt idx="2530">
                  <c:v>0.69</c:v>
                </c:pt>
                <c:pt idx="2531">
                  <c:v>0.63</c:v>
                </c:pt>
                <c:pt idx="2532">
                  <c:v>0.66</c:v>
                </c:pt>
                <c:pt idx="2533">
                  <c:v>0.64</c:v>
                </c:pt>
                <c:pt idx="2534">
                  <c:v>0.71</c:v>
                </c:pt>
                <c:pt idx="2535">
                  <c:v>0.74</c:v>
                </c:pt>
                <c:pt idx="2536">
                  <c:v>0.66</c:v>
                </c:pt>
                <c:pt idx="2537">
                  <c:v>0.65</c:v>
                </c:pt>
                <c:pt idx="2538">
                  <c:v>0.65</c:v>
                </c:pt>
                <c:pt idx="2539">
                  <c:v>0.64</c:v>
                </c:pt>
                <c:pt idx="2540">
                  <c:v>0.65</c:v>
                </c:pt>
                <c:pt idx="2541">
                  <c:v>0.87</c:v>
                </c:pt>
                <c:pt idx="2542">
                  <c:v>0.83</c:v>
                </c:pt>
                <c:pt idx="2543">
                  <c:v>0.73</c:v>
                </c:pt>
                <c:pt idx="2544">
                  <c:v>0.79</c:v>
                </c:pt>
                <c:pt idx="2545">
                  <c:v>0.78</c:v>
                </c:pt>
                <c:pt idx="2546">
                  <c:v>0.8</c:v>
                </c:pt>
                <c:pt idx="2547">
                  <c:v>0.73</c:v>
                </c:pt>
                <c:pt idx="2548">
                  <c:v>0.76</c:v>
                </c:pt>
                <c:pt idx="2549">
                  <c:v>0.76</c:v>
                </c:pt>
                <c:pt idx="2550">
                  <c:v>0.83</c:v>
                </c:pt>
                <c:pt idx="2551">
                  <c:v>0.78</c:v>
                </c:pt>
                <c:pt idx="2552">
                  <c:v>0.48</c:v>
                </c:pt>
                <c:pt idx="2553">
                  <c:v>0.75</c:v>
                </c:pt>
                <c:pt idx="2554">
                  <c:v>0.59</c:v>
                </c:pt>
                <c:pt idx="2555">
                  <c:v>0.66</c:v>
                </c:pt>
                <c:pt idx="2556">
                  <c:v>0.8</c:v>
                </c:pt>
                <c:pt idx="2557">
                  <c:v>0.94</c:v>
                </c:pt>
                <c:pt idx="2558">
                  <c:v>1.02</c:v>
                </c:pt>
                <c:pt idx="2559">
                  <c:v>0.9</c:v>
                </c:pt>
                <c:pt idx="2560">
                  <c:v>0.91</c:v>
                </c:pt>
                <c:pt idx="2561">
                  <c:v>0.65</c:v>
                </c:pt>
                <c:pt idx="2562">
                  <c:v>0.74</c:v>
                </c:pt>
                <c:pt idx="2563">
                  <c:v>0.84</c:v>
                </c:pt>
                <c:pt idx="2564">
                  <c:v>0.88</c:v>
                </c:pt>
                <c:pt idx="2565">
                  <c:v>0.97</c:v>
                </c:pt>
                <c:pt idx="2566">
                  <c:v>1.08</c:v>
                </c:pt>
                <c:pt idx="2567">
                  <c:v>1.05</c:v>
                </c:pt>
                <c:pt idx="2568">
                  <c:v>1.02</c:v>
                </c:pt>
                <c:pt idx="2569">
                  <c:v>0.89</c:v>
                </c:pt>
                <c:pt idx="2570">
                  <c:v>0.85</c:v>
                </c:pt>
                <c:pt idx="2571">
                  <c:v>0.73</c:v>
                </c:pt>
                <c:pt idx="2572">
                  <c:v>0.72</c:v>
                </c:pt>
                <c:pt idx="2573">
                  <c:v>0.51944444444444449</c:v>
                </c:pt>
                <c:pt idx="2574">
                  <c:v>0.56999999999999995</c:v>
                </c:pt>
                <c:pt idx="2575">
                  <c:v>0.59</c:v>
                </c:pt>
                <c:pt idx="2576">
                  <c:v>0.92</c:v>
                </c:pt>
                <c:pt idx="2577">
                  <c:v>0.96</c:v>
                </c:pt>
                <c:pt idx="2578">
                  <c:v>0.92</c:v>
                </c:pt>
                <c:pt idx="2579">
                  <c:v>0.96</c:v>
                </c:pt>
                <c:pt idx="2580">
                  <c:v>0.83</c:v>
                </c:pt>
                <c:pt idx="2581">
                  <c:v>1.1599999999999999</c:v>
                </c:pt>
                <c:pt idx="2582">
                  <c:v>1.0900000000000001</c:v>
                </c:pt>
                <c:pt idx="2583">
                  <c:v>0.87</c:v>
                </c:pt>
                <c:pt idx="2584">
                  <c:v>0.8</c:v>
                </c:pt>
                <c:pt idx="2585">
                  <c:v>0.75</c:v>
                </c:pt>
                <c:pt idx="2586">
                  <c:v>0.8</c:v>
                </c:pt>
                <c:pt idx="2587">
                  <c:v>0.78</c:v>
                </c:pt>
                <c:pt idx="2588">
                  <c:v>0.76</c:v>
                </c:pt>
                <c:pt idx="2589">
                  <c:v>0.77</c:v>
                </c:pt>
                <c:pt idx="2590">
                  <c:v>0.75</c:v>
                </c:pt>
                <c:pt idx="2591">
                  <c:v>0.76</c:v>
                </c:pt>
                <c:pt idx="2592">
                  <c:v>0.77</c:v>
                </c:pt>
                <c:pt idx="2593">
                  <c:v>0.69</c:v>
                </c:pt>
                <c:pt idx="2594">
                  <c:v>0.72</c:v>
                </c:pt>
                <c:pt idx="2595">
                  <c:v>0.68</c:v>
                </c:pt>
                <c:pt idx="2596">
                  <c:v>0.55000000000000004</c:v>
                </c:pt>
                <c:pt idx="2597">
                  <c:v>0.54</c:v>
                </c:pt>
                <c:pt idx="2598">
                  <c:v>0.52</c:v>
                </c:pt>
                <c:pt idx="2599">
                  <c:v>0.59</c:v>
                </c:pt>
                <c:pt idx="2600">
                  <c:v>0.62</c:v>
                </c:pt>
                <c:pt idx="2601">
                  <c:v>0.66</c:v>
                </c:pt>
                <c:pt idx="2602">
                  <c:v>0.71</c:v>
                </c:pt>
                <c:pt idx="2603">
                  <c:v>0.69</c:v>
                </c:pt>
                <c:pt idx="2604">
                  <c:v>0.75</c:v>
                </c:pt>
                <c:pt idx="2605">
                  <c:v>0.79</c:v>
                </c:pt>
                <c:pt idx="2606">
                  <c:v>0.86</c:v>
                </c:pt>
                <c:pt idx="2607">
                  <c:v>0.74</c:v>
                </c:pt>
                <c:pt idx="2608">
                  <c:v>0.77</c:v>
                </c:pt>
                <c:pt idx="2609">
                  <c:v>0.69</c:v>
                </c:pt>
                <c:pt idx="2610">
                  <c:v>0.93</c:v>
                </c:pt>
                <c:pt idx="2611">
                  <c:v>0.96</c:v>
                </c:pt>
                <c:pt idx="2612">
                  <c:v>0.78</c:v>
                </c:pt>
                <c:pt idx="2613">
                  <c:v>0.76</c:v>
                </c:pt>
                <c:pt idx="2614">
                  <c:v>0.8</c:v>
                </c:pt>
                <c:pt idx="2615">
                  <c:v>0.77</c:v>
                </c:pt>
                <c:pt idx="2616">
                  <c:v>0.84</c:v>
                </c:pt>
                <c:pt idx="2617">
                  <c:v>0.82</c:v>
                </c:pt>
                <c:pt idx="2618">
                  <c:v>0.8</c:v>
                </c:pt>
                <c:pt idx="2619">
                  <c:v>0.84</c:v>
                </c:pt>
                <c:pt idx="2620">
                  <c:v>0.62</c:v>
                </c:pt>
                <c:pt idx="2621">
                  <c:v>0.53</c:v>
                </c:pt>
                <c:pt idx="2622">
                  <c:v>0.53</c:v>
                </c:pt>
                <c:pt idx="2623">
                  <c:v>0.75</c:v>
                </c:pt>
                <c:pt idx="2624">
                  <c:v>0.71</c:v>
                </c:pt>
                <c:pt idx="2625">
                  <c:v>0.74</c:v>
                </c:pt>
                <c:pt idx="2626">
                  <c:v>0.79</c:v>
                </c:pt>
                <c:pt idx="2627">
                  <c:v>0.89</c:v>
                </c:pt>
                <c:pt idx="2628">
                  <c:v>0.88</c:v>
                </c:pt>
                <c:pt idx="2629">
                  <c:v>0.9</c:v>
                </c:pt>
                <c:pt idx="2630">
                  <c:v>0.9</c:v>
                </c:pt>
                <c:pt idx="2631">
                  <c:v>0.8</c:v>
                </c:pt>
                <c:pt idx="2632">
                  <c:v>0.88</c:v>
                </c:pt>
                <c:pt idx="2633">
                  <c:v>0.88</c:v>
                </c:pt>
                <c:pt idx="2634">
                  <c:v>0.9</c:v>
                </c:pt>
                <c:pt idx="2635">
                  <c:v>0.59</c:v>
                </c:pt>
                <c:pt idx="2636">
                  <c:v>0.53</c:v>
                </c:pt>
                <c:pt idx="2637">
                  <c:v>0.69</c:v>
                </c:pt>
                <c:pt idx="2638">
                  <c:v>0.52</c:v>
                </c:pt>
                <c:pt idx="2639">
                  <c:v>0.63</c:v>
                </c:pt>
                <c:pt idx="2640">
                  <c:v>0.64</c:v>
                </c:pt>
                <c:pt idx="2641">
                  <c:v>0.62</c:v>
                </c:pt>
                <c:pt idx="2642">
                  <c:v>0.56000000000000005</c:v>
                </c:pt>
                <c:pt idx="2643">
                  <c:v>0.51</c:v>
                </c:pt>
                <c:pt idx="2644">
                  <c:v>0.45</c:v>
                </c:pt>
                <c:pt idx="2645">
                  <c:v>0.69</c:v>
                </c:pt>
                <c:pt idx="2646">
                  <c:v>0.72</c:v>
                </c:pt>
                <c:pt idx="2647">
                  <c:v>0.89</c:v>
                </c:pt>
                <c:pt idx="2648">
                  <c:v>1.1599999999999999</c:v>
                </c:pt>
                <c:pt idx="2649">
                  <c:v>1.29</c:v>
                </c:pt>
                <c:pt idx="2650">
                  <c:v>1.53</c:v>
                </c:pt>
                <c:pt idx="2651">
                  <c:v>1.52</c:v>
                </c:pt>
                <c:pt idx="2652">
                  <c:v>1.7</c:v>
                </c:pt>
                <c:pt idx="2653">
                  <c:v>1.65</c:v>
                </c:pt>
                <c:pt idx="2654">
                  <c:v>1.6</c:v>
                </c:pt>
                <c:pt idx="2655">
                  <c:v>1.56</c:v>
                </c:pt>
                <c:pt idx="2656">
                  <c:v>1.45</c:v>
                </c:pt>
                <c:pt idx="2657">
                  <c:v>1.55</c:v>
                </c:pt>
                <c:pt idx="2658">
                  <c:v>1.53</c:v>
                </c:pt>
                <c:pt idx="2659">
                  <c:v>1</c:v>
                </c:pt>
                <c:pt idx="2660">
                  <c:v>0.95</c:v>
                </c:pt>
                <c:pt idx="2661">
                  <c:v>0.93</c:v>
                </c:pt>
                <c:pt idx="2662">
                  <c:v>0.87</c:v>
                </c:pt>
                <c:pt idx="2663">
                  <c:v>1</c:v>
                </c:pt>
                <c:pt idx="2664">
                  <c:v>0.98</c:v>
                </c:pt>
                <c:pt idx="2665">
                  <c:v>1.07</c:v>
                </c:pt>
                <c:pt idx="2666">
                  <c:v>1.08</c:v>
                </c:pt>
                <c:pt idx="2667">
                  <c:v>1.06</c:v>
                </c:pt>
                <c:pt idx="2668">
                  <c:v>1.07</c:v>
                </c:pt>
                <c:pt idx="2669">
                  <c:v>0.86</c:v>
                </c:pt>
                <c:pt idx="2670">
                  <c:v>0.88</c:v>
                </c:pt>
                <c:pt idx="2671">
                  <c:v>1.1000000000000001</c:v>
                </c:pt>
                <c:pt idx="2672">
                  <c:v>0.84</c:v>
                </c:pt>
                <c:pt idx="2673">
                  <c:v>0.77</c:v>
                </c:pt>
                <c:pt idx="2674">
                  <c:v>0.98</c:v>
                </c:pt>
                <c:pt idx="2675">
                  <c:v>0.96</c:v>
                </c:pt>
                <c:pt idx="2676">
                  <c:v>1.83</c:v>
                </c:pt>
                <c:pt idx="2677">
                  <c:v>1.58</c:v>
                </c:pt>
                <c:pt idx="2678">
                  <c:v>1.23</c:v>
                </c:pt>
                <c:pt idx="2679">
                  <c:v>1.34</c:v>
                </c:pt>
                <c:pt idx="2680">
                  <c:v>1.1499999999999999</c:v>
                </c:pt>
                <c:pt idx="2681">
                  <c:v>1.1399999999999999</c:v>
                </c:pt>
                <c:pt idx="2682">
                  <c:v>1.05</c:v>
                </c:pt>
                <c:pt idx="2683">
                  <c:v>0.98</c:v>
                </c:pt>
                <c:pt idx="2684">
                  <c:v>0.86</c:v>
                </c:pt>
                <c:pt idx="2685">
                  <c:v>0.85</c:v>
                </c:pt>
                <c:pt idx="2686">
                  <c:v>0.89</c:v>
                </c:pt>
                <c:pt idx="2687">
                  <c:v>0.86</c:v>
                </c:pt>
                <c:pt idx="2688">
                  <c:v>0.87</c:v>
                </c:pt>
                <c:pt idx="2689">
                  <c:v>0.83</c:v>
                </c:pt>
                <c:pt idx="2690">
                  <c:v>0.77</c:v>
                </c:pt>
                <c:pt idx="2691">
                  <c:v>0.8</c:v>
                </c:pt>
                <c:pt idx="2692">
                  <c:v>0.86</c:v>
                </c:pt>
                <c:pt idx="2693">
                  <c:v>0.84</c:v>
                </c:pt>
                <c:pt idx="2694">
                  <c:v>0.88</c:v>
                </c:pt>
                <c:pt idx="2695">
                  <c:v>0.92</c:v>
                </c:pt>
                <c:pt idx="2696">
                  <c:v>0.98</c:v>
                </c:pt>
                <c:pt idx="2697">
                  <c:v>0.93</c:v>
                </c:pt>
                <c:pt idx="2698">
                  <c:v>1.01</c:v>
                </c:pt>
                <c:pt idx="2699">
                  <c:v>1.1200000000000001</c:v>
                </c:pt>
                <c:pt idx="2700">
                  <c:v>0.84</c:v>
                </c:pt>
                <c:pt idx="2701">
                  <c:v>0.9</c:v>
                </c:pt>
                <c:pt idx="2702">
                  <c:v>0.79</c:v>
                </c:pt>
                <c:pt idx="2703">
                  <c:v>0.53</c:v>
                </c:pt>
                <c:pt idx="2704">
                  <c:v>0.74</c:v>
                </c:pt>
                <c:pt idx="2705">
                  <c:v>0.86</c:v>
                </c:pt>
                <c:pt idx="2706">
                  <c:v>1.02</c:v>
                </c:pt>
                <c:pt idx="2707">
                  <c:v>0.88</c:v>
                </c:pt>
                <c:pt idx="2708">
                  <c:v>1</c:v>
                </c:pt>
                <c:pt idx="2709">
                  <c:v>1.01</c:v>
                </c:pt>
                <c:pt idx="2710">
                  <c:v>0.98</c:v>
                </c:pt>
                <c:pt idx="2711">
                  <c:v>0.93</c:v>
                </c:pt>
                <c:pt idx="2712">
                  <c:v>0.91</c:v>
                </c:pt>
                <c:pt idx="2713">
                  <c:v>1</c:v>
                </c:pt>
                <c:pt idx="2714">
                  <c:v>1.01</c:v>
                </c:pt>
                <c:pt idx="2715">
                  <c:v>1</c:v>
                </c:pt>
                <c:pt idx="2716">
                  <c:v>1.07</c:v>
                </c:pt>
                <c:pt idx="2717">
                  <c:v>1.1299999999999999</c:v>
                </c:pt>
                <c:pt idx="2718">
                  <c:v>0.92</c:v>
                </c:pt>
                <c:pt idx="2719">
                  <c:v>0.84</c:v>
                </c:pt>
                <c:pt idx="2720">
                  <c:v>0.8</c:v>
                </c:pt>
                <c:pt idx="2721">
                  <c:v>0.76</c:v>
                </c:pt>
                <c:pt idx="2722">
                  <c:v>0.74</c:v>
                </c:pt>
                <c:pt idx="2723">
                  <c:v>0.74</c:v>
                </c:pt>
                <c:pt idx="2724">
                  <c:v>0.7</c:v>
                </c:pt>
                <c:pt idx="2725">
                  <c:v>0.95</c:v>
                </c:pt>
                <c:pt idx="2726">
                  <c:v>0.99</c:v>
                </c:pt>
                <c:pt idx="2727">
                  <c:v>1.1100000000000001</c:v>
                </c:pt>
                <c:pt idx="2728">
                  <c:v>1.02</c:v>
                </c:pt>
                <c:pt idx="2729">
                  <c:v>0.96</c:v>
                </c:pt>
                <c:pt idx="2730">
                  <c:v>0.93</c:v>
                </c:pt>
                <c:pt idx="2731">
                  <c:v>0.82</c:v>
                </c:pt>
                <c:pt idx="2732">
                  <c:v>0.41</c:v>
                </c:pt>
                <c:pt idx="2733">
                  <c:v>0.54</c:v>
                </c:pt>
                <c:pt idx="2734">
                  <c:v>0.61</c:v>
                </c:pt>
                <c:pt idx="2735">
                  <c:v>0.48</c:v>
                </c:pt>
                <c:pt idx="2736">
                  <c:v>0.68</c:v>
                </c:pt>
                <c:pt idx="2737">
                  <c:v>0.61</c:v>
                </c:pt>
                <c:pt idx="2738">
                  <c:v>0.54</c:v>
                </c:pt>
                <c:pt idx="2739">
                  <c:v>0.99</c:v>
                </c:pt>
                <c:pt idx="2740">
                  <c:v>1.34</c:v>
                </c:pt>
                <c:pt idx="2741">
                  <c:v>1.21</c:v>
                </c:pt>
                <c:pt idx="2742">
                  <c:v>1.28</c:v>
                </c:pt>
                <c:pt idx="2743">
                  <c:v>1.34</c:v>
                </c:pt>
                <c:pt idx="2744">
                  <c:v>1.19</c:v>
                </c:pt>
                <c:pt idx="2745">
                  <c:v>1.1399999999999999</c:v>
                </c:pt>
                <c:pt idx="2746">
                  <c:v>1.2</c:v>
                </c:pt>
                <c:pt idx="2747">
                  <c:v>0.86</c:v>
                </c:pt>
                <c:pt idx="2748">
                  <c:v>0.88</c:v>
                </c:pt>
                <c:pt idx="2749">
                  <c:v>0.78</c:v>
                </c:pt>
                <c:pt idx="2750">
                  <c:v>0.93</c:v>
                </c:pt>
                <c:pt idx="2751">
                  <c:v>0.85</c:v>
                </c:pt>
                <c:pt idx="2752">
                  <c:v>0.82</c:v>
                </c:pt>
                <c:pt idx="2753">
                  <c:v>0.83</c:v>
                </c:pt>
                <c:pt idx="2754">
                  <c:v>0.86</c:v>
                </c:pt>
                <c:pt idx="2755">
                  <c:v>0.76</c:v>
                </c:pt>
                <c:pt idx="2756">
                  <c:v>1.48</c:v>
                </c:pt>
                <c:pt idx="2757">
                  <c:v>1.31</c:v>
                </c:pt>
                <c:pt idx="2758">
                  <c:v>1.1200000000000001</c:v>
                </c:pt>
                <c:pt idx="2759">
                  <c:v>1.29</c:v>
                </c:pt>
                <c:pt idx="2760">
                  <c:v>0.89</c:v>
                </c:pt>
                <c:pt idx="2761">
                  <c:v>0.9</c:v>
                </c:pt>
                <c:pt idx="2762">
                  <c:v>0.45</c:v>
                </c:pt>
                <c:pt idx="2763">
                  <c:v>0.78</c:v>
                </c:pt>
                <c:pt idx="2764">
                  <c:v>0.67</c:v>
                </c:pt>
                <c:pt idx="2765">
                  <c:v>0.63</c:v>
                </c:pt>
                <c:pt idx="2766">
                  <c:v>0.7</c:v>
                </c:pt>
                <c:pt idx="2767">
                  <c:v>0.74</c:v>
                </c:pt>
                <c:pt idx="2768">
                  <c:v>0.76</c:v>
                </c:pt>
                <c:pt idx="2769">
                  <c:v>0.86</c:v>
                </c:pt>
                <c:pt idx="2770">
                  <c:v>0.82</c:v>
                </c:pt>
                <c:pt idx="2771">
                  <c:v>0.87</c:v>
                </c:pt>
                <c:pt idx="2772">
                  <c:v>0.85</c:v>
                </c:pt>
                <c:pt idx="2773">
                  <c:v>1.1000000000000001</c:v>
                </c:pt>
                <c:pt idx="2774">
                  <c:v>1.06</c:v>
                </c:pt>
                <c:pt idx="2775">
                  <c:v>0.96</c:v>
                </c:pt>
                <c:pt idx="2776">
                  <c:v>1.1499999999999999</c:v>
                </c:pt>
                <c:pt idx="2777">
                  <c:v>1.0900000000000001</c:v>
                </c:pt>
                <c:pt idx="2778">
                  <c:v>1.1200000000000001</c:v>
                </c:pt>
                <c:pt idx="2779">
                  <c:v>1.1299999999999999</c:v>
                </c:pt>
                <c:pt idx="2780">
                  <c:v>1.1499999999999999</c:v>
                </c:pt>
                <c:pt idx="2781">
                  <c:v>1.1100000000000001</c:v>
                </c:pt>
                <c:pt idx="2782">
                  <c:v>1.02</c:v>
                </c:pt>
                <c:pt idx="2783">
                  <c:v>1</c:v>
                </c:pt>
                <c:pt idx="2784">
                  <c:v>0.98</c:v>
                </c:pt>
                <c:pt idx="2785">
                  <c:v>1.01</c:v>
                </c:pt>
                <c:pt idx="2786">
                  <c:v>0.99</c:v>
                </c:pt>
                <c:pt idx="2787">
                  <c:v>1.0900000000000001</c:v>
                </c:pt>
                <c:pt idx="2788">
                  <c:v>1.05</c:v>
                </c:pt>
                <c:pt idx="2789">
                  <c:v>1.02</c:v>
                </c:pt>
                <c:pt idx="2790">
                  <c:v>0.99</c:v>
                </c:pt>
                <c:pt idx="2791">
                  <c:v>0.99</c:v>
                </c:pt>
                <c:pt idx="2792">
                  <c:v>0.97</c:v>
                </c:pt>
                <c:pt idx="2793">
                  <c:v>0.95</c:v>
                </c:pt>
                <c:pt idx="2794">
                  <c:v>0.95</c:v>
                </c:pt>
                <c:pt idx="2795">
                  <c:v>0.85</c:v>
                </c:pt>
                <c:pt idx="2796">
                  <c:v>0.95</c:v>
                </c:pt>
                <c:pt idx="2797">
                  <c:v>0.93</c:v>
                </c:pt>
                <c:pt idx="2798">
                  <c:v>0.92</c:v>
                </c:pt>
                <c:pt idx="2799">
                  <c:v>0.9</c:v>
                </c:pt>
                <c:pt idx="2800">
                  <c:v>0.91</c:v>
                </c:pt>
                <c:pt idx="2801">
                  <c:v>0.88</c:v>
                </c:pt>
                <c:pt idx="2802">
                  <c:v>0.98</c:v>
                </c:pt>
                <c:pt idx="2803">
                  <c:v>0.94</c:v>
                </c:pt>
                <c:pt idx="2804">
                  <c:v>1.1000000000000001</c:v>
                </c:pt>
                <c:pt idx="2805">
                  <c:v>1.03</c:v>
                </c:pt>
                <c:pt idx="2806">
                  <c:v>0.98</c:v>
                </c:pt>
                <c:pt idx="2807">
                  <c:v>0.86</c:v>
                </c:pt>
                <c:pt idx="2808">
                  <c:v>0.95</c:v>
                </c:pt>
                <c:pt idx="2809">
                  <c:v>0.84</c:v>
                </c:pt>
                <c:pt idx="2810">
                  <c:v>0.9</c:v>
                </c:pt>
                <c:pt idx="2811">
                  <c:v>0.97</c:v>
                </c:pt>
                <c:pt idx="2812">
                  <c:v>1.01</c:v>
                </c:pt>
                <c:pt idx="2813">
                  <c:v>0.99</c:v>
                </c:pt>
                <c:pt idx="2814">
                  <c:v>0.96</c:v>
                </c:pt>
                <c:pt idx="2815">
                  <c:v>1.1000000000000001</c:v>
                </c:pt>
                <c:pt idx="2816">
                  <c:v>1.06</c:v>
                </c:pt>
                <c:pt idx="2817">
                  <c:v>0.95</c:v>
                </c:pt>
                <c:pt idx="2818">
                  <c:v>1.06</c:v>
                </c:pt>
                <c:pt idx="2819">
                  <c:v>1.02</c:v>
                </c:pt>
                <c:pt idx="2820">
                  <c:v>0.89</c:v>
                </c:pt>
                <c:pt idx="2821">
                  <c:v>1.38</c:v>
                </c:pt>
                <c:pt idx="2822">
                  <c:v>1.07</c:v>
                </c:pt>
                <c:pt idx="2823">
                  <c:v>0.97</c:v>
                </c:pt>
                <c:pt idx="2824">
                  <c:v>0.94</c:v>
                </c:pt>
                <c:pt idx="2825">
                  <c:v>1.07</c:v>
                </c:pt>
                <c:pt idx="2826">
                  <c:v>1.08</c:v>
                </c:pt>
                <c:pt idx="2827">
                  <c:v>1.03</c:v>
                </c:pt>
                <c:pt idx="2828">
                  <c:v>1.1000000000000001</c:v>
                </c:pt>
                <c:pt idx="2829">
                  <c:v>1.1200000000000001</c:v>
                </c:pt>
                <c:pt idx="2830">
                  <c:v>0.96</c:v>
                </c:pt>
                <c:pt idx="2831">
                  <c:v>0.98</c:v>
                </c:pt>
                <c:pt idx="2832">
                  <c:v>0.99</c:v>
                </c:pt>
                <c:pt idx="2833">
                  <c:v>1.04</c:v>
                </c:pt>
                <c:pt idx="2834">
                  <c:v>1.08</c:v>
                </c:pt>
                <c:pt idx="2835">
                  <c:v>1.1599999999999999</c:v>
                </c:pt>
                <c:pt idx="2836">
                  <c:v>0.96</c:v>
                </c:pt>
                <c:pt idx="2837">
                  <c:v>0.91</c:v>
                </c:pt>
                <c:pt idx="2838">
                  <c:v>0.96</c:v>
                </c:pt>
                <c:pt idx="2839">
                  <c:v>1.01</c:v>
                </c:pt>
                <c:pt idx="2840">
                  <c:v>1.04</c:v>
                </c:pt>
                <c:pt idx="2841">
                  <c:v>1.08</c:v>
                </c:pt>
                <c:pt idx="2842">
                  <c:v>1.0900000000000001</c:v>
                </c:pt>
                <c:pt idx="2843">
                  <c:v>0.61</c:v>
                </c:pt>
                <c:pt idx="2844">
                  <c:v>0.7</c:v>
                </c:pt>
                <c:pt idx="2845">
                  <c:v>0.63</c:v>
                </c:pt>
                <c:pt idx="2846">
                  <c:v>0.65</c:v>
                </c:pt>
                <c:pt idx="2847">
                  <c:v>0.64</c:v>
                </c:pt>
                <c:pt idx="2848">
                  <c:v>0.69</c:v>
                </c:pt>
                <c:pt idx="2849">
                  <c:v>0.56999999999999995</c:v>
                </c:pt>
                <c:pt idx="2850">
                  <c:v>0.6</c:v>
                </c:pt>
                <c:pt idx="2851">
                  <c:v>0.64</c:v>
                </c:pt>
                <c:pt idx="2852">
                  <c:v>0.67</c:v>
                </c:pt>
                <c:pt idx="2853">
                  <c:v>0.62</c:v>
                </c:pt>
                <c:pt idx="2854">
                  <c:v>0.66</c:v>
                </c:pt>
                <c:pt idx="2855">
                  <c:v>0.62</c:v>
                </c:pt>
                <c:pt idx="2856">
                  <c:v>0.68</c:v>
                </c:pt>
                <c:pt idx="2857">
                  <c:v>0.72</c:v>
                </c:pt>
                <c:pt idx="2858">
                  <c:v>0.7</c:v>
                </c:pt>
                <c:pt idx="2859">
                  <c:v>0.7</c:v>
                </c:pt>
                <c:pt idx="2860">
                  <c:v>0.69</c:v>
                </c:pt>
                <c:pt idx="2861">
                  <c:v>0.64</c:v>
                </c:pt>
                <c:pt idx="2862">
                  <c:v>0.75</c:v>
                </c:pt>
                <c:pt idx="2863">
                  <c:v>0.77</c:v>
                </c:pt>
                <c:pt idx="2864">
                  <c:v>0.67</c:v>
                </c:pt>
                <c:pt idx="2865">
                  <c:v>0.67</c:v>
                </c:pt>
                <c:pt idx="2866">
                  <c:v>0.7</c:v>
                </c:pt>
                <c:pt idx="2867">
                  <c:v>0.68</c:v>
                </c:pt>
                <c:pt idx="2868">
                  <c:v>0.73</c:v>
                </c:pt>
                <c:pt idx="2869">
                  <c:v>0.75</c:v>
                </c:pt>
                <c:pt idx="2870">
                  <c:v>0.71</c:v>
                </c:pt>
                <c:pt idx="2871">
                  <c:v>0.76</c:v>
                </c:pt>
                <c:pt idx="2872">
                  <c:v>0.74</c:v>
                </c:pt>
                <c:pt idx="2873">
                  <c:v>0.7</c:v>
                </c:pt>
                <c:pt idx="2874">
                  <c:v>0.67</c:v>
                </c:pt>
                <c:pt idx="2875">
                  <c:v>0.74</c:v>
                </c:pt>
                <c:pt idx="2876">
                  <c:v>0.71</c:v>
                </c:pt>
                <c:pt idx="2877">
                  <c:v>0.73</c:v>
                </c:pt>
                <c:pt idx="2878">
                  <c:v>0.7</c:v>
                </c:pt>
                <c:pt idx="2879">
                  <c:v>0.68</c:v>
                </c:pt>
                <c:pt idx="2880">
                  <c:v>0.61</c:v>
                </c:pt>
                <c:pt idx="2881">
                  <c:v>0.65</c:v>
                </c:pt>
                <c:pt idx="2882">
                  <c:v>0.69</c:v>
                </c:pt>
                <c:pt idx="2883">
                  <c:v>0.59</c:v>
                </c:pt>
                <c:pt idx="2884">
                  <c:v>0.73</c:v>
                </c:pt>
                <c:pt idx="2885">
                  <c:v>0.69</c:v>
                </c:pt>
                <c:pt idx="2886">
                  <c:v>0.81</c:v>
                </c:pt>
                <c:pt idx="2887">
                  <c:v>0.73</c:v>
                </c:pt>
                <c:pt idx="2888">
                  <c:v>0.67</c:v>
                </c:pt>
                <c:pt idx="2889">
                  <c:v>0.62</c:v>
                </c:pt>
                <c:pt idx="2890">
                  <c:v>0.65</c:v>
                </c:pt>
                <c:pt idx="2891">
                  <c:v>0.62</c:v>
                </c:pt>
                <c:pt idx="2892">
                  <c:v>0.67</c:v>
                </c:pt>
                <c:pt idx="2893">
                  <c:v>0.65</c:v>
                </c:pt>
                <c:pt idx="2894">
                  <c:v>0.67</c:v>
                </c:pt>
                <c:pt idx="2895">
                  <c:v>0.64</c:v>
                </c:pt>
                <c:pt idx="2896">
                  <c:v>0.66</c:v>
                </c:pt>
                <c:pt idx="2897">
                  <c:v>0.6</c:v>
                </c:pt>
                <c:pt idx="2898">
                  <c:v>0.56999999999999995</c:v>
                </c:pt>
                <c:pt idx="2899">
                  <c:v>0.56000000000000005</c:v>
                </c:pt>
                <c:pt idx="2900">
                  <c:v>0.56999999999999995</c:v>
                </c:pt>
                <c:pt idx="2901">
                  <c:v>0.54</c:v>
                </c:pt>
                <c:pt idx="2902">
                  <c:v>0.54</c:v>
                </c:pt>
                <c:pt idx="2903">
                  <c:v>0.54</c:v>
                </c:pt>
                <c:pt idx="2904">
                  <c:v>0.52</c:v>
                </c:pt>
                <c:pt idx="2905">
                  <c:v>0.66</c:v>
                </c:pt>
                <c:pt idx="2906">
                  <c:v>0.64</c:v>
                </c:pt>
                <c:pt idx="2907">
                  <c:v>0.6</c:v>
                </c:pt>
                <c:pt idx="2908">
                  <c:v>0.69</c:v>
                </c:pt>
                <c:pt idx="2909">
                  <c:v>0.69</c:v>
                </c:pt>
                <c:pt idx="2910">
                  <c:v>0.77</c:v>
                </c:pt>
                <c:pt idx="2911">
                  <c:v>0.79</c:v>
                </c:pt>
                <c:pt idx="2912">
                  <c:v>0.61</c:v>
                </c:pt>
                <c:pt idx="2913">
                  <c:v>0.46</c:v>
                </c:pt>
                <c:pt idx="2914">
                  <c:v>0.95</c:v>
                </c:pt>
                <c:pt idx="2915">
                  <c:v>0.62</c:v>
                </c:pt>
                <c:pt idx="2916">
                  <c:v>0.53</c:v>
                </c:pt>
                <c:pt idx="2917">
                  <c:v>0.59</c:v>
                </c:pt>
                <c:pt idx="2918">
                  <c:v>0.62</c:v>
                </c:pt>
                <c:pt idx="2919">
                  <c:v>0.55000000000000004</c:v>
                </c:pt>
                <c:pt idx="2920">
                  <c:v>0.59</c:v>
                </c:pt>
                <c:pt idx="2921">
                  <c:v>0.63</c:v>
                </c:pt>
                <c:pt idx="2922">
                  <c:v>0.66</c:v>
                </c:pt>
                <c:pt idx="2923">
                  <c:v>0.69</c:v>
                </c:pt>
                <c:pt idx="2924">
                  <c:v>0.68</c:v>
                </c:pt>
                <c:pt idx="2925">
                  <c:v>0.79</c:v>
                </c:pt>
                <c:pt idx="2926">
                  <c:v>0.73</c:v>
                </c:pt>
                <c:pt idx="2927">
                  <c:v>0.81</c:v>
                </c:pt>
                <c:pt idx="2928">
                  <c:v>0.88</c:v>
                </c:pt>
                <c:pt idx="2929">
                  <c:v>0.49</c:v>
                </c:pt>
                <c:pt idx="2930">
                  <c:v>0.51</c:v>
                </c:pt>
                <c:pt idx="2931">
                  <c:v>0.59</c:v>
                </c:pt>
                <c:pt idx="2932">
                  <c:v>0.61</c:v>
                </c:pt>
                <c:pt idx="2933">
                  <c:v>0.7</c:v>
                </c:pt>
                <c:pt idx="2934">
                  <c:v>0.51</c:v>
                </c:pt>
                <c:pt idx="2935">
                  <c:v>0.53</c:v>
                </c:pt>
                <c:pt idx="2936">
                  <c:v>0.6</c:v>
                </c:pt>
                <c:pt idx="2937">
                  <c:v>0.64</c:v>
                </c:pt>
                <c:pt idx="2938">
                  <c:v>0.56000000000000005</c:v>
                </c:pt>
                <c:pt idx="2939">
                  <c:v>0.45</c:v>
                </c:pt>
                <c:pt idx="2940">
                  <c:v>0.79</c:v>
                </c:pt>
                <c:pt idx="2941">
                  <c:v>0.99</c:v>
                </c:pt>
                <c:pt idx="2942">
                  <c:v>1.07</c:v>
                </c:pt>
                <c:pt idx="2943">
                  <c:v>1.1499999999999999</c:v>
                </c:pt>
                <c:pt idx="2944">
                  <c:v>1.05</c:v>
                </c:pt>
                <c:pt idx="2945">
                  <c:v>1.03</c:v>
                </c:pt>
                <c:pt idx="2946">
                  <c:v>1</c:v>
                </c:pt>
                <c:pt idx="2947">
                  <c:v>0.98</c:v>
                </c:pt>
                <c:pt idx="2948">
                  <c:v>0.93</c:v>
                </c:pt>
                <c:pt idx="2949">
                  <c:v>0.86</c:v>
                </c:pt>
                <c:pt idx="2950">
                  <c:v>0.84</c:v>
                </c:pt>
                <c:pt idx="2951">
                  <c:v>0.82</c:v>
                </c:pt>
                <c:pt idx="2952">
                  <c:v>0.77</c:v>
                </c:pt>
                <c:pt idx="2953">
                  <c:v>0.79</c:v>
                </c:pt>
                <c:pt idx="2954">
                  <c:v>0.82</c:v>
                </c:pt>
                <c:pt idx="2955">
                  <c:v>1.44</c:v>
                </c:pt>
                <c:pt idx="2956">
                  <c:v>1.18</c:v>
                </c:pt>
                <c:pt idx="2957">
                  <c:v>1.01</c:v>
                </c:pt>
                <c:pt idx="2958">
                  <c:v>1.05</c:v>
                </c:pt>
                <c:pt idx="2959">
                  <c:v>1.18</c:v>
                </c:pt>
                <c:pt idx="2960">
                  <c:v>1.29</c:v>
                </c:pt>
                <c:pt idx="2961">
                  <c:v>1.48</c:v>
                </c:pt>
                <c:pt idx="2962">
                  <c:v>1.42</c:v>
                </c:pt>
                <c:pt idx="2963">
                  <c:v>1.45</c:v>
                </c:pt>
                <c:pt idx="2964">
                  <c:v>1.3</c:v>
                </c:pt>
                <c:pt idx="2965">
                  <c:v>1.56</c:v>
                </c:pt>
                <c:pt idx="2966">
                  <c:v>1.48</c:v>
                </c:pt>
                <c:pt idx="2967">
                  <c:v>1.2</c:v>
                </c:pt>
                <c:pt idx="2968">
                  <c:v>1.39</c:v>
                </c:pt>
                <c:pt idx="2969">
                  <c:v>1.37</c:v>
                </c:pt>
                <c:pt idx="2970">
                  <c:v>1.44</c:v>
                </c:pt>
                <c:pt idx="2971">
                  <c:v>0.39999999999999997</c:v>
                </c:pt>
                <c:pt idx="2972">
                  <c:v>1.5</c:v>
                </c:pt>
                <c:pt idx="2973">
                  <c:v>1.52</c:v>
                </c:pt>
                <c:pt idx="2974">
                  <c:v>1.53</c:v>
                </c:pt>
                <c:pt idx="2975">
                  <c:v>1.55</c:v>
                </c:pt>
                <c:pt idx="2976">
                  <c:v>1.19</c:v>
                </c:pt>
                <c:pt idx="2977">
                  <c:v>1.06</c:v>
                </c:pt>
                <c:pt idx="2978">
                  <c:v>1.1100000000000001</c:v>
                </c:pt>
                <c:pt idx="2979">
                  <c:v>1.41</c:v>
                </c:pt>
                <c:pt idx="2980">
                  <c:v>1.46</c:v>
                </c:pt>
                <c:pt idx="2981">
                  <c:v>0.50972222222222219</c:v>
                </c:pt>
                <c:pt idx="2982">
                  <c:v>1.3</c:v>
                </c:pt>
                <c:pt idx="2983">
                  <c:v>1.24</c:v>
                </c:pt>
                <c:pt idx="2984">
                  <c:v>1.35</c:v>
                </c:pt>
                <c:pt idx="2985">
                  <c:v>1.07</c:v>
                </c:pt>
                <c:pt idx="2986">
                  <c:v>1.19</c:v>
                </c:pt>
                <c:pt idx="2987">
                  <c:v>1.29</c:v>
                </c:pt>
                <c:pt idx="2988">
                  <c:v>1.21</c:v>
                </c:pt>
                <c:pt idx="2989">
                  <c:v>1.33</c:v>
                </c:pt>
                <c:pt idx="2990">
                  <c:v>1.31</c:v>
                </c:pt>
                <c:pt idx="2991">
                  <c:v>1.45</c:v>
                </c:pt>
                <c:pt idx="2992">
                  <c:v>1.4</c:v>
                </c:pt>
                <c:pt idx="2993">
                  <c:v>1.2</c:v>
                </c:pt>
                <c:pt idx="2994">
                  <c:v>1.1100000000000001</c:v>
                </c:pt>
                <c:pt idx="2995">
                  <c:v>1.7</c:v>
                </c:pt>
                <c:pt idx="2996">
                  <c:v>1.88</c:v>
                </c:pt>
                <c:pt idx="2997">
                  <c:v>1.5</c:v>
                </c:pt>
                <c:pt idx="2998">
                  <c:v>1.41</c:v>
                </c:pt>
                <c:pt idx="2999">
                  <c:v>1.44</c:v>
                </c:pt>
                <c:pt idx="3000">
                  <c:v>1.46</c:v>
                </c:pt>
                <c:pt idx="3001">
                  <c:v>1.44</c:v>
                </c:pt>
                <c:pt idx="3002">
                  <c:v>1.42</c:v>
                </c:pt>
                <c:pt idx="3003">
                  <c:v>1.46</c:v>
                </c:pt>
                <c:pt idx="3004">
                  <c:v>1.47</c:v>
                </c:pt>
                <c:pt idx="3005">
                  <c:v>1.59</c:v>
                </c:pt>
                <c:pt idx="3006">
                  <c:v>1.48</c:v>
                </c:pt>
                <c:pt idx="3007">
                  <c:v>1.59</c:v>
                </c:pt>
                <c:pt idx="3008">
                  <c:v>1.45</c:v>
                </c:pt>
                <c:pt idx="3009">
                  <c:v>1.33</c:v>
                </c:pt>
                <c:pt idx="3010">
                  <c:v>1.39</c:v>
                </c:pt>
                <c:pt idx="3011">
                  <c:v>1.43</c:v>
                </c:pt>
                <c:pt idx="3012">
                  <c:v>1.45</c:v>
                </c:pt>
                <c:pt idx="3013">
                  <c:v>1.49</c:v>
                </c:pt>
                <c:pt idx="3014">
                  <c:v>1.4</c:v>
                </c:pt>
                <c:pt idx="3015">
                  <c:v>1.45</c:v>
                </c:pt>
                <c:pt idx="3016">
                  <c:v>1.38</c:v>
                </c:pt>
                <c:pt idx="3017">
                  <c:v>1.18</c:v>
                </c:pt>
                <c:pt idx="3018">
                  <c:v>1.1200000000000001</c:v>
                </c:pt>
                <c:pt idx="3019">
                  <c:v>1.55</c:v>
                </c:pt>
                <c:pt idx="3020">
                  <c:v>1.44</c:v>
                </c:pt>
                <c:pt idx="3021">
                  <c:v>1.1100000000000001</c:v>
                </c:pt>
                <c:pt idx="3022">
                  <c:v>0.82</c:v>
                </c:pt>
                <c:pt idx="3023">
                  <c:v>0.92</c:v>
                </c:pt>
                <c:pt idx="3024">
                  <c:v>0.95</c:v>
                </c:pt>
                <c:pt idx="3025">
                  <c:v>0.74</c:v>
                </c:pt>
                <c:pt idx="3026">
                  <c:v>1.05</c:v>
                </c:pt>
                <c:pt idx="3027">
                  <c:v>1.23</c:v>
                </c:pt>
                <c:pt idx="3028">
                  <c:v>1.1000000000000001</c:v>
                </c:pt>
                <c:pt idx="3029">
                  <c:v>0.91</c:v>
                </c:pt>
                <c:pt idx="3030">
                  <c:v>0.69</c:v>
                </c:pt>
                <c:pt idx="3031">
                  <c:v>0.72</c:v>
                </c:pt>
                <c:pt idx="3032">
                  <c:v>0.83</c:v>
                </c:pt>
                <c:pt idx="3033">
                  <c:v>1.07</c:v>
                </c:pt>
                <c:pt idx="3034">
                  <c:v>0.99</c:v>
                </c:pt>
                <c:pt idx="3035">
                  <c:v>0.88</c:v>
                </c:pt>
                <c:pt idx="3036">
                  <c:v>0.75</c:v>
                </c:pt>
                <c:pt idx="3037">
                  <c:v>0.56000000000000005</c:v>
                </c:pt>
                <c:pt idx="3038">
                  <c:v>0.75</c:v>
                </c:pt>
                <c:pt idx="3039">
                  <c:v>0.76</c:v>
                </c:pt>
                <c:pt idx="3040">
                  <c:v>0.71</c:v>
                </c:pt>
                <c:pt idx="3041">
                  <c:v>0.69</c:v>
                </c:pt>
                <c:pt idx="3042">
                  <c:v>0.72</c:v>
                </c:pt>
                <c:pt idx="3043">
                  <c:v>0.74</c:v>
                </c:pt>
                <c:pt idx="3044">
                  <c:v>0.72</c:v>
                </c:pt>
                <c:pt idx="3045">
                  <c:v>0.8</c:v>
                </c:pt>
                <c:pt idx="3046">
                  <c:v>0.75</c:v>
                </c:pt>
                <c:pt idx="3047">
                  <c:v>0.73</c:v>
                </c:pt>
                <c:pt idx="3048">
                  <c:v>0.73</c:v>
                </c:pt>
                <c:pt idx="3049">
                  <c:v>0.7</c:v>
                </c:pt>
                <c:pt idx="3050">
                  <c:v>0.6</c:v>
                </c:pt>
                <c:pt idx="3051">
                  <c:v>0.59</c:v>
                </c:pt>
                <c:pt idx="3052">
                  <c:v>0.49</c:v>
                </c:pt>
                <c:pt idx="3053">
                  <c:v>0.66</c:v>
                </c:pt>
                <c:pt idx="3054">
                  <c:v>0.55000000000000004</c:v>
                </c:pt>
                <c:pt idx="3055">
                  <c:v>0.75</c:v>
                </c:pt>
                <c:pt idx="3056">
                  <c:v>0.75</c:v>
                </c:pt>
                <c:pt idx="3057">
                  <c:v>0.72</c:v>
                </c:pt>
                <c:pt idx="3058">
                  <c:v>0.7</c:v>
                </c:pt>
                <c:pt idx="3059">
                  <c:v>0.79</c:v>
                </c:pt>
                <c:pt idx="3060">
                  <c:v>0.81</c:v>
                </c:pt>
                <c:pt idx="3061">
                  <c:v>0.72</c:v>
                </c:pt>
                <c:pt idx="3062">
                  <c:v>0.7</c:v>
                </c:pt>
                <c:pt idx="3063">
                  <c:v>0.7</c:v>
                </c:pt>
                <c:pt idx="3064">
                  <c:v>0.65</c:v>
                </c:pt>
                <c:pt idx="3065">
                  <c:v>0.62</c:v>
                </c:pt>
                <c:pt idx="3066">
                  <c:v>0.69</c:v>
                </c:pt>
                <c:pt idx="3067">
                  <c:v>0.68</c:v>
                </c:pt>
                <c:pt idx="3068">
                  <c:v>0.66</c:v>
                </c:pt>
                <c:pt idx="3069">
                  <c:v>0.77</c:v>
                </c:pt>
                <c:pt idx="3070">
                  <c:v>0.75</c:v>
                </c:pt>
                <c:pt idx="3071">
                  <c:v>0.76</c:v>
                </c:pt>
                <c:pt idx="3072">
                  <c:v>0.78</c:v>
                </c:pt>
                <c:pt idx="3073">
                  <c:v>0.71</c:v>
                </c:pt>
                <c:pt idx="3074">
                  <c:v>0.73</c:v>
                </c:pt>
                <c:pt idx="3075">
                  <c:v>0.83</c:v>
                </c:pt>
                <c:pt idx="3076">
                  <c:v>0.99</c:v>
                </c:pt>
                <c:pt idx="3077">
                  <c:v>0.84</c:v>
                </c:pt>
                <c:pt idx="3078">
                  <c:v>1.02</c:v>
                </c:pt>
                <c:pt idx="3079">
                  <c:v>0.83</c:v>
                </c:pt>
                <c:pt idx="3080">
                  <c:v>0.79</c:v>
                </c:pt>
                <c:pt idx="3081">
                  <c:v>0.76</c:v>
                </c:pt>
                <c:pt idx="3082">
                  <c:v>0.71</c:v>
                </c:pt>
                <c:pt idx="3083">
                  <c:v>0.64</c:v>
                </c:pt>
                <c:pt idx="3084">
                  <c:v>0.56000000000000005</c:v>
                </c:pt>
                <c:pt idx="3085">
                  <c:v>0.63</c:v>
                </c:pt>
                <c:pt idx="3086">
                  <c:v>0.6</c:v>
                </c:pt>
                <c:pt idx="3087">
                  <c:v>0.75</c:v>
                </c:pt>
                <c:pt idx="3088">
                  <c:v>0.76</c:v>
                </c:pt>
                <c:pt idx="3089">
                  <c:v>0.77</c:v>
                </c:pt>
                <c:pt idx="3090">
                  <c:v>0.79</c:v>
                </c:pt>
                <c:pt idx="3091">
                  <c:v>0.75</c:v>
                </c:pt>
                <c:pt idx="3092">
                  <c:v>0.72</c:v>
                </c:pt>
                <c:pt idx="3093">
                  <c:v>0.73</c:v>
                </c:pt>
                <c:pt idx="3094">
                  <c:v>0.7</c:v>
                </c:pt>
                <c:pt idx="3095">
                  <c:v>0.66</c:v>
                </c:pt>
                <c:pt idx="3096">
                  <c:v>0.61</c:v>
                </c:pt>
                <c:pt idx="3097">
                  <c:v>0.7</c:v>
                </c:pt>
                <c:pt idx="3098">
                  <c:v>0.97</c:v>
                </c:pt>
                <c:pt idx="3099">
                  <c:v>0.79</c:v>
                </c:pt>
                <c:pt idx="3100">
                  <c:v>0.51</c:v>
                </c:pt>
                <c:pt idx="3101">
                  <c:v>0.48</c:v>
                </c:pt>
                <c:pt idx="3102">
                  <c:v>0.92</c:v>
                </c:pt>
                <c:pt idx="3103">
                  <c:v>0.96</c:v>
                </c:pt>
                <c:pt idx="3104">
                  <c:v>0.88</c:v>
                </c:pt>
                <c:pt idx="3105">
                  <c:v>0.64</c:v>
                </c:pt>
                <c:pt idx="3106">
                  <c:v>0.62</c:v>
                </c:pt>
                <c:pt idx="3107">
                  <c:v>0.61</c:v>
                </c:pt>
                <c:pt idx="3108">
                  <c:v>0.63</c:v>
                </c:pt>
                <c:pt idx="3109">
                  <c:v>0.72</c:v>
                </c:pt>
                <c:pt idx="3110">
                  <c:v>0.75</c:v>
                </c:pt>
                <c:pt idx="3111">
                  <c:v>0.77</c:v>
                </c:pt>
                <c:pt idx="3112">
                  <c:v>0.8</c:v>
                </c:pt>
                <c:pt idx="3113">
                  <c:v>0.79</c:v>
                </c:pt>
                <c:pt idx="3114">
                  <c:v>0.76</c:v>
                </c:pt>
                <c:pt idx="3115">
                  <c:v>0.73</c:v>
                </c:pt>
                <c:pt idx="3116">
                  <c:v>1.26</c:v>
                </c:pt>
                <c:pt idx="3117">
                  <c:v>1.19</c:v>
                </c:pt>
                <c:pt idx="3118">
                  <c:v>0.45</c:v>
                </c:pt>
                <c:pt idx="3119">
                  <c:v>0.8</c:v>
                </c:pt>
                <c:pt idx="3120">
                  <c:v>0.79</c:v>
                </c:pt>
                <c:pt idx="3121">
                  <c:v>0.67</c:v>
                </c:pt>
                <c:pt idx="3122">
                  <c:v>0.35</c:v>
                </c:pt>
                <c:pt idx="3123">
                  <c:v>0.32</c:v>
                </c:pt>
                <c:pt idx="3124">
                  <c:v>0.27</c:v>
                </c:pt>
                <c:pt idx="3125">
                  <c:v>0.21</c:v>
                </c:pt>
                <c:pt idx="3126">
                  <c:v>0.72</c:v>
                </c:pt>
                <c:pt idx="3127">
                  <c:v>0.7</c:v>
                </c:pt>
                <c:pt idx="3128">
                  <c:v>0.93</c:v>
                </c:pt>
                <c:pt idx="3129">
                  <c:v>0.91</c:v>
                </c:pt>
                <c:pt idx="3130">
                  <c:v>1.1599999999999999</c:v>
                </c:pt>
                <c:pt idx="3131">
                  <c:v>1.1100000000000001</c:v>
                </c:pt>
                <c:pt idx="3132">
                  <c:v>1.01</c:v>
                </c:pt>
                <c:pt idx="3133">
                  <c:v>1.01</c:v>
                </c:pt>
                <c:pt idx="3134">
                  <c:v>0.77</c:v>
                </c:pt>
                <c:pt idx="3135">
                  <c:v>0.7</c:v>
                </c:pt>
                <c:pt idx="3136">
                  <c:v>0.65</c:v>
                </c:pt>
                <c:pt idx="3137">
                  <c:v>0.64</c:v>
                </c:pt>
                <c:pt idx="3138">
                  <c:v>0.87</c:v>
                </c:pt>
                <c:pt idx="3139">
                  <c:v>0.81</c:v>
                </c:pt>
                <c:pt idx="3140">
                  <c:v>0.75</c:v>
                </c:pt>
                <c:pt idx="3141">
                  <c:v>0.77</c:v>
                </c:pt>
                <c:pt idx="3142">
                  <c:v>0.71</c:v>
                </c:pt>
                <c:pt idx="3143">
                  <c:v>0.68</c:v>
                </c:pt>
                <c:pt idx="3144">
                  <c:v>0.74</c:v>
                </c:pt>
                <c:pt idx="3145">
                  <c:v>0.69</c:v>
                </c:pt>
                <c:pt idx="3146">
                  <c:v>0.55000000000000004</c:v>
                </c:pt>
                <c:pt idx="3147">
                  <c:v>0.59</c:v>
                </c:pt>
                <c:pt idx="3148">
                  <c:v>0.49</c:v>
                </c:pt>
                <c:pt idx="3149">
                  <c:v>0.56000000000000005</c:v>
                </c:pt>
                <c:pt idx="3150">
                  <c:v>0.61</c:v>
                </c:pt>
                <c:pt idx="3151">
                  <c:v>0.59</c:v>
                </c:pt>
                <c:pt idx="3152">
                  <c:v>0.65</c:v>
                </c:pt>
                <c:pt idx="3153">
                  <c:v>0.84</c:v>
                </c:pt>
                <c:pt idx="3154">
                  <c:v>0.85</c:v>
                </c:pt>
                <c:pt idx="3155">
                  <c:v>1.1599999999999999</c:v>
                </c:pt>
                <c:pt idx="3156">
                  <c:v>1.1499999999999999</c:v>
                </c:pt>
                <c:pt idx="3157">
                  <c:v>1.1000000000000001</c:v>
                </c:pt>
                <c:pt idx="3158">
                  <c:v>1.24</c:v>
                </c:pt>
                <c:pt idx="3159">
                  <c:v>1.19</c:v>
                </c:pt>
                <c:pt idx="3160">
                  <c:v>1.08</c:v>
                </c:pt>
                <c:pt idx="3161">
                  <c:v>1.19</c:v>
                </c:pt>
                <c:pt idx="3162">
                  <c:v>1.1399999999999999</c:v>
                </c:pt>
                <c:pt idx="3163">
                  <c:v>1.04</c:v>
                </c:pt>
                <c:pt idx="3164">
                  <c:v>0.99</c:v>
                </c:pt>
                <c:pt idx="3165">
                  <c:v>1.01</c:v>
                </c:pt>
                <c:pt idx="3166">
                  <c:v>0.95</c:v>
                </c:pt>
                <c:pt idx="3167">
                  <c:v>0.98</c:v>
                </c:pt>
                <c:pt idx="3168">
                  <c:v>0.93</c:v>
                </c:pt>
                <c:pt idx="3169">
                  <c:v>0.81</c:v>
                </c:pt>
                <c:pt idx="3170">
                  <c:v>0.55000000000000004</c:v>
                </c:pt>
                <c:pt idx="3171">
                  <c:v>0.64</c:v>
                </c:pt>
                <c:pt idx="3172">
                  <c:v>0.69</c:v>
                </c:pt>
                <c:pt idx="3173">
                  <c:v>0.74</c:v>
                </c:pt>
                <c:pt idx="3174">
                  <c:v>0.7</c:v>
                </c:pt>
                <c:pt idx="3175">
                  <c:v>0.75</c:v>
                </c:pt>
                <c:pt idx="3176">
                  <c:v>0.64</c:v>
                </c:pt>
                <c:pt idx="3177">
                  <c:v>0.76</c:v>
                </c:pt>
                <c:pt idx="3178">
                  <c:v>0.78</c:v>
                </c:pt>
                <c:pt idx="3179">
                  <c:v>0.79</c:v>
                </c:pt>
                <c:pt idx="3180">
                  <c:v>0.85</c:v>
                </c:pt>
                <c:pt idx="3181">
                  <c:v>0.7</c:v>
                </c:pt>
                <c:pt idx="3182">
                  <c:v>0.62</c:v>
                </c:pt>
                <c:pt idx="3183">
                  <c:v>0.64</c:v>
                </c:pt>
                <c:pt idx="3184">
                  <c:v>0.6</c:v>
                </c:pt>
                <c:pt idx="3185">
                  <c:v>0.65</c:v>
                </c:pt>
                <c:pt idx="3186">
                  <c:v>0.81</c:v>
                </c:pt>
                <c:pt idx="3187">
                  <c:v>0.89</c:v>
                </c:pt>
                <c:pt idx="3188">
                  <c:v>0.89</c:v>
                </c:pt>
                <c:pt idx="3189">
                  <c:v>1</c:v>
                </c:pt>
                <c:pt idx="3190">
                  <c:v>1.07</c:v>
                </c:pt>
                <c:pt idx="3191">
                  <c:v>1.0900000000000001</c:v>
                </c:pt>
                <c:pt idx="3192">
                  <c:v>1.06</c:v>
                </c:pt>
                <c:pt idx="3193">
                  <c:v>1.1200000000000001</c:v>
                </c:pt>
                <c:pt idx="3194">
                  <c:v>0.64</c:v>
                </c:pt>
                <c:pt idx="3195">
                  <c:v>0.69</c:v>
                </c:pt>
                <c:pt idx="3196">
                  <c:v>0.73</c:v>
                </c:pt>
                <c:pt idx="3197">
                  <c:v>0.55000000000000004</c:v>
                </c:pt>
                <c:pt idx="3198">
                  <c:v>0.53</c:v>
                </c:pt>
                <c:pt idx="3199">
                  <c:v>0.59</c:v>
                </c:pt>
                <c:pt idx="3200">
                  <c:v>0.66</c:v>
                </c:pt>
                <c:pt idx="3201">
                  <c:v>0.96</c:v>
                </c:pt>
                <c:pt idx="3202">
                  <c:v>1.18</c:v>
                </c:pt>
                <c:pt idx="3203">
                  <c:v>1.43</c:v>
                </c:pt>
                <c:pt idx="3204">
                  <c:v>1.7</c:v>
                </c:pt>
                <c:pt idx="3205">
                  <c:v>1.61</c:v>
                </c:pt>
                <c:pt idx="3206">
                  <c:v>1.65</c:v>
                </c:pt>
                <c:pt idx="3207">
                  <c:v>1.35</c:v>
                </c:pt>
                <c:pt idx="3208">
                  <c:v>1.44</c:v>
                </c:pt>
                <c:pt idx="3209">
                  <c:v>1.4</c:v>
                </c:pt>
                <c:pt idx="3210">
                  <c:v>0.95</c:v>
                </c:pt>
                <c:pt idx="3211">
                  <c:v>0.9</c:v>
                </c:pt>
                <c:pt idx="3212">
                  <c:v>0.91</c:v>
                </c:pt>
                <c:pt idx="3213">
                  <c:v>0.83</c:v>
                </c:pt>
                <c:pt idx="3214">
                  <c:v>0.81</c:v>
                </c:pt>
                <c:pt idx="3215">
                  <c:v>0.74</c:v>
                </c:pt>
                <c:pt idx="3216">
                  <c:v>0.85</c:v>
                </c:pt>
                <c:pt idx="3217">
                  <c:v>0.83</c:v>
                </c:pt>
                <c:pt idx="3218">
                  <c:v>0.83</c:v>
                </c:pt>
                <c:pt idx="3219">
                  <c:v>0.93</c:v>
                </c:pt>
                <c:pt idx="3220">
                  <c:v>0.8</c:v>
                </c:pt>
                <c:pt idx="3221">
                  <c:v>0.77</c:v>
                </c:pt>
                <c:pt idx="3222">
                  <c:v>0.8</c:v>
                </c:pt>
                <c:pt idx="3223">
                  <c:v>0.83</c:v>
                </c:pt>
                <c:pt idx="3224">
                  <c:v>0.71</c:v>
                </c:pt>
                <c:pt idx="3225">
                  <c:v>0.79</c:v>
                </c:pt>
                <c:pt idx="3226">
                  <c:v>1.06</c:v>
                </c:pt>
                <c:pt idx="3227">
                  <c:v>1.18</c:v>
                </c:pt>
                <c:pt idx="3228">
                  <c:v>1.23</c:v>
                </c:pt>
                <c:pt idx="3229">
                  <c:v>1.19</c:v>
                </c:pt>
                <c:pt idx="3230">
                  <c:v>1.18</c:v>
                </c:pt>
                <c:pt idx="3231">
                  <c:v>1.1000000000000001</c:v>
                </c:pt>
                <c:pt idx="3232">
                  <c:v>1.1000000000000001</c:v>
                </c:pt>
                <c:pt idx="3233">
                  <c:v>1.17</c:v>
                </c:pt>
                <c:pt idx="3234">
                  <c:v>1.1499999999999999</c:v>
                </c:pt>
                <c:pt idx="3235">
                  <c:v>1.1299999999999999</c:v>
                </c:pt>
                <c:pt idx="3236">
                  <c:v>1.0900000000000001</c:v>
                </c:pt>
                <c:pt idx="3237">
                  <c:v>1.1100000000000001</c:v>
                </c:pt>
                <c:pt idx="3238">
                  <c:v>1.08</c:v>
                </c:pt>
                <c:pt idx="3239">
                  <c:v>1.02</c:v>
                </c:pt>
                <c:pt idx="3240">
                  <c:v>1.03</c:v>
                </c:pt>
                <c:pt idx="3241">
                  <c:v>1.0900000000000001</c:v>
                </c:pt>
                <c:pt idx="3242">
                  <c:v>0.97</c:v>
                </c:pt>
                <c:pt idx="3243">
                  <c:v>0.99</c:v>
                </c:pt>
                <c:pt idx="3244">
                  <c:v>0.94</c:v>
                </c:pt>
                <c:pt idx="3245">
                  <c:v>0.97</c:v>
                </c:pt>
                <c:pt idx="3246">
                  <c:v>0.93</c:v>
                </c:pt>
                <c:pt idx="3247">
                  <c:v>0.99</c:v>
                </c:pt>
                <c:pt idx="3248">
                  <c:v>0.98</c:v>
                </c:pt>
                <c:pt idx="3249">
                  <c:v>1.1100000000000001</c:v>
                </c:pt>
                <c:pt idx="3250">
                  <c:v>1.19</c:v>
                </c:pt>
                <c:pt idx="3251">
                  <c:v>1.1100000000000001</c:v>
                </c:pt>
                <c:pt idx="3252">
                  <c:v>1.1399999999999999</c:v>
                </c:pt>
                <c:pt idx="3253">
                  <c:v>1.1100000000000001</c:v>
                </c:pt>
                <c:pt idx="3254">
                  <c:v>1.1499999999999999</c:v>
                </c:pt>
                <c:pt idx="3255">
                  <c:v>1.1000000000000001</c:v>
                </c:pt>
                <c:pt idx="3256">
                  <c:v>1.1200000000000001</c:v>
                </c:pt>
                <c:pt idx="3257">
                  <c:v>1.05</c:v>
                </c:pt>
                <c:pt idx="3258">
                  <c:v>0.97</c:v>
                </c:pt>
                <c:pt idx="3259">
                  <c:v>1.0900000000000001</c:v>
                </c:pt>
                <c:pt idx="3260">
                  <c:v>1.02</c:v>
                </c:pt>
                <c:pt idx="3261">
                  <c:v>1.24</c:v>
                </c:pt>
                <c:pt idx="3262">
                  <c:v>1.21</c:v>
                </c:pt>
                <c:pt idx="3263">
                  <c:v>1.22</c:v>
                </c:pt>
                <c:pt idx="3264">
                  <c:v>1.3</c:v>
                </c:pt>
                <c:pt idx="3265">
                  <c:v>1.1100000000000001</c:v>
                </c:pt>
                <c:pt idx="3266">
                  <c:v>0.71</c:v>
                </c:pt>
                <c:pt idx="3267">
                  <c:v>0.72</c:v>
                </c:pt>
                <c:pt idx="3268">
                  <c:v>0.61</c:v>
                </c:pt>
                <c:pt idx="3269">
                  <c:v>0.5</c:v>
                </c:pt>
                <c:pt idx="3270">
                  <c:v>0.44</c:v>
                </c:pt>
                <c:pt idx="3271">
                  <c:v>0.6</c:v>
                </c:pt>
                <c:pt idx="3272">
                  <c:v>0.73</c:v>
                </c:pt>
                <c:pt idx="3273">
                  <c:v>0.81</c:v>
                </c:pt>
                <c:pt idx="3274">
                  <c:v>0.85</c:v>
                </c:pt>
                <c:pt idx="3275">
                  <c:v>0.73</c:v>
                </c:pt>
                <c:pt idx="3276">
                  <c:v>0.7</c:v>
                </c:pt>
                <c:pt idx="3277">
                  <c:v>0.88</c:v>
                </c:pt>
                <c:pt idx="3278">
                  <c:v>0.86</c:v>
                </c:pt>
                <c:pt idx="3279">
                  <c:v>0.98</c:v>
                </c:pt>
                <c:pt idx="3280">
                  <c:v>0.96</c:v>
                </c:pt>
                <c:pt idx="3281">
                  <c:v>1.01</c:v>
                </c:pt>
                <c:pt idx="3282">
                  <c:v>1.03</c:v>
                </c:pt>
                <c:pt idx="3283">
                  <c:v>0.86</c:v>
                </c:pt>
                <c:pt idx="3284">
                  <c:v>0.8</c:v>
                </c:pt>
                <c:pt idx="3285">
                  <c:v>0.82</c:v>
                </c:pt>
                <c:pt idx="3286">
                  <c:v>0.84</c:v>
                </c:pt>
                <c:pt idx="3287">
                  <c:v>0.79</c:v>
                </c:pt>
                <c:pt idx="3288">
                  <c:v>0.82</c:v>
                </c:pt>
                <c:pt idx="3289">
                  <c:v>0.8</c:v>
                </c:pt>
                <c:pt idx="3290">
                  <c:v>0.72</c:v>
                </c:pt>
                <c:pt idx="3291">
                  <c:v>0.7</c:v>
                </c:pt>
                <c:pt idx="3292">
                  <c:v>0.74</c:v>
                </c:pt>
                <c:pt idx="3293">
                  <c:v>0.67</c:v>
                </c:pt>
                <c:pt idx="3294">
                  <c:v>0.69</c:v>
                </c:pt>
                <c:pt idx="3295">
                  <c:v>0.72</c:v>
                </c:pt>
                <c:pt idx="3296">
                  <c:v>0.73</c:v>
                </c:pt>
                <c:pt idx="3297">
                  <c:v>0.7</c:v>
                </c:pt>
                <c:pt idx="3298">
                  <c:v>0.65</c:v>
                </c:pt>
                <c:pt idx="3299">
                  <c:v>0.63</c:v>
                </c:pt>
                <c:pt idx="3300">
                  <c:v>0.65</c:v>
                </c:pt>
                <c:pt idx="3301">
                  <c:v>0.71</c:v>
                </c:pt>
                <c:pt idx="3302">
                  <c:v>0.82</c:v>
                </c:pt>
                <c:pt idx="3303">
                  <c:v>0.85</c:v>
                </c:pt>
                <c:pt idx="3304">
                  <c:v>0.75</c:v>
                </c:pt>
                <c:pt idx="3305">
                  <c:v>0.76</c:v>
                </c:pt>
                <c:pt idx="3306">
                  <c:v>0.77</c:v>
                </c:pt>
                <c:pt idx="3307">
                  <c:v>0.74</c:v>
                </c:pt>
                <c:pt idx="3308">
                  <c:v>0.7</c:v>
                </c:pt>
                <c:pt idx="3309">
                  <c:v>0.69</c:v>
                </c:pt>
                <c:pt idx="3310">
                  <c:v>0.79</c:v>
                </c:pt>
                <c:pt idx="3311">
                  <c:v>0.88</c:v>
                </c:pt>
                <c:pt idx="3312">
                  <c:v>0.86</c:v>
                </c:pt>
                <c:pt idx="3313">
                  <c:v>0.88</c:v>
                </c:pt>
                <c:pt idx="3314">
                  <c:v>0.83</c:v>
                </c:pt>
                <c:pt idx="3315">
                  <c:v>0.96</c:v>
                </c:pt>
                <c:pt idx="3316">
                  <c:v>0.84</c:v>
                </c:pt>
                <c:pt idx="3317">
                  <c:v>0.73</c:v>
                </c:pt>
                <c:pt idx="3318">
                  <c:v>0.78</c:v>
                </c:pt>
                <c:pt idx="3319">
                  <c:v>1.1000000000000001</c:v>
                </c:pt>
                <c:pt idx="3320">
                  <c:v>0.75</c:v>
                </c:pt>
                <c:pt idx="3321">
                  <c:v>0.73</c:v>
                </c:pt>
                <c:pt idx="3322">
                  <c:v>0.75</c:v>
                </c:pt>
                <c:pt idx="3323">
                  <c:v>1.05</c:v>
                </c:pt>
                <c:pt idx="3324">
                  <c:v>0.83</c:v>
                </c:pt>
                <c:pt idx="3325">
                  <c:v>0.81</c:v>
                </c:pt>
                <c:pt idx="3326">
                  <c:v>0.81</c:v>
                </c:pt>
                <c:pt idx="3327">
                  <c:v>0.79</c:v>
                </c:pt>
                <c:pt idx="3328">
                  <c:v>0.81</c:v>
                </c:pt>
                <c:pt idx="3329">
                  <c:v>0.84</c:v>
                </c:pt>
                <c:pt idx="3330">
                  <c:v>0.67</c:v>
                </c:pt>
                <c:pt idx="3331">
                  <c:v>0.75</c:v>
                </c:pt>
                <c:pt idx="3332">
                  <c:v>0.71</c:v>
                </c:pt>
                <c:pt idx="3333">
                  <c:v>0.68</c:v>
                </c:pt>
                <c:pt idx="3334">
                  <c:v>0.66</c:v>
                </c:pt>
                <c:pt idx="3335">
                  <c:v>0.73</c:v>
                </c:pt>
                <c:pt idx="3336">
                  <c:v>0.7</c:v>
                </c:pt>
                <c:pt idx="3337">
                  <c:v>0.67</c:v>
                </c:pt>
                <c:pt idx="3338">
                  <c:v>0.72</c:v>
                </c:pt>
                <c:pt idx="3339">
                  <c:v>0.71</c:v>
                </c:pt>
                <c:pt idx="3340">
                  <c:v>0.51</c:v>
                </c:pt>
                <c:pt idx="3341">
                  <c:v>0.54</c:v>
                </c:pt>
                <c:pt idx="3342">
                  <c:v>0.64</c:v>
                </c:pt>
                <c:pt idx="3343">
                  <c:v>0.78</c:v>
                </c:pt>
                <c:pt idx="3344">
                  <c:v>1.06</c:v>
                </c:pt>
                <c:pt idx="3345">
                  <c:v>1.1200000000000001</c:v>
                </c:pt>
                <c:pt idx="3346">
                  <c:v>0.99</c:v>
                </c:pt>
                <c:pt idx="3347">
                  <c:v>0.97</c:v>
                </c:pt>
                <c:pt idx="3348">
                  <c:v>1.08</c:v>
                </c:pt>
                <c:pt idx="3349">
                  <c:v>1</c:v>
                </c:pt>
                <c:pt idx="3350">
                  <c:v>1.1299999999999999</c:v>
                </c:pt>
                <c:pt idx="3351">
                  <c:v>1.04</c:v>
                </c:pt>
                <c:pt idx="3352">
                  <c:v>0.46</c:v>
                </c:pt>
                <c:pt idx="3353">
                  <c:v>0.42</c:v>
                </c:pt>
                <c:pt idx="3354">
                  <c:v>1.02</c:v>
                </c:pt>
                <c:pt idx="3355">
                  <c:v>0.9</c:v>
                </c:pt>
                <c:pt idx="3356">
                  <c:v>0.87</c:v>
                </c:pt>
                <c:pt idx="3357">
                  <c:v>0.86</c:v>
                </c:pt>
                <c:pt idx="3358">
                  <c:v>0.84</c:v>
                </c:pt>
                <c:pt idx="3359">
                  <c:v>0.82</c:v>
                </c:pt>
                <c:pt idx="3360">
                  <c:v>0.84</c:v>
                </c:pt>
                <c:pt idx="3361">
                  <c:v>0.81</c:v>
                </c:pt>
                <c:pt idx="3362">
                  <c:v>0.72</c:v>
                </c:pt>
                <c:pt idx="3363">
                  <c:v>0.7</c:v>
                </c:pt>
                <c:pt idx="3364">
                  <c:v>0.75</c:v>
                </c:pt>
                <c:pt idx="3365">
                  <c:v>0.72</c:v>
                </c:pt>
                <c:pt idx="3366">
                  <c:v>0.7</c:v>
                </c:pt>
                <c:pt idx="3367">
                  <c:v>0.73</c:v>
                </c:pt>
                <c:pt idx="3368">
                  <c:v>0.7</c:v>
                </c:pt>
                <c:pt idx="3369">
                  <c:v>0.74</c:v>
                </c:pt>
                <c:pt idx="3370">
                  <c:v>0.9</c:v>
                </c:pt>
                <c:pt idx="3371">
                  <c:v>0.9</c:v>
                </c:pt>
                <c:pt idx="3372">
                  <c:v>0.87</c:v>
                </c:pt>
                <c:pt idx="3373">
                  <c:v>0.85</c:v>
                </c:pt>
                <c:pt idx="3374">
                  <c:v>0.93</c:v>
                </c:pt>
                <c:pt idx="3375">
                  <c:v>0.95</c:v>
                </c:pt>
                <c:pt idx="3376">
                  <c:v>0.86</c:v>
                </c:pt>
                <c:pt idx="3377">
                  <c:v>0.84</c:v>
                </c:pt>
                <c:pt idx="3378">
                  <c:v>0.65</c:v>
                </c:pt>
                <c:pt idx="3379">
                  <c:v>0.7</c:v>
                </c:pt>
                <c:pt idx="3380">
                  <c:v>0.78</c:v>
                </c:pt>
                <c:pt idx="3381">
                  <c:v>0.76</c:v>
                </c:pt>
                <c:pt idx="3382">
                  <c:v>0.83</c:v>
                </c:pt>
                <c:pt idx="3383">
                  <c:v>0.88</c:v>
                </c:pt>
                <c:pt idx="3384">
                  <c:v>0.81</c:v>
                </c:pt>
                <c:pt idx="3385">
                  <c:v>0.86</c:v>
                </c:pt>
                <c:pt idx="3386">
                  <c:v>0.65</c:v>
                </c:pt>
                <c:pt idx="3387">
                  <c:v>0.75</c:v>
                </c:pt>
                <c:pt idx="3388">
                  <c:v>0.68</c:v>
                </c:pt>
                <c:pt idx="3389">
                  <c:v>0.76</c:v>
                </c:pt>
                <c:pt idx="3390">
                  <c:v>0.79</c:v>
                </c:pt>
                <c:pt idx="3391">
                  <c:v>0.8</c:v>
                </c:pt>
                <c:pt idx="3392">
                  <c:v>0.69</c:v>
                </c:pt>
                <c:pt idx="3393">
                  <c:v>0.57999999999999996</c:v>
                </c:pt>
                <c:pt idx="3394">
                  <c:v>0.75</c:v>
                </c:pt>
                <c:pt idx="3395">
                  <c:v>0.72</c:v>
                </c:pt>
                <c:pt idx="3396">
                  <c:v>0.8</c:v>
                </c:pt>
                <c:pt idx="3397">
                  <c:v>0.77</c:v>
                </c:pt>
                <c:pt idx="3398">
                  <c:v>0.76</c:v>
                </c:pt>
                <c:pt idx="3399">
                  <c:v>0.72</c:v>
                </c:pt>
                <c:pt idx="3400">
                  <c:v>0.78</c:v>
                </c:pt>
                <c:pt idx="3401">
                  <c:v>0.8</c:v>
                </c:pt>
                <c:pt idx="3402">
                  <c:v>0.74</c:v>
                </c:pt>
                <c:pt idx="3403">
                  <c:v>0.69</c:v>
                </c:pt>
                <c:pt idx="3404">
                  <c:v>0.64</c:v>
                </c:pt>
                <c:pt idx="3405">
                  <c:v>0.63</c:v>
                </c:pt>
                <c:pt idx="3406">
                  <c:v>0.66</c:v>
                </c:pt>
                <c:pt idx="3407">
                  <c:v>0.8</c:v>
                </c:pt>
                <c:pt idx="3408">
                  <c:v>0.62</c:v>
                </c:pt>
                <c:pt idx="3409">
                  <c:v>0.6</c:v>
                </c:pt>
                <c:pt idx="3410">
                  <c:v>0.48</c:v>
                </c:pt>
                <c:pt idx="3411">
                  <c:v>0.94</c:v>
                </c:pt>
                <c:pt idx="3412">
                  <c:v>0.85</c:v>
                </c:pt>
                <c:pt idx="3413">
                  <c:v>0.74</c:v>
                </c:pt>
                <c:pt idx="3414">
                  <c:v>0.57999999999999996</c:v>
                </c:pt>
                <c:pt idx="3415">
                  <c:v>0.56000000000000005</c:v>
                </c:pt>
                <c:pt idx="3416">
                  <c:v>0.67</c:v>
                </c:pt>
                <c:pt idx="3417">
                  <c:v>0.71</c:v>
                </c:pt>
                <c:pt idx="3418">
                  <c:v>0.95</c:v>
                </c:pt>
                <c:pt idx="3419">
                  <c:v>0.99</c:v>
                </c:pt>
                <c:pt idx="3420">
                  <c:v>0.93</c:v>
                </c:pt>
                <c:pt idx="3421">
                  <c:v>0.91</c:v>
                </c:pt>
                <c:pt idx="3422">
                  <c:v>0.84</c:v>
                </c:pt>
                <c:pt idx="3423">
                  <c:v>0.78</c:v>
                </c:pt>
                <c:pt idx="3424">
                  <c:v>0.66</c:v>
                </c:pt>
                <c:pt idx="3425">
                  <c:v>0.63</c:v>
                </c:pt>
                <c:pt idx="3426">
                  <c:v>0.62</c:v>
                </c:pt>
                <c:pt idx="3427">
                  <c:v>0.6</c:v>
                </c:pt>
                <c:pt idx="3428">
                  <c:v>0.64</c:v>
                </c:pt>
                <c:pt idx="3429">
                  <c:v>0.65</c:v>
                </c:pt>
                <c:pt idx="3430">
                  <c:v>0.59</c:v>
                </c:pt>
                <c:pt idx="3431">
                  <c:v>0.61</c:v>
                </c:pt>
                <c:pt idx="3432">
                  <c:v>0.63</c:v>
                </c:pt>
                <c:pt idx="3433">
                  <c:v>0.65</c:v>
                </c:pt>
                <c:pt idx="3434">
                  <c:v>0.68</c:v>
                </c:pt>
                <c:pt idx="3435">
                  <c:v>0.62</c:v>
                </c:pt>
                <c:pt idx="3436">
                  <c:v>0.54</c:v>
                </c:pt>
                <c:pt idx="3437">
                  <c:v>0.48</c:v>
                </c:pt>
                <c:pt idx="3438">
                  <c:v>0.46</c:v>
                </c:pt>
                <c:pt idx="3439">
                  <c:v>0.42</c:v>
                </c:pt>
                <c:pt idx="3440">
                  <c:v>0.36</c:v>
                </c:pt>
                <c:pt idx="3441">
                  <c:v>0.31</c:v>
                </c:pt>
                <c:pt idx="3442">
                  <c:v>0.76</c:v>
                </c:pt>
                <c:pt idx="3443">
                  <c:v>0.63</c:v>
                </c:pt>
                <c:pt idx="3444">
                  <c:v>0.77</c:v>
                </c:pt>
                <c:pt idx="3445">
                  <c:v>0.8</c:v>
                </c:pt>
                <c:pt idx="3446">
                  <c:v>0.84</c:v>
                </c:pt>
                <c:pt idx="3447">
                  <c:v>0.76</c:v>
                </c:pt>
                <c:pt idx="3448">
                  <c:v>0.7</c:v>
                </c:pt>
                <c:pt idx="3449">
                  <c:v>0.65</c:v>
                </c:pt>
                <c:pt idx="3450">
                  <c:v>0.55000000000000004</c:v>
                </c:pt>
                <c:pt idx="3451">
                  <c:v>0.57999999999999996</c:v>
                </c:pt>
                <c:pt idx="3452">
                  <c:v>0.56000000000000005</c:v>
                </c:pt>
                <c:pt idx="3453">
                  <c:v>0.59</c:v>
                </c:pt>
                <c:pt idx="3454">
                  <c:v>0.64</c:v>
                </c:pt>
                <c:pt idx="3455">
                  <c:v>0.61</c:v>
                </c:pt>
                <c:pt idx="3456">
                  <c:v>0.6</c:v>
                </c:pt>
                <c:pt idx="3457">
                  <c:v>0.65</c:v>
                </c:pt>
                <c:pt idx="3458">
                  <c:v>0.56000000000000005</c:v>
                </c:pt>
                <c:pt idx="3459">
                  <c:v>0.57999999999999996</c:v>
                </c:pt>
                <c:pt idx="3460">
                  <c:v>0.5</c:v>
                </c:pt>
                <c:pt idx="3461">
                  <c:v>0.56000000000000005</c:v>
                </c:pt>
                <c:pt idx="3462">
                  <c:v>0.5</c:v>
                </c:pt>
                <c:pt idx="3463">
                  <c:v>0.47</c:v>
                </c:pt>
                <c:pt idx="3464">
                  <c:v>0.56000000000000005</c:v>
                </c:pt>
                <c:pt idx="3465">
                  <c:v>0.55000000000000004</c:v>
                </c:pt>
                <c:pt idx="3466">
                  <c:v>0.59</c:v>
                </c:pt>
                <c:pt idx="3467">
                  <c:v>0.62</c:v>
                </c:pt>
                <c:pt idx="3468">
                  <c:v>0.64</c:v>
                </c:pt>
                <c:pt idx="3469">
                  <c:v>0.61</c:v>
                </c:pt>
                <c:pt idx="3470">
                  <c:v>0.62</c:v>
                </c:pt>
                <c:pt idx="3471">
                  <c:v>0.6</c:v>
                </c:pt>
                <c:pt idx="3472">
                  <c:v>0.57999999999999996</c:v>
                </c:pt>
                <c:pt idx="3473">
                  <c:v>0.62</c:v>
                </c:pt>
                <c:pt idx="3474">
                  <c:v>0.64</c:v>
                </c:pt>
                <c:pt idx="3475">
                  <c:v>0.6</c:v>
                </c:pt>
                <c:pt idx="3476">
                  <c:v>0.59</c:v>
                </c:pt>
                <c:pt idx="3477">
                  <c:v>0.57999999999999996</c:v>
                </c:pt>
                <c:pt idx="3478">
                  <c:v>0.59</c:v>
                </c:pt>
                <c:pt idx="3479">
                  <c:v>0.61</c:v>
                </c:pt>
                <c:pt idx="3480">
                  <c:v>0.57999999999999996</c:v>
                </c:pt>
                <c:pt idx="3481">
                  <c:v>0.55000000000000004</c:v>
                </c:pt>
                <c:pt idx="3482">
                  <c:v>0.56000000000000005</c:v>
                </c:pt>
                <c:pt idx="3483">
                  <c:v>0.62</c:v>
                </c:pt>
                <c:pt idx="3484">
                  <c:v>0.67</c:v>
                </c:pt>
                <c:pt idx="3485">
                  <c:v>0.61</c:v>
                </c:pt>
                <c:pt idx="3486">
                  <c:v>0.69</c:v>
                </c:pt>
                <c:pt idx="3487">
                  <c:v>0.66</c:v>
                </c:pt>
                <c:pt idx="3488">
                  <c:v>0.69</c:v>
                </c:pt>
                <c:pt idx="3489">
                  <c:v>0.65</c:v>
                </c:pt>
                <c:pt idx="3490">
                  <c:v>0.83</c:v>
                </c:pt>
                <c:pt idx="3491">
                  <c:v>0.85</c:v>
                </c:pt>
                <c:pt idx="3492">
                  <c:v>0.71</c:v>
                </c:pt>
                <c:pt idx="3493">
                  <c:v>0.68</c:v>
                </c:pt>
                <c:pt idx="3494">
                  <c:v>0.74</c:v>
                </c:pt>
                <c:pt idx="3495">
                  <c:v>0.76</c:v>
                </c:pt>
                <c:pt idx="3496">
                  <c:v>0.68</c:v>
                </c:pt>
                <c:pt idx="3497">
                  <c:v>0.63</c:v>
                </c:pt>
                <c:pt idx="3498">
                  <c:v>0.64</c:v>
                </c:pt>
                <c:pt idx="3499">
                  <c:v>0.62</c:v>
                </c:pt>
                <c:pt idx="3500">
                  <c:v>0.65</c:v>
                </c:pt>
                <c:pt idx="3501">
                  <c:v>0.67</c:v>
                </c:pt>
                <c:pt idx="3502">
                  <c:v>0.66</c:v>
                </c:pt>
                <c:pt idx="3503">
                  <c:v>0.72</c:v>
                </c:pt>
                <c:pt idx="3504">
                  <c:v>0.77</c:v>
                </c:pt>
                <c:pt idx="3505">
                  <c:v>0.73</c:v>
                </c:pt>
                <c:pt idx="3506">
                  <c:v>0.73</c:v>
                </c:pt>
                <c:pt idx="3507">
                  <c:v>0.67</c:v>
                </c:pt>
                <c:pt idx="3508">
                  <c:v>0.79</c:v>
                </c:pt>
                <c:pt idx="3509">
                  <c:v>0.77</c:v>
                </c:pt>
                <c:pt idx="3510">
                  <c:v>0.8</c:v>
                </c:pt>
                <c:pt idx="3511">
                  <c:v>0.7</c:v>
                </c:pt>
                <c:pt idx="3512">
                  <c:v>0.82</c:v>
                </c:pt>
                <c:pt idx="3513">
                  <c:v>0.93</c:v>
                </c:pt>
                <c:pt idx="3514">
                  <c:v>0.97</c:v>
                </c:pt>
                <c:pt idx="3515">
                  <c:v>0.79</c:v>
                </c:pt>
                <c:pt idx="3516">
                  <c:v>0.89</c:v>
                </c:pt>
                <c:pt idx="3517">
                  <c:v>0.8</c:v>
                </c:pt>
                <c:pt idx="3518">
                  <c:v>1.02</c:v>
                </c:pt>
                <c:pt idx="3519">
                  <c:v>1.06</c:v>
                </c:pt>
                <c:pt idx="3520">
                  <c:v>1.19</c:v>
                </c:pt>
                <c:pt idx="3521">
                  <c:v>1.01</c:v>
                </c:pt>
                <c:pt idx="3522">
                  <c:v>0.74</c:v>
                </c:pt>
                <c:pt idx="3523">
                  <c:v>0.98</c:v>
                </c:pt>
                <c:pt idx="3524">
                  <c:v>0.93</c:v>
                </c:pt>
                <c:pt idx="3525">
                  <c:v>0.91</c:v>
                </c:pt>
                <c:pt idx="3526">
                  <c:v>0.87</c:v>
                </c:pt>
                <c:pt idx="3527">
                  <c:v>0.77</c:v>
                </c:pt>
                <c:pt idx="3528">
                  <c:v>0.76</c:v>
                </c:pt>
                <c:pt idx="3529">
                  <c:v>0.79</c:v>
                </c:pt>
                <c:pt idx="3530">
                  <c:v>1.05</c:v>
                </c:pt>
                <c:pt idx="3531">
                  <c:v>0.77</c:v>
                </c:pt>
                <c:pt idx="3532">
                  <c:v>0.76</c:v>
                </c:pt>
                <c:pt idx="3533">
                  <c:v>0.77</c:v>
                </c:pt>
                <c:pt idx="3534">
                  <c:v>0.61</c:v>
                </c:pt>
                <c:pt idx="3535">
                  <c:v>0.67</c:v>
                </c:pt>
                <c:pt idx="3536">
                  <c:v>0.74</c:v>
                </c:pt>
                <c:pt idx="3537">
                  <c:v>0.86</c:v>
                </c:pt>
                <c:pt idx="3538">
                  <c:v>0.88</c:v>
                </c:pt>
                <c:pt idx="3539">
                  <c:v>0.97</c:v>
                </c:pt>
                <c:pt idx="3540">
                  <c:v>0.91</c:v>
                </c:pt>
                <c:pt idx="3541">
                  <c:v>0.93</c:v>
                </c:pt>
                <c:pt idx="3542">
                  <c:v>0.97</c:v>
                </c:pt>
                <c:pt idx="3543">
                  <c:v>0.9</c:v>
                </c:pt>
                <c:pt idx="3544">
                  <c:v>1.06</c:v>
                </c:pt>
                <c:pt idx="3545">
                  <c:v>1.24</c:v>
                </c:pt>
                <c:pt idx="3546">
                  <c:v>1.18</c:v>
                </c:pt>
                <c:pt idx="3547">
                  <c:v>1.1000000000000001</c:v>
                </c:pt>
                <c:pt idx="3548">
                  <c:v>1.1299999999999999</c:v>
                </c:pt>
                <c:pt idx="3549">
                  <c:v>1.1000000000000001</c:v>
                </c:pt>
                <c:pt idx="3550">
                  <c:v>1.1000000000000001</c:v>
                </c:pt>
                <c:pt idx="3551">
                  <c:v>1.06</c:v>
                </c:pt>
                <c:pt idx="3552">
                  <c:v>0.96</c:v>
                </c:pt>
                <c:pt idx="3553">
                  <c:v>0.8</c:v>
                </c:pt>
                <c:pt idx="3554">
                  <c:v>1</c:v>
                </c:pt>
                <c:pt idx="3555">
                  <c:v>0.66</c:v>
                </c:pt>
                <c:pt idx="3556">
                  <c:v>0.57999999999999996</c:v>
                </c:pt>
                <c:pt idx="3557">
                  <c:v>0.9</c:v>
                </c:pt>
                <c:pt idx="3558">
                  <c:v>0.53</c:v>
                </c:pt>
                <c:pt idx="3559">
                  <c:v>0.88</c:v>
                </c:pt>
                <c:pt idx="3560">
                  <c:v>0.39</c:v>
                </c:pt>
                <c:pt idx="3561">
                  <c:v>0.69</c:v>
                </c:pt>
                <c:pt idx="3562">
                  <c:v>0.39</c:v>
                </c:pt>
                <c:pt idx="3563">
                  <c:v>0.73</c:v>
                </c:pt>
                <c:pt idx="3564">
                  <c:v>0.63</c:v>
                </c:pt>
                <c:pt idx="3565">
                  <c:v>0.9</c:v>
                </c:pt>
                <c:pt idx="3566">
                  <c:v>0.76</c:v>
                </c:pt>
                <c:pt idx="3567">
                  <c:v>1.21</c:v>
                </c:pt>
                <c:pt idx="3568">
                  <c:v>1.1499999999999999</c:v>
                </c:pt>
                <c:pt idx="3569">
                  <c:v>1.1299999999999999</c:v>
                </c:pt>
                <c:pt idx="3570">
                  <c:v>1.01</c:v>
                </c:pt>
                <c:pt idx="3571">
                  <c:v>1.04</c:v>
                </c:pt>
                <c:pt idx="3572">
                  <c:v>1.38</c:v>
                </c:pt>
                <c:pt idx="3573">
                  <c:v>1.1499999999999999</c:v>
                </c:pt>
                <c:pt idx="3574">
                  <c:v>1.31</c:v>
                </c:pt>
                <c:pt idx="3575">
                  <c:v>0.91</c:v>
                </c:pt>
                <c:pt idx="3576">
                  <c:v>1.22</c:v>
                </c:pt>
                <c:pt idx="3577">
                  <c:v>0.95</c:v>
                </c:pt>
                <c:pt idx="3578">
                  <c:v>1.17</c:v>
                </c:pt>
                <c:pt idx="3579">
                  <c:v>0.88</c:v>
                </c:pt>
                <c:pt idx="3580">
                  <c:v>0.93</c:v>
                </c:pt>
                <c:pt idx="3581">
                  <c:v>0.9</c:v>
                </c:pt>
                <c:pt idx="3582">
                  <c:v>0.9</c:v>
                </c:pt>
                <c:pt idx="3583">
                  <c:v>0.88</c:v>
                </c:pt>
                <c:pt idx="3584">
                  <c:v>0.81</c:v>
                </c:pt>
                <c:pt idx="3585">
                  <c:v>0.95</c:v>
                </c:pt>
                <c:pt idx="3586">
                  <c:v>0.84</c:v>
                </c:pt>
                <c:pt idx="3587">
                  <c:v>1.21</c:v>
                </c:pt>
                <c:pt idx="3588">
                  <c:v>1.07</c:v>
                </c:pt>
                <c:pt idx="3589">
                  <c:v>1.18</c:v>
                </c:pt>
                <c:pt idx="3590">
                  <c:v>1.03</c:v>
                </c:pt>
                <c:pt idx="3591">
                  <c:v>0.97</c:v>
                </c:pt>
                <c:pt idx="3592">
                  <c:v>1.1100000000000001</c:v>
                </c:pt>
                <c:pt idx="3593">
                  <c:v>0.93</c:v>
                </c:pt>
                <c:pt idx="3594">
                  <c:v>1.07</c:v>
                </c:pt>
                <c:pt idx="3595">
                  <c:v>0.95</c:v>
                </c:pt>
                <c:pt idx="3596">
                  <c:v>0.92</c:v>
                </c:pt>
                <c:pt idx="3597">
                  <c:v>1</c:v>
                </c:pt>
                <c:pt idx="3598">
                  <c:v>0.9</c:v>
                </c:pt>
                <c:pt idx="3599">
                  <c:v>1.02</c:v>
                </c:pt>
                <c:pt idx="3600">
                  <c:v>0.88</c:v>
                </c:pt>
                <c:pt idx="3601">
                  <c:v>0.62</c:v>
                </c:pt>
                <c:pt idx="3602">
                  <c:v>0.86</c:v>
                </c:pt>
                <c:pt idx="3603">
                  <c:v>6.8</c:v>
                </c:pt>
                <c:pt idx="3604">
                  <c:v>0.59</c:v>
                </c:pt>
                <c:pt idx="3605">
                  <c:v>0.63</c:v>
                </c:pt>
                <c:pt idx="3606">
                  <c:v>0.79</c:v>
                </c:pt>
                <c:pt idx="3607">
                  <c:v>0.75</c:v>
                </c:pt>
                <c:pt idx="3608">
                  <c:v>0.77</c:v>
                </c:pt>
                <c:pt idx="3609">
                  <c:v>0.85</c:v>
                </c:pt>
                <c:pt idx="3610">
                  <c:v>0.83</c:v>
                </c:pt>
                <c:pt idx="3611">
                  <c:v>0.9</c:v>
                </c:pt>
                <c:pt idx="3612">
                  <c:v>0.92</c:v>
                </c:pt>
                <c:pt idx="3613">
                  <c:v>0.86</c:v>
                </c:pt>
                <c:pt idx="3614">
                  <c:v>0.93</c:v>
                </c:pt>
                <c:pt idx="3615">
                  <c:v>0.87</c:v>
                </c:pt>
                <c:pt idx="3616">
                  <c:v>0.78</c:v>
                </c:pt>
                <c:pt idx="3617">
                  <c:v>0.54</c:v>
                </c:pt>
                <c:pt idx="3618">
                  <c:v>0.46</c:v>
                </c:pt>
                <c:pt idx="3619">
                  <c:v>0.9</c:v>
                </c:pt>
                <c:pt idx="3620">
                  <c:v>0.95</c:v>
                </c:pt>
                <c:pt idx="3621">
                  <c:v>1.1000000000000001</c:v>
                </c:pt>
                <c:pt idx="3622">
                  <c:v>1.06</c:v>
                </c:pt>
                <c:pt idx="3623">
                  <c:v>1.01</c:v>
                </c:pt>
                <c:pt idx="3624">
                  <c:v>1.08</c:v>
                </c:pt>
                <c:pt idx="3625">
                  <c:v>1.18</c:v>
                </c:pt>
                <c:pt idx="3626">
                  <c:v>1</c:v>
                </c:pt>
                <c:pt idx="3627">
                  <c:v>0.93</c:v>
                </c:pt>
                <c:pt idx="3628">
                  <c:v>0.94</c:v>
                </c:pt>
                <c:pt idx="3629">
                  <c:v>0.81</c:v>
                </c:pt>
                <c:pt idx="3630">
                  <c:v>0.7</c:v>
                </c:pt>
                <c:pt idx="3631">
                  <c:v>0.63</c:v>
                </c:pt>
                <c:pt idx="3632">
                  <c:v>0.55000000000000004</c:v>
                </c:pt>
                <c:pt idx="3633">
                  <c:v>0.52</c:v>
                </c:pt>
                <c:pt idx="3634">
                  <c:v>1.1599999999999999</c:v>
                </c:pt>
                <c:pt idx="3635">
                  <c:v>1.0900000000000001</c:v>
                </c:pt>
                <c:pt idx="3636">
                  <c:v>1.04</c:v>
                </c:pt>
                <c:pt idx="3637">
                  <c:v>1.1100000000000001</c:v>
                </c:pt>
                <c:pt idx="3638">
                  <c:v>1.06</c:v>
                </c:pt>
                <c:pt idx="3639">
                  <c:v>0.87</c:v>
                </c:pt>
                <c:pt idx="3640">
                  <c:v>0.93</c:v>
                </c:pt>
                <c:pt idx="3641">
                  <c:v>1.04</c:v>
                </c:pt>
                <c:pt idx="3642">
                  <c:v>1.08</c:v>
                </c:pt>
                <c:pt idx="3643">
                  <c:v>0.99</c:v>
                </c:pt>
                <c:pt idx="3644">
                  <c:v>0.9</c:v>
                </c:pt>
                <c:pt idx="3645">
                  <c:v>0.89</c:v>
                </c:pt>
                <c:pt idx="3646">
                  <c:v>0.92</c:v>
                </c:pt>
                <c:pt idx="3647">
                  <c:v>0.98</c:v>
                </c:pt>
                <c:pt idx="3648">
                  <c:v>1</c:v>
                </c:pt>
                <c:pt idx="3649">
                  <c:v>0.97</c:v>
                </c:pt>
                <c:pt idx="3650">
                  <c:v>1.06</c:v>
                </c:pt>
                <c:pt idx="3651">
                  <c:v>1.1499999999999999</c:v>
                </c:pt>
                <c:pt idx="3652">
                  <c:v>1.21</c:v>
                </c:pt>
                <c:pt idx="3653">
                  <c:v>0.98</c:v>
                </c:pt>
                <c:pt idx="3654">
                  <c:v>0.95</c:v>
                </c:pt>
                <c:pt idx="3655">
                  <c:v>0.91</c:v>
                </c:pt>
                <c:pt idx="3656">
                  <c:v>0.73</c:v>
                </c:pt>
                <c:pt idx="3657">
                  <c:v>0.49</c:v>
                </c:pt>
                <c:pt idx="3658">
                  <c:v>0.94</c:v>
                </c:pt>
                <c:pt idx="3659">
                  <c:v>0.96</c:v>
                </c:pt>
                <c:pt idx="3660">
                  <c:v>0.99</c:v>
                </c:pt>
                <c:pt idx="3661">
                  <c:v>1</c:v>
                </c:pt>
                <c:pt idx="3662">
                  <c:v>1.1000000000000001</c:v>
                </c:pt>
                <c:pt idx="3663">
                  <c:v>1.07</c:v>
                </c:pt>
                <c:pt idx="3664">
                  <c:v>1.03</c:v>
                </c:pt>
                <c:pt idx="3665">
                  <c:v>1.08</c:v>
                </c:pt>
                <c:pt idx="3666">
                  <c:v>1.05</c:v>
                </c:pt>
                <c:pt idx="3667">
                  <c:v>1.1499999999999999</c:v>
                </c:pt>
                <c:pt idx="3668">
                  <c:v>1.25</c:v>
                </c:pt>
                <c:pt idx="3669">
                  <c:v>1.22</c:v>
                </c:pt>
                <c:pt idx="3670">
                  <c:v>1.1299999999999999</c:v>
                </c:pt>
                <c:pt idx="3671">
                  <c:v>1.24</c:v>
                </c:pt>
                <c:pt idx="3672">
                  <c:v>1.33</c:v>
                </c:pt>
                <c:pt idx="3673">
                  <c:v>1.43</c:v>
                </c:pt>
                <c:pt idx="3674">
                  <c:v>1.5</c:v>
                </c:pt>
                <c:pt idx="3675">
                  <c:v>1.41</c:v>
                </c:pt>
                <c:pt idx="3676">
                  <c:v>1.32</c:v>
                </c:pt>
                <c:pt idx="3677">
                  <c:v>0.93</c:v>
                </c:pt>
                <c:pt idx="3678">
                  <c:v>0.89</c:v>
                </c:pt>
                <c:pt idx="3679">
                  <c:v>0.92</c:v>
                </c:pt>
                <c:pt idx="3680">
                  <c:v>0.95</c:v>
                </c:pt>
                <c:pt idx="3681">
                  <c:v>0.9</c:v>
                </c:pt>
                <c:pt idx="3682">
                  <c:v>0.56000000000000005</c:v>
                </c:pt>
                <c:pt idx="3683">
                  <c:v>0.5</c:v>
                </c:pt>
                <c:pt idx="3684">
                  <c:v>0.43</c:v>
                </c:pt>
                <c:pt idx="3685">
                  <c:v>0.98</c:v>
                </c:pt>
                <c:pt idx="3686">
                  <c:v>1.03</c:v>
                </c:pt>
                <c:pt idx="3687">
                  <c:v>0.98</c:v>
                </c:pt>
                <c:pt idx="3688">
                  <c:v>1.28</c:v>
                </c:pt>
                <c:pt idx="3689">
                  <c:v>1.55</c:v>
                </c:pt>
                <c:pt idx="3690">
                  <c:v>1.41</c:v>
                </c:pt>
                <c:pt idx="3691">
                  <c:v>1.25</c:v>
                </c:pt>
                <c:pt idx="3692">
                  <c:v>1.08</c:v>
                </c:pt>
                <c:pt idx="3693">
                  <c:v>1.1100000000000001</c:v>
                </c:pt>
                <c:pt idx="3694">
                  <c:v>1.35</c:v>
                </c:pt>
                <c:pt idx="3695">
                  <c:v>1.28</c:v>
                </c:pt>
                <c:pt idx="3696">
                  <c:v>1.56</c:v>
                </c:pt>
                <c:pt idx="3697">
                  <c:v>1.61</c:v>
                </c:pt>
                <c:pt idx="3698">
                  <c:v>1.1499999999999999</c:v>
                </c:pt>
                <c:pt idx="3699">
                  <c:v>1.08</c:v>
                </c:pt>
                <c:pt idx="3700">
                  <c:v>1.24</c:v>
                </c:pt>
                <c:pt idx="3701">
                  <c:v>1.49</c:v>
                </c:pt>
                <c:pt idx="3702">
                  <c:v>1.56</c:v>
                </c:pt>
                <c:pt idx="3703">
                  <c:v>1.63</c:v>
                </c:pt>
                <c:pt idx="3704">
                  <c:v>1.35</c:v>
                </c:pt>
                <c:pt idx="3705">
                  <c:v>1.1299999999999999</c:v>
                </c:pt>
                <c:pt idx="3706">
                  <c:v>1.36</c:v>
                </c:pt>
                <c:pt idx="3707">
                  <c:v>1.38</c:v>
                </c:pt>
                <c:pt idx="3708">
                  <c:v>1.41</c:v>
                </c:pt>
                <c:pt idx="3709">
                  <c:v>1.42</c:v>
                </c:pt>
                <c:pt idx="3710">
                  <c:v>1.46</c:v>
                </c:pt>
                <c:pt idx="3711">
                  <c:v>1.58</c:v>
                </c:pt>
                <c:pt idx="3712">
                  <c:v>1.42</c:v>
                </c:pt>
                <c:pt idx="3713">
                  <c:v>1.58</c:v>
                </c:pt>
                <c:pt idx="3714">
                  <c:v>2.0299999999999998</c:v>
                </c:pt>
                <c:pt idx="3715">
                  <c:v>2.09</c:v>
                </c:pt>
                <c:pt idx="3716">
                  <c:v>2.12</c:v>
                </c:pt>
                <c:pt idx="3717">
                  <c:v>1.95</c:v>
                </c:pt>
                <c:pt idx="3718">
                  <c:v>1.55</c:v>
                </c:pt>
                <c:pt idx="3719">
                  <c:v>1.45</c:v>
                </c:pt>
                <c:pt idx="3720">
                  <c:v>1.4</c:v>
                </c:pt>
                <c:pt idx="3721">
                  <c:v>1.39</c:v>
                </c:pt>
                <c:pt idx="3722">
                  <c:v>1.57</c:v>
                </c:pt>
                <c:pt idx="3723">
                  <c:v>1.83</c:v>
                </c:pt>
                <c:pt idx="3724">
                  <c:v>1.6</c:v>
                </c:pt>
                <c:pt idx="3725">
                  <c:v>1.54</c:v>
                </c:pt>
                <c:pt idx="3726">
                  <c:v>1.36</c:v>
                </c:pt>
                <c:pt idx="3727">
                  <c:v>1.31</c:v>
                </c:pt>
                <c:pt idx="3728">
                  <c:v>1.21</c:v>
                </c:pt>
                <c:pt idx="3729">
                  <c:v>1.1399999999999999</c:v>
                </c:pt>
                <c:pt idx="3730">
                  <c:v>0.92</c:v>
                </c:pt>
                <c:pt idx="3731">
                  <c:v>0.83</c:v>
                </c:pt>
                <c:pt idx="3732">
                  <c:v>0.45</c:v>
                </c:pt>
                <c:pt idx="3733">
                  <c:v>0.93</c:v>
                </c:pt>
                <c:pt idx="3734">
                  <c:v>0.95</c:v>
                </c:pt>
                <c:pt idx="3735">
                  <c:v>0.94</c:v>
                </c:pt>
                <c:pt idx="3736">
                  <c:v>1.48</c:v>
                </c:pt>
                <c:pt idx="3737">
                  <c:v>1.53</c:v>
                </c:pt>
                <c:pt idx="3738">
                  <c:v>1.49</c:v>
                </c:pt>
                <c:pt idx="3739">
                  <c:v>1.61</c:v>
                </c:pt>
                <c:pt idx="3740">
                  <c:v>1.51</c:v>
                </c:pt>
                <c:pt idx="3741">
                  <c:v>1.95</c:v>
                </c:pt>
                <c:pt idx="3742">
                  <c:v>1.52</c:v>
                </c:pt>
                <c:pt idx="3743">
                  <c:v>1.44</c:v>
                </c:pt>
                <c:pt idx="3744">
                  <c:v>1.56</c:v>
                </c:pt>
                <c:pt idx="3745">
                  <c:v>1.52</c:v>
                </c:pt>
                <c:pt idx="3746">
                  <c:v>1.71</c:v>
                </c:pt>
                <c:pt idx="3747">
                  <c:v>1.66</c:v>
                </c:pt>
                <c:pt idx="3748">
                  <c:v>1.67</c:v>
                </c:pt>
                <c:pt idx="3749">
                  <c:v>1.51</c:v>
                </c:pt>
                <c:pt idx="3750">
                  <c:v>1.56</c:v>
                </c:pt>
                <c:pt idx="3751">
                  <c:v>1.68</c:v>
                </c:pt>
                <c:pt idx="3752">
                  <c:v>1.61</c:v>
                </c:pt>
                <c:pt idx="3753">
                  <c:v>1.59</c:v>
                </c:pt>
                <c:pt idx="3754">
                  <c:v>1.33</c:v>
                </c:pt>
                <c:pt idx="3755">
                  <c:v>1.17</c:v>
                </c:pt>
                <c:pt idx="3756">
                  <c:v>1.21</c:v>
                </c:pt>
                <c:pt idx="3757">
                  <c:v>1.1499999999999999</c:v>
                </c:pt>
                <c:pt idx="3758">
                  <c:v>1.26</c:v>
                </c:pt>
                <c:pt idx="3759">
                  <c:v>1.38</c:v>
                </c:pt>
                <c:pt idx="3760">
                  <c:v>1.36</c:v>
                </c:pt>
                <c:pt idx="3761">
                  <c:v>1.3</c:v>
                </c:pt>
                <c:pt idx="3762">
                  <c:v>1.32</c:v>
                </c:pt>
                <c:pt idx="3763">
                  <c:v>1.35</c:v>
                </c:pt>
                <c:pt idx="3764">
                  <c:v>1.42</c:v>
                </c:pt>
                <c:pt idx="3765">
                  <c:v>1.51</c:v>
                </c:pt>
                <c:pt idx="3766">
                  <c:v>1.36</c:v>
                </c:pt>
                <c:pt idx="3767">
                  <c:v>1.34</c:v>
                </c:pt>
                <c:pt idx="3768">
                  <c:v>1.23</c:v>
                </c:pt>
                <c:pt idx="3769">
                  <c:v>1.25</c:v>
                </c:pt>
                <c:pt idx="3770">
                  <c:v>1.35</c:v>
                </c:pt>
                <c:pt idx="3771">
                  <c:v>1.43</c:v>
                </c:pt>
                <c:pt idx="3772">
                  <c:v>1.49</c:v>
                </c:pt>
                <c:pt idx="3773">
                  <c:v>1.45</c:v>
                </c:pt>
                <c:pt idx="3774">
                  <c:v>1.51</c:v>
                </c:pt>
                <c:pt idx="3775">
                  <c:v>1.5</c:v>
                </c:pt>
                <c:pt idx="3776">
                  <c:v>1.52</c:v>
                </c:pt>
                <c:pt idx="3777">
                  <c:v>1.45</c:v>
                </c:pt>
                <c:pt idx="3778">
                  <c:v>1.19</c:v>
                </c:pt>
                <c:pt idx="3779">
                  <c:v>1.19</c:v>
                </c:pt>
                <c:pt idx="3780">
                  <c:v>1.21</c:v>
                </c:pt>
                <c:pt idx="3781">
                  <c:v>1.26</c:v>
                </c:pt>
                <c:pt idx="3782">
                  <c:v>1.1599999999999999</c:v>
                </c:pt>
                <c:pt idx="3783">
                  <c:v>1.0900000000000001</c:v>
                </c:pt>
                <c:pt idx="3784">
                  <c:v>1.0900000000000001</c:v>
                </c:pt>
                <c:pt idx="3785">
                  <c:v>1.2</c:v>
                </c:pt>
                <c:pt idx="3786">
                  <c:v>1.1100000000000001</c:v>
                </c:pt>
                <c:pt idx="3787">
                  <c:v>1.06</c:v>
                </c:pt>
                <c:pt idx="3788">
                  <c:v>1.0900000000000001</c:v>
                </c:pt>
                <c:pt idx="3789">
                  <c:v>1.06</c:v>
                </c:pt>
                <c:pt idx="3790">
                  <c:v>1.1000000000000001</c:v>
                </c:pt>
                <c:pt idx="3791">
                  <c:v>1.04</c:v>
                </c:pt>
                <c:pt idx="3792">
                  <c:v>1.1000000000000001</c:v>
                </c:pt>
                <c:pt idx="3793">
                  <c:v>1</c:v>
                </c:pt>
                <c:pt idx="3794">
                  <c:v>1.22</c:v>
                </c:pt>
                <c:pt idx="3795">
                  <c:v>0.92</c:v>
                </c:pt>
                <c:pt idx="3796">
                  <c:v>0.84</c:v>
                </c:pt>
                <c:pt idx="3797">
                  <c:v>0.95</c:v>
                </c:pt>
                <c:pt idx="3798">
                  <c:v>0.94</c:v>
                </c:pt>
                <c:pt idx="3799">
                  <c:v>0.99</c:v>
                </c:pt>
                <c:pt idx="3800">
                  <c:v>0.93</c:v>
                </c:pt>
                <c:pt idx="3801">
                  <c:v>0.93</c:v>
                </c:pt>
                <c:pt idx="3802">
                  <c:v>0.88</c:v>
                </c:pt>
                <c:pt idx="3803">
                  <c:v>0.91</c:v>
                </c:pt>
                <c:pt idx="3804">
                  <c:v>0.78</c:v>
                </c:pt>
                <c:pt idx="3805">
                  <c:v>0.85</c:v>
                </c:pt>
                <c:pt idx="3806">
                  <c:v>0.87</c:v>
                </c:pt>
                <c:pt idx="3807">
                  <c:v>0.83</c:v>
                </c:pt>
                <c:pt idx="3808">
                  <c:v>0.86</c:v>
                </c:pt>
                <c:pt idx="3809">
                  <c:v>0.79</c:v>
                </c:pt>
                <c:pt idx="3810">
                  <c:v>0.83</c:v>
                </c:pt>
                <c:pt idx="3811">
                  <c:v>0.86</c:v>
                </c:pt>
                <c:pt idx="3812">
                  <c:v>0.92</c:v>
                </c:pt>
                <c:pt idx="3813">
                  <c:v>0.84</c:v>
                </c:pt>
                <c:pt idx="3814">
                  <c:v>0.9</c:v>
                </c:pt>
                <c:pt idx="3815">
                  <c:v>0.97</c:v>
                </c:pt>
                <c:pt idx="3816">
                  <c:v>0.96</c:v>
                </c:pt>
                <c:pt idx="3817">
                  <c:v>0.97</c:v>
                </c:pt>
                <c:pt idx="3818">
                  <c:v>0.97</c:v>
                </c:pt>
                <c:pt idx="3819">
                  <c:v>0.9</c:v>
                </c:pt>
                <c:pt idx="3820">
                  <c:v>0.92</c:v>
                </c:pt>
                <c:pt idx="3821">
                  <c:v>1.06</c:v>
                </c:pt>
                <c:pt idx="3822">
                  <c:v>1.0900000000000001</c:v>
                </c:pt>
                <c:pt idx="3823">
                  <c:v>1.1000000000000001</c:v>
                </c:pt>
                <c:pt idx="3824">
                  <c:v>0.91</c:v>
                </c:pt>
                <c:pt idx="3825">
                  <c:v>0.81</c:v>
                </c:pt>
                <c:pt idx="3826">
                  <c:v>0.78</c:v>
                </c:pt>
                <c:pt idx="3827">
                  <c:v>0.75</c:v>
                </c:pt>
                <c:pt idx="3828">
                  <c:v>0.84</c:v>
                </c:pt>
                <c:pt idx="3829">
                  <c:v>0.81</c:v>
                </c:pt>
                <c:pt idx="3830">
                  <c:v>0.69</c:v>
                </c:pt>
                <c:pt idx="3831">
                  <c:v>0.68</c:v>
                </c:pt>
                <c:pt idx="3832">
                  <c:v>0.65</c:v>
                </c:pt>
                <c:pt idx="3833">
                  <c:v>0.67</c:v>
                </c:pt>
                <c:pt idx="3834">
                  <c:v>0.67</c:v>
                </c:pt>
                <c:pt idx="3835">
                  <c:v>0.7</c:v>
                </c:pt>
                <c:pt idx="3836">
                  <c:v>0.66</c:v>
                </c:pt>
                <c:pt idx="3837">
                  <c:v>0.63</c:v>
                </c:pt>
                <c:pt idx="3838">
                  <c:v>0.64</c:v>
                </c:pt>
                <c:pt idx="3839">
                  <c:v>0.61</c:v>
                </c:pt>
                <c:pt idx="3840">
                  <c:v>0.62</c:v>
                </c:pt>
                <c:pt idx="3841">
                  <c:v>0.6</c:v>
                </c:pt>
                <c:pt idx="3842">
                  <c:v>0.59</c:v>
                </c:pt>
                <c:pt idx="3843">
                  <c:v>0.62</c:v>
                </c:pt>
                <c:pt idx="3844">
                  <c:v>0.7</c:v>
                </c:pt>
                <c:pt idx="3845">
                  <c:v>0.73</c:v>
                </c:pt>
                <c:pt idx="3846">
                  <c:v>0.68</c:v>
                </c:pt>
                <c:pt idx="3847">
                  <c:v>0.68</c:v>
                </c:pt>
                <c:pt idx="3848">
                  <c:v>0.7</c:v>
                </c:pt>
                <c:pt idx="3849">
                  <c:v>0.68</c:v>
                </c:pt>
                <c:pt idx="3850">
                  <c:v>0.82</c:v>
                </c:pt>
                <c:pt idx="3851">
                  <c:v>0.79</c:v>
                </c:pt>
                <c:pt idx="3852">
                  <c:v>0.82</c:v>
                </c:pt>
                <c:pt idx="3853">
                  <c:v>0.77</c:v>
                </c:pt>
                <c:pt idx="3854">
                  <c:v>0.78</c:v>
                </c:pt>
                <c:pt idx="3855">
                  <c:v>0.73</c:v>
                </c:pt>
                <c:pt idx="3856">
                  <c:v>0.78</c:v>
                </c:pt>
                <c:pt idx="3857">
                  <c:v>0.7</c:v>
                </c:pt>
                <c:pt idx="3858">
                  <c:v>0.71</c:v>
                </c:pt>
                <c:pt idx="3859">
                  <c:v>0.76</c:v>
                </c:pt>
                <c:pt idx="3860">
                  <c:v>0.79</c:v>
                </c:pt>
                <c:pt idx="3861">
                  <c:v>0.81</c:v>
                </c:pt>
                <c:pt idx="3862">
                  <c:v>0.74</c:v>
                </c:pt>
                <c:pt idx="3863">
                  <c:v>0.76</c:v>
                </c:pt>
                <c:pt idx="3864">
                  <c:v>0.73</c:v>
                </c:pt>
                <c:pt idx="3865">
                  <c:v>0.76</c:v>
                </c:pt>
                <c:pt idx="3866">
                  <c:v>0.53</c:v>
                </c:pt>
                <c:pt idx="3867">
                  <c:v>0.55000000000000004</c:v>
                </c:pt>
                <c:pt idx="3868">
                  <c:v>0.42</c:v>
                </c:pt>
                <c:pt idx="3869">
                  <c:v>0.56000000000000005</c:v>
                </c:pt>
                <c:pt idx="3870">
                  <c:v>0.5</c:v>
                </c:pt>
                <c:pt idx="3871">
                  <c:v>0.49</c:v>
                </c:pt>
                <c:pt idx="3872">
                  <c:v>0.55000000000000004</c:v>
                </c:pt>
                <c:pt idx="3873">
                  <c:v>0.59</c:v>
                </c:pt>
                <c:pt idx="3874">
                  <c:v>0.62</c:v>
                </c:pt>
                <c:pt idx="3875">
                  <c:v>0.77</c:v>
                </c:pt>
                <c:pt idx="3876">
                  <c:v>0.72</c:v>
                </c:pt>
                <c:pt idx="3877">
                  <c:v>0.75</c:v>
                </c:pt>
                <c:pt idx="3878">
                  <c:v>0.64</c:v>
                </c:pt>
                <c:pt idx="3879">
                  <c:v>0.66</c:v>
                </c:pt>
                <c:pt idx="3880">
                  <c:v>0.59</c:v>
                </c:pt>
                <c:pt idx="3881">
                  <c:v>0.52</c:v>
                </c:pt>
                <c:pt idx="3882">
                  <c:v>0.61</c:v>
                </c:pt>
                <c:pt idx="3883">
                  <c:v>0.49</c:v>
                </c:pt>
                <c:pt idx="3884">
                  <c:v>0.67</c:v>
                </c:pt>
                <c:pt idx="3885">
                  <c:v>0.86</c:v>
                </c:pt>
                <c:pt idx="3886">
                  <c:v>0.54</c:v>
                </c:pt>
                <c:pt idx="3887">
                  <c:v>0.53</c:v>
                </c:pt>
                <c:pt idx="3888">
                  <c:v>0.39</c:v>
                </c:pt>
                <c:pt idx="3889">
                  <c:v>0.68</c:v>
                </c:pt>
                <c:pt idx="3890">
                  <c:v>0.5</c:v>
                </c:pt>
                <c:pt idx="3891">
                  <c:v>0.65</c:v>
                </c:pt>
                <c:pt idx="3892">
                  <c:v>1.1399999999999999</c:v>
                </c:pt>
                <c:pt idx="3893">
                  <c:v>1.19</c:v>
                </c:pt>
                <c:pt idx="3894">
                  <c:v>1.4</c:v>
                </c:pt>
                <c:pt idx="3895">
                  <c:v>1.2</c:v>
                </c:pt>
                <c:pt idx="3896">
                  <c:v>1.29</c:v>
                </c:pt>
                <c:pt idx="3897">
                  <c:v>0.99</c:v>
                </c:pt>
                <c:pt idx="3898">
                  <c:v>0.95</c:v>
                </c:pt>
                <c:pt idx="3899">
                  <c:v>0.76</c:v>
                </c:pt>
                <c:pt idx="3900">
                  <c:v>0.73</c:v>
                </c:pt>
                <c:pt idx="3901">
                  <c:v>0.64</c:v>
                </c:pt>
                <c:pt idx="3902">
                  <c:v>0.66</c:v>
                </c:pt>
                <c:pt idx="3903">
                  <c:v>0.63</c:v>
                </c:pt>
                <c:pt idx="3904">
                  <c:v>0.61</c:v>
                </c:pt>
                <c:pt idx="3905">
                  <c:v>0.54</c:v>
                </c:pt>
                <c:pt idx="3906">
                  <c:v>0.68</c:v>
                </c:pt>
                <c:pt idx="3907">
                  <c:v>0.59</c:v>
                </c:pt>
                <c:pt idx="3908">
                  <c:v>0.68</c:v>
                </c:pt>
                <c:pt idx="3909">
                  <c:v>0.55000000000000004</c:v>
                </c:pt>
                <c:pt idx="3910">
                  <c:v>0.62</c:v>
                </c:pt>
                <c:pt idx="3911">
                  <c:v>0.59</c:v>
                </c:pt>
                <c:pt idx="3912">
                  <c:v>0.62</c:v>
                </c:pt>
                <c:pt idx="3913">
                  <c:v>0.6</c:v>
                </c:pt>
                <c:pt idx="3914">
                  <c:v>0.66</c:v>
                </c:pt>
                <c:pt idx="3915">
                  <c:v>0.59</c:v>
                </c:pt>
                <c:pt idx="3916">
                  <c:v>0.42</c:v>
                </c:pt>
                <c:pt idx="3917">
                  <c:v>0.39</c:v>
                </c:pt>
                <c:pt idx="3918">
                  <c:v>0.38</c:v>
                </c:pt>
                <c:pt idx="3919">
                  <c:v>0.5</c:v>
                </c:pt>
                <c:pt idx="3920">
                  <c:v>0.53</c:v>
                </c:pt>
                <c:pt idx="3921">
                  <c:v>0.56000000000000005</c:v>
                </c:pt>
                <c:pt idx="3922">
                  <c:v>0.76</c:v>
                </c:pt>
                <c:pt idx="3923">
                  <c:v>0.71</c:v>
                </c:pt>
                <c:pt idx="3924">
                  <c:v>0.77</c:v>
                </c:pt>
                <c:pt idx="3925">
                  <c:v>0.84</c:v>
                </c:pt>
                <c:pt idx="3926">
                  <c:v>0.8</c:v>
                </c:pt>
                <c:pt idx="3927">
                  <c:v>0.77</c:v>
                </c:pt>
                <c:pt idx="3928">
                  <c:v>0.81</c:v>
                </c:pt>
                <c:pt idx="3929">
                  <c:v>0.78</c:v>
                </c:pt>
                <c:pt idx="3930">
                  <c:v>0.63</c:v>
                </c:pt>
                <c:pt idx="3931">
                  <c:v>0.61</c:v>
                </c:pt>
                <c:pt idx="3932">
                  <c:v>0.64</c:v>
                </c:pt>
                <c:pt idx="3933">
                  <c:v>0.62</c:v>
                </c:pt>
                <c:pt idx="3934">
                  <c:v>0.57999999999999996</c:v>
                </c:pt>
                <c:pt idx="3935">
                  <c:v>0.56000000000000005</c:v>
                </c:pt>
                <c:pt idx="3936">
                  <c:v>0.6</c:v>
                </c:pt>
                <c:pt idx="3937">
                  <c:v>0.56999999999999995</c:v>
                </c:pt>
                <c:pt idx="3938">
                  <c:v>0.59</c:v>
                </c:pt>
                <c:pt idx="3939">
                  <c:v>0.57999999999999996</c:v>
                </c:pt>
                <c:pt idx="3940">
                  <c:v>0.61</c:v>
                </c:pt>
                <c:pt idx="3941">
                  <c:v>0.6</c:v>
                </c:pt>
                <c:pt idx="3942">
                  <c:v>0.63</c:v>
                </c:pt>
                <c:pt idx="3943">
                  <c:v>0.59</c:v>
                </c:pt>
                <c:pt idx="3944">
                  <c:v>0.52</c:v>
                </c:pt>
                <c:pt idx="3945">
                  <c:v>0.5</c:v>
                </c:pt>
                <c:pt idx="3946">
                  <c:v>0.48</c:v>
                </c:pt>
                <c:pt idx="3947">
                  <c:v>0.53</c:v>
                </c:pt>
                <c:pt idx="3948">
                  <c:v>0.56999999999999995</c:v>
                </c:pt>
                <c:pt idx="3949">
                  <c:v>0.52</c:v>
                </c:pt>
                <c:pt idx="3950">
                  <c:v>0.59</c:v>
                </c:pt>
                <c:pt idx="3951">
                  <c:v>0.56999999999999995</c:v>
                </c:pt>
                <c:pt idx="3952">
                  <c:v>0.55000000000000004</c:v>
                </c:pt>
                <c:pt idx="3953">
                  <c:v>0.52</c:v>
                </c:pt>
                <c:pt idx="3954">
                  <c:v>0.61</c:v>
                </c:pt>
                <c:pt idx="3955">
                  <c:v>0.64</c:v>
                </c:pt>
                <c:pt idx="3956">
                  <c:v>0.57999999999999996</c:v>
                </c:pt>
                <c:pt idx="3957">
                  <c:v>0.66</c:v>
                </c:pt>
                <c:pt idx="3958">
                  <c:v>0.64</c:v>
                </c:pt>
                <c:pt idx="3959">
                  <c:v>0.61</c:v>
                </c:pt>
                <c:pt idx="3960">
                  <c:v>0.59</c:v>
                </c:pt>
                <c:pt idx="3961">
                  <c:v>0.62</c:v>
                </c:pt>
                <c:pt idx="3962">
                  <c:v>0.47</c:v>
                </c:pt>
                <c:pt idx="3963">
                  <c:v>0.63</c:v>
                </c:pt>
                <c:pt idx="3964">
                  <c:v>0.59</c:v>
                </c:pt>
                <c:pt idx="3965">
                  <c:v>0.6</c:v>
                </c:pt>
                <c:pt idx="3966">
                  <c:v>0.42</c:v>
                </c:pt>
                <c:pt idx="3967">
                  <c:v>0.54</c:v>
                </c:pt>
                <c:pt idx="3968">
                  <c:v>0.67</c:v>
                </c:pt>
                <c:pt idx="3969">
                  <c:v>0.65</c:v>
                </c:pt>
                <c:pt idx="3970">
                  <c:v>0.55000000000000004</c:v>
                </c:pt>
                <c:pt idx="3971">
                  <c:v>0.6</c:v>
                </c:pt>
                <c:pt idx="3972">
                  <c:v>0.68</c:v>
                </c:pt>
                <c:pt idx="3973">
                  <c:v>0.62</c:v>
                </c:pt>
                <c:pt idx="3974">
                  <c:v>0.79</c:v>
                </c:pt>
                <c:pt idx="3975">
                  <c:v>0.69</c:v>
                </c:pt>
                <c:pt idx="3976">
                  <c:v>0.66</c:v>
                </c:pt>
                <c:pt idx="3977">
                  <c:v>0.7</c:v>
                </c:pt>
                <c:pt idx="3978">
                  <c:v>0.78</c:v>
                </c:pt>
                <c:pt idx="3979">
                  <c:v>0.73</c:v>
                </c:pt>
                <c:pt idx="3980">
                  <c:v>0.69</c:v>
                </c:pt>
                <c:pt idx="3981">
                  <c:v>0.72</c:v>
                </c:pt>
                <c:pt idx="3982">
                  <c:v>0.74</c:v>
                </c:pt>
                <c:pt idx="3983">
                  <c:v>0.77</c:v>
                </c:pt>
                <c:pt idx="3984">
                  <c:v>0.79</c:v>
                </c:pt>
                <c:pt idx="3985">
                  <c:v>0.72</c:v>
                </c:pt>
                <c:pt idx="3986">
                  <c:v>0.96</c:v>
                </c:pt>
                <c:pt idx="3987">
                  <c:v>0.7</c:v>
                </c:pt>
                <c:pt idx="3988">
                  <c:v>0.42</c:v>
                </c:pt>
                <c:pt idx="3989">
                  <c:v>0.9</c:v>
                </c:pt>
                <c:pt idx="3990">
                  <c:v>1.62</c:v>
                </c:pt>
                <c:pt idx="3991">
                  <c:v>1.27</c:v>
                </c:pt>
                <c:pt idx="3992">
                  <c:v>1.52</c:v>
                </c:pt>
                <c:pt idx="3993">
                  <c:v>1.87</c:v>
                </c:pt>
                <c:pt idx="3994">
                  <c:v>1.35</c:v>
                </c:pt>
                <c:pt idx="3995">
                  <c:v>0.99</c:v>
                </c:pt>
                <c:pt idx="3996">
                  <c:v>0.92</c:v>
                </c:pt>
                <c:pt idx="3997">
                  <c:v>0.41</c:v>
                </c:pt>
                <c:pt idx="3998">
                  <c:v>1.0900000000000001</c:v>
                </c:pt>
                <c:pt idx="3999">
                  <c:v>0.85</c:v>
                </c:pt>
                <c:pt idx="4000">
                  <c:v>0.98</c:v>
                </c:pt>
                <c:pt idx="4001">
                  <c:v>0.99</c:v>
                </c:pt>
                <c:pt idx="4002">
                  <c:v>0.9</c:v>
                </c:pt>
                <c:pt idx="4003">
                  <c:v>0.79</c:v>
                </c:pt>
                <c:pt idx="4004">
                  <c:v>0.6</c:v>
                </c:pt>
                <c:pt idx="4005">
                  <c:v>0.51</c:v>
                </c:pt>
                <c:pt idx="4006">
                  <c:v>0.43</c:v>
                </c:pt>
                <c:pt idx="4007">
                  <c:v>0.41</c:v>
                </c:pt>
                <c:pt idx="4008">
                  <c:v>0.5</c:v>
                </c:pt>
                <c:pt idx="4009">
                  <c:v>0.48</c:v>
                </c:pt>
                <c:pt idx="4010">
                  <c:v>0.49</c:v>
                </c:pt>
                <c:pt idx="4011">
                  <c:v>0.56000000000000005</c:v>
                </c:pt>
                <c:pt idx="4012">
                  <c:v>0.56999999999999995</c:v>
                </c:pt>
                <c:pt idx="4013">
                  <c:v>0.51</c:v>
                </c:pt>
                <c:pt idx="4014">
                  <c:v>0.49</c:v>
                </c:pt>
                <c:pt idx="4015">
                  <c:v>0.54</c:v>
                </c:pt>
                <c:pt idx="4016">
                  <c:v>0.59</c:v>
                </c:pt>
                <c:pt idx="4017">
                  <c:v>0.622</c:v>
                </c:pt>
                <c:pt idx="4018">
                  <c:v>0.66</c:v>
                </c:pt>
                <c:pt idx="4019">
                  <c:v>0.89</c:v>
                </c:pt>
                <c:pt idx="4020">
                  <c:v>1.19</c:v>
                </c:pt>
                <c:pt idx="4021">
                  <c:v>1.1599999999999999</c:v>
                </c:pt>
                <c:pt idx="4022">
                  <c:v>1.08</c:v>
                </c:pt>
                <c:pt idx="4023">
                  <c:v>1.1000000000000001</c:v>
                </c:pt>
                <c:pt idx="4024">
                  <c:v>1.08</c:v>
                </c:pt>
                <c:pt idx="4025">
                  <c:v>1.2</c:v>
                </c:pt>
                <c:pt idx="4026">
                  <c:v>1.1499999999999999</c:v>
                </c:pt>
                <c:pt idx="4027">
                  <c:v>0.75</c:v>
                </c:pt>
                <c:pt idx="4028">
                  <c:v>0.78</c:v>
                </c:pt>
                <c:pt idx="4029">
                  <c:v>0.74</c:v>
                </c:pt>
                <c:pt idx="4030">
                  <c:v>0.78</c:v>
                </c:pt>
                <c:pt idx="4031">
                  <c:v>0.73</c:v>
                </c:pt>
                <c:pt idx="4032">
                  <c:v>0.7</c:v>
                </c:pt>
                <c:pt idx="4033">
                  <c:v>0.59</c:v>
                </c:pt>
                <c:pt idx="4034">
                  <c:v>0.61</c:v>
                </c:pt>
                <c:pt idx="4035">
                  <c:v>0.62</c:v>
                </c:pt>
                <c:pt idx="4036">
                  <c:v>0.56000000000000005</c:v>
                </c:pt>
                <c:pt idx="4037">
                  <c:v>0.54</c:v>
                </c:pt>
                <c:pt idx="4038">
                  <c:v>0.55000000000000004</c:v>
                </c:pt>
                <c:pt idx="4039">
                  <c:v>0.56000000000000005</c:v>
                </c:pt>
                <c:pt idx="4040">
                  <c:v>0.63</c:v>
                </c:pt>
                <c:pt idx="4041">
                  <c:v>0.59</c:v>
                </c:pt>
                <c:pt idx="4042">
                  <c:v>0.49</c:v>
                </c:pt>
                <c:pt idx="4043">
                  <c:v>0.51</c:v>
                </c:pt>
                <c:pt idx="4044">
                  <c:v>0.5</c:v>
                </c:pt>
                <c:pt idx="4045">
                  <c:v>0.66</c:v>
                </c:pt>
                <c:pt idx="4046">
                  <c:v>0.55000000000000004</c:v>
                </c:pt>
                <c:pt idx="4047">
                  <c:v>0.57999999999999996</c:v>
                </c:pt>
                <c:pt idx="4048">
                  <c:v>0.54</c:v>
                </c:pt>
                <c:pt idx="4049">
                  <c:v>0.55000000000000004</c:v>
                </c:pt>
                <c:pt idx="4050">
                  <c:v>0.5</c:v>
                </c:pt>
                <c:pt idx="4051">
                  <c:v>0.63</c:v>
                </c:pt>
                <c:pt idx="4052">
                  <c:v>0.62</c:v>
                </c:pt>
                <c:pt idx="4053">
                  <c:v>0.57999999999999996</c:v>
                </c:pt>
                <c:pt idx="4054">
                  <c:v>0.56000000000000005</c:v>
                </c:pt>
                <c:pt idx="4055">
                  <c:v>0.57999999999999996</c:v>
                </c:pt>
                <c:pt idx="4056">
                  <c:v>0.56000000000000005</c:v>
                </c:pt>
                <c:pt idx="4057">
                  <c:v>0.57999999999999996</c:v>
                </c:pt>
                <c:pt idx="4058">
                  <c:v>0.69</c:v>
                </c:pt>
                <c:pt idx="4059">
                  <c:v>0.66</c:v>
                </c:pt>
                <c:pt idx="4060">
                  <c:v>0.65</c:v>
                </c:pt>
                <c:pt idx="4061">
                  <c:v>0.63</c:v>
                </c:pt>
                <c:pt idx="4062">
                  <c:v>0.68</c:v>
                </c:pt>
                <c:pt idx="4063">
                  <c:v>0.61</c:v>
                </c:pt>
                <c:pt idx="4064">
                  <c:v>0.55000000000000004</c:v>
                </c:pt>
                <c:pt idx="4065">
                  <c:v>0.57999999999999996</c:v>
                </c:pt>
                <c:pt idx="4066">
                  <c:v>0.6</c:v>
                </c:pt>
                <c:pt idx="4067">
                  <c:v>0.59</c:v>
                </c:pt>
                <c:pt idx="4068">
                  <c:v>0.61</c:v>
                </c:pt>
                <c:pt idx="4069">
                  <c:v>0.44</c:v>
                </c:pt>
                <c:pt idx="4070">
                  <c:v>0.39</c:v>
                </c:pt>
                <c:pt idx="4071">
                  <c:v>0.44</c:v>
                </c:pt>
                <c:pt idx="4072">
                  <c:v>0.56000000000000005</c:v>
                </c:pt>
                <c:pt idx="4073">
                  <c:v>0.61</c:v>
                </c:pt>
                <c:pt idx="4074">
                  <c:v>0.6</c:v>
                </c:pt>
                <c:pt idx="4075">
                  <c:v>0.8</c:v>
                </c:pt>
                <c:pt idx="4076">
                  <c:v>0.7</c:v>
                </c:pt>
                <c:pt idx="4077">
                  <c:v>0.75</c:v>
                </c:pt>
                <c:pt idx="4078">
                  <c:v>0.8</c:v>
                </c:pt>
                <c:pt idx="4079">
                  <c:v>0.86</c:v>
                </c:pt>
                <c:pt idx="4080">
                  <c:v>0.78</c:v>
                </c:pt>
                <c:pt idx="4081">
                  <c:v>0.7</c:v>
                </c:pt>
                <c:pt idx="4082">
                  <c:v>0.62</c:v>
                </c:pt>
                <c:pt idx="4083">
                  <c:v>0.57999999999999996</c:v>
                </c:pt>
                <c:pt idx="4084">
                  <c:v>0.62</c:v>
                </c:pt>
                <c:pt idx="4085">
                  <c:v>0.59</c:v>
                </c:pt>
                <c:pt idx="4086">
                  <c:v>0.53</c:v>
                </c:pt>
                <c:pt idx="4087">
                  <c:v>0.5</c:v>
                </c:pt>
                <c:pt idx="4088">
                  <c:v>0.42</c:v>
                </c:pt>
                <c:pt idx="4089">
                  <c:v>0.44</c:v>
                </c:pt>
                <c:pt idx="4090">
                  <c:v>0.46</c:v>
                </c:pt>
                <c:pt idx="4091">
                  <c:v>0.47</c:v>
                </c:pt>
                <c:pt idx="4092">
                  <c:v>0.5</c:v>
                </c:pt>
                <c:pt idx="4093">
                  <c:v>0.49</c:v>
                </c:pt>
                <c:pt idx="4094">
                  <c:v>0.5</c:v>
                </c:pt>
                <c:pt idx="4095">
                  <c:v>0.49</c:v>
                </c:pt>
                <c:pt idx="4096">
                  <c:v>0.55000000000000004</c:v>
                </c:pt>
                <c:pt idx="4097">
                  <c:v>0.54</c:v>
                </c:pt>
                <c:pt idx="4098">
                  <c:v>0.51</c:v>
                </c:pt>
                <c:pt idx="4099">
                  <c:v>0.47</c:v>
                </c:pt>
                <c:pt idx="4100">
                  <c:v>0.45</c:v>
                </c:pt>
                <c:pt idx="4101">
                  <c:v>0.48</c:v>
                </c:pt>
                <c:pt idx="4102">
                  <c:v>0.44</c:v>
                </c:pt>
                <c:pt idx="4103">
                  <c:v>0.5</c:v>
                </c:pt>
                <c:pt idx="4104">
                  <c:v>0.47</c:v>
                </c:pt>
                <c:pt idx="4105">
                  <c:v>0.45</c:v>
                </c:pt>
                <c:pt idx="4106">
                  <c:v>0.57999999999999996</c:v>
                </c:pt>
                <c:pt idx="4107">
                  <c:v>0.62</c:v>
                </c:pt>
                <c:pt idx="4108">
                  <c:v>1.64</c:v>
                </c:pt>
                <c:pt idx="4109">
                  <c:v>1.5</c:v>
                </c:pt>
                <c:pt idx="4110">
                  <c:v>1.2</c:v>
                </c:pt>
                <c:pt idx="4111">
                  <c:v>1.53</c:v>
                </c:pt>
                <c:pt idx="4112">
                  <c:v>1.36</c:v>
                </c:pt>
                <c:pt idx="4113">
                  <c:v>0.62</c:v>
                </c:pt>
                <c:pt idx="4114">
                  <c:v>1.1499999999999999</c:v>
                </c:pt>
                <c:pt idx="4115">
                  <c:v>0.66</c:v>
                </c:pt>
                <c:pt idx="4116">
                  <c:v>0.63</c:v>
                </c:pt>
                <c:pt idx="4117">
                  <c:v>0.6</c:v>
                </c:pt>
                <c:pt idx="4118">
                  <c:v>0.54</c:v>
                </c:pt>
                <c:pt idx="4119">
                  <c:v>0.52</c:v>
                </c:pt>
                <c:pt idx="4120">
                  <c:v>0.84</c:v>
                </c:pt>
                <c:pt idx="4121">
                  <c:v>0.82</c:v>
                </c:pt>
                <c:pt idx="4122">
                  <c:v>0.79</c:v>
                </c:pt>
                <c:pt idx="4123">
                  <c:v>0.7</c:v>
                </c:pt>
                <c:pt idx="4124">
                  <c:v>0.64</c:v>
                </c:pt>
                <c:pt idx="4125">
                  <c:v>0.64</c:v>
                </c:pt>
                <c:pt idx="4126">
                  <c:v>0.59</c:v>
                </c:pt>
                <c:pt idx="4127">
                  <c:v>0.61</c:v>
                </c:pt>
                <c:pt idx="4128">
                  <c:v>0.55000000000000004</c:v>
                </c:pt>
                <c:pt idx="4129">
                  <c:v>0.55000000000000004</c:v>
                </c:pt>
                <c:pt idx="4130">
                  <c:v>0.51</c:v>
                </c:pt>
                <c:pt idx="4131">
                  <c:v>0.53</c:v>
                </c:pt>
                <c:pt idx="4132">
                  <c:v>0.56999999999999995</c:v>
                </c:pt>
                <c:pt idx="4133">
                  <c:v>0.65</c:v>
                </c:pt>
                <c:pt idx="4134">
                  <c:v>0.66</c:v>
                </c:pt>
                <c:pt idx="4135">
                  <c:v>0.51</c:v>
                </c:pt>
                <c:pt idx="4136">
                  <c:v>0.53</c:v>
                </c:pt>
                <c:pt idx="4137">
                  <c:v>0.55000000000000004</c:v>
                </c:pt>
                <c:pt idx="4138">
                  <c:v>0.47</c:v>
                </c:pt>
                <c:pt idx="4139">
                  <c:v>0.44</c:v>
                </c:pt>
                <c:pt idx="4140">
                  <c:v>0.55000000000000004</c:v>
                </c:pt>
                <c:pt idx="4141">
                  <c:v>0.51</c:v>
                </c:pt>
                <c:pt idx="4142">
                  <c:v>0.5</c:v>
                </c:pt>
                <c:pt idx="4143">
                  <c:v>0.54</c:v>
                </c:pt>
                <c:pt idx="4144">
                  <c:v>0.51</c:v>
                </c:pt>
                <c:pt idx="4145">
                  <c:v>0.52</c:v>
                </c:pt>
                <c:pt idx="4146">
                  <c:v>0.49</c:v>
                </c:pt>
                <c:pt idx="4147">
                  <c:v>0.53</c:v>
                </c:pt>
                <c:pt idx="4148">
                  <c:v>0.48</c:v>
                </c:pt>
                <c:pt idx="4149">
                  <c:v>0.5</c:v>
                </c:pt>
                <c:pt idx="4150">
                  <c:v>0.54</c:v>
                </c:pt>
                <c:pt idx="4151">
                  <c:v>0.45</c:v>
                </c:pt>
                <c:pt idx="4152">
                  <c:v>0.52</c:v>
                </c:pt>
                <c:pt idx="4153">
                  <c:v>0.59</c:v>
                </c:pt>
                <c:pt idx="4154">
                  <c:v>0.5</c:v>
                </c:pt>
                <c:pt idx="4155">
                  <c:v>0.5</c:v>
                </c:pt>
                <c:pt idx="4156">
                  <c:v>0.48</c:v>
                </c:pt>
                <c:pt idx="4157">
                  <c:v>0.56999999999999995</c:v>
                </c:pt>
                <c:pt idx="4158">
                  <c:v>0.63</c:v>
                </c:pt>
                <c:pt idx="4159">
                  <c:v>0.56999999999999995</c:v>
                </c:pt>
                <c:pt idx="4160">
                  <c:v>0.51</c:v>
                </c:pt>
                <c:pt idx="4161">
                  <c:v>0.54</c:v>
                </c:pt>
                <c:pt idx="4162">
                  <c:v>0.6</c:v>
                </c:pt>
                <c:pt idx="4163">
                  <c:v>0.59</c:v>
                </c:pt>
                <c:pt idx="4164">
                  <c:v>0.63</c:v>
                </c:pt>
                <c:pt idx="4165">
                  <c:v>0.61</c:v>
                </c:pt>
                <c:pt idx="4166">
                  <c:v>0.64</c:v>
                </c:pt>
                <c:pt idx="4167">
                  <c:v>0.62</c:v>
                </c:pt>
                <c:pt idx="4168">
                  <c:v>0.56999999999999995</c:v>
                </c:pt>
                <c:pt idx="4169">
                  <c:v>0.55000000000000004</c:v>
                </c:pt>
                <c:pt idx="4170">
                  <c:v>0.63</c:v>
                </c:pt>
                <c:pt idx="4171">
                  <c:v>0.56999999999999995</c:v>
                </c:pt>
                <c:pt idx="4172">
                  <c:v>0.54</c:v>
                </c:pt>
                <c:pt idx="4173">
                  <c:v>0.6</c:v>
                </c:pt>
                <c:pt idx="4174">
                  <c:v>0.55000000000000004</c:v>
                </c:pt>
                <c:pt idx="4175">
                  <c:v>0.52</c:v>
                </c:pt>
                <c:pt idx="4176">
                  <c:v>0.5</c:v>
                </c:pt>
                <c:pt idx="4177">
                  <c:v>0.51</c:v>
                </c:pt>
                <c:pt idx="4178">
                  <c:v>0.5</c:v>
                </c:pt>
                <c:pt idx="4179">
                  <c:v>0.53</c:v>
                </c:pt>
                <c:pt idx="4180">
                  <c:v>0.56999999999999995</c:v>
                </c:pt>
                <c:pt idx="4181">
                  <c:v>0.56000000000000005</c:v>
                </c:pt>
                <c:pt idx="4182">
                  <c:v>0.64</c:v>
                </c:pt>
                <c:pt idx="4183">
                  <c:v>0.64</c:v>
                </c:pt>
                <c:pt idx="4184">
                  <c:v>0.6</c:v>
                </c:pt>
                <c:pt idx="4185">
                  <c:v>0.56999999999999995</c:v>
                </c:pt>
                <c:pt idx="4186">
                  <c:v>0.56999999999999995</c:v>
                </c:pt>
                <c:pt idx="4187">
                  <c:v>0.69</c:v>
                </c:pt>
                <c:pt idx="4188">
                  <c:v>0.72</c:v>
                </c:pt>
                <c:pt idx="4189">
                  <c:v>0.72</c:v>
                </c:pt>
                <c:pt idx="4190">
                  <c:v>0.75</c:v>
                </c:pt>
                <c:pt idx="4191">
                  <c:v>0.71</c:v>
                </c:pt>
                <c:pt idx="4192">
                  <c:v>0.73</c:v>
                </c:pt>
                <c:pt idx="4193">
                  <c:v>0.69</c:v>
                </c:pt>
                <c:pt idx="4194">
                  <c:v>0.51</c:v>
                </c:pt>
                <c:pt idx="4195">
                  <c:v>0.68</c:v>
                </c:pt>
                <c:pt idx="4196">
                  <c:v>0.62</c:v>
                </c:pt>
                <c:pt idx="4197">
                  <c:v>0.6</c:v>
                </c:pt>
                <c:pt idx="4198">
                  <c:v>0.67</c:v>
                </c:pt>
                <c:pt idx="4199">
                  <c:v>0.64</c:v>
                </c:pt>
                <c:pt idx="4200">
                  <c:v>0.64</c:v>
                </c:pt>
                <c:pt idx="4201">
                  <c:v>0.61</c:v>
                </c:pt>
                <c:pt idx="4202">
                  <c:v>0.64</c:v>
                </c:pt>
                <c:pt idx="4203">
                  <c:v>0.51</c:v>
                </c:pt>
                <c:pt idx="4204">
                  <c:v>0.56999999999999995</c:v>
                </c:pt>
                <c:pt idx="4205">
                  <c:v>0.52</c:v>
                </c:pt>
                <c:pt idx="4206">
                  <c:v>0.59</c:v>
                </c:pt>
                <c:pt idx="4207">
                  <c:v>0.67</c:v>
                </c:pt>
                <c:pt idx="4208">
                  <c:v>0.51</c:v>
                </c:pt>
                <c:pt idx="4209">
                  <c:v>0.55000000000000004</c:v>
                </c:pt>
                <c:pt idx="4210">
                  <c:v>0.57999999999999996</c:v>
                </c:pt>
                <c:pt idx="4211">
                  <c:v>0.64</c:v>
                </c:pt>
                <c:pt idx="4212">
                  <c:v>0.6</c:v>
                </c:pt>
                <c:pt idx="4213">
                  <c:v>0.72</c:v>
                </c:pt>
                <c:pt idx="4214">
                  <c:v>0.75</c:v>
                </c:pt>
                <c:pt idx="4215">
                  <c:v>1.06</c:v>
                </c:pt>
                <c:pt idx="4216">
                  <c:v>0.89</c:v>
                </c:pt>
                <c:pt idx="4217">
                  <c:v>0.87</c:v>
                </c:pt>
                <c:pt idx="4218">
                  <c:v>0.88</c:v>
                </c:pt>
                <c:pt idx="4219">
                  <c:v>0.75</c:v>
                </c:pt>
                <c:pt idx="4220">
                  <c:v>0.74</c:v>
                </c:pt>
                <c:pt idx="4221">
                  <c:v>0.81</c:v>
                </c:pt>
                <c:pt idx="4222">
                  <c:v>0.82</c:v>
                </c:pt>
                <c:pt idx="4223">
                  <c:v>0.83</c:v>
                </c:pt>
                <c:pt idx="4224">
                  <c:v>0.73</c:v>
                </c:pt>
                <c:pt idx="4225">
                  <c:v>0.75</c:v>
                </c:pt>
                <c:pt idx="4226">
                  <c:v>0.74</c:v>
                </c:pt>
                <c:pt idx="4227">
                  <c:v>0.81</c:v>
                </c:pt>
                <c:pt idx="4228">
                  <c:v>0.78</c:v>
                </c:pt>
                <c:pt idx="4229">
                  <c:v>0.8</c:v>
                </c:pt>
                <c:pt idx="4230">
                  <c:v>0.77</c:v>
                </c:pt>
                <c:pt idx="4231">
                  <c:v>0.76</c:v>
                </c:pt>
                <c:pt idx="4232">
                  <c:v>0.72</c:v>
                </c:pt>
                <c:pt idx="4233">
                  <c:v>0.79</c:v>
                </c:pt>
                <c:pt idx="4234">
                  <c:v>0.76</c:v>
                </c:pt>
                <c:pt idx="4235">
                  <c:v>0.73</c:v>
                </c:pt>
                <c:pt idx="4236">
                  <c:v>0.71</c:v>
                </c:pt>
                <c:pt idx="4237">
                  <c:v>0.79</c:v>
                </c:pt>
                <c:pt idx="4238">
                  <c:v>0.75</c:v>
                </c:pt>
                <c:pt idx="4239">
                  <c:v>0.71</c:v>
                </c:pt>
                <c:pt idx="4240">
                  <c:v>0.74</c:v>
                </c:pt>
                <c:pt idx="4241">
                  <c:v>0.72</c:v>
                </c:pt>
                <c:pt idx="4242">
                  <c:v>0.75</c:v>
                </c:pt>
                <c:pt idx="4243">
                  <c:v>0.7</c:v>
                </c:pt>
                <c:pt idx="4244">
                  <c:v>0.66</c:v>
                </c:pt>
                <c:pt idx="4245">
                  <c:v>0.69</c:v>
                </c:pt>
                <c:pt idx="4246">
                  <c:v>0.73</c:v>
                </c:pt>
                <c:pt idx="4247">
                  <c:v>0.71</c:v>
                </c:pt>
                <c:pt idx="4248">
                  <c:v>0.68</c:v>
                </c:pt>
                <c:pt idx="4249">
                  <c:v>0.65</c:v>
                </c:pt>
                <c:pt idx="4250">
                  <c:v>0.74</c:v>
                </c:pt>
                <c:pt idx="4251">
                  <c:v>0.75</c:v>
                </c:pt>
                <c:pt idx="4252">
                  <c:v>0.76</c:v>
                </c:pt>
                <c:pt idx="4253">
                  <c:v>0.75</c:v>
                </c:pt>
                <c:pt idx="4254">
                  <c:v>0.75</c:v>
                </c:pt>
                <c:pt idx="4255">
                  <c:v>0.7</c:v>
                </c:pt>
                <c:pt idx="4256">
                  <c:v>0.67</c:v>
                </c:pt>
                <c:pt idx="4257">
                  <c:v>0.71</c:v>
                </c:pt>
                <c:pt idx="4258">
                  <c:v>0.63</c:v>
                </c:pt>
                <c:pt idx="4259">
                  <c:v>0.57999999999999996</c:v>
                </c:pt>
                <c:pt idx="4260">
                  <c:v>0.64</c:v>
                </c:pt>
                <c:pt idx="4261">
                  <c:v>0.68</c:v>
                </c:pt>
                <c:pt idx="4262">
                  <c:v>0.73</c:v>
                </c:pt>
                <c:pt idx="4263">
                  <c:v>0.68</c:v>
                </c:pt>
                <c:pt idx="4264">
                  <c:v>0.7</c:v>
                </c:pt>
                <c:pt idx="4265">
                  <c:v>0.71</c:v>
                </c:pt>
                <c:pt idx="4266">
                  <c:v>0.7</c:v>
                </c:pt>
                <c:pt idx="4267">
                  <c:v>0.73</c:v>
                </c:pt>
                <c:pt idx="4268">
                  <c:v>0.75</c:v>
                </c:pt>
                <c:pt idx="4269">
                  <c:v>0.71</c:v>
                </c:pt>
                <c:pt idx="4270">
                  <c:v>0.69</c:v>
                </c:pt>
                <c:pt idx="4271">
                  <c:v>0.72</c:v>
                </c:pt>
                <c:pt idx="4272">
                  <c:v>0.74</c:v>
                </c:pt>
                <c:pt idx="4273">
                  <c:v>0.69</c:v>
                </c:pt>
                <c:pt idx="4274">
                  <c:v>0.66</c:v>
                </c:pt>
                <c:pt idx="4275">
                  <c:v>0.73</c:v>
                </c:pt>
                <c:pt idx="4276">
                  <c:v>0.78</c:v>
                </c:pt>
                <c:pt idx="4277">
                  <c:v>0.81</c:v>
                </c:pt>
                <c:pt idx="4278">
                  <c:v>0.83</c:v>
                </c:pt>
                <c:pt idx="4279">
                  <c:v>0.76</c:v>
                </c:pt>
                <c:pt idx="4280">
                  <c:v>0.75</c:v>
                </c:pt>
                <c:pt idx="4281">
                  <c:v>0.86</c:v>
                </c:pt>
                <c:pt idx="4282">
                  <c:v>0.62</c:v>
                </c:pt>
                <c:pt idx="4283">
                  <c:v>0.6</c:v>
                </c:pt>
                <c:pt idx="4284">
                  <c:v>0.86</c:v>
                </c:pt>
                <c:pt idx="4285">
                  <c:v>0.8</c:v>
                </c:pt>
                <c:pt idx="4286">
                  <c:v>0.86</c:v>
                </c:pt>
                <c:pt idx="4287">
                  <c:v>0.73</c:v>
                </c:pt>
                <c:pt idx="4288">
                  <c:v>0.77</c:v>
                </c:pt>
                <c:pt idx="4289">
                  <c:v>0.74</c:v>
                </c:pt>
                <c:pt idx="4290">
                  <c:v>0.75</c:v>
                </c:pt>
                <c:pt idx="4291">
                  <c:v>0.81</c:v>
                </c:pt>
                <c:pt idx="4292">
                  <c:v>0.83</c:v>
                </c:pt>
                <c:pt idx="4293">
                  <c:v>0.88</c:v>
                </c:pt>
                <c:pt idx="4294">
                  <c:v>0.96</c:v>
                </c:pt>
                <c:pt idx="4295">
                  <c:v>0.84</c:v>
                </c:pt>
                <c:pt idx="4296">
                  <c:v>0.9</c:v>
                </c:pt>
                <c:pt idx="4297">
                  <c:v>0.82</c:v>
                </c:pt>
                <c:pt idx="4298">
                  <c:v>0.94</c:v>
                </c:pt>
                <c:pt idx="4299">
                  <c:v>0.72</c:v>
                </c:pt>
                <c:pt idx="4300">
                  <c:v>0.6</c:v>
                </c:pt>
                <c:pt idx="4301">
                  <c:v>0.57999999999999996</c:v>
                </c:pt>
                <c:pt idx="4302">
                  <c:v>0.65</c:v>
                </c:pt>
                <c:pt idx="4303">
                  <c:v>0.68</c:v>
                </c:pt>
                <c:pt idx="4304">
                  <c:v>0.64</c:v>
                </c:pt>
                <c:pt idx="4305">
                  <c:v>0.73</c:v>
                </c:pt>
                <c:pt idx="4306">
                  <c:v>0.48</c:v>
                </c:pt>
                <c:pt idx="4307">
                  <c:v>0.53</c:v>
                </c:pt>
                <c:pt idx="4308">
                  <c:v>0.51</c:v>
                </c:pt>
                <c:pt idx="4309">
                  <c:v>0.41</c:v>
                </c:pt>
                <c:pt idx="4310">
                  <c:v>0.47</c:v>
                </c:pt>
                <c:pt idx="4311">
                  <c:v>0.66</c:v>
                </c:pt>
                <c:pt idx="4312">
                  <c:v>0.56999999999999995</c:v>
                </c:pt>
                <c:pt idx="4313">
                  <c:v>0.52</c:v>
                </c:pt>
                <c:pt idx="4314">
                  <c:v>0.54</c:v>
                </c:pt>
                <c:pt idx="4315">
                  <c:v>0.56000000000000005</c:v>
                </c:pt>
                <c:pt idx="4316">
                  <c:v>0.53</c:v>
                </c:pt>
                <c:pt idx="4317">
                  <c:v>0.5</c:v>
                </c:pt>
                <c:pt idx="4318">
                  <c:v>0.55000000000000004</c:v>
                </c:pt>
                <c:pt idx="4319">
                  <c:v>0.56999999999999995</c:v>
                </c:pt>
                <c:pt idx="4320">
                  <c:v>0.52</c:v>
                </c:pt>
                <c:pt idx="4321">
                  <c:v>0.57999999999999996</c:v>
                </c:pt>
                <c:pt idx="4322">
                  <c:v>0.49</c:v>
                </c:pt>
                <c:pt idx="4323">
                  <c:v>0.65</c:v>
                </c:pt>
                <c:pt idx="4324">
                  <c:v>0.61</c:v>
                </c:pt>
                <c:pt idx="4325">
                  <c:v>0.62</c:v>
                </c:pt>
                <c:pt idx="4326">
                  <c:v>0.65</c:v>
                </c:pt>
                <c:pt idx="4327">
                  <c:v>0.57999999999999996</c:v>
                </c:pt>
                <c:pt idx="4328">
                  <c:v>0.54</c:v>
                </c:pt>
                <c:pt idx="4329">
                  <c:v>0.55000000000000004</c:v>
                </c:pt>
                <c:pt idx="4330">
                  <c:v>0.6</c:v>
                </c:pt>
                <c:pt idx="4331">
                  <c:v>0.61</c:v>
                </c:pt>
                <c:pt idx="4332">
                  <c:v>0.59</c:v>
                </c:pt>
                <c:pt idx="4333">
                  <c:v>0.56999999999999995</c:v>
                </c:pt>
                <c:pt idx="4334">
                  <c:v>0.62</c:v>
                </c:pt>
                <c:pt idx="4335">
                  <c:v>0.56000000000000005</c:v>
                </c:pt>
                <c:pt idx="4336">
                  <c:v>0.53</c:v>
                </c:pt>
                <c:pt idx="4337">
                  <c:v>0.6</c:v>
                </c:pt>
                <c:pt idx="4338">
                  <c:v>0.62</c:v>
                </c:pt>
                <c:pt idx="4339">
                  <c:v>0.6</c:v>
                </c:pt>
                <c:pt idx="4340">
                  <c:v>0.56999999999999995</c:v>
                </c:pt>
                <c:pt idx="4341">
                  <c:v>0.61</c:v>
                </c:pt>
                <c:pt idx="4342">
                  <c:v>0.68</c:v>
                </c:pt>
                <c:pt idx="4343">
                  <c:v>0.86</c:v>
                </c:pt>
                <c:pt idx="4344">
                  <c:v>0.63</c:v>
                </c:pt>
                <c:pt idx="4345">
                  <c:v>0.6</c:v>
                </c:pt>
                <c:pt idx="4346">
                  <c:v>0.49</c:v>
                </c:pt>
                <c:pt idx="4347">
                  <c:v>0.51</c:v>
                </c:pt>
                <c:pt idx="4348">
                  <c:v>0.46</c:v>
                </c:pt>
                <c:pt idx="4349">
                  <c:v>0.52</c:v>
                </c:pt>
                <c:pt idx="4350">
                  <c:v>0.57999999999999996</c:v>
                </c:pt>
                <c:pt idx="4351">
                  <c:v>0.55000000000000004</c:v>
                </c:pt>
                <c:pt idx="4352">
                  <c:v>0.56000000000000005</c:v>
                </c:pt>
                <c:pt idx="4353">
                  <c:v>0.61</c:v>
                </c:pt>
                <c:pt idx="4354">
                  <c:v>0.57999999999999996</c:v>
                </c:pt>
                <c:pt idx="4355">
                  <c:v>0.61</c:v>
                </c:pt>
                <c:pt idx="4356">
                  <c:v>0.6</c:v>
                </c:pt>
                <c:pt idx="4357">
                  <c:v>0.56000000000000005</c:v>
                </c:pt>
                <c:pt idx="4358">
                  <c:v>0.57999999999999996</c:v>
                </c:pt>
                <c:pt idx="4359">
                  <c:v>0.63</c:v>
                </c:pt>
                <c:pt idx="4360">
                  <c:v>0.61</c:v>
                </c:pt>
                <c:pt idx="4361">
                  <c:v>0.62</c:v>
                </c:pt>
                <c:pt idx="4362">
                  <c:v>0.69</c:v>
                </c:pt>
                <c:pt idx="4363">
                  <c:v>0.65</c:v>
                </c:pt>
                <c:pt idx="4364">
                  <c:v>0.68</c:v>
                </c:pt>
                <c:pt idx="4365">
                  <c:v>0.63</c:v>
                </c:pt>
                <c:pt idx="4366">
                  <c:v>0.67</c:v>
                </c:pt>
                <c:pt idx="4367">
                  <c:v>0.66</c:v>
                </c:pt>
                <c:pt idx="4368">
                  <c:v>0.64</c:v>
                </c:pt>
                <c:pt idx="4369">
                  <c:v>0.62</c:v>
                </c:pt>
                <c:pt idx="4370">
                  <c:v>0.71</c:v>
                </c:pt>
                <c:pt idx="4371">
                  <c:v>0.69</c:v>
                </c:pt>
                <c:pt idx="4372">
                  <c:v>0.57999999999999996</c:v>
                </c:pt>
                <c:pt idx="4373">
                  <c:v>0.63</c:v>
                </c:pt>
                <c:pt idx="4374">
                  <c:v>0.68</c:v>
                </c:pt>
                <c:pt idx="4375">
                  <c:v>0.62</c:v>
                </c:pt>
                <c:pt idx="4376">
                  <c:v>0.53</c:v>
                </c:pt>
                <c:pt idx="4377">
                  <c:v>0.66</c:v>
                </c:pt>
                <c:pt idx="4378">
                  <c:v>0.72</c:v>
                </c:pt>
                <c:pt idx="4379">
                  <c:v>0.61</c:v>
                </c:pt>
                <c:pt idx="4380">
                  <c:v>0.74</c:v>
                </c:pt>
                <c:pt idx="4381">
                  <c:v>0.85</c:v>
                </c:pt>
                <c:pt idx="4382">
                  <c:v>0.84</c:v>
                </c:pt>
                <c:pt idx="4383">
                  <c:v>0.87</c:v>
                </c:pt>
                <c:pt idx="4384">
                  <c:v>0.87</c:v>
                </c:pt>
                <c:pt idx="4385">
                  <c:v>0.83</c:v>
                </c:pt>
                <c:pt idx="4386">
                  <c:v>0.56999999999999995</c:v>
                </c:pt>
                <c:pt idx="4387">
                  <c:v>0.59</c:v>
                </c:pt>
                <c:pt idx="4388">
                  <c:v>0.49</c:v>
                </c:pt>
                <c:pt idx="4389">
                  <c:v>0.51</c:v>
                </c:pt>
                <c:pt idx="4390">
                  <c:v>0.45</c:v>
                </c:pt>
                <c:pt idx="4391">
                  <c:v>0.51</c:v>
                </c:pt>
                <c:pt idx="4392">
                  <c:v>0.54</c:v>
                </c:pt>
                <c:pt idx="4393">
                  <c:v>0.6</c:v>
                </c:pt>
                <c:pt idx="4394">
                  <c:v>0.56999999999999995</c:v>
                </c:pt>
                <c:pt idx="4395">
                  <c:v>0.56000000000000005</c:v>
                </c:pt>
                <c:pt idx="4396">
                  <c:v>0.87</c:v>
                </c:pt>
                <c:pt idx="4397">
                  <c:v>1.04</c:v>
                </c:pt>
                <c:pt idx="4398">
                  <c:v>4.0599999999999996</c:v>
                </c:pt>
                <c:pt idx="4399">
                  <c:v>0.95</c:v>
                </c:pt>
                <c:pt idx="4400">
                  <c:v>0.97</c:v>
                </c:pt>
                <c:pt idx="4401">
                  <c:v>0.98</c:v>
                </c:pt>
                <c:pt idx="4402">
                  <c:v>0.89</c:v>
                </c:pt>
                <c:pt idx="4403">
                  <c:v>0.83</c:v>
                </c:pt>
                <c:pt idx="4404">
                  <c:v>0.81</c:v>
                </c:pt>
                <c:pt idx="4405">
                  <c:v>0.79</c:v>
                </c:pt>
                <c:pt idx="4406">
                  <c:v>0.77</c:v>
                </c:pt>
                <c:pt idx="4407">
                  <c:v>0.81</c:v>
                </c:pt>
                <c:pt idx="4408">
                  <c:v>0.76</c:v>
                </c:pt>
                <c:pt idx="4409">
                  <c:v>0.79</c:v>
                </c:pt>
                <c:pt idx="4410">
                  <c:v>0.66</c:v>
                </c:pt>
                <c:pt idx="4411">
                  <c:v>0.69</c:v>
                </c:pt>
                <c:pt idx="4412">
                  <c:v>0.65</c:v>
                </c:pt>
                <c:pt idx="4413">
                  <c:v>0.7</c:v>
                </c:pt>
                <c:pt idx="4414">
                  <c:v>0.78</c:v>
                </c:pt>
                <c:pt idx="4415">
                  <c:v>0.86</c:v>
                </c:pt>
                <c:pt idx="4416">
                  <c:v>0.91</c:v>
                </c:pt>
                <c:pt idx="4417">
                  <c:v>1.02</c:v>
                </c:pt>
                <c:pt idx="4418">
                  <c:v>0.8</c:v>
                </c:pt>
                <c:pt idx="4419">
                  <c:v>0.82</c:v>
                </c:pt>
                <c:pt idx="4420">
                  <c:v>0.84</c:v>
                </c:pt>
                <c:pt idx="4421">
                  <c:v>0.9</c:v>
                </c:pt>
                <c:pt idx="4422">
                  <c:v>0.87</c:v>
                </c:pt>
                <c:pt idx="4423">
                  <c:v>0.87</c:v>
                </c:pt>
                <c:pt idx="4424">
                  <c:v>0.82</c:v>
                </c:pt>
                <c:pt idx="4425">
                  <c:v>0.8</c:v>
                </c:pt>
                <c:pt idx="4426">
                  <c:v>0.8</c:v>
                </c:pt>
                <c:pt idx="4427">
                  <c:v>0.81</c:v>
                </c:pt>
                <c:pt idx="4428">
                  <c:v>0.68</c:v>
                </c:pt>
                <c:pt idx="4429">
                  <c:v>0.69</c:v>
                </c:pt>
                <c:pt idx="4430">
                  <c:v>0.64</c:v>
                </c:pt>
                <c:pt idx="4431">
                  <c:v>0.62</c:v>
                </c:pt>
                <c:pt idx="4432">
                  <c:v>0.67</c:v>
                </c:pt>
                <c:pt idx="4433">
                  <c:v>0.65</c:v>
                </c:pt>
                <c:pt idx="4434">
                  <c:v>0.68</c:v>
                </c:pt>
                <c:pt idx="4435">
                  <c:v>0.64</c:v>
                </c:pt>
                <c:pt idx="4436">
                  <c:v>0.62</c:v>
                </c:pt>
                <c:pt idx="4437">
                  <c:v>0.65</c:v>
                </c:pt>
                <c:pt idx="4438">
                  <c:v>0.62</c:v>
                </c:pt>
                <c:pt idx="4439">
                  <c:v>0.54</c:v>
                </c:pt>
                <c:pt idx="4440">
                  <c:v>0.51</c:v>
                </c:pt>
                <c:pt idx="4441">
                  <c:v>0.63</c:v>
                </c:pt>
                <c:pt idx="4442">
                  <c:v>0.72</c:v>
                </c:pt>
                <c:pt idx="4443">
                  <c:v>0.7</c:v>
                </c:pt>
                <c:pt idx="4444">
                  <c:v>0.68</c:v>
                </c:pt>
                <c:pt idx="4445">
                  <c:v>0.64</c:v>
                </c:pt>
                <c:pt idx="4446">
                  <c:v>0.61</c:v>
                </c:pt>
                <c:pt idx="4447">
                  <c:v>0.6</c:v>
                </c:pt>
                <c:pt idx="4448">
                  <c:v>0.8</c:v>
                </c:pt>
                <c:pt idx="4449">
                  <c:v>0.74</c:v>
                </c:pt>
                <c:pt idx="4450">
                  <c:v>0.75</c:v>
                </c:pt>
                <c:pt idx="4451">
                  <c:v>0.74</c:v>
                </c:pt>
                <c:pt idx="4452">
                  <c:v>0.79</c:v>
                </c:pt>
                <c:pt idx="4453">
                  <c:v>0.91</c:v>
                </c:pt>
                <c:pt idx="4454">
                  <c:v>0.8</c:v>
                </c:pt>
                <c:pt idx="4455">
                  <c:v>0.74</c:v>
                </c:pt>
                <c:pt idx="4456">
                  <c:v>0.75</c:v>
                </c:pt>
                <c:pt idx="4457">
                  <c:v>0.73</c:v>
                </c:pt>
                <c:pt idx="4458">
                  <c:v>0.68</c:v>
                </c:pt>
                <c:pt idx="4459">
                  <c:v>0.77</c:v>
                </c:pt>
                <c:pt idx="4460">
                  <c:v>0.8</c:v>
                </c:pt>
                <c:pt idx="4461">
                  <c:v>0.82</c:v>
                </c:pt>
                <c:pt idx="4462">
                  <c:v>0.79</c:v>
                </c:pt>
                <c:pt idx="4463">
                  <c:v>0.75</c:v>
                </c:pt>
                <c:pt idx="4464">
                  <c:v>0.86</c:v>
                </c:pt>
                <c:pt idx="4465">
                  <c:v>0.94</c:v>
                </c:pt>
                <c:pt idx="4466">
                  <c:v>0.25</c:v>
                </c:pt>
                <c:pt idx="4467">
                  <c:v>0.92</c:v>
                </c:pt>
                <c:pt idx="4468">
                  <c:v>0.8</c:v>
                </c:pt>
                <c:pt idx="4469">
                  <c:v>0.76</c:v>
                </c:pt>
                <c:pt idx="4470">
                  <c:v>0.91</c:v>
                </c:pt>
                <c:pt idx="4471">
                  <c:v>0.85</c:v>
                </c:pt>
                <c:pt idx="4472">
                  <c:v>0.84</c:v>
                </c:pt>
                <c:pt idx="4473">
                  <c:v>0.82</c:v>
                </c:pt>
                <c:pt idx="4474">
                  <c:v>1.46</c:v>
                </c:pt>
                <c:pt idx="4475">
                  <c:v>1.44</c:v>
                </c:pt>
                <c:pt idx="4476">
                  <c:v>0.82</c:v>
                </c:pt>
                <c:pt idx="4477">
                  <c:v>0.79</c:v>
                </c:pt>
                <c:pt idx="4478">
                  <c:v>0.75</c:v>
                </c:pt>
                <c:pt idx="4479">
                  <c:v>0.71</c:v>
                </c:pt>
                <c:pt idx="4480">
                  <c:v>0.7</c:v>
                </c:pt>
                <c:pt idx="4481">
                  <c:v>0.61</c:v>
                </c:pt>
                <c:pt idx="4482">
                  <c:v>0.64</c:v>
                </c:pt>
                <c:pt idx="4483">
                  <c:v>0.61</c:v>
                </c:pt>
                <c:pt idx="4484">
                  <c:v>0.62</c:v>
                </c:pt>
                <c:pt idx="4485">
                  <c:v>0.56000000000000005</c:v>
                </c:pt>
                <c:pt idx="4486">
                  <c:v>0.54</c:v>
                </c:pt>
                <c:pt idx="4487">
                  <c:v>0.55000000000000004</c:v>
                </c:pt>
                <c:pt idx="4488">
                  <c:v>0.51</c:v>
                </c:pt>
                <c:pt idx="4489">
                  <c:v>0.65</c:v>
                </c:pt>
                <c:pt idx="4490">
                  <c:v>0.71</c:v>
                </c:pt>
                <c:pt idx="4491">
                  <c:v>0.95</c:v>
                </c:pt>
                <c:pt idx="4492">
                  <c:v>0.83</c:v>
                </c:pt>
                <c:pt idx="4493">
                  <c:v>0.76</c:v>
                </c:pt>
                <c:pt idx="4494">
                  <c:v>0.66</c:v>
                </c:pt>
                <c:pt idx="4495">
                  <c:v>0.7</c:v>
                </c:pt>
                <c:pt idx="4496">
                  <c:v>0.6</c:v>
                </c:pt>
                <c:pt idx="4497">
                  <c:v>0.59</c:v>
                </c:pt>
                <c:pt idx="4498">
                  <c:v>0.62</c:v>
                </c:pt>
                <c:pt idx="4499">
                  <c:v>0.65</c:v>
                </c:pt>
                <c:pt idx="4500">
                  <c:v>0.66</c:v>
                </c:pt>
                <c:pt idx="4501">
                  <c:v>0.56000000000000005</c:v>
                </c:pt>
                <c:pt idx="4502">
                  <c:v>0.46</c:v>
                </c:pt>
                <c:pt idx="4503">
                  <c:v>0.4</c:v>
                </c:pt>
                <c:pt idx="4504">
                  <c:v>0.44</c:v>
                </c:pt>
                <c:pt idx="4505">
                  <c:v>0.52</c:v>
                </c:pt>
                <c:pt idx="4506">
                  <c:v>0.54</c:v>
                </c:pt>
                <c:pt idx="4507">
                  <c:v>0.5</c:v>
                </c:pt>
                <c:pt idx="4508">
                  <c:v>0.48</c:v>
                </c:pt>
                <c:pt idx="4509">
                  <c:v>0.46</c:v>
                </c:pt>
                <c:pt idx="4510">
                  <c:v>0.49</c:v>
                </c:pt>
                <c:pt idx="4511">
                  <c:v>0.41</c:v>
                </c:pt>
                <c:pt idx="4512">
                  <c:v>0.43</c:v>
                </c:pt>
                <c:pt idx="4513">
                  <c:v>0.45</c:v>
                </c:pt>
                <c:pt idx="4514">
                  <c:v>0.74</c:v>
                </c:pt>
                <c:pt idx="4515">
                  <c:v>0.82</c:v>
                </c:pt>
                <c:pt idx="4516">
                  <c:v>0.75</c:v>
                </c:pt>
                <c:pt idx="4517">
                  <c:v>0.71</c:v>
                </c:pt>
                <c:pt idx="4518">
                  <c:v>0.74</c:v>
                </c:pt>
                <c:pt idx="4519">
                  <c:v>0.75</c:v>
                </c:pt>
                <c:pt idx="4520">
                  <c:v>0.69</c:v>
                </c:pt>
                <c:pt idx="4521">
                  <c:v>0.67</c:v>
                </c:pt>
                <c:pt idx="4522">
                  <c:v>1.03</c:v>
                </c:pt>
                <c:pt idx="4523">
                  <c:v>0.64</c:v>
                </c:pt>
                <c:pt idx="4524">
                  <c:v>0.55000000000000004</c:v>
                </c:pt>
                <c:pt idx="4525">
                  <c:v>0.56999999999999995</c:v>
                </c:pt>
                <c:pt idx="4526">
                  <c:v>0.46</c:v>
                </c:pt>
                <c:pt idx="4527">
                  <c:v>0.47</c:v>
                </c:pt>
                <c:pt idx="4528">
                  <c:v>0.48</c:v>
                </c:pt>
                <c:pt idx="4529">
                  <c:v>0.42</c:v>
                </c:pt>
                <c:pt idx="4530">
                  <c:v>0.5</c:v>
                </c:pt>
                <c:pt idx="4531">
                  <c:v>0.46</c:v>
                </c:pt>
                <c:pt idx="4532">
                  <c:v>0.4</c:v>
                </c:pt>
                <c:pt idx="4533">
                  <c:v>0.42</c:v>
                </c:pt>
                <c:pt idx="4534">
                  <c:v>0.43</c:v>
                </c:pt>
                <c:pt idx="4535">
                  <c:v>0.51</c:v>
                </c:pt>
                <c:pt idx="4536">
                  <c:v>0.54</c:v>
                </c:pt>
                <c:pt idx="4537">
                  <c:v>0.59</c:v>
                </c:pt>
                <c:pt idx="4538">
                  <c:v>0.57999999999999996</c:v>
                </c:pt>
                <c:pt idx="4539">
                  <c:v>0.6</c:v>
                </c:pt>
                <c:pt idx="4540">
                  <c:v>0.55000000000000004</c:v>
                </c:pt>
                <c:pt idx="4541">
                  <c:v>0.52</c:v>
                </c:pt>
                <c:pt idx="4542">
                  <c:v>0.48</c:v>
                </c:pt>
                <c:pt idx="4543">
                  <c:v>0.5</c:v>
                </c:pt>
                <c:pt idx="4544">
                  <c:v>0.49</c:v>
                </c:pt>
                <c:pt idx="4545">
                  <c:v>0.47</c:v>
                </c:pt>
                <c:pt idx="4546">
                  <c:v>0.47</c:v>
                </c:pt>
                <c:pt idx="4547">
                  <c:v>0.49</c:v>
                </c:pt>
                <c:pt idx="4548">
                  <c:v>0.63</c:v>
                </c:pt>
                <c:pt idx="4549">
                  <c:v>0.56000000000000005</c:v>
                </c:pt>
                <c:pt idx="4550">
                  <c:v>0.55000000000000004</c:v>
                </c:pt>
                <c:pt idx="4551">
                  <c:v>0.52</c:v>
                </c:pt>
                <c:pt idx="4552">
                  <c:v>0.54</c:v>
                </c:pt>
                <c:pt idx="4553">
                  <c:v>0.46</c:v>
                </c:pt>
                <c:pt idx="4554">
                  <c:v>0.46</c:v>
                </c:pt>
                <c:pt idx="4555">
                  <c:v>0.49</c:v>
                </c:pt>
                <c:pt idx="4556">
                  <c:v>0.45</c:v>
                </c:pt>
                <c:pt idx="4557">
                  <c:v>0.5</c:v>
                </c:pt>
                <c:pt idx="4558">
                  <c:v>0.44</c:v>
                </c:pt>
                <c:pt idx="4559">
                  <c:v>0.4</c:v>
                </c:pt>
                <c:pt idx="4560">
                  <c:v>0.78</c:v>
                </c:pt>
                <c:pt idx="4561">
                  <c:v>0.72</c:v>
                </c:pt>
                <c:pt idx="4562">
                  <c:v>0.43</c:v>
                </c:pt>
                <c:pt idx="4563">
                  <c:v>0.66</c:v>
                </c:pt>
                <c:pt idx="4564">
                  <c:v>0.68</c:v>
                </c:pt>
                <c:pt idx="4565">
                  <c:v>0.59</c:v>
                </c:pt>
                <c:pt idx="4566">
                  <c:v>0.7</c:v>
                </c:pt>
                <c:pt idx="4567">
                  <c:v>0.6</c:v>
                </c:pt>
                <c:pt idx="4568">
                  <c:v>0.57999999999999996</c:v>
                </c:pt>
                <c:pt idx="4569">
                  <c:v>0.62</c:v>
                </c:pt>
                <c:pt idx="4570">
                  <c:v>0.73</c:v>
                </c:pt>
                <c:pt idx="4571">
                  <c:v>0.7</c:v>
                </c:pt>
                <c:pt idx="4572">
                  <c:v>0.75</c:v>
                </c:pt>
                <c:pt idx="4573">
                  <c:v>0.28999999999999998</c:v>
                </c:pt>
                <c:pt idx="4574">
                  <c:v>0.69</c:v>
                </c:pt>
                <c:pt idx="4575">
                  <c:v>0.66</c:v>
                </c:pt>
                <c:pt idx="4576">
                  <c:v>0.64</c:v>
                </c:pt>
                <c:pt idx="4577">
                  <c:v>0.61</c:v>
                </c:pt>
                <c:pt idx="4578">
                  <c:v>0.6</c:v>
                </c:pt>
                <c:pt idx="4579">
                  <c:v>0.62</c:v>
                </c:pt>
                <c:pt idx="4580">
                  <c:v>0.64</c:v>
                </c:pt>
                <c:pt idx="4581">
                  <c:v>0.62</c:v>
                </c:pt>
                <c:pt idx="4582">
                  <c:v>0.48</c:v>
                </c:pt>
                <c:pt idx="4583">
                  <c:v>0.54</c:v>
                </c:pt>
                <c:pt idx="4584">
                  <c:v>0.52</c:v>
                </c:pt>
                <c:pt idx="4585">
                  <c:v>0.55000000000000004</c:v>
                </c:pt>
                <c:pt idx="4586">
                  <c:v>1.06</c:v>
                </c:pt>
                <c:pt idx="4587">
                  <c:v>0.96</c:v>
                </c:pt>
                <c:pt idx="4588">
                  <c:v>1.05</c:v>
                </c:pt>
                <c:pt idx="4589">
                  <c:v>0.92</c:v>
                </c:pt>
                <c:pt idx="4590">
                  <c:v>0.97</c:v>
                </c:pt>
                <c:pt idx="4591">
                  <c:v>0.87</c:v>
                </c:pt>
                <c:pt idx="4592">
                  <c:v>0.83</c:v>
                </c:pt>
                <c:pt idx="4593">
                  <c:v>0.64</c:v>
                </c:pt>
                <c:pt idx="4594">
                  <c:v>0.8</c:v>
                </c:pt>
                <c:pt idx="4595">
                  <c:v>0.85</c:v>
                </c:pt>
                <c:pt idx="4596">
                  <c:v>0.81</c:v>
                </c:pt>
                <c:pt idx="4597">
                  <c:v>1.22</c:v>
                </c:pt>
                <c:pt idx="4598">
                  <c:v>1.41</c:v>
                </c:pt>
                <c:pt idx="4599">
                  <c:v>1.49</c:v>
                </c:pt>
                <c:pt idx="4600">
                  <c:v>1.54</c:v>
                </c:pt>
                <c:pt idx="4601">
                  <c:v>1.47</c:v>
                </c:pt>
                <c:pt idx="4602">
                  <c:v>1.39</c:v>
                </c:pt>
                <c:pt idx="4603">
                  <c:v>1.42</c:v>
                </c:pt>
                <c:pt idx="4604">
                  <c:v>1.48</c:v>
                </c:pt>
                <c:pt idx="4605">
                  <c:v>1.53</c:v>
                </c:pt>
                <c:pt idx="4606">
                  <c:v>1.49</c:v>
                </c:pt>
                <c:pt idx="4607">
                  <c:v>1.43</c:v>
                </c:pt>
                <c:pt idx="4608">
                  <c:v>1.41</c:v>
                </c:pt>
                <c:pt idx="4609">
                  <c:v>1.46</c:v>
                </c:pt>
                <c:pt idx="4610">
                  <c:v>0.83</c:v>
                </c:pt>
                <c:pt idx="4611">
                  <c:v>0.82</c:v>
                </c:pt>
                <c:pt idx="4612">
                  <c:v>0.82</c:v>
                </c:pt>
                <c:pt idx="4613">
                  <c:v>0.81</c:v>
                </c:pt>
                <c:pt idx="4614">
                  <c:v>0.71</c:v>
                </c:pt>
                <c:pt idx="4615">
                  <c:v>0.84</c:v>
                </c:pt>
                <c:pt idx="4616">
                  <c:v>0.8</c:v>
                </c:pt>
                <c:pt idx="4617">
                  <c:v>0.84</c:v>
                </c:pt>
                <c:pt idx="4618">
                  <c:v>1.08</c:v>
                </c:pt>
                <c:pt idx="4619">
                  <c:v>1.03</c:v>
                </c:pt>
                <c:pt idx="4620">
                  <c:v>0.98</c:v>
                </c:pt>
                <c:pt idx="4621">
                  <c:v>0.93</c:v>
                </c:pt>
                <c:pt idx="4622">
                  <c:v>1.04</c:v>
                </c:pt>
                <c:pt idx="4623">
                  <c:v>1.01</c:v>
                </c:pt>
                <c:pt idx="4624">
                  <c:v>1.1000000000000001</c:v>
                </c:pt>
                <c:pt idx="4625">
                  <c:v>0.97</c:v>
                </c:pt>
                <c:pt idx="4626">
                  <c:v>0.89</c:v>
                </c:pt>
                <c:pt idx="4627">
                  <c:v>0.86</c:v>
                </c:pt>
                <c:pt idx="4628">
                  <c:v>0.87</c:v>
                </c:pt>
                <c:pt idx="4629">
                  <c:v>0.88</c:v>
                </c:pt>
                <c:pt idx="4630">
                  <c:v>0.86</c:v>
                </c:pt>
                <c:pt idx="4631">
                  <c:v>0.77</c:v>
                </c:pt>
                <c:pt idx="4632">
                  <c:v>0.79</c:v>
                </c:pt>
                <c:pt idx="4633">
                  <c:v>0.74</c:v>
                </c:pt>
                <c:pt idx="4634">
                  <c:v>0.84</c:v>
                </c:pt>
                <c:pt idx="4635">
                  <c:v>0.78</c:v>
                </c:pt>
                <c:pt idx="4636">
                  <c:v>0.76</c:v>
                </c:pt>
                <c:pt idx="4637">
                  <c:v>1.04</c:v>
                </c:pt>
                <c:pt idx="4638">
                  <c:v>0.92</c:v>
                </c:pt>
                <c:pt idx="4639">
                  <c:v>0.68</c:v>
                </c:pt>
                <c:pt idx="4640">
                  <c:v>2.0499999999999998</c:v>
                </c:pt>
                <c:pt idx="4641">
                  <c:v>1.38</c:v>
                </c:pt>
                <c:pt idx="4642">
                  <c:v>0.93</c:v>
                </c:pt>
                <c:pt idx="4643">
                  <c:v>1.2</c:v>
                </c:pt>
                <c:pt idx="4644">
                  <c:v>1.01</c:v>
                </c:pt>
                <c:pt idx="4645">
                  <c:v>1.05</c:v>
                </c:pt>
                <c:pt idx="4646">
                  <c:v>0.88</c:v>
                </c:pt>
                <c:pt idx="4647">
                  <c:v>0.86</c:v>
                </c:pt>
                <c:pt idx="4648">
                  <c:v>0.88</c:v>
                </c:pt>
                <c:pt idx="4649">
                  <c:v>0.91</c:v>
                </c:pt>
                <c:pt idx="4650">
                  <c:v>0.85</c:v>
                </c:pt>
                <c:pt idx="4651">
                  <c:v>0.78</c:v>
                </c:pt>
                <c:pt idx="4652">
                  <c:v>0.85</c:v>
                </c:pt>
                <c:pt idx="4653">
                  <c:v>0.73</c:v>
                </c:pt>
                <c:pt idx="4654">
                  <c:v>0.61</c:v>
                </c:pt>
                <c:pt idx="4655">
                  <c:v>0.88</c:v>
                </c:pt>
                <c:pt idx="4656">
                  <c:v>0.8</c:v>
                </c:pt>
                <c:pt idx="4657">
                  <c:v>0.94</c:v>
                </c:pt>
                <c:pt idx="4658">
                  <c:v>1.24</c:v>
                </c:pt>
                <c:pt idx="4659">
                  <c:v>1.2</c:v>
                </c:pt>
                <c:pt idx="4660">
                  <c:v>0.74</c:v>
                </c:pt>
                <c:pt idx="4661">
                  <c:v>0.63</c:v>
                </c:pt>
                <c:pt idx="4662">
                  <c:v>0.67</c:v>
                </c:pt>
                <c:pt idx="4663">
                  <c:v>0.65</c:v>
                </c:pt>
                <c:pt idx="4664">
                  <c:v>0.7</c:v>
                </c:pt>
                <c:pt idx="4665">
                  <c:v>0.71</c:v>
                </c:pt>
                <c:pt idx="4666">
                  <c:v>0.71</c:v>
                </c:pt>
                <c:pt idx="4667">
                  <c:v>0.87</c:v>
                </c:pt>
                <c:pt idx="4668">
                  <c:v>0.9</c:v>
                </c:pt>
                <c:pt idx="4669">
                  <c:v>0.92</c:v>
                </c:pt>
                <c:pt idx="4670">
                  <c:v>0.88</c:v>
                </c:pt>
                <c:pt idx="4671">
                  <c:v>0.84</c:v>
                </c:pt>
                <c:pt idx="4672">
                  <c:v>0.88</c:v>
                </c:pt>
                <c:pt idx="4673">
                  <c:v>0.96</c:v>
                </c:pt>
                <c:pt idx="4674">
                  <c:v>0.9</c:v>
                </c:pt>
                <c:pt idx="4675">
                  <c:v>0.94</c:v>
                </c:pt>
                <c:pt idx="4676">
                  <c:v>0.93</c:v>
                </c:pt>
                <c:pt idx="4677">
                  <c:v>0.89</c:v>
                </c:pt>
                <c:pt idx="4678">
                  <c:v>0.98</c:v>
                </c:pt>
                <c:pt idx="4679">
                  <c:v>0.98</c:v>
                </c:pt>
                <c:pt idx="4680">
                  <c:v>0.97</c:v>
                </c:pt>
                <c:pt idx="4681">
                  <c:v>0.94</c:v>
                </c:pt>
                <c:pt idx="4682">
                  <c:v>0.65</c:v>
                </c:pt>
                <c:pt idx="4683">
                  <c:v>0.59</c:v>
                </c:pt>
                <c:pt idx="4684">
                  <c:v>0.34</c:v>
                </c:pt>
                <c:pt idx="4685">
                  <c:v>1.03</c:v>
                </c:pt>
                <c:pt idx="4686">
                  <c:v>0.97</c:v>
                </c:pt>
                <c:pt idx="4687">
                  <c:v>0.99</c:v>
                </c:pt>
                <c:pt idx="4688">
                  <c:v>1.02</c:v>
                </c:pt>
                <c:pt idx="4689">
                  <c:v>1</c:v>
                </c:pt>
                <c:pt idx="4690">
                  <c:v>0.96</c:v>
                </c:pt>
                <c:pt idx="4691">
                  <c:v>0.99</c:v>
                </c:pt>
                <c:pt idx="4692">
                  <c:v>1.02</c:v>
                </c:pt>
                <c:pt idx="4693">
                  <c:v>0.99</c:v>
                </c:pt>
                <c:pt idx="4694">
                  <c:v>0.99</c:v>
                </c:pt>
                <c:pt idx="4695">
                  <c:v>0.96</c:v>
                </c:pt>
                <c:pt idx="4696">
                  <c:v>0.8</c:v>
                </c:pt>
                <c:pt idx="4697">
                  <c:v>0.72</c:v>
                </c:pt>
                <c:pt idx="4698">
                  <c:v>0.71</c:v>
                </c:pt>
                <c:pt idx="4699">
                  <c:v>0.7</c:v>
                </c:pt>
                <c:pt idx="4700">
                  <c:v>0.7</c:v>
                </c:pt>
                <c:pt idx="4701">
                  <c:v>0.57999999999999996</c:v>
                </c:pt>
                <c:pt idx="4702">
                  <c:v>0.61</c:v>
                </c:pt>
                <c:pt idx="4703">
                  <c:v>0.62</c:v>
                </c:pt>
                <c:pt idx="4704">
                  <c:v>0.62</c:v>
                </c:pt>
                <c:pt idx="4705">
                  <c:v>0.6</c:v>
                </c:pt>
                <c:pt idx="4706">
                  <c:v>1.04</c:v>
                </c:pt>
                <c:pt idx="4707">
                  <c:v>0.96</c:v>
                </c:pt>
                <c:pt idx="4708">
                  <c:v>0.84</c:v>
                </c:pt>
                <c:pt idx="4709">
                  <c:v>0.68</c:v>
                </c:pt>
                <c:pt idx="4710">
                  <c:v>0.87</c:v>
                </c:pt>
                <c:pt idx="4711">
                  <c:v>0.99</c:v>
                </c:pt>
                <c:pt idx="4712">
                  <c:v>1.1100000000000001</c:v>
                </c:pt>
                <c:pt idx="4713">
                  <c:v>0.87</c:v>
                </c:pt>
                <c:pt idx="4714">
                  <c:v>1.1100000000000001</c:v>
                </c:pt>
                <c:pt idx="4715">
                  <c:v>0.79</c:v>
                </c:pt>
                <c:pt idx="4716">
                  <c:v>0.78</c:v>
                </c:pt>
                <c:pt idx="4717">
                  <c:v>0.88</c:v>
                </c:pt>
                <c:pt idx="4718">
                  <c:v>0.94</c:v>
                </c:pt>
                <c:pt idx="4719">
                  <c:v>0.91</c:v>
                </c:pt>
                <c:pt idx="4720">
                  <c:v>0.66</c:v>
                </c:pt>
                <c:pt idx="4721">
                  <c:v>0.94</c:v>
                </c:pt>
                <c:pt idx="4722">
                  <c:v>0.91</c:v>
                </c:pt>
                <c:pt idx="4723">
                  <c:v>0.97</c:v>
                </c:pt>
                <c:pt idx="4724">
                  <c:v>0.93</c:v>
                </c:pt>
                <c:pt idx="4725">
                  <c:v>0.97</c:v>
                </c:pt>
                <c:pt idx="4726">
                  <c:v>0.88</c:v>
                </c:pt>
                <c:pt idx="4727">
                  <c:v>0.85</c:v>
                </c:pt>
                <c:pt idx="4728">
                  <c:v>0.92</c:v>
                </c:pt>
                <c:pt idx="4729">
                  <c:v>0.95</c:v>
                </c:pt>
                <c:pt idx="4730">
                  <c:v>0.93</c:v>
                </c:pt>
                <c:pt idx="4731">
                  <c:v>0.87</c:v>
                </c:pt>
                <c:pt idx="4732">
                  <c:v>0.55000000000000004</c:v>
                </c:pt>
                <c:pt idx="4733">
                  <c:v>0.69</c:v>
                </c:pt>
                <c:pt idx="4734">
                  <c:v>0.94</c:v>
                </c:pt>
                <c:pt idx="4735">
                  <c:v>1.6</c:v>
                </c:pt>
                <c:pt idx="4736">
                  <c:v>1.1200000000000001</c:v>
                </c:pt>
                <c:pt idx="4737">
                  <c:v>1.03</c:v>
                </c:pt>
                <c:pt idx="4738">
                  <c:v>0.84</c:v>
                </c:pt>
                <c:pt idx="4739">
                  <c:v>0.69</c:v>
                </c:pt>
                <c:pt idx="4740">
                  <c:v>0.54</c:v>
                </c:pt>
                <c:pt idx="4741">
                  <c:v>0.46</c:v>
                </c:pt>
                <c:pt idx="4742">
                  <c:v>0.64</c:v>
                </c:pt>
                <c:pt idx="4743">
                  <c:v>0.74</c:v>
                </c:pt>
                <c:pt idx="4744">
                  <c:v>0.66</c:v>
                </c:pt>
                <c:pt idx="4745">
                  <c:v>0.7</c:v>
                </c:pt>
                <c:pt idx="4746">
                  <c:v>0.82</c:v>
                </c:pt>
                <c:pt idx="4747">
                  <c:v>1.01</c:v>
                </c:pt>
                <c:pt idx="4748">
                  <c:v>1.53</c:v>
                </c:pt>
                <c:pt idx="4749">
                  <c:v>2.1</c:v>
                </c:pt>
                <c:pt idx="4750">
                  <c:v>2.9</c:v>
                </c:pt>
                <c:pt idx="4751">
                  <c:v>1.69</c:v>
                </c:pt>
                <c:pt idx="4752">
                  <c:v>1.71</c:v>
                </c:pt>
                <c:pt idx="4753">
                  <c:v>1.06</c:v>
                </c:pt>
                <c:pt idx="4754">
                  <c:v>0.88</c:v>
                </c:pt>
                <c:pt idx="4755">
                  <c:v>0.5</c:v>
                </c:pt>
                <c:pt idx="4756">
                  <c:v>1.21</c:v>
                </c:pt>
                <c:pt idx="4757">
                  <c:v>1.48</c:v>
                </c:pt>
                <c:pt idx="4758">
                  <c:v>1.35</c:v>
                </c:pt>
                <c:pt idx="4759">
                  <c:v>1.42</c:v>
                </c:pt>
                <c:pt idx="4760">
                  <c:v>1.3</c:v>
                </c:pt>
                <c:pt idx="4761">
                  <c:v>1.24</c:v>
                </c:pt>
                <c:pt idx="4762">
                  <c:v>1.48</c:v>
                </c:pt>
                <c:pt idx="4763">
                  <c:v>1.35</c:v>
                </c:pt>
                <c:pt idx="4764">
                  <c:v>1.56</c:v>
                </c:pt>
                <c:pt idx="4765">
                  <c:v>1.46</c:v>
                </c:pt>
                <c:pt idx="4766">
                  <c:v>1.25</c:v>
                </c:pt>
                <c:pt idx="4767">
                  <c:v>1.49</c:v>
                </c:pt>
                <c:pt idx="4768">
                  <c:v>1.45</c:v>
                </c:pt>
                <c:pt idx="4769">
                  <c:v>1.4</c:v>
                </c:pt>
                <c:pt idx="4770">
                  <c:v>1.4</c:v>
                </c:pt>
                <c:pt idx="4771">
                  <c:v>1.42</c:v>
                </c:pt>
                <c:pt idx="4772">
                  <c:v>0.83</c:v>
                </c:pt>
                <c:pt idx="4773">
                  <c:v>0.82</c:v>
                </c:pt>
                <c:pt idx="4774">
                  <c:v>0.82</c:v>
                </c:pt>
                <c:pt idx="4775">
                  <c:v>0.81</c:v>
                </c:pt>
                <c:pt idx="4776">
                  <c:v>0.71</c:v>
                </c:pt>
                <c:pt idx="4777">
                  <c:v>0.84</c:v>
                </c:pt>
                <c:pt idx="4778">
                  <c:v>0.8</c:v>
                </c:pt>
                <c:pt idx="4779">
                  <c:v>0.84</c:v>
                </c:pt>
                <c:pt idx="4780">
                  <c:v>1.08</c:v>
                </c:pt>
                <c:pt idx="4781">
                  <c:v>1.03</c:v>
                </c:pt>
                <c:pt idx="4782">
                  <c:v>0.98</c:v>
                </c:pt>
                <c:pt idx="4783">
                  <c:v>0.93</c:v>
                </c:pt>
                <c:pt idx="4784">
                  <c:v>1.04</c:v>
                </c:pt>
                <c:pt idx="4785">
                  <c:v>1.04</c:v>
                </c:pt>
                <c:pt idx="4786">
                  <c:v>1.1000000000000001</c:v>
                </c:pt>
                <c:pt idx="4787">
                  <c:v>0.97</c:v>
                </c:pt>
                <c:pt idx="4788">
                  <c:v>0.89</c:v>
                </c:pt>
                <c:pt idx="4789">
                  <c:v>0.86</c:v>
                </c:pt>
                <c:pt idx="4790">
                  <c:v>0.87</c:v>
                </c:pt>
                <c:pt idx="4791">
                  <c:v>0.88</c:v>
                </c:pt>
                <c:pt idx="4792">
                  <c:v>0.86</c:v>
                </c:pt>
                <c:pt idx="4793">
                  <c:v>0.77</c:v>
                </c:pt>
                <c:pt idx="4794">
                  <c:v>0.79</c:v>
                </c:pt>
                <c:pt idx="4795">
                  <c:v>0.74</c:v>
                </c:pt>
                <c:pt idx="4796">
                  <c:v>0.84</c:v>
                </c:pt>
                <c:pt idx="4797">
                  <c:v>0.78</c:v>
                </c:pt>
                <c:pt idx="4798">
                  <c:v>0.76</c:v>
                </c:pt>
                <c:pt idx="4799">
                  <c:v>1.04</c:v>
                </c:pt>
                <c:pt idx="4800">
                  <c:v>0.92</c:v>
                </c:pt>
                <c:pt idx="4801">
                  <c:v>0.68</c:v>
                </c:pt>
                <c:pt idx="4802">
                  <c:v>20.5</c:v>
                </c:pt>
                <c:pt idx="4803">
                  <c:v>1.38</c:v>
                </c:pt>
                <c:pt idx="4804">
                  <c:v>0.93</c:v>
                </c:pt>
                <c:pt idx="4805">
                  <c:v>1.2</c:v>
                </c:pt>
                <c:pt idx="4806">
                  <c:v>1.01</c:v>
                </c:pt>
                <c:pt idx="4807">
                  <c:v>1.05</c:v>
                </c:pt>
                <c:pt idx="4808">
                  <c:v>0.88</c:v>
                </c:pt>
                <c:pt idx="4809">
                  <c:v>0.86</c:v>
                </c:pt>
                <c:pt idx="4810">
                  <c:v>0.88</c:v>
                </c:pt>
                <c:pt idx="4811">
                  <c:v>0.91</c:v>
                </c:pt>
                <c:pt idx="4812">
                  <c:v>0.85</c:v>
                </c:pt>
                <c:pt idx="4813">
                  <c:v>0.78</c:v>
                </c:pt>
                <c:pt idx="4814">
                  <c:v>0.85</c:v>
                </c:pt>
                <c:pt idx="4815">
                  <c:v>0.73</c:v>
                </c:pt>
                <c:pt idx="4816">
                  <c:v>0.61</c:v>
                </c:pt>
                <c:pt idx="4817">
                  <c:v>0.88</c:v>
                </c:pt>
                <c:pt idx="4818">
                  <c:v>0.8</c:v>
                </c:pt>
                <c:pt idx="4819">
                  <c:v>0.94</c:v>
                </c:pt>
                <c:pt idx="4820">
                  <c:v>1.24</c:v>
                </c:pt>
                <c:pt idx="4821">
                  <c:v>1.2</c:v>
                </c:pt>
                <c:pt idx="4822">
                  <c:v>0.74</c:v>
                </c:pt>
                <c:pt idx="4823">
                  <c:v>0.63</c:v>
                </c:pt>
                <c:pt idx="4824">
                  <c:v>0.67</c:v>
                </c:pt>
                <c:pt idx="4825">
                  <c:v>0.65</c:v>
                </c:pt>
                <c:pt idx="4826">
                  <c:v>0.7</c:v>
                </c:pt>
                <c:pt idx="4827">
                  <c:v>0.71</c:v>
                </c:pt>
                <c:pt idx="4828">
                  <c:v>0.71</c:v>
                </c:pt>
                <c:pt idx="4829">
                  <c:v>0.87</c:v>
                </c:pt>
                <c:pt idx="4830">
                  <c:v>0.9</c:v>
                </c:pt>
                <c:pt idx="4831">
                  <c:v>0.92</c:v>
                </c:pt>
                <c:pt idx="4832">
                  <c:v>0.88</c:v>
                </c:pt>
                <c:pt idx="4833">
                  <c:v>0.84</c:v>
                </c:pt>
                <c:pt idx="4834">
                  <c:v>0.88</c:v>
                </c:pt>
                <c:pt idx="4835">
                  <c:v>0.96</c:v>
                </c:pt>
                <c:pt idx="4836">
                  <c:v>0.9</c:v>
                </c:pt>
                <c:pt idx="4837">
                  <c:v>0.94</c:v>
                </c:pt>
                <c:pt idx="4838">
                  <c:v>0.93</c:v>
                </c:pt>
                <c:pt idx="4839">
                  <c:v>0.89</c:v>
                </c:pt>
                <c:pt idx="4840">
                  <c:v>0.95</c:v>
                </c:pt>
                <c:pt idx="4841">
                  <c:v>0.98</c:v>
                </c:pt>
                <c:pt idx="4842">
                  <c:v>0.97</c:v>
                </c:pt>
                <c:pt idx="4843">
                  <c:v>0.94</c:v>
                </c:pt>
                <c:pt idx="4844">
                  <c:v>0.59</c:v>
                </c:pt>
                <c:pt idx="4845">
                  <c:v>0.75</c:v>
                </c:pt>
                <c:pt idx="4846">
                  <c:v>0.73</c:v>
                </c:pt>
                <c:pt idx="4847">
                  <c:v>0.78</c:v>
                </c:pt>
                <c:pt idx="4848">
                  <c:v>0.83</c:v>
                </c:pt>
                <c:pt idx="4849">
                  <c:v>0.84</c:v>
                </c:pt>
                <c:pt idx="4850">
                  <c:v>0.82</c:v>
                </c:pt>
                <c:pt idx="4851">
                  <c:v>0.34</c:v>
                </c:pt>
                <c:pt idx="4852">
                  <c:v>0.38</c:v>
                </c:pt>
                <c:pt idx="4853">
                  <c:v>0.37</c:v>
                </c:pt>
                <c:pt idx="4854">
                  <c:v>0.38</c:v>
                </c:pt>
                <c:pt idx="4855">
                  <c:v>0.37</c:v>
                </c:pt>
                <c:pt idx="4856">
                  <c:v>0.39</c:v>
                </c:pt>
                <c:pt idx="4857">
                  <c:v>0.42</c:v>
                </c:pt>
                <c:pt idx="4858">
                  <c:v>0.42</c:v>
                </c:pt>
                <c:pt idx="4859">
                  <c:v>0.43</c:v>
                </c:pt>
                <c:pt idx="4860">
                  <c:v>0.36</c:v>
                </c:pt>
                <c:pt idx="4861">
                  <c:v>0.6</c:v>
                </c:pt>
                <c:pt idx="4862">
                  <c:v>0.67</c:v>
                </c:pt>
                <c:pt idx="4863">
                  <c:v>0.65</c:v>
                </c:pt>
                <c:pt idx="4864">
                  <c:v>0.62</c:v>
                </c:pt>
                <c:pt idx="4865">
                  <c:v>0.6</c:v>
                </c:pt>
                <c:pt idx="4866">
                  <c:v>0.45</c:v>
                </c:pt>
                <c:pt idx="4867">
                  <c:v>0.36</c:v>
                </c:pt>
                <c:pt idx="4868">
                  <c:v>0.41</c:v>
                </c:pt>
                <c:pt idx="4869">
                  <c:v>0.27</c:v>
                </c:pt>
                <c:pt idx="4870">
                  <c:v>0.26</c:v>
                </c:pt>
                <c:pt idx="4871">
                  <c:v>0.34</c:v>
                </c:pt>
                <c:pt idx="4872">
                  <c:v>0.61</c:v>
                </c:pt>
                <c:pt idx="4873">
                  <c:v>0.57999999999999996</c:v>
                </c:pt>
                <c:pt idx="4874">
                  <c:v>0.76</c:v>
                </c:pt>
                <c:pt idx="4876">
                  <c:v>0.9</c:v>
                </c:pt>
                <c:pt idx="4877">
                  <c:v>0.98</c:v>
                </c:pt>
                <c:pt idx="4878">
                  <c:v>0.74</c:v>
                </c:pt>
                <c:pt idx="4879">
                  <c:v>0.7</c:v>
                </c:pt>
                <c:pt idx="4880">
                  <c:v>1.05</c:v>
                </c:pt>
                <c:pt idx="4881">
                  <c:v>1.1000000000000001</c:v>
                </c:pt>
                <c:pt idx="4882">
                  <c:v>0.95</c:v>
                </c:pt>
                <c:pt idx="4883">
                  <c:v>1.1200000000000001</c:v>
                </c:pt>
                <c:pt idx="4884">
                  <c:v>1.33</c:v>
                </c:pt>
                <c:pt idx="4885">
                  <c:v>0.95</c:v>
                </c:pt>
                <c:pt idx="4886">
                  <c:v>0.83</c:v>
                </c:pt>
                <c:pt idx="4887">
                  <c:v>0.84</c:v>
                </c:pt>
                <c:pt idx="4888">
                  <c:v>0.64</c:v>
                </c:pt>
                <c:pt idx="4889">
                  <c:v>0.52</c:v>
                </c:pt>
                <c:pt idx="4890">
                  <c:v>0.51</c:v>
                </c:pt>
                <c:pt idx="4891">
                  <c:v>0.62</c:v>
                </c:pt>
                <c:pt idx="4892">
                  <c:v>0.68</c:v>
                </c:pt>
                <c:pt idx="4893">
                  <c:v>0.75</c:v>
                </c:pt>
                <c:pt idx="4894">
                  <c:v>0.79</c:v>
                </c:pt>
                <c:pt idx="4895">
                  <c:v>0.76</c:v>
                </c:pt>
                <c:pt idx="4896">
                  <c:v>0.68</c:v>
                </c:pt>
                <c:pt idx="4897">
                  <c:v>0.7</c:v>
                </c:pt>
                <c:pt idx="4898">
                  <c:v>0.66</c:v>
                </c:pt>
                <c:pt idx="4899">
                  <c:v>0.59</c:v>
                </c:pt>
                <c:pt idx="4900">
                  <c:v>0.55000000000000004</c:v>
                </c:pt>
                <c:pt idx="4901">
                  <c:v>0.71</c:v>
                </c:pt>
                <c:pt idx="4902">
                  <c:v>0.63</c:v>
                </c:pt>
                <c:pt idx="4903">
                  <c:v>0.65</c:v>
                </c:pt>
                <c:pt idx="4904">
                  <c:v>0.8</c:v>
                </c:pt>
                <c:pt idx="4905">
                  <c:v>0.67</c:v>
                </c:pt>
                <c:pt idx="4906">
                  <c:v>0.63</c:v>
                </c:pt>
                <c:pt idx="4907">
                  <c:v>0.44</c:v>
                </c:pt>
                <c:pt idx="4908">
                  <c:v>0.42</c:v>
                </c:pt>
                <c:pt idx="4909">
                  <c:v>0.4</c:v>
                </c:pt>
                <c:pt idx="4910">
                  <c:v>0.38</c:v>
                </c:pt>
                <c:pt idx="4911">
                  <c:v>0.41</c:v>
                </c:pt>
                <c:pt idx="4912">
                  <c:v>0.47</c:v>
                </c:pt>
                <c:pt idx="4913">
                  <c:v>0.54</c:v>
                </c:pt>
                <c:pt idx="4914">
                  <c:v>0.54</c:v>
                </c:pt>
                <c:pt idx="4915">
                  <c:v>0.42</c:v>
                </c:pt>
                <c:pt idx="4916">
                  <c:v>0.36</c:v>
                </c:pt>
                <c:pt idx="4917">
                  <c:v>0.31</c:v>
                </c:pt>
                <c:pt idx="4918">
                  <c:v>0.24</c:v>
                </c:pt>
                <c:pt idx="4919">
                  <c:v>0.28000000000000003</c:v>
                </c:pt>
                <c:pt idx="4920">
                  <c:v>0.24</c:v>
                </c:pt>
                <c:pt idx="4921">
                  <c:v>0.21</c:v>
                </c:pt>
                <c:pt idx="4922">
                  <c:v>0.27</c:v>
                </c:pt>
                <c:pt idx="4923">
                  <c:v>0.36</c:v>
                </c:pt>
                <c:pt idx="4924">
                  <c:v>0.34</c:v>
                </c:pt>
                <c:pt idx="4925">
                  <c:v>0.37</c:v>
                </c:pt>
                <c:pt idx="4926">
                  <c:v>0.31</c:v>
                </c:pt>
                <c:pt idx="4927">
                  <c:v>0.35</c:v>
                </c:pt>
                <c:pt idx="4928">
                  <c:v>0.4</c:v>
                </c:pt>
                <c:pt idx="4929">
                  <c:v>0.4</c:v>
                </c:pt>
                <c:pt idx="4930">
                  <c:v>0.43</c:v>
                </c:pt>
                <c:pt idx="4931">
                  <c:v>0.5</c:v>
                </c:pt>
                <c:pt idx="4932">
                  <c:v>0.47</c:v>
                </c:pt>
                <c:pt idx="4933">
                  <c:v>0.48</c:v>
                </c:pt>
                <c:pt idx="4934">
                  <c:v>0.52</c:v>
                </c:pt>
                <c:pt idx="4935">
                  <c:v>0.5</c:v>
                </c:pt>
                <c:pt idx="4936">
                  <c:v>0.46</c:v>
                </c:pt>
                <c:pt idx="4937">
                  <c:v>0.44</c:v>
                </c:pt>
                <c:pt idx="4938">
                  <c:v>0.38</c:v>
                </c:pt>
                <c:pt idx="4939">
                  <c:v>0.46</c:v>
                </c:pt>
                <c:pt idx="4940">
                  <c:v>0.47</c:v>
                </c:pt>
                <c:pt idx="4941">
                  <c:v>0.41</c:v>
                </c:pt>
                <c:pt idx="4942">
                  <c:v>0.43</c:v>
                </c:pt>
                <c:pt idx="4943">
                  <c:v>0.4</c:v>
                </c:pt>
                <c:pt idx="4944">
                  <c:v>0.42</c:v>
                </c:pt>
                <c:pt idx="4945">
                  <c:v>0.46</c:v>
                </c:pt>
                <c:pt idx="4946">
                  <c:v>0.48</c:v>
                </c:pt>
                <c:pt idx="4947">
                  <c:v>0.56000000000000005</c:v>
                </c:pt>
                <c:pt idx="4948">
                  <c:v>0.44</c:v>
                </c:pt>
                <c:pt idx="4949">
                  <c:v>0.76</c:v>
                </c:pt>
                <c:pt idx="4950">
                  <c:v>0.67</c:v>
                </c:pt>
                <c:pt idx="4951">
                  <c:v>0.56000000000000005</c:v>
                </c:pt>
                <c:pt idx="4952">
                  <c:v>0.49</c:v>
                </c:pt>
                <c:pt idx="4953">
                  <c:v>0.42</c:v>
                </c:pt>
                <c:pt idx="4954">
                  <c:v>0.41</c:v>
                </c:pt>
                <c:pt idx="4955">
                  <c:v>0.43</c:v>
                </c:pt>
                <c:pt idx="4956">
                  <c:v>0.24</c:v>
                </c:pt>
                <c:pt idx="4957">
                  <c:v>0.26</c:v>
                </c:pt>
                <c:pt idx="4958">
                  <c:v>0.28999999999999998</c:v>
                </c:pt>
                <c:pt idx="4959">
                  <c:v>0.25</c:v>
                </c:pt>
                <c:pt idx="4960">
                  <c:v>0.27</c:v>
                </c:pt>
                <c:pt idx="4961">
                  <c:v>0.26</c:v>
                </c:pt>
                <c:pt idx="4962">
                  <c:v>0.27</c:v>
                </c:pt>
                <c:pt idx="4963">
                  <c:v>0.56999999999999995</c:v>
                </c:pt>
                <c:pt idx="4964">
                  <c:v>0.51</c:v>
                </c:pt>
                <c:pt idx="4965">
                  <c:v>0.46</c:v>
                </c:pt>
                <c:pt idx="4966">
                  <c:v>0.41</c:v>
                </c:pt>
                <c:pt idx="4967">
                  <c:v>0.43</c:v>
                </c:pt>
                <c:pt idx="4968">
                  <c:v>0.47</c:v>
                </c:pt>
                <c:pt idx="4969">
                  <c:v>0.44</c:v>
                </c:pt>
                <c:pt idx="4970">
                  <c:v>0.4</c:v>
                </c:pt>
                <c:pt idx="4971">
                  <c:v>0.8</c:v>
                </c:pt>
                <c:pt idx="4972">
                  <c:v>0.84</c:v>
                </c:pt>
                <c:pt idx="4973">
                  <c:v>0.56999999999999995</c:v>
                </c:pt>
                <c:pt idx="4974">
                  <c:v>0.67</c:v>
                </c:pt>
                <c:pt idx="4975">
                  <c:v>1.66</c:v>
                </c:pt>
                <c:pt idx="4976">
                  <c:v>0.25</c:v>
                </c:pt>
                <c:pt idx="4977">
                  <c:v>0.28999999999999998</c:v>
                </c:pt>
                <c:pt idx="4978">
                  <c:v>0.28000000000000003</c:v>
                </c:pt>
                <c:pt idx="4979">
                  <c:v>0.44</c:v>
                </c:pt>
                <c:pt idx="4980">
                  <c:v>0.51</c:v>
                </c:pt>
                <c:pt idx="4981">
                  <c:v>0.53</c:v>
                </c:pt>
                <c:pt idx="4982">
                  <c:v>0.57999999999999996</c:v>
                </c:pt>
                <c:pt idx="4983">
                  <c:v>0.65</c:v>
                </c:pt>
                <c:pt idx="4984">
                  <c:v>0.63</c:v>
                </c:pt>
                <c:pt idx="4985">
                  <c:v>0.61</c:v>
                </c:pt>
                <c:pt idx="4986">
                  <c:v>0.54</c:v>
                </c:pt>
                <c:pt idx="4987">
                  <c:v>0.4</c:v>
                </c:pt>
                <c:pt idx="4988">
                  <c:v>0.38</c:v>
                </c:pt>
                <c:pt idx="4989">
                  <c:v>0.36</c:v>
                </c:pt>
                <c:pt idx="4990">
                  <c:v>0.39</c:v>
                </c:pt>
                <c:pt idx="4991">
                  <c:v>0.36</c:v>
                </c:pt>
                <c:pt idx="4992">
                  <c:v>0.34</c:v>
                </c:pt>
                <c:pt idx="4993">
                  <c:v>0.37</c:v>
                </c:pt>
                <c:pt idx="4994">
                  <c:v>0.3</c:v>
                </c:pt>
                <c:pt idx="4995">
                  <c:v>0.25</c:v>
                </c:pt>
                <c:pt idx="4996">
                  <c:v>0.27</c:v>
                </c:pt>
                <c:pt idx="4997">
                  <c:v>0.24</c:v>
                </c:pt>
                <c:pt idx="4998">
                  <c:v>0.43</c:v>
                </c:pt>
                <c:pt idx="4999">
                  <c:v>0.49</c:v>
                </c:pt>
                <c:pt idx="5000">
                  <c:v>0.52</c:v>
                </c:pt>
                <c:pt idx="5001">
                  <c:v>0.47</c:v>
                </c:pt>
                <c:pt idx="5002">
                  <c:v>0.46</c:v>
                </c:pt>
                <c:pt idx="5003">
                  <c:v>0.51</c:v>
                </c:pt>
                <c:pt idx="5004">
                  <c:v>0.56000000000000005</c:v>
                </c:pt>
                <c:pt idx="5005">
                  <c:v>0.59</c:v>
                </c:pt>
                <c:pt idx="5006">
                  <c:v>0.61</c:v>
                </c:pt>
                <c:pt idx="5007">
                  <c:v>0.43</c:v>
                </c:pt>
                <c:pt idx="5008">
                  <c:v>0.4</c:v>
                </c:pt>
                <c:pt idx="5009">
                  <c:v>0.38</c:v>
                </c:pt>
                <c:pt idx="5010">
                  <c:v>0.36</c:v>
                </c:pt>
                <c:pt idx="5011">
                  <c:v>0.27</c:v>
                </c:pt>
                <c:pt idx="5012">
                  <c:v>0.25</c:v>
                </c:pt>
                <c:pt idx="5013">
                  <c:v>0.31</c:v>
                </c:pt>
                <c:pt idx="5014">
                  <c:v>0.28000000000000003</c:v>
                </c:pt>
                <c:pt idx="5015">
                  <c:v>0.32</c:v>
                </c:pt>
                <c:pt idx="5016">
                  <c:v>0.3</c:v>
                </c:pt>
                <c:pt idx="5017">
                  <c:v>0.33</c:v>
                </c:pt>
                <c:pt idx="5018">
                  <c:v>0.21</c:v>
                </c:pt>
                <c:pt idx="5019">
                  <c:v>0.48</c:v>
                </c:pt>
                <c:pt idx="5020">
                  <c:v>0.22</c:v>
                </c:pt>
                <c:pt idx="5021">
                  <c:v>0.24</c:v>
                </c:pt>
                <c:pt idx="5022">
                  <c:v>0.74</c:v>
                </c:pt>
                <c:pt idx="5023">
                  <c:v>0.38</c:v>
                </c:pt>
                <c:pt idx="5024">
                  <c:v>0.15</c:v>
                </c:pt>
                <c:pt idx="5025">
                  <c:v>0.55000000000000004</c:v>
                </c:pt>
                <c:pt idx="5026">
                  <c:v>0.48</c:v>
                </c:pt>
                <c:pt idx="5027">
                  <c:v>0.73</c:v>
                </c:pt>
                <c:pt idx="5028">
                  <c:v>0.5</c:v>
                </c:pt>
                <c:pt idx="5029">
                  <c:v>0.98</c:v>
                </c:pt>
                <c:pt idx="5030">
                  <c:v>0.9</c:v>
                </c:pt>
                <c:pt idx="5031">
                  <c:v>0.49</c:v>
                </c:pt>
                <c:pt idx="5032">
                  <c:v>0.45</c:v>
                </c:pt>
                <c:pt idx="5033">
                  <c:v>0.52</c:v>
                </c:pt>
                <c:pt idx="5034">
                  <c:v>0.51</c:v>
                </c:pt>
                <c:pt idx="5035">
                  <c:v>0.45</c:v>
                </c:pt>
                <c:pt idx="5036">
                  <c:v>0.52</c:v>
                </c:pt>
                <c:pt idx="5037">
                  <c:v>0.54</c:v>
                </c:pt>
                <c:pt idx="5038">
                  <c:v>0.48</c:v>
                </c:pt>
                <c:pt idx="5039">
                  <c:v>0.46</c:v>
                </c:pt>
                <c:pt idx="5040">
                  <c:v>0.44</c:v>
                </c:pt>
                <c:pt idx="5041">
                  <c:v>0.45</c:v>
                </c:pt>
                <c:pt idx="5042">
                  <c:v>0.5</c:v>
                </c:pt>
                <c:pt idx="5043">
                  <c:v>0.5</c:v>
                </c:pt>
                <c:pt idx="5044">
                  <c:v>0.41</c:v>
                </c:pt>
                <c:pt idx="5045">
                  <c:v>0.42</c:v>
                </c:pt>
                <c:pt idx="5046">
                  <c:v>0.41</c:v>
                </c:pt>
                <c:pt idx="5047">
                  <c:v>0.55000000000000004</c:v>
                </c:pt>
                <c:pt idx="5048">
                  <c:v>0.49</c:v>
                </c:pt>
                <c:pt idx="5049">
                  <c:v>0.44</c:v>
                </c:pt>
                <c:pt idx="5050">
                  <c:v>0.44</c:v>
                </c:pt>
                <c:pt idx="5051">
                  <c:v>0.48</c:v>
                </c:pt>
                <c:pt idx="5052">
                  <c:v>0.48</c:v>
                </c:pt>
                <c:pt idx="5053">
                  <c:v>0.37</c:v>
                </c:pt>
                <c:pt idx="5054">
                  <c:v>0.37</c:v>
                </c:pt>
                <c:pt idx="5055">
                  <c:v>0.39</c:v>
                </c:pt>
                <c:pt idx="5056">
                  <c:v>0.35</c:v>
                </c:pt>
                <c:pt idx="5057">
                  <c:v>0.33</c:v>
                </c:pt>
                <c:pt idx="5058">
                  <c:v>0.32</c:v>
                </c:pt>
                <c:pt idx="5059">
                  <c:v>0.33</c:v>
                </c:pt>
                <c:pt idx="5060">
                  <c:v>0.32</c:v>
                </c:pt>
                <c:pt idx="5061">
                  <c:v>0.34</c:v>
                </c:pt>
                <c:pt idx="5062">
                  <c:v>0.33</c:v>
                </c:pt>
                <c:pt idx="5063">
                  <c:v>0.31</c:v>
                </c:pt>
                <c:pt idx="5064">
                  <c:v>0.32</c:v>
                </c:pt>
                <c:pt idx="5065">
                  <c:v>0.4</c:v>
                </c:pt>
                <c:pt idx="5066">
                  <c:v>0.33</c:v>
                </c:pt>
                <c:pt idx="5067">
                  <c:v>0.32</c:v>
                </c:pt>
                <c:pt idx="5068">
                  <c:v>0.26</c:v>
                </c:pt>
                <c:pt idx="5069">
                  <c:v>0.28000000000000003</c:v>
                </c:pt>
                <c:pt idx="5070">
                  <c:v>0.26</c:v>
                </c:pt>
                <c:pt idx="5071">
                  <c:v>0.22</c:v>
                </c:pt>
                <c:pt idx="5072">
                  <c:v>0.19</c:v>
                </c:pt>
                <c:pt idx="5073">
                  <c:v>0.56000000000000005</c:v>
                </c:pt>
                <c:pt idx="5074">
                  <c:v>0.57999999999999996</c:v>
                </c:pt>
                <c:pt idx="5075">
                  <c:v>0.54</c:v>
                </c:pt>
                <c:pt idx="5076">
                  <c:v>0.44</c:v>
                </c:pt>
                <c:pt idx="5077">
                  <c:v>0.45</c:v>
                </c:pt>
                <c:pt idx="5078">
                  <c:v>0.46</c:v>
                </c:pt>
                <c:pt idx="5079">
                  <c:v>0.41</c:v>
                </c:pt>
                <c:pt idx="5080">
                  <c:v>0.46</c:v>
                </c:pt>
                <c:pt idx="5081">
                  <c:v>0.42</c:v>
                </c:pt>
                <c:pt idx="5082">
                  <c:v>0.4</c:v>
                </c:pt>
                <c:pt idx="5083">
                  <c:v>0.43</c:v>
                </c:pt>
                <c:pt idx="5084">
                  <c:v>0.37</c:v>
                </c:pt>
                <c:pt idx="5085">
                  <c:v>0.28000000000000003</c:v>
                </c:pt>
                <c:pt idx="5086">
                  <c:v>0.27</c:v>
                </c:pt>
                <c:pt idx="5087">
                  <c:v>0.28999999999999998</c:v>
                </c:pt>
                <c:pt idx="5088">
                  <c:v>0.37</c:v>
                </c:pt>
                <c:pt idx="5089">
                  <c:v>0.4</c:v>
                </c:pt>
                <c:pt idx="5090">
                  <c:v>0.38</c:v>
                </c:pt>
                <c:pt idx="5091">
                  <c:v>0.38</c:v>
                </c:pt>
                <c:pt idx="5092">
                  <c:v>0.23</c:v>
                </c:pt>
                <c:pt idx="5093">
                  <c:v>0.31</c:v>
                </c:pt>
                <c:pt idx="5094">
                  <c:v>0.35</c:v>
                </c:pt>
                <c:pt idx="5095">
                  <c:v>0.48</c:v>
                </c:pt>
                <c:pt idx="5096">
                  <c:v>0.05</c:v>
                </c:pt>
                <c:pt idx="5097">
                  <c:v>0.31</c:v>
                </c:pt>
                <c:pt idx="5098">
                  <c:v>0.34</c:v>
                </c:pt>
                <c:pt idx="5099">
                  <c:v>0.36</c:v>
                </c:pt>
                <c:pt idx="5100">
                  <c:v>0.49</c:v>
                </c:pt>
                <c:pt idx="5101">
                  <c:v>0.52</c:v>
                </c:pt>
                <c:pt idx="5102">
                  <c:v>0.54</c:v>
                </c:pt>
                <c:pt idx="5103">
                  <c:v>0.51</c:v>
                </c:pt>
                <c:pt idx="5104">
                  <c:v>0.56000000000000005</c:v>
                </c:pt>
                <c:pt idx="5105">
                  <c:v>0.49</c:v>
                </c:pt>
                <c:pt idx="5106">
                  <c:v>0.51</c:v>
                </c:pt>
                <c:pt idx="5107">
                  <c:v>0.48</c:v>
                </c:pt>
                <c:pt idx="5108">
                  <c:v>0.55000000000000004</c:v>
                </c:pt>
                <c:pt idx="5109">
                  <c:v>0.43</c:v>
                </c:pt>
                <c:pt idx="5110">
                  <c:v>0.49</c:v>
                </c:pt>
                <c:pt idx="5111">
                  <c:v>0.41</c:v>
                </c:pt>
                <c:pt idx="5112">
                  <c:v>0.42</c:v>
                </c:pt>
                <c:pt idx="5113">
                  <c:v>0.39</c:v>
                </c:pt>
                <c:pt idx="5114">
                  <c:v>0.33</c:v>
                </c:pt>
                <c:pt idx="5115">
                  <c:v>0.48</c:v>
                </c:pt>
                <c:pt idx="5116">
                  <c:v>0.49</c:v>
                </c:pt>
                <c:pt idx="5117">
                  <c:v>0.5</c:v>
                </c:pt>
                <c:pt idx="5118">
                  <c:v>0.47</c:v>
                </c:pt>
                <c:pt idx="5119">
                  <c:v>0.44</c:v>
                </c:pt>
                <c:pt idx="5120">
                  <c:v>0.47</c:v>
                </c:pt>
                <c:pt idx="5121">
                  <c:v>0.48</c:v>
                </c:pt>
                <c:pt idx="5122">
                  <c:v>0.48</c:v>
                </c:pt>
                <c:pt idx="5123">
                  <c:v>0.46</c:v>
                </c:pt>
                <c:pt idx="5124">
                  <c:v>0.49</c:v>
                </c:pt>
                <c:pt idx="5125">
                  <c:v>0.54</c:v>
                </c:pt>
                <c:pt idx="5126">
                  <c:v>0.51</c:v>
                </c:pt>
                <c:pt idx="5127">
                  <c:v>0.52</c:v>
                </c:pt>
                <c:pt idx="5128">
                  <c:v>0.56999999999999995</c:v>
                </c:pt>
                <c:pt idx="5129">
                  <c:v>0.57999999999999996</c:v>
                </c:pt>
                <c:pt idx="5130">
                  <c:v>0.56000000000000005</c:v>
                </c:pt>
                <c:pt idx="5131">
                  <c:v>0.54</c:v>
                </c:pt>
                <c:pt idx="5132">
                  <c:v>0.48</c:v>
                </c:pt>
                <c:pt idx="5133">
                  <c:v>0.52</c:v>
                </c:pt>
                <c:pt idx="5134">
                  <c:v>0.47</c:v>
                </c:pt>
                <c:pt idx="5135">
                  <c:v>0.47</c:v>
                </c:pt>
                <c:pt idx="5136">
                  <c:v>0.55000000000000004</c:v>
                </c:pt>
                <c:pt idx="5137">
                  <c:v>0.39</c:v>
                </c:pt>
                <c:pt idx="5138">
                  <c:v>0.67</c:v>
                </c:pt>
                <c:pt idx="5139">
                  <c:v>0.57999999999999996</c:v>
                </c:pt>
                <c:pt idx="5140">
                  <c:v>0.38</c:v>
                </c:pt>
                <c:pt idx="5141">
                  <c:v>0.27</c:v>
                </c:pt>
                <c:pt idx="5142">
                  <c:v>0.25</c:v>
                </c:pt>
                <c:pt idx="5143">
                  <c:v>0.28999999999999998</c:v>
                </c:pt>
                <c:pt idx="5144">
                  <c:v>0.36</c:v>
                </c:pt>
                <c:pt idx="5145">
                  <c:v>0.39</c:v>
                </c:pt>
                <c:pt idx="5146">
                  <c:v>0.5</c:v>
                </c:pt>
                <c:pt idx="5147">
                  <c:v>0.51</c:v>
                </c:pt>
                <c:pt idx="5148">
                  <c:v>0.28999999999999998</c:v>
                </c:pt>
                <c:pt idx="5149">
                  <c:v>0.36</c:v>
                </c:pt>
                <c:pt idx="5150">
                  <c:v>0.38</c:v>
                </c:pt>
                <c:pt idx="5151">
                  <c:v>0.37</c:v>
                </c:pt>
                <c:pt idx="5152">
                  <c:v>0.46</c:v>
                </c:pt>
                <c:pt idx="5153">
                  <c:v>0.44</c:v>
                </c:pt>
                <c:pt idx="5154">
                  <c:v>0.44</c:v>
                </c:pt>
                <c:pt idx="5155">
                  <c:v>0.46</c:v>
                </c:pt>
                <c:pt idx="5156">
                  <c:v>0.28999999999999998</c:v>
                </c:pt>
                <c:pt idx="5157">
                  <c:v>0.24</c:v>
                </c:pt>
                <c:pt idx="5158">
                  <c:v>0.28000000000000003</c:v>
                </c:pt>
                <c:pt idx="5159">
                  <c:v>0.26</c:v>
                </c:pt>
                <c:pt idx="5160">
                  <c:v>0.3</c:v>
                </c:pt>
                <c:pt idx="5161">
                  <c:v>0.27</c:v>
                </c:pt>
                <c:pt idx="5162">
                  <c:v>0.25</c:v>
                </c:pt>
                <c:pt idx="5163">
                  <c:v>0.26</c:v>
                </c:pt>
                <c:pt idx="5164">
                  <c:v>0.25</c:v>
                </c:pt>
                <c:pt idx="5165">
                  <c:v>0.54</c:v>
                </c:pt>
                <c:pt idx="5166">
                  <c:v>0.59</c:v>
                </c:pt>
                <c:pt idx="5167">
                  <c:v>0.56999999999999995</c:v>
                </c:pt>
                <c:pt idx="5168">
                  <c:v>0.59</c:v>
                </c:pt>
                <c:pt idx="5169">
                  <c:v>0.54</c:v>
                </c:pt>
                <c:pt idx="5170">
                  <c:v>0.54</c:v>
                </c:pt>
                <c:pt idx="5171">
                  <c:v>0.53</c:v>
                </c:pt>
                <c:pt idx="5172">
                  <c:v>0.59</c:v>
                </c:pt>
                <c:pt idx="5173">
                  <c:v>0.65</c:v>
                </c:pt>
                <c:pt idx="5174">
                  <c:v>0.62</c:v>
                </c:pt>
                <c:pt idx="5175">
                  <c:v>0.67</c:v>
                </c:pt>
                <c:pt idx="5176">
                  <c:v>0.52</c:v>
                </c:pt>
                <c:pt idx="5177">
                  <c:v>0.65</c:v>
                </c:pt>
                <c:pt idx="5178">
                  <c:v>0.61</c:v>
                </c:pt>
                <c:pt idx="5179">
                  <c:v>0.54</c:v>
                </c:pt>
                <c:pt idx="5180">
                  <c:v>0.47</c:v>
                </c:pt>
                <c:pt idx="5181">
                  <c:v>0.44</c:v>
                </c:pt>
                <c:pt idx="5182">
                  <c:v>0.39</c:v>
                </c:pt>
                <c:pt idx="5183">
                  <c:v>0.38</c:v>
                </c:pt>
                <c:pt idx="5184">
                  <c:v>0.37</c:v>
                </c:pt>
                <c:pt idx="5185">
                  <c:v>0.46</c:v>
                </c:pt>
                <c:pt idx="5186">
                  <c:v>0.41</c:v>
                </c:pt>
                <c:pt idx="5187">
                  <c:v>0.53</c:v>
                </c:pt>
                <c:pt idx="5188">
                  <c:v>0.41</c:v>
                </c:pt>
                <c:pt idx="5189">
                  <c:v>0.44</c:v>
                </c:pt>
                <c:pt idx="5190">
                  <c:v>0.51</c:v>
                </c:pt>
                <c:pt idx="5191">
                  <c:v>0.47</c:v>
                </c:pt>
                <c:pt idx="5192">
                  <c:v>0.44</c:v>
                </c:pt>
                <c:pt idx="5193">
                  <c:v>0.64</c:v>
                </c:pt>
                <c:pt idx="5194">
                  <c:v>0.57999999999999996</c:v>
                </c:pt>
                <c:pt idx="5195">
                  <c:v>0.52</c:v>
                </c:pt>
                <c:pt idx="5196">
                  <c:v>0.49</c:v>
                </c:pt>
                <c:pt idx="5197">
                  <c:v>0.57999999999999996</c:v>
                </c:pt>
                <c:pt idx="5198">
                  <c:v>0.46</c:v>
                </c:pt>
                <c:pt idx="5199">
                  <c:v>0.47</c:v>
                </c:pt>
                <c:pt idx="5200">
                  <c:v>0.52</c:v>
                </c:pt>
                <c:pt idx="5201">
                  <c:v>0.48</c:v>
                </c:pt>
                <c:pt idx="5202">
                  <c:v>0.43</c:v>
                </c:pt>
                <c:pt idx="5203">
                  <c:v>0.49</c:v>
                </c:pt>
                <c:pt idx="5204">
                  <c:v>0.45</c:v>
                </c:pt>
                <c:pt idx="5205">
                  <c:v>0.42</c:v>
                </c:pt>
                <c:pt idx="5206">
                  <c:v>0.5</c:v>
                </c:pt>
                <c:pt idx="5207">
                  <c:v>0.53</c:v>
                </c:pt>
                <c:pt idx="5208">
                  <c:v>0.45</c:v>
                </c:pt>
                <c:pt idx="5209">
                  <c:v>0.4</c:v>
                </c:pt>
                <c:pt idx="5210">
                  <c:v>0.36</c:v>
                </c:pt>
                <c:pt idx="5211">
                  <c:v>0.34</c:v>
                </c:pt>
                <c:pt idx="5212">
                  <c:v>0.55000000000000004</c:v>
                </c:pt>
                <c:pt idx="5213">
                  <c:v>0.28000000000000003</c:v>
                </c:pt>
                <c:pt idx="5214">
                  <c:v>0.59</c:v>
                </c:pt>
                <c:pt idx="5215">
                  <c:v>0.5</c:v>
                </c:pt>
                <c:pt idx="5216">
                  <c:v>0.51</c:v>
                </c:pt>
                <c:pt idx="5217">
                  <c:v>0.41</c:v>
                </c:pt>
                <c:pt idx="5218">
                  <c:v>0.65</c:v>
                </c:pt>
                <c:pt idx="5219">
                  <c:v>0.53</c:v>
                </c:pt>
                <c:pt idx="5220">
                  <c:v>0.36</c:v>
                </c:pt>
                <c:pt idx="5221">
                  <c:v>0.61</c:v>
                </c:pt>
                <c:pt idx="5222">
                  <c:v>0.42</c:v>
                </c:pt>
                <c:pt idx="5223">
                  <c:v>0.6</c:v>
                </c:pt>
                <c:pt idx="5224">
                  <c:v>0.5</c:v>
                </c:pt>
                <c:pt idx="5225">
                  <c:v>0.48</c:v>
                </c:pt>
                <c:pt idx="5226">
                  <c:v>0.61</c:v>
                </c:pt>
                <c:pt idx="5227">
                  <c:v>0.39</c:v>
                </c:pt>
                <c:pt idx="5228">
                  <c:v>0.43</c:v>
                </c:pt>
                <c:pt idx="5229">
                  <c:v>0.37</c:v>
                </c:pt>
                <c:pt idx="5230">
                  <c:v>0.62</c:v>
                </c:pt>
                <c:pt idx="5231">
                  <c:v>0.4</c:v>
                </c:pt>
                <c:pt idx="5232">
                  <c:v>0.3</c:v>
                </c:pt>
                <c:pt idx="5233">
                  <c:v>0.05</c:v>
                </c:pt>
                <c:pt idx="5234">
                  <c:v>0.06</c:v>
                </c:pt>
                <c:pt idx="5235">
                  <c:v>1.41</c:v>
                </c:pt>
                <c:pt idx="5236">
                  <c:v>1.06</c:v>
                </c:pt>
                <c:pt idx="5237">
                  <c:v>0.86</c:v>
                </c:pt>
                <c:pt idx="5238">
                  <c:v>0.77</c:v>
                </c:pt>
                <c:pt idx="5239">
                  <c:v>0.71</c:v>
                </c:pt>
                <c:pt idx="5240">
                  <c:v>0.56000000000000005</c:v>
                </c:pt>
                <c:pt idx="5241">
                  <c:v>0.53</c:v>
                </c:pt>
                <c:pt idx="5242">
                  <c:v>0.66</c:v>
                </c:pt>
                <c:pt idx="5243">
                  <c:v>0.53</c:v>
                </c:pt>
                <c:pt idx="5244">
                  <c:v>0.36</c:v>
                </c:pt>
                <c:pt idx="5245">
                  <c:v>0.39</c:v>
                </c:pt>
                <c:pt idx="5246">
                  <c:v>0.48</c:v>
                </c:pt>
                <c:pt idx="5247">
                  <c:v>0.49</c:v>
                </c:pt>
                <c:pt idx="5248">
                  <c:v>0.46</c:v>
                </c:pt>
                <c:pt idx="5249">
                  <c:v>0.44</c:v>
                </c:pt>
                <c:pt idx="5250">
                  <c:v>0.49</c:v>
                </c:pt>
                <c:pt idx="5251">
                  <c:v>0.44</c:v>
                </c:pt>
                <c:pt idx="5252">
                  <c:v>0.46</c:v>
                </c:pt>
                <c:pt idx="5253">
                  <c:v>0.46</c:v>
                </c:pt>
                <c:pt idx="5254">
                  <c:v>0.4</c:v>
                </c:pt>
                <c:pt idx="5255">
                  <c:v>0.36</c:v>
                </c:pt>
                <c:pt idx="5256">
                  <c:v>0.27</c:v>
                </c:pt>
                <c:pt idx="5257">
                  <c:v>0.38</c:v>
                </c:pt>
                <c:pt idx="5258">
                  <c:v>0.35</c:v>
                </c:pt>
                <c:pt idx="5259">
                  <c:v>0.05</c:v>
                </c:pt>
                <c:pt idx="5260">
                  <c:v>0.5</c:v>
                </c:pt>
                <c:pt idx="5261">
                  <c:v>0.55000000000000004</c:v>
                </c:pt>
                <c:pt idx="5262">
                  <c:v>0.52</c:v>
                </c:pt>
                <c:pt idx="5263">
                  <c:v>0.51</c:v>
                </c:pt>
                <c:pt idx="5264">
                  <c:v>0.45</c:v>
                </c:pt>
                <c:pt idx="5265">
                  <c:v>0.42</c:v>
                </c:pt>
                <c:pt idx="5266">
                  <c:v>0.39</c:v>
                </c:pt>
                <c:pt idx="5267">
                  <c:v>0.38</c:v>
                </c:pt>
                <c:pt idx="5268">
                  <c:v>0.42</c:v>
                </c:pt>
                <c:pt idx="5269">
                  <c:v>0.43</c:v>
                </c:pt>
                <c:pt idx="5270">
                  <c:v>0.46</c:v>
                </c:pt>
                <c:pt idx="5271">
                  <c:v>0.44</c:v>
                </c:pt>
                <c:pt idx="5272">
                  <c:v>0.4</c:v>
                </c:pt>
                <c:pt idx="5273">
                  <c:v>0.43</c:v>
                </c:pt>
                <c:pt idx="5274">
                  <c:v>0.37</c:v>
                </c:pt>
                <c:pt idx="5275">
                  <c:v>0.45</c:v>
                </c:pt>
                <c:pt idx="5276">
                  <c:v>0.4</c:v>
                </c:pt>
                <c:pt idx="5277">
                  <c:v>0.43</c:v>
                </c:pt>
                <c:pt idx="5278">
                  <c:v>0.36</c:v>
                </c:pt>
                <c:pt idx="5279">
                  <c:v>0.39</c:v>
                </c:pt>
                <c:pt idx="5280">
                  <c:v>0.41</c:v>
                </c:pt>
                <c:pt idx="5281">
                  <c:v>0.24</c:v>
                </c:pt>
                <c:pt idx="5282">
                  <c:v>0.27</c:v>
                </c:pt>
                <c:pt idx="5283">
                  <c:v>0.5</c:v>
                </c:pt>
                <c:pt idx="5284">
                  <c:v>0.5</c:v>
                </c:pt>
                <c:pt idx="5285">
                  <c:v>0.49</c:v>
                </c:pt>
                <c:pt idx="5286">
                  <c:v>0.45</c:v>
                </c:pt>
                <c:pt idx="5287">
                  <c:v>0.37</c:v>
                </c:pt>
                <c:pt idx="5288">
                  <c:v>0.39</c:v>
                </c:pt>
                <c:pt idx="5289">
                  <c:v>0.65</c:v>
                </c:pt>
                <c:pt idx="5290">
                  <c:v>0.61</c:v>
                </c:pt>
                <c:pt idx="5291">
                  <c:v>0.56999999999999995</c:v>
                </c:pt>
                <c:pt idx="5292">
                  <c:v>0.59</c:v>
                </c:pt>
                <c:pt idx="5293">
                  <c:v>0.68</c:v>
                </c:pt>
                <c:pt idx="5294">
                  <c:v>0.61</c:v>
                </c:pt>
                <c:pt idx="5295">
                  <c:v>0.57999999999999996</c:v>
                </c:pt>
                <c:pt idx="5296">
                  <c:v>0.55000000000000004</c:v>
                </c:pt>
                <c:pt idx="5297">
                  <c:v>0.67</c:v>
                </c:pt>
                <c:pt idx="5298">
                  <c:v>0.5</c:v>
                </c:pt>
                <c:pt idx="5299">
                  <c:v>0.38</c:v>
                </c:pt>
                <c:pt idx="5300">
                  <c:v>0.41</c:v>
                </c:pt>
                <c:pt idx="5301">
                  <c:v>0.41</c:v>
                </c:pt>
                <c:pt idx="5302">
                  <c:v>0.44</c:v>
                </c:pt>
                <c:pt idx="5303">
                  <c:v>0.44</c:v>
                </c:pt>
                <c:pt idx="5304">
                  <c:v>0.41</c:v>
                </c:pt>
                <c:pt idx="5305">
                  <c:v>0.41</c:v>
                </c:pt>
                <c:pt idx="5306">
                  <c:v>0.37</c:v>
                </c:pt>
                <c:pt idx="5307">
                  <c:v>0.32</c:v>
                </c:pt>
                <c:pt idx="5308">
                  <c:v>0.38</c:v>
                </c:pt>
                <c:pt idx="5309">
                  <c:v>0.35</c:v>
                </c:pt>
                <c:pt idx="5310">
                  <c:v>0.2</c:v>
                </c:pt>
                <c:pt idx="5311">
                  <c:v>0.17</c:v>
                </c:pt>
                <c:pt idx="5312">
                  <c:v>0.26</c:v>
                </c:pt>
                <c:pt idx="5313">
                  <c:v>0.39</c:v>
                </c:pt>
                <c:pt idx="5314">
                  <c:v>0.6</c:v>
                </c:pt>
                <c:pt idx="5315">
                  <c:v>0.68</c:v>
                </c:pt>
                <c:pt idx="5316">
                  <c:v>0.6</c:v>
                </c:pt>
                <c:pt idx="5317">
                  <c:v>0.63</c:v>
                </c:pt>
                <c:pt idx="5318">
                  <c:v>0.56000000000000005</c:v>
                </c:pt>
                <c:pt idx="5319">
                  <c:v>0.51</c:v>
                </c:pt>
                <c:pt idx="5320">
                  <c:v>0.56000000000000005</c:v>
                </c:pt>
                <c:pt idx="5321">
                  <c:v>0.44</c:v>
                </c:pt>
                <c:pt idx="5322">
                  <c:v>0.42</c:v>
                </c:pt>
                <c:pt idx="5323">
                  <c:v>0.47</c:v>
                </c:pt>
                <c:pt idx="5324">
                  <c:v>0.53</c:v>
                </c:pt>
                <c:pt idx="5325">
                  <c:v>0.5</c:v>
                </c:pt>
                <c:pt idx="5326">
                  <c:v>0.44</c:v>
                </c:pt>
                <c:pt idx="5327">
                  <c:v>0.27</c:v>
                </c:pt>
                <c:pt idx="5328">
                  <c:v>0.31</c:v>
                </c:pt>
                <c:pt idx="5329">
                  <c:v>0.5</c:v>
                </c:pt>
                <c:pt idx="5330">
                  <c:v>0.43</c:v>
                </c:pt>
                <c:pt idx="5331">
                  <c:v>0.51</c:v>
                </c:pt>
                <c:pt idx="5332">
                  <c:v>0.47</c:v>
                </c:pt>
                <c:pt idx="5333">
                  <c:v>0.5</c:v>
                </c:pt>
                <c:pt idx="5334">
                  <c:v>0.36</c:v>
                </c:pt>
                <c:pt idx="5335">
                  <c:v>0.33</c:v>
                </c:pt>
                <c:pt idx="5336">
                  <c:v>0.34</c:v>
                </c:pt>
                <c:pt idx="5337">
                  <c:v>0.34</c:v>
                </c:pt>
                <c:pt idx="5338">
                  <c:v>0.33</c:v>
                </c:pt>
                <c:pt idx="5339">
                  <c:v>0.35</c:v>
                </c:pt>
                <c:pt idx="5340">
                  <c:v>0.31</c:v>
                </c:pt>
                <c:pt idx="5341">
                  <c:v>0.31</c:v>
                </c:pt>
                <c:pt idx="5342">
                  <c:v>0.35</c:v>
                </c:pt>
                <c:pt idx="5343">
                  <c:v>0.39</c:v>
                </c:pt>
                <c:pt idx="5344">
                  <c:v>0.47</c:v>
                </c:pt>
                <c:pt idx="5345">
                  <c:v>0.49</c:v>
                </c:pt>
                <c:pt idx="5346">
                  <c:v>0.48</c:v>
                </c:pt>
                <c:pt idx="5347">
                  <c:v>0.5</c:v>
                </c:pt>
                <c:pt idx="5348">
                  <c:v>0.49</c:v>
                </c:pt>
                <c:pt idx="5349">
                  <c:v>0.51</c:v>
                </c:pt>
                <c:pt idx="5350">
                  <c:v>0.52</c:v>
                </c:pt>
                <c:pt idx="5351">
                  <c:v>0.52</c:v>
                </c:pt>
                <c:pt idx="5352">
                  <c:v>0.46</c:v>
                </c:pt>
                <c:pt idx="5353">
                  <c:v>0.54</c:v>
                </c:pt>
                <c:pt idx="5354">
                  <c:v>0.51</c:v>
                </c:pt>
                <c:pt idx="5355">
                  <c:v>0.45</c:v>
                </c:pt>
                <c:pt idx="5356">
                  <c:v>0.56999999999999995</c:v>
                </c:pt>
                <c:pt idx="5357">
                  <c:v>0.52</c:v>
                </c:pt>
                <c:pt idx="5358">
                  <c:v>0.52</c:v>
                </c:pt>
                <c:pt idx="5359">
                  <c:v>0.51</c:v>
                </c:pt>
                <c:pt idx="5360">
                  <c:v>0.5</c:v>
                </c:pt>
                <c:pt idx="5361">
                  <c:v>0.55000000000000004</c:v>
                </c:pt>
                <c:pt idx="5362">
                  <c:v>0.54</c:v>
                </c:pt>
                <c:pt idx="5363">
                  <c:v>0.54</c:v>
                </c:pt>
                <c:pt idx="5364">
                  <c:v>0.5</c:v>
                </c:pt>
                <c:pt idx="5365">
                  <c:v>0.48</c:v>
                </c:pt>
                <c:pt idx="5366">
                  <c:v>0.49</c:v>
                </c:pt>
                <c:pt idx="5367">
                  <c:v>0.33</c:v>
                </c:pt>
                <c:pt idx="5368">
                  <c:v>0.36</c:v>
                </c:pt>
                <c:pt idx="5369">
                  <c:v>0.37</c:v>
                </c:pt>
                <c:pt idx="5370">
                  <c:v>0.27</c:v>
                </c:pt>
                <c:pt idx="5371">
                  <c:v>0.28999999999999998</c:v>
                </c:pt>
                <c:pt idx="5372">
                  <c:v>0.27</c:v>
                </c:pt>
                <c:pt idx="5373">
                  <c:v>0.69</c:v>
                </c:pt>
                <c:pt idx="5374">
                  <c:v>0.52</c:v>
                </c:pt>
                <c:pt idx="5375">
                  <c:v>0.5</c:v>
                </c:pt>
                <c:pt idx="5376">
                  <c:v>0.64</c:v>
                </c:pt>
                <c:pt idx="5377">
                  <c:v>0.56000000000000005</c:v>
                </c:pt>
                <c:pt idx="5378">
                  <c:v>0.48</c:v>
                </c:pt>
                <c:pt idx="5379">
                  <c:v>0.5</c:v>
                </c:pt>
                <c:pt idx="5380">
                  <c:v>0.48</c:v>
                </c:pt>
                <c:pt idx="5381">
                  <c:v>0.32</c:v>
                </c:pt>
                <c:pt idx="5382">
                  <c:v>0.4</c:v>
                </c:pt>
                <c:pt idx="5383">
                  <c:v>0.52</c:v>
                </c:pt>
                <c:pt idx="5384">
                  <c:v>0.48</c:v>
                </c:pt>
                <c:pt idx="5385">
                  <c:v>0.56999999999999995</c:v>
                </c:pt>
                <c:pt idx="5386">
                  <c:v>0.49</c:v>
                </c:pt>
                <c:pt idx="5387">
                  <c:v>0.51</c:v>
                </c:pt>
                <c:pt idx="5388">
                  <c:v>0.55000000000000004</c:v>
                </c:pt>
                <c:pt idx="5389">
                  <c:v>0.54</c:v>
                </c:pt>
                <c:pt idx="5390">
                  <c:v>0.5</c:v>
                </c:pt>
                <c:pt idx="5391">
                  <c:v>0.46</c:v>
                </c:pt>
                <c:pt idx="5392">
                  <c:v>0.45</c:v>
                </c:pt>
                <c:pt idx="5393">
                  <c:v>0.44</c:v>
                </c:pt>
                <c:pt idx="5394">
                  <c:v>0.45</c:v>
                </c:pt>
                <c:pt idx="5395">
                  <c:v>0.48</c:v>
                </c:pt>
                <c:pt idx="5396">
                  <c:v>0.43</c:v>
                </c:pt>
                <c:pt idx="5397">
                  <c:v>0.47</c:v>
                </c:pt>
                <c:pt idx="5398">
                  <c:v>0.51</c:v>
                </c:pt>
                <c:pt idx="5399">
                  <c:v>0.46</c:v>
                </c:pt>
                <c:pt idx="5400">
                  <c:v>0.48</c:v>
                </c:pt>
                <c:pt idx="5401">
                  <c:v>0.52</c:v>
                </c:pt>
                <c:pt idx="5402">
                  <c:v>0.59</c:v>
                </c:pt>
                <c:pt idx="5403">
                  <c:v>0.61</c:v>
                </c:pt>
                <c:pt idx="5404">
                  <c:v>0.49</c:v>
                </c:pt>
                <c:pt idx="5405">
                  <c:v>0.44</c:v>
                </c:pt>
                <c:pt idx="5406">
                  <c:v>0.46</c:v>
                </c:pt>
                <c:pt idx="5407">
                  <c:v>0.41</c:v>
                </c:pt>
                <c:pt idx="5408">
                  <c:v>0.37</c:v>
                </c:pt>
                <c:pt idx="5409">
                  <c:v>0.33</c:v>
                </c:pt>
                <c:pt idx="5410">
                  <c:v>0.23</c:v>
                </c:pt>
                <c:pt idx="5411">
                  <c:v>0.27</c:v>
                </c:pt>
                <c:pt idx="5412">
                  <c:v>0.22</c:v>
                </c:pt>
                <c:pt idx="5413">
                  <c:v>0.22</c:v>
                </c:pt>
                <c:pt idx="5414">
                  <c:v>0.35</c:v>
                </c:pt>
                <c:pt idx="5415">
                  <c:v>0.39</c:v>
                </c:pt>
                <c:pt idx="5416">
                  <c:v>0.43</c:v>
                </c:pt>
                <c:pt idx="5417">
                  <c:v>0.46</c:v>
                </c:pt>
                <c:pt idx="5418">
                  <c:v>0.54</c:v>
                </c:pt>
                <c:pt idx="5419">
                  <c:v>0.41</c:v>
                </c:pt>
                <c:pt idx="5420">
                  <c:v>0.39</c:v>
                </c:pt>
                <c:pt idx="5421">
                  <c:v>0.22</c:v>
                </c:pt>
                <c:pt idx="5422">
                  <c:v>0.31</c:v>
                </c:pt>
                <c:pt idx="5423">
                  <c:v>0.62</c:v>
                </c:pt>
                <c:pt idx="5424">
                  <c:v>0.56000000000000005</c:v>
                </c:pt>
                <c:pt idx="5425">
                  <c:v>0.5</c:v>
                </c:pt>
                <c:pt idx="5426">
                  <c:v>0.43</c:v>
                </c:pt>
                <c:pt idx="5427">
                  <c:v>0.43</c:v>
                </c:pt>
                <c:pt idx="5428">
                  <c:v>0.49</c:v>
                </c:pt>
                <c:pt idx="5429">
                  <c:v>0.51</c:v>
                </c:pt>
                <c:pt idx="5430">
                  <c:v>0.53</c:v>
                </c:pt>
                <c:pt idx="5431">
                  <c:v>0.54</c:v>
                </c:pt>
                <c:pt idx="5432">
                  <c:v>0.51</c:v>
                </c:pt>
                <c:pt idx="5433">
                  <c:v>0.48</c:v>
                </c:pt>
                <c:pt idx="5434">
                  <c:v>0.5</c:v>
                </c:pt>
                <c:pt idx="5435">
                  <c:v>0.45</c:v>
                </c:pt>
                <c:pt idx="5436">
                  <c:v>0.43</c:v>
                </c:pt>
                <c:pt idx="5437">
                  <c:v>0.48</c:v>
                </c:pt>
                <c:pt idx="5438">
                  <c:v>0.5</c:v>
                </c:pt>
                <c:pt idx="5439">
                  <c:v>0.55000000000000004</c:v>
                </c:pt>
                <c:pt idx="5440">
                  <c:v>0.49</c:v>
                </c:pt>
                <c:pt idx="5441">
                  <c:v>0.56999999999999995</c:v>
                </c:pt>
                <c:pt idx="5442">
                  <c:v>0.51</c:v>
                </c:pt>
                <c:pt idx="5443">
                  <c:v>0.48</c:v>
                </c:pt>
                <c:pt idx="5444">
                  <c:v>0.5</c:v>
                </c:pt>
                <c:pt idx="5445">
                  <c:v>0.47</c:v>
                </c:pt>
                <c:pt idx="5446">
                  <c:v>0.45</c:v>
                </c:pt>
                <c:pt idx="5447">
                  <c:v>0.41</c:v>
                </c:pt>
                <c:pt idx="5448">
                  <c:v>0.43</c:v>
                </c:pt>
                <c:pt idx="5449">
                  <c:v>0.42</c:v>
                </c:pt>
                <c:pt idx="5450">
                  <c:v>0.4</c:v>
                </c:pt>
                <c:pt idx="5451">
                  <c:v>0.52</c:v>
                </c:pt>
                <c:pt idx="5452">
                  <c:v>0.47</c:v>
                </c:pt>
                <c:pt idx="5453">
                  <c:v>0.6</c:v>
                </c:pt>
                <c:pt idx="5454">
                  <c:v>0.66</c:v>
                </c:pt>
                <c:pt idx="5455">
                  <c:v>0.63</c:v>
                </c:pt>
                <c:pt idx="5456">
                  <c:v>0.49</c:v>
                </c:pt>
                <c:pt idx="5457">
                  <c:v>0.53</c:v>
                </c:pt>
                <c:pt idx="5458">
                  <c:v>0.59</c:v>
                </c:pt>
                <c:pt idx="5459">
                  <c:v>0.55000000000000004</c:v>
                </c:pt>
                <c:pt idx="5460">
                  <c:v>0.6</c:v>
                </c:pt>
                <c:pt idx="5461">
                  <c:v>0.53</c:v>
                </c:pt>
                <c:pt idx="5462">
                  <c:v>0.45</c:v>
                </c:pt>
                <c:pt idx="5463">
                  <c:v>0.48</c:v>
                </c:pt>
                <c:pt idx="5464">
                  <c:v>0.46</c:v>
                </c:pt>
                <c:pt idx="5465">
                  <c:v>0.47</c:v>
                </c:pt>
                <c:pt idx="5466">
                  <c:v>0.49</c:v>
                </c:pt>
                <c:pt idx="5467">
                  <c:v>0.47</c:v>
                </c:pt>
                <c:pt idx="5468">
                  <c:v>0.4</c:v>
                </c:pt>
                <c:pt idx="5469">
                  <c:v>0.53</c:v>
                </c:pt>
                <c:pt idx="5470">
                  <c:v>0.5</c:v>
                </c:pt>
                <c:pt idx="5471">
                  <c:v>0.48</c:v>
                </c:pt>
                <c:pt idx="5472">
                  <c:v>0.4</c:v>
                </c:pt>
                <c:pt idx="5473">
                  <c:v>0.38</c:v>
                </c:pt>
                <c:pt idx="5474">
                  <c:v>0.43</c:v>
                </c:pt>
                <c:pt idx="5475">
                  <c:v>0.44</c:v>
                </c:pt>
                <c:pt idx="5476">
                  <c:v>0.5</c:v>
                </c:pt>
                <c:pt idx="5477">
                  <c:v>0.34</c:v>
                </c:pt>
                <c:pt idx="5478">
                  <c:v>0.37</c:v>
                </c:pt>
                <c:pt idx="5479">
                  <c:v>0.35</c:v>
                </c:pt>
                <c:pt idx="5480">
                  <c:v>1.38</c:v>
                </c:pt>
                <c:pt idx="5481">
                  <c:v>2.12</c:v>
                </c:pt>
                <c:pt idx="5482">
                  <c:v>1.39</c:v>
                </c:pt>
                <c:pt idx="5483">
                  <c:v>0.48</c:v>
                </c:pt>
                <c:pt idx="5484">
                  <c:v>0.4</c:v>
                </c:pt>
                <c:pt idx="5485">
                  <c:v>0.49</c:v>
                </c:pt>
                <c:pt idx="5486">
                  <c:v>0.52</c:v>
                </c:pt>
                <c:pt idx="5487">
                  <c:v>0.41</c:v>
                </c:pt>
                <c:pt idx="5488">
                  <c:v>0.48</c:v>
                </c:pt>
                <c:pt idx="5489">
                  <c:v>0.39</c:v>
                </c:pt>
                <c:pt idx="5490">
                  <c:v>0.5</c:v>
                </c:pt>
                <c:pt idx="5491">
                  <c:v>0.5</c:v>
                </c:pt>
                <c:pt idx="5492">
                  <c:v>0.47</c:v>
                </c:pt>
                <c:pt idx="5493">
                  <c:v>0.42</c:v>
                </c:pt>
                <c:pt idx="5494">
                  <c:v>0.45</c:v>
                </c:pt>
                <c:pt idx="5495">
                  <c:v>0.44</c:v>
                </c:pt>
                <c:pt idx="5496">
                  <c:v>0.42</c:v>
                </c:pt>
                <c:pt idx="5497">
                  <c:v>0.4</c:v>
                </c:pt>
                <c:pt idx="5498">
                  <c:v>0.56000000000000005</c:v>
                </c:pt>
                <c:pt idx="5499">
                  <c:v>0.41</c:v>
                </c:pt>
                <c:pt idx="5500">
                  <c:v>0.53</c:v>
                </c:pt>
                <c:pt idx="5501">
                  <c:v>0.43</c:v>
                </c:pt>
                <c:pt idx="5502">
                  <c:v>0.88</c:v>
                </c:pt>
                <c:pt idx="5503">
                  <c:v>0.41</c:v>
                </c:pt>
                <c:pt idx="5504">
                  <c:v>0.43</c:v>
                </c:pt>
                <c:pt idx="5505">
                  <c:v>0.37</c:v>
                </c:pt>
                <c:pt idx="5506">
                  <c:v>0.39</c:v>
                </c:pt>
                <c:pt idx="5507">
                  <c:v>0.35</c:v>
                </c:pt>
                <c:pt idx="5508">
                  <c:v>0.41</c:v>
                </c:pt>
                <c:pt idx="5509">
                  <c:v>0.15</c:v>
                </c:pt>
                <c:pt idx="5510">
                  <c:v>0.38</c:v>
                </c:pt>
                <c:pt idx="5511">
                  <c:v>0.25</c:v>
                </c:pt>
                <c:pt idx="5512">
                  <c:v>0.37</c:v>
                </c:pt>
                <c:pt idx="5513">
                  <c:v>0.28999999999999998</c:v>
                </c:pt>
                <c:pt idx="5514">
                  <c:v>0.34</c:v>
                </c:pt>
                <c:pt idx="5515">
                  <c:v>0.56000000000000005</c:v>
                </c:pt>
                <c:pt idx="5516">
                  <c:v>0.55000000000000004</c:v>
                </c:pt>
                <c:pt idx="5517">
                  <c:v>0.66</c:v>
                </c:pt>
                <c:pt idx="5518">
                  <c:v>0.8</c:v>
                </c:pt>
                <c:pt idx="5519">
                  <c:v>0.65</c:v>
                </c:pt>
                <c:pt idx="5520">
                  <c:v>0.51</c:v>
                </c:pt>
                <c:pt idx="5521">
                  <c:v>0.41</c:v>
                </c:pt>
                <c:pt idx="5522">
                  <c:v>0.43</c:v>
                </c:pt>
                <c:pt idx="5523">
                  <c:v>0.4</c:v>
                </c:pt>
                <c:pt idx="5524">
                  <c:v>0.51</c:v>
                </c:pt>
                <c:pt idx="5525">
                  <c:v>0.54</c:v>
                </c:pt>
                <c:pt idx="5526">
                  <c:v>0.56000000000000005</c:v>
                </c:pt>
                <c:pt idx="5527">
                  <c:v>0.86</c:v>
                </c:pt>
                <c:pt idx="5528">
                  <c:v>0.59</c:v>
                </c:pt>
                <c:pt idx="5529">
                  <c:v>0.69</c:v>
                </c:pt>
                <c:pt idx="5530">
                  <c:v>0.65</c:v>
                </c:pt>
                <c:pt idx="5531">
                  <c:v>0.6</c:v>
                </c:pt>
                <c:pt idx="5532">
                  <c:v>0.59</c:v>
                </c:pt>
                <c:pt idx="5533">
                  <c:v>0.66</c:v>
                </c:pt>
                <c:pt idx="5534">
                  <c:v>0.54</c:v>
                </c:pt>
                <c:pt idx="5535">
                  <c:v>0.48</c:v>
                </c:pt>
                <c:pt idx="5536">
                  <c:v>0.43</c:v>
                </c:pt>
                <c:pt idx="5537">
                  <c:v>0.39</c:v>
                </c:pt>
                <c:pt idx="5538">
                  <c:v>0.31</c:v>
                </c:pt>
                <c:pt idx="5539">
                  <c:v>0.38</c:v>
                </c:pt>
                <c:pt idx="5540">
                  <c:v>0.41</c:v>
                </c:pt>
                <c:pt idx="5541">
                  <c:v>0.36</c:v>
                </c:pt>
                <c:pt idx="5542">
                  <c:v>0.37</c:v>
                </c:pt>
                <c:pt idx="5543">
                  <c:v>0.35</c:v>
                </c:pt>
                <c:pt idx="5544">
                  <c:v>0.41</c:v>
                </c:pt>
                <c:pt idx="5545">
                  <c:v>0.3</c:v>
                </c:pt>
                <c:pt idx="5546">
                  <c:v>0.28999999999999998</c:v>
                </c:pt>
                <c:pt idx="5547">
                  <c:v>0.64</c:v>
                </c:pt>
                <c:pt idx="5548">
                  <c:v>0.77</c:v>
                </c:pt>
                <c:pt idx="5549">
                  <c:v>0.71</c:v>
                </c:pt>
                <c:pt idx="5550">
                  <c:v>0.76</c:v>
                </c:pt>
                <c:pt idx="5551">
                  <c:v>0.71</c:v>
                </c:pt>
                <c:pt idx="5552">
                  <c:v>0.64</c:v>
                </c:pt>
                <c:pt idx="5553">
                  <c:v>0.59</c:v>
                </c:pt>
                <c:pt idx="5554">
                  <c:v>0.59</c:v>
                </c:pt>
                <c:pt idx="5555">
                  <c:v>0.34</c:v>
                </c:pt>
                <c:pt idx="5556">
                  <c:v>0.28999999999999998</c:v>
                </c:pt>
                <c:pt idx="5557">
                  <c:v>0.25</c:v>
                </c:pt>
                <c:pt idx="5558">
                  <c:v>0.28999999999999998</c:v>
                </c:pt>
                <c:pt idx="5559">
                  <c:v>0.33</c:v>
                </c:pt>
                <c:pt idx="5560">
                  <c:v>0.31</c:v>
                </c:pt>
                <c:pt idx="5561">
                  <c:v>0.35</c:v>
                </c:pt>
                <c:pt idx="5562">
                  <c:v>0.34</c:v>
                </c:pt>
                <c:pt idx="5563">
                  <c:v>0.43</c:v>
                </c:pt>
                <c:pt idx="5564">
                  <c:v>0.49</c:v>
                </c:pt>
                <c:pt idx="5565">
                  <c:v>0.51</c:v>
                </c:pt>
                <c:pt idx="5566">
                  <c:v>0.54</c:v>
                </c:pt>
                <c:pt idx="5567">
                  <c:v>0.52</c:v>
                </c:pt>
                <c:pt idx="5568">
                  <c:v>0.41</c:v>
                </c:pt>
                <c:pt idx="5569">
                  <c:v>0.44</c:v>
                </c:pt>
                <c:pt idx="5570">
                  <c:v>0.47</c:v>
                </c:pt>
                <c:pt idx="5571">
                  <c:v>0.49</c:v>
                </c:pt>
                <c:pt idx="5572">
                  <c:v>0.54</c:v>
                </c:pt>
                <c:pt idx="5573">
                  <c:v>0.55000000000000004</c:v>
                </c:pt>
                <c:pt idx="5574">
                  <c:v>0.65</c:v>
                </c:pt>
                <c:pt idx="5575">
                  <c:v>0.7</c:v>
                </c:pt>
                <c:pt idx="5576">
                  <c:v>0.87</c:v>
                </c:pt>
                <c:pt idx="5577">
                  <c:v>0.67</c:v>
                </c:pt>
                <c:pt idx="5578">
                  <c:v>0.62</c:v>
                </c:pt>
                <c:pt idx="5579">
                  <c:v>0.61</c:v>
                </c:pt>
                <c:pt idx="5580">
                  <c:v>0.28999999999999998</c:v>
                </c:pt>
                <c:pt idx="5581">
                  <c:v>0.33</c:v>
                </c:pt>
                <c:pt idx="5582">
                  <c:v>0.23</c:v>
                </c:pt>
                <c:pt idx="5583">
                  <c:v>0.42</c:v>
                </c:pt>
                <c:pt idx="5584">
                  <c:v>0.44</c:v>
                </c:pt>
                <c:pt idx="5585">
                  <c:v>0.61</c:v>
                </c:pt>
                <c:pt idx="5586">
                  <c:v>0.55000000000000004</c:v>
                </c:pt>
                <c:pt idx="5587">
                  <c:v>0.6</c:v>
                </c:pt>
                <c:pt idx="5588">
                  <c:v>0.56999999999999995</c:v>
                </c:pt>
                <c:pt idx="5589">
                  <c:v>0.56000000000000005</c:v>
                </c:pt>
                <c:pt idx="5590">
                  <c:v>0.52</c:v>
                </c:pt>
                <c:pt idx="5591">
                  <c:v>0.62</c:v>
                </c:pt>
                <c:pt idx="5592">
                  <c:v>0.61</c:v>
                </c:pt>
                <c:pt idx="5593">
                  <c:v>0.46</c:v>
                </c:pt>
                <c:pt idx="5594">
                  <c:v>0.43</c:v>
                </c:pt>
                <c:pt idx="5595">
                  <c:v>0.45</c:v>
                </c:pt>
                <c:pt idx="5596">
                  <c:v>0.49</c:v>
                </c:pt>
                <c:pt idx="5597">
                  <c:v>0.52</c:v>
                </c:pt>
                <c:pt idx="5598">
                  <c:v>0.46</c:v>
                </c:pt>
                <c:pt idx="5599">
                  <c:v>0.43</c:v>
                </c:pt>
                <c:pt idx="5600">
                  <c:v>0.51</c:v>
                </c:pt>
                <c:pt idx="5601">
                  <c:v>0.35</c:v>
                </c:pt>
                <c:pt idx="5602">
                  <c:v>0.4</c:v>
                </c:pt>
                <c:pt idx="5603">
                  <c:v>0.38</c:v>
                </c:pt>
                <c:pt idx="5604">
                  <c:v>0.37</c:v>
                </c:pt>
                <c:pt idx="5605">
                  <c:v>0.41</c:v>
                </c:pt>
                <c:pt idx="5606">
                  <c:v>0.41</c:v>
                </c:pt>
                <c:pt idx="5607">
                  <c:v>0.45</c:v>
                </c:pt>
                <c:pt idx="5608">
                  <c:v>0.48</c:v>
                </c:pt>
                <c:pt idx="5609">
                  <c:v>0.5</c:v>
                </c:pt>
                <c:pt idx="5610">
                  <c:v>0.48</c:v>
                </c:pt>
                <c:pt idx="5611">
                  <c:v>0.52</c:v>
                </c:pt>
                <c:pt idx="5612">
                  <c:v>0.5</c:v>
                </c:pt>
                <c:pt idx="5613">
                  <c:v>0.51</c:v>
                </c:pt>
                <c:pt idx="5614">
                  <c:v>0.53</c:v>
                </c:pt>
                <c:pt idx="5615">
                  <c:v>0.54</c:v>
                </c:pt>
                <c:pt idx="5616">
                  <c:v>0.53</c:v>
                </c:pt>
                <c:pt idx="5617">
                  <c:v>0.56000000000000005</c:v>
                </c:pt>
                <c:pt idx="5618">
                  <c:v>0.47</c:v>
                </c:pt>
                <c:pt idx="5619">
                  <c:v>0.47</c:v>
                </c:pt>
                <c:pt idx="5620">
                  <c:v>0.56000000000000005</c:v>
                </c:pt>
                <c:pt idx="5621">
                  <c:v>0.49</c:v>
                </c:pt>
                <c:pt idx="5622">
                  <c:v>0.22</c:v>
                </c:pt>
                <c:pt idx="5623">
                  <c:v>0.2</c:v>
                </c:pt>
                <c:pt idx="5624">
                  <c:v>0.2</c:v>
                </c:pt>
                <c:pt idx="5625">
                  <c:v>0.11</c:v>
                </c:pt>
                <c:pt idx="5626">
                  <c:v>0.14000000000000001</c:v>
                </c:pt>
                <c:pt idx="5627">
                  <c:v>0.23</c:v>
                </c:pt>
                <c:pt idx="5628">
                  <c:v>0.36</c:v>
                </c:pt>
                <c:pt idx="5629">
                  <c:v>0.77</c:v>
                </c:pt>
                <c:pt idx="5630">
                  <c:v>1.01</c:v>
                </c:pt>
                <c:pt idx="5631">
                  <c:v>1.04</c:v>
                </c:pt>
                <c:pt idx="5632">
                  <c:v>0.79</c:v>
                </c:pt>
                <c:pt idx="5633">
                  <c:v>0.74</c:v>
                </c:pt>
                <c:pt idx="5634">
                  <c:v>0.56000000000000005</c:v>
                </c:pt>
                <c:pt idx="5635">
                  <c:v>0.28999999999999998</c:v>
                </c:pt>
                <c:pt idx="5636">
                  <c:v>0.44</c:v>
                </c:pt>
                <c:pt idx="5637">
                  <c:v>0.41</c:v>
                </c:pt>
                <c:pt idx="5638">
                  <c:v>0.48</c:v>
                </c:pt>
                <c:pt idx="5639">
                  <c:v>0.5</c:v>
                </c:pt>
                <c:pt idx="5640">
                  <c:v>0.48</c:v>
                </c:pt>
                <c:pt idx="5641">
                  <c:v>0.33</c:v>
                </c:pt>
                <c:pt idx="5642">
                  <c:v>0.38</c:v>
                </c:pt>
                <c:pt idx="5643">
                  <c:v>0.44</c:v>
                </c:pt>
                <c:pt idx="5644">
                  <c:v>0.43</c:v>
                </c:pt>
                <c:pt idx="5645">
                  <c:v>0.47</c:v>
                </c:pt>
                <c:pt idx="5646">
                  <c:v>0.51</c:v>
                </c:pt>
                <c:pt idx="5647">
                  <c:v>0.53</c:v>
                </c:pt>
                <c:pt idx="5648">
                  <c:v>0.35</c:v>
                </c:pt>
                <c:pt idx="5649">
                  <c:v>0.33</c:v>
                </c:pt>
                <c:pt idx="5650">
                  <c:v>0.21</c:v>
                </c:pt>
                <c:pt idx="5651">
                  <c:v>0.32</c:v>
                </c:pt>
                <c:pt idx="5652">
                  <c:v>0.34</c:v>
                </c:pt>
                <c:pt idx="5653">
                  <c:v>0.33</c:v>
                </c:pt>
                <c:pt idx="5654">
                  <c:v>0.38</c:v>
                </c:pt>
                <c:pt idx="5655">
                  <c:v>0.98</c:v>
                </c:pt>
                <c:pt idx="5656">
                  <c:v>0.44</c:v>
                </c:pt>
                <c:pt idx="5657">
                  <c:v>0.56000000000000005</c:v>
                </c:pt>
                <c:pt idx="5658">
                  <c:v>0.49</c:v>
                </c:pt>
                <c:pt idx="5659">
                  <c:v>0.47</c:v>
                </c:pt>
                <c:pt idx="5660">
                  <c:v>0.33</c:v>
                </c:pt>
                <c:pt idx="5661">
                  <c:v>0.45</c:v>
                </c:pt>
                <c:pt idx="5662">
                  <c:v>0.55000000000000004</c:v>
                </c:pt>
                <c:pt idx="5663">
                  <c:v>0.51</c:v>
                </c:pt>
                <c:pt idx="5664">
                  <c:v>0.46</c:v>
                </c:pt>
                <c:pt idx="5665">
                  <c:v>0.54</c:v>
                </c:pt>
                <c:pt idx="5666">
                  <c:v>0.53</c:v>
                </c:pt>
                <c:pt idx="5667">
                  <c:v>0.65</c:v>
                </c:pt>
                <c:pt idx="5668">
                  <c:v>0.57999999999999996</c:v>
                </c:pt>
                <c:pt idx="5669">
                  <c:v>0.63</c:v>
                </c:pt>
                <c:pt idx="5670">
                  <c:v>0.62</c:v>
                </c:pt>
                <c:pt idx="5671">
                  <c:v>0.55000000000000004</c:v>
                </c:pt>
                <c:pt idx="5672">
                  <c:v>0.52</c:v>
                </c:pt>
                <c:pt idx="5673">
                  <c:v>0.57999999999999996</c:v>
                </c:pt>
                <c:pt idx="5674">
                  <c:v>0.5</c:v>
                </c:pt>
                <c:pt idx="5675">
                  <c:v>0.56000000000000005</c:v>
                </c:pt>
                <c:pt idx="5676">
                  <c:v>0.51</c:v>
                </c:pt>
                <c:pt idx="5677">
                  <c:v>0.47</c:v>
                </c:pt>
                <c:pt idx="5678">
                  <c:v>0.5</c:v>
                </c:pt>
                <c:pt idx="5679">
                  <c:v>0.48</c:v>
                </c:pt>
                <c:pt idx="5680">
                  <c:v>0.52</c:v>
                </c:pt>
                <c:pt idx="5681">
                  <c:v>0.55000000000000004</c:v>
                </c:pt>
                <c:pt idx="5682">
                  <c:v>0.43</c:v>
                </c:pt>
                <c:pt idx="5683">
                  <c:v>0.42</c:v>
                </c:pt>
                <c:pt idx="5684">
                  <c:v>0.28999999999999998</c:v>
                </c:pt>
                <c:pt idx="5685">
                  <c:v>0.28000000000000003</c:v>
                </c:pt>
                <c:pt idx="5686">
                  <c:v>0.43</c:v>
                </c:pt>
                <c:pt idx="5687">
                  <c:v>0.22</c:v>
                </c:pt>
                <c:pt idx="5688">
                  <c:v>0.51</c:v>
                </c:pt>
                <c:pt idx="5689">
                  <c:v>0.21</c:v>
                </c:pt>
                <c:pt idx="5690">
                  <c:v>0.46</c:v>
                </c:pt>
                <c:pt idx="5691">
                  <c:v>0.28000000000000003</c:v>
                </c:pt>
                <c:pt idx="5692">
                  <c:v>0.46</c:v>
                </c:pt>
                <c:pt idx="5693">
                  <c:v>0.37</c:v>
                </c:pt>
                <c:pt idx="5694">
                  <c:v>0.43</c:v>
                </c:pt>
                <c:pt idx="5695">
                  <c:v>0.44</c:v>
                </c:pt>
                <c:pt idx="5696">
                  <c:v>0.42</c:v>
                </c:pt>
                <c:pt idx="5697">
                  <c:v>0.46</c:v>
                </c:pt>
                <c:pt idx="5698">
                  <c:v>0.32</c:v>
                </c:pt>
                <c:pt idx="5699">
                  <c:v>0.6</c:v>
                </c:pt>
                <c:pt idx="5700">
                  <c:v>0.56999999999999995</c:v>
                </c:pt>
                <c:pt idx="5701">
                  <c:v>0.48</c:v>
                </c:pt>
                <c:pt idx="5702">
                  <c:v>0.54</c:v>
                </c:pt>
                <c:pt idx="5703">
                  <c:v>0.56000000000000005</c:v>
                </c:pt>
                <c:pt idx="5704">
                  <c:v>0.57999999999999996</c:v>
                </c:pt>
                <c:pt idx="5705">
                  <c:v>0.7</c:v>
                </c:pt>
                <c:pt idx="5706">
                  <c:v>0.56000000000000005</c:v>
                </c:pt>
                <c:pt idx="5707">
                  <c:v>0.52</c:v>
                </c:pt>
                <c:pt idx="5708">
                  <c:v>0.45</c:v>
                </c:pt>
                <c:pt idx="5709">
                  <c:v>0.47</c:v>
                </c:pt>
                <c:pt idx="5710">
                  <c:v>0.49</c:v>
                </c:pt>
                <c:pt idx="5711">
                  <c:v>0.33</c:v>
                </c:pt>
                <c:pt idx="5712">
                  <c:v>0.35</c:v>
                </c:pt>
                <c:pt idx="5713">
                  <c:v>0.27</c:v>
                </c:pt>
                <c:pt idx="5714">
                  <c:v>0.33</c:v>
                </c:pt>
                <c:pt idx="5715">
                  <c:v>0.57999999999999996</c:v>
                </c:pt>
                <c:pt idx="5716">
                  <c:v>0.43</c:v>
                </c:pt>
                <c:pt idx="5717">
                  <c:v>0.38</c:v>
                </c:pt>
                <c:pt idx="5718">
                  <c:v>0.33</c:v>
                </c:pt>
                <c:pt idx="5719">
                  <c:v>0.4</c:v>
                </c:pt>
                <c:pt idx="5720">
                  <c:v>0.53</c:v>
                </c:pt>
                <c:pt idx="5721">
                  <c:v>0.5</c:v>
                </c:pt>
                <c:pt idx="5722">
                  <c:v>0.46</c:v>
                </c:pt>
                <c:pt idx="5723">
                  <c:v>0.55000000000000004</c:v>
                </c:pt>
                <c:pt idx="5724">
                  <c:v>0.5</c:v>
                </c:pt>
                <c:pt idx="5725">
                  <c:v>0.59</c:v>
                </c:pt>
                <c:pt idx="5726">
                  <c:v>0.53</c:v>
                </c:pt>
                <c:pt idx="5727">
                  <c:v>0.6</c:v>
                </c:pt>
                <c:pt idx="5728">
                  <c:v>0.59</c:v>
                </c:pt>
                <c:pt idx="5729">
                  <c:v>0.48</c:v>
                </c:pt>
                <c:pt idx="5730">
                  <c:v>0.49</c:v>
                </c:pt>
                <c:pt idx="5731">
                  <c:v>0.48</c:v>
                </c:pt>
                <c:pt idx="5732">
                  <c:v>0.74</c:v>
                </c:pt>
                <c:pt idx="5733">
                  <c:v>0.56000000000000005</c:v>
                </c:pt>
                <c:pt idx="5734">
                  <c:v>0.5</c:v>
                </c:pt>
                <c:pt idx="5735">
                  <c:v>0.33</c:v>
                </c:pt>
                <c:pt idx="5736">
                  <c:v>0.59</c:v>
                </c:pt>
                <c:pt idx="5737">
                  <c:v>0.55000000000000004</c:v>
                </c:pt>
                <c:pt idx="5738">
                  <c:v>0.64</c:v>
                </c:pt>
                <c:pt idx="5739">
                  <c:v>0.61</c:v>
                </c:pt>
                <c:pt idx="5740">
                  <c:v>0.59</c:v>
                </c:pt>
                <c:pt idx="5741">
                  <c:v>0.56999999999999995</c:v>
                </c:pt>
                <c:pt idx="5742">
                  <c:v>0.43</c:v>
                </c:pt>
                <c:pt idx="5743">
                  <c:v>0.39</c:v>
                </c:pt>
                <c:pt idx="5744">
                  <c:v>0.45</c:v>
                </c:pt>
                <c:pt idx="5745">
                  <c:v>0.56000000000000005</c:v>
                </c:pt>
                <c:pt idx="5746">
                  <c:v>0.4</c:v>
                </c:pt>
                <c:pt idx="5747">
                  <c:v>0.45</c:v>
                </c:pt>
                <c:pt idx="5748">
                  <c:v>0.49</c:v>
                </c:pt>
                <c:pt idx="5749">
                  <c:v>0.38</c:v>
                </c:pt>
                <c:pt idx="5750">
                  <c:v>0.4</c:v>
                </c:pt>
                <c:pt idx="5751">
                  <c:v>0.39</c:v>
                </c:pt>
                <c:pt idx="5752">
                  <c:v>0.35</c:v>
                </c:pt>
                <c:pt idx="5753">
                  <c:v>0.42</c:v>
                </c:pt>
                <c:pt idx="5754">
                  <c:v>0.43</c:v>
                </c:pt>
                <c:pt idx="5755">
                  <c:v>0.43</c:v>
                </c:pt>
                <c:pt idx="5756">
                  <c:v>0.42</c:v>
                </c:pt>
                <c:pt idx="5757">
                  <c:v>0.37</c:v>
                </c:pt>
                <c:pt idx="5758">
                  <c:v>0.45</c:v>
                </c:pt>
                <c:pt idx="5759">
                  <c:v>0.47</c:v>
                </c:pt>
                <c:pt idx="5760">
                  <c:v>0.63</c:v>
                </c:pt>
                <c:pt idx="5761">
                  <c:v>0.56000000000000005</c:v>
                </c:pt>
                <c:pt idx="5762">
                  <c:v>0.75</c:v>
                </c:pt>
                <c:pt idx="5763">
                  <c:v>0.7</c:v>
                </c:pt>
                <c:pt idx="5764">
                  <c:v>0.51</c:v>
                </c:pt>
                <c:pt idx="5765">
                  <c:v>0.46</c:v>
                </c:pt>
                <c:pt idx="5766">
                  <c:v>0.45</c:v>
                </c:pt>
                <c:pt idx="5767">
                  <c:v>0.48</c:v>
                </c:pt>
                <c:pt idx="5768">
                  <c:v>0.52</c:v>
                </c:pt>
                <c:pt idx="5769">
                  <c:v>0.47</c:v>
                </c:pt>
                <c:pt idx="5770">
                  <c:v>0.42</c:v>
                </c:pt>
                <c:pt idx="5771">
                  <c:v>0.46</c:v>
                </c:pt>
                <c:pt idx="5772">
                  <c:v>0.43</c:v>
                </c:pt>
                <c:pt idx="5773">
                  <c:v>0.31</c:v>
                </c:pt>
                <c:pt idx="5774">
                  <c:v>0.3</c:v>
                </c:pt>
                <c:pt idx="5775">
                  <c:v>0.32</c:v>
                </c:pt>
                <c:pt idx="5776">
                  <c:v>0.28000000000000003</c:v>
                </c:pt>
                <c:pt idx="5777">
                  <c:v>0.27</c:v>
                </c:pt>
                <c:pt idx="5778">
                  <c:v>0.48</c:v>
                </c:pt>
                <c:pt idx="5779">
                  <c:v>0.53</c:v>
                </c:pt>
                <c:pt idx="5780">
                  <c:v>0.42</c:v>
                </c:pt>
                <c:pt idx="5781">
                  <c:v>0.67</c:v>
                </c:pt>
                <c:pt idx="5782">
                  <c:v>0.63</c:v>
                </c:pt>
                <c:pt idx="5783">
                  <c:v>0.56000000000000005</c:v>
                </c:pt>
                <c:pt idx="5784">
                  <c:v>0.65</c:v>
                </c:pt>
                <c:pt idx="5785">
                  <c:v>0.72</c:v>
                </c:pt>
                <c:pt idx="5786">
                  <c:v>0.72</c:v>
                </c:pt>
                <c:pt idx="5787">
                  <c:v>0.76</c:v>
                </c:pt>
                <c:pt idx="5788">
                  <c:v>0.61</c:v>
                </c:pt>
                <c:pt idx="5789">
                  <c:v>0.55000000000000004</c:v>
                </c:pt>
                <c:pt idx="5790">
                  <c:v>0.53</c:v>
                </c:pt>
                <c:pt idx="5791">
                  <c:v>0.43</c:v>
                </c:pt>
                <c:pt idx="5792">
                  <c:v>0.46</c:v>
                </c:pt>
                <c:pt idx="5793">
                  <c:v>0.47</c:v>
                </c:pt>
                <c:pt idx="5794">
                  <c:v>0.65</c:v>
                </c:pt>
                <c:pt idx="5795">
                  <c:v>0.69</c:v>
                </c:pt>
                <c:pt idx="5796">
                  <c:v>0.7</c:v>
                </c:pt>
                <c:pt idx="5797">
                  <c:v>0.68</c:v>
                </c:pt>
                <c:pt idx="5798">
                  <c:v>0.72</c:v>
                </c:pt>
                <c:pt idx="5799">
                  <c:v>0.61</c:v>
                </c:pt>
                <c:pt idx="5800">
                  <c:v>0.6</c:v>
                </c:pt>
                <c:pt idx="5801">
                  <c:v>0.49</c:v>
                </c:pt>
                <c:pt idx="5802">
                  <c:v>0.48</c:v>
                </c:pt>
                <c:pt idx="5803">
                  <c:v>0.51</c:v>
                </c:pt>
                <c:pt idx="5804">
                  <c:v>0.5</c:v>
                </c:pt>
                <c:pt idx="5805">
                  <c:v>0.33</c:v>
                </c:pt>
                <c:pt idx="5806">
                  <c:v>0.64</c:v>
                </c:pt>
                <c:pt idx="5807">
                  <c:v>0.7</c:v>
                </c:pt>
                <c:pt idx="5808">
                  <c:v>0.53</c:v>
                </c:pt>
                <c:pt idx="5809">
                  <c:v>0.55000000000000004</c:v>
                </c:pt>
                <c:pt idx="5810">
                  <c:v>0.52</c:v>
                </c:pt>
                <c:pt idx="5811">
                  <c:v>0.57999999999999996</c:v>
                </c:pt>
                <c:pt idx="5812">
                  <c:v>0.43</c:v>
                </c:pt>
                <c:pt idx="5813">
                  <c:v>0.44</c:v>
                </c:pt>
                <c:pt idx="5814">
                  <c:v>0.47</c:v>
                </c:pt>
                <c:pt idx="5815">
                  <c:v>0.48</c:v>
                </c:pt>
                <c:pt idx="5816">
                  <c:v>0.45</c:v>
                </c:pt>
                <c:pt idx="5817">
                  <c:v>0.41</c:v>
                </c:pt>
                <c:pt idx="5818">
                  <c:v>0.4</c:v>
                </c:pt>
                <c:pt idx="5819">
                  <c:v>0.39</c:v>
                </c:pt>
                <c:pt idx="5820">
                  <c:v>0.51</c:v>
                </c:pt>
                <c:pt idx="5821">
                  <c:v>0.55000000000000004</c:v>
                </c:pt>
                <c:pt idx="5822">
                  <c:v>0.56000000000000005</c:v>
                </c:pt>
                <c:pt idx="5823">
                  <c:v>0.35</c:v>
                </c:pt>
                <c:pt idx="5824">
                  <c:v>0.38</c:v>
                </c:pt>
                <c:pt idx="5825">
                  <c:v>0.42</c:v>
                </c:pt>
                <c:pt idx="5826">
                  <c:v>0.54</c:v>
                </c:pt>
                <c:pt idx="5827">
                  <c:v>0.48</c:v>
                </c:pt>
                <c:pt idx="5828">
                  <c:v>0.55000000000000004</c:v>
                </c:pt>
                <c:pt idx="5829">
                  <c:v>0.5</c:v>
                </c:pt>
                <c:pt idx="5830">
                  <c:v>0.52</c:v>
                </c:pt>
                <c:pt idx="5831">
                  <c:v>0.5</c:v>
                </c:pt>
                <c:pt idx="5832">
                  <c:v>0.48</c:v>
                </c:pt>
                <c:pt idx="5833">
                  <c:v>0.44</c:v>
                </c:pt>
                <c:pt idx="5834">
                  <c:v>0.48</c:v>
                </c:pt>
                <c:pt idx="5835">
                  <c:v>0.44</c:v>
                </c:pt>
                <c:pt idx="5836">
                  <c:v>0.46</c:v>
                </c:pt>
                <c:pt idx="5837">
                  <c:v>0.45</c:v>
                </c:pt>
                <c:pt idx="5838">
                  <c:v>0.47</c:v>
                </c:pt>
                <c:pt idx="5839">
                  <c:v>0.43</c:v>
                </c:pt>
                <c:pt idx="5840">
                  <c:v>0.4</c:v>
                </c:pt>
                <c:pt idx="5841">
                  <c:v>0.34</c:v>
                </c:pt>
                <c:pt idx="5842">
                  <c:v>0.31</c:v>
                </c:pt>
                <c:pt idx="5843">
                  <c:v>0.38</c:v>
                </c:pt>
                <c:pt idx="5844">
                  <c:v>0.48</c:v>
                </c:pt>
                <c:pt idx="5845">
                  <c:v>0.61</c:v>
                </c:pt>
                <c:pt idx="5846">
                  <c:v>0.64</c:v>
                </c:pt>
                <c:pt idx="5847">
                  <c:v>0.55000000000000004</c:v>
                </c:pt>
                <c:pt idx="5848">
                  <c:v>0.48</c:v>
                </c:pt>
                <c:pt idx="5849">
                  <c:v>0.47</c:v>
                </c:pt>
                <c:pt idx="5850">
                  <c:v>0.48</c:v>
                </c:pt>
                <c:pt idx="5851">
                  <c:v>0.44</c:v>
                </c:pt>
                <c:pt idx="5852">
                  <c:v>0.53</c:v>
                </c:pt>
                <c:pt idx="5853">
                  <c:v>0.56999999999999995</c:v>
                </c:pt>
                <c:pt idx="5854">
                  <c:v>0.6</c:v>
                </c:pt>
                <c:pt idx="5855">
                  <c:v>0.5</c:v>
                </c:pt>
                <c:pt idx="5856">
                  <c:v>0.62</c:v>
                </c:pt>
                <c:pt idx="5857">
                  <c:v>0.57999999999999996</c:v>
                </c:pt>
                <c:pt idx="5858">
                  <c:v>0.53</c:v>
                </c:pt>
                <c:pt idx="5859">
                  <c:v>0.5</c:v>
                </c:pt>
                <c:pt idx="5860">
                  <c:v>0.24</c:v>
                </c:pt>
                <c:pt idx="5861">
                  <c:v>0.28999999999999998</c:v>
                </c:pt>
                <c:pt idx="5862">
                  <c:v>0.3</c:v>
                </c:pt>
                <c:pt idx="5863">
                  <c:v>0.35</c:v>
                </c:pt>
                <c:pt idx="5864">
                  <c:v>0.34</c:v>
                </c:pt>
                <c:pt idx="5865">
                  <c:v>0.33</c:v>
                </c:pt>
                <c:pt idx="5866">
                  <c:v>0.34</c:v>
                </c:pt>
                <c:pt idx="5867">
                  <c:v>0.42</c:v>
                </c:pt>
                <c:pt idx="5868">
                  <c:v>0.48</c:v>
                </c:pt>
                <c:pt idx="5869">
                  <c:v>0.43</c:v>
                </c:pt>
                <c:pt idx="5870">
                  <c:v>0.37</c:v>
                </c:pt>
                <c:pt idx="5871">
                  <c:v>0.28000000000000003</c:v>
                </c:pt>
                <c:pt idx="5872">
                  <c:v>0.26</c:v>
                </c:pt>
                <c:pt idx="5873">
                  <c:v>0.4</c:v>
                </c:pt>
                <c:pt idx="5874">
                  <c:v>0.6</c:v>
                </c:pt>
                <c:pt idx="5875">
                  <c:v>0.52</c:v>
                </c:pt>
                <c:pt idx="5876">
                  <c:v>0.55000000000000004</c:v>
                </c:pt>
                <c:pt idx="5877">
                  <c:v>0.57999999999999996</c:v>
                </c:pt>
                <c:pt idx="5878">
                  <c:v>0.54</c:v>
                </c:pt>
                <c:pt idx="5879">
                  <c:v>0.5</c:v>
                </c:pt>
                <c:pt idx="5880">
                  <c:v>0.47</c:v>
                </c:pt>
                <c:pt idx="5881">
                  <c:v>0.44</c:v>
                </c:pt>
                <c:pt idx="5882">
                  <c:v>0.43</c:v>
                </c:pt>
                <c:pt idx="5883">
                  <c:v>0.44</c:v>
                </c:pt>
                <c:pt idx="5884">
                  <c:v>0.42</c:v>
                </c:pt>
                <c:pt idx="5885">
                  <c:v>0.4</c:v>
                </c:pt>
                <c:pt idx="5886">
                  <c:v>0.45</c:v>
                </c:pt>
                <c:pt idx="5887">
                  <c:v>0.43</c:v>
                </c:pt>
                <c:pt idx="5888">
                  <c:v>0.38</c:v>
                </c:pt>
                <c:pt idx="5889">
                  <c:v>0.44</c:v>
                </c:pt>
                <c:pt idx="5890">
                  <c:v>0.42</c:v>
                </c:pt>
                <c:pt idx="5891">
                  <c:v>0.47</c:v>
                </c:pt>
                <c:pt idx="5892">
                  <c:v>0.56999999999999995</c:v>
                </c:pt>
                <c:pt idx="5893">
                  <c:v>0.47</c:v>
                </c:pt>
                <c:pt idx="5894">
                  <c:v>0.54</c:v>
                </c:pt>
                <c:pt idx="5895">
                  <c:v>0.59</c:v>
                </c:pt>
                <c:pt idx="5896">
                  <c:v>0.55000000000000004</c:v>
                </c:pt>
                <c:pt idx="5897">
                  <c:v>0.46</c:v>
                </c:pt>
                <c:pt idx="5898">
                  <c:v>0.41</c:v>
                </c:pt>
                <c:pt idx="5899">
                  <c:v>0.43</c:v>
                </c:pt>
                <c:pt idx="5900">
                  <c:v>0.45</c:v>
                </c:pt>
                <c:pt idx="5901">
                  <c:v>0.43</c:v>
                </c:pt>
                <c:pt idx="5902">
                  <c:v>0.45</c:v>
                </c:pt>
                <c:pt idx="5903">
                  <c:v>0.38</c:v>
                </c:pt>
                <c:pt idx="5904">
                  <c:v>0.34</c:v>
                </c:pt>
                <c:pt idx="5905">
                  <c:v>0.26</c:v>
                </c:pt>
                <c:pt idx="5906">
                  <c:v>0.28000000000000003</c:v>
                </c:pt>
                <c:pt idx="5907">
                  <c:v>0.21</c:v>
                </c:pt>
                <c:pt idx="5908">
                  <c:v>0.23</c:v>
                </c:pt>
                <c:pt idx="5909">
                  <c:v>0.64</c:v>
                </c:pt>
                <c:pt idx="5910">
                  <c:v>1.1499999999999999</c:v>
                </c:pt>
                <c:pt idx="5911">
                  <c:v>0.84</c:v>
                </c:pt>
                <c:pt idx="5912">
                  <c:v>0.61</c:v>
                </c:pt>
                <c:pt idx="5913">
                  <c:v>0.73</c:v>
                </c:pt>
                <c:pt idx="5914">
                  <c:v>0.77</c:v>
                </c:pt>
                <c:pt idx="5915">
                  <c:v>0.67</c:v>
                </c:pt>
                <c:pt idx="5916">
                  <c:v>0.44</c:v>
                </c:pt>
                <c:pt idx="5917">
                  <c:v>0.28999999999999998</c:v>
                </c:pt>
                <c:pt idx="5918">
                  <c:v>0.31</c:v>
                </c:pt>
                <c:pt idx="5919">
                  <c:v>0.35</c:v>
                </c:pt>
                <c:pt idx="5920">
                  <c:v>0.36</c:v>
                </c:pt>
                <c:pt idx="5921">
                  <c:v>0.33</c:v>
                </c:pt>
                <c:pt idx="5922">
                  <c:v>0.39</c:v>
                </c:pt>
                <c:pt idx="5923">
                  <c:v>0.46</c:v>
                </c:pt>
                <c:pt idx="5924">
                  <c:v>0.4</c:v>
                </c:pt>
                <c:pt idx="5925">
                  <c:v>0.45</c:v>
                </c:pt>
                <c:pt idx="5926">
                  <c:v>0.39</c:v>
                </c:pt>
                <c:pt idx="5927">
                  <c:v>0.76</c:v>
                </c:pt>
                <c:pt idx="5928">
                  <c:v>0.61</c:v>
                </c:pt>
                <c:pt idx="5929">
                  <c:v>0.49</c:v>
                </c:pt>
                <c:pt idx="5930">
                  <c:v>0.41</c:v>
                </c:pt>
                <c:pt idx="5931">
                  <c:v>0.43</c:v>
                </c:pt>
                <c:pt idx="5932">
                  <c:v>0.4</c:v>
                </c:pt>
                <c:pt idx="5933">
                  <c:v>0.42</c:v>
                </c:pt>
                <c:pt idx="5934">
                  <c:v>0.39</c:v>
                </c:pt>
                <c:pt idx="5935">
                  <c:v>0.47</c:v>
                </c:pt>
                <c:pt idx="5936">
                  <c:v>0.4</c:v>
                </c:pt>
                <c:pt idx="5937">
                  <c:v>0.48</c:v>
                </c:pt>
                <c:pt idx="5938">
                  <c:v>0.74</c:v>
                </c:pt>
                <c:pt idx="5939">
                  <c:v>0.51</c:v>
                </c:pt>
                <c:pt idx="5940">
                  <c:v>0.73</c:v>
                </c:pt>
                <c:pt idx="5941">
                  <c:v>0.55000000000000004</c:v>
                </c:pt>
                <c:pt idx="5942">
                  <c:v>0.6</c:v>
                </c:pt>
                <c:pt idx="5943">
                  <c:v>0.51</c:v>
                </c:pt>
                <c:pt idx="5944">
                  <c:v>0.51</c:v>
                </c:pt>
                <c:pt idx="5945">
                  <c:v>0.67</c:v>
                </c:pt>
                <c:pt idx="5946">
                  <c:v>0.64</c:v>
                </c:pt>
                <c:pt idx="5947">
                  <c:v>0.48</c:v>
                </c:pt>
                <c:pt idx="5948">
                  <c:v>0.46</c:v>
                </c:pt>
                <c:pt idx="5949">
                  <c:v>0.5</c:v>
                </c:pt>
                <c:pt idx="5950">
                  <c:v>0.52</c:v>
                </c:pt>
                <c:pt idx="5951">
                  <c:v>0.55000000000000004</c:v>
                </c:pt>
                <c:pt idx="5952">
                  <c:v>0.59</c:v>
                </c:pt>
                <c:pt idx="5953">
                  <c:v>0.4</c:v>
                </c:pt>
                <c:pt idx="5954">
                  <c:v>0.38</c:v>
                </c:pt>
                <c:pt idx="5955">
                  <c:v>0.26</c:v>
                </c:pt>
                <c:pt idx="5956">
                  <c:v>0.25</c:v>
                </c:pt>
                <c:pt idx="5957">
                  <c:v>0.28000000000000003</c:v>
                </c:pt>
                <c:pt idx="5958">
                  <c:v>0.42</c:v>
                </c:pt>
                <c:pt idx="5959">
                  <c:v>0.49</c:v>
                </c:pt>
                <c:pt idx="5960">
                  <c:v>0.33</c:v>
                </c:pt>
                <c:pt idx="5961">
                  <c:v>0.3</c:v>
                </c:pt>
                <c:pt idx="5962">
                  <c:v>0.33</c:v>
                </c:pt>
                <c:pt idx="5963">
                  <c:v>0.6</c:v>
                </c:pt>
                <c:pt idx="5964">
                  <c:v>0.3</c:v>
                </c:pt>
                <c:pt idx="5965">
                  <c:v>0.46</c:v>
                </c:pt>
                <c:pt idx="5966">
                  <c:v>0.24</c:v>
                </c:pt>
                <c:pt idx="5967">
                  <c:v>0.44</c:v>
                </c:pt>
                <c:pt idx="5968">
                  <c:v>0.46</c:v>
                </c:pt>
                <c:pt idx="5969">
                  <c:v>0.4</c:v>
                </c:pt>
                <c:pt idx="5970">
                  <c:v>0.38</c:v>
                </c:pt>
                <c:pt idx="5971">
                  <c:v>0.42</c:v>
                </c:pt>
                <c:pt idx="5972">
                  <c:v>0.57999999999999996</c:v>
                </c:pt>
                <c:pt idx="5973">
                  <c:v>0.68</c:v>
                </c:pt>
                <c:pt idx="5974">
                  <c:v>0.55000000000000004</c:v>
                </c:pt>
                <c:pt idx="5975">
                  <c:v>0.5</c:v>
                </c:pt>
                <c:pt idx="5976">
                  <c:v>0.53</c:v>
                </c:pt>
                <c:pt idx="5977">
                  <c:v>0.32</c:v>
                </c:pt>
                <c:pt idx="5978">
                  <c:v>0.31</c:v>
                </c:pt>
                <c:pt idx="5979">
                  <c:v>0.38</c:v>
                </c:pt>
                <c:pt idx="5980">
                  <c:v>0.48</c:v>
                </c:pt>
                <c:pt idx="5981">
                  <c:v>0.49</c:v>
                </c:pt>
                <c:pt idx="5982">
                  <c:v>0.5</c:v>
                </c:pt>
                <c:pt idx="5983">
                  <c:v>0.48</c:v>
                </c:pt>
                <c:pt idx="5984">
                  <c:v>0.49</c:v>
                </c:pt>
                <c:pt idx="5985">
                  <c:v>0.56000000000000005</c:v>
                </c:pt>
                <c:pt idx="5986">
                  <c:v>0.52</c:v>
                </c:pt>
                <c:pt idx="5987">
                  <c:v>0.48</c:v>
                </c:pt>
                <c:pt idx="5988">
                  <c:v>0.5</c:v>
                </c:pt>
                <c:pt idx="5989">
                  <c:v>0.49</c:v>
                </c:pt>
                <c:pt idx="5990">
                  <c:v>0.44</c:v>
                </c:pt>
                <c:pt idx="5991">
                  <c:v>0.54</c:v>
                </c:pt>
                <c:pt idx="5992">
                  <c:v>0.39</c:v>
                </c:pt>
                <c:pt idx="5993">
                  <c:v>0.28999999999999998</c:v>
                </c:pt>
                <c:pt idx="5994">
                  <c:v>0.34</c:v>
                </c:pt>
                <c:pt idx="5995">
                  <c:v>0.43</c:v>
                </c:pt>
                <c:pt idx="5996">
                  <c:v>0.4</c:v>
                </c:pt>
                <c:pt idx="5997">
                  <c:v>0.47</c:v>
                </c:pt>
                <c:pt idx="5998">
                  <c:v>0.44</c:v>
                </c:pt>
                <c:pt idx="5999">
                  <c:v>0.48</c:v>
                </c:pt>
                <c:pt idx="6000">
                  <c:v>0.52</c:v>
                </c:pt>
                <c:pt idx="6001">
                  <c:v>0.5</c:v>
                </c:pt>
                <c:pt idx="6002">
                  <c:v>0.47</c:v>
                </c:pt>
                <c:pt idx="6003">
                  <c:v>0.37</c:v>
                </c:pt>
                <c:pt idx="6004">
                  <c:v>0.35</c:v>
                </c:pt>
                <c:pt idx="6005">
                  <c:v>0.39</c:v>
                </c:pt>
                <c:pt idx="6006">
                  <c:v>0.41</c:v>
                </c:pt>
                <c:pt idx="6007">
                  <c:v>0.38</c:v>
                </c:pt>
                <c:pt idx="6008">
                  <c:v>0.38</c:v>
                </c:pt>
                <c:pt idx="6009">
                  <c:v>0.41</c:v>
                </c:pt>
                <c:pt idx="6010">
                  <c:v>0.49</c:v>
                </c:pt>
                <c:pt idx="6011">
                  <c:v>0.73</c:v>
                </c:pt>
                <c:pt idx="6012">
                  <c:v>0.27</c:v>
                </c:pt>
                <c:pt idx="6013">
                  <c:v>0.34</c:v>
                </c:pt>
                <c:pt idx="6014">
                  <c:v>0.42</c:v>
                </c:pt>
                <c:pt idx="6015">
                  <c:v>0.45</c:v>
                </c:pt>
                <c:pt idx="6016">
                  <c:v>0.43</c:v>
                </c:pt>
                <c:pt idx="6017">
                  <c:v>0.38</c:v>
                </c:pt>
                <c:pt idx="6018">
                  <c:v>0.35</c:v>
                </c:pt>
                <c:pt idx="6019">
                  <c:v>0.5</c:v>
                </c:pt>
                <c:pt idx="6020">
                  <c:v>0.49</c:v>
                </c:pt>
                <c:pt idx="6021">
                  <c:v>0.55000000000000004</c:v>
                </c:pt>
                <c:pt idx="6022">
                  <c:v>0.57999999999999996</c:v>
                </c:pt>
                <c:pt idx="6023">
                  <c:v>0.56000000000000005</c:v>
                </c:pt>
                <c:pt idx="6024">
                  <c:v>0.62</c:v>
                </c:pt>
                <c:pt idx="6025">
                  <c:v>0.54</c:v>
                </c:pt>
                <c:pt idx="6026">
                  <c:v>0.52</c:v>
                </c:pt>
                <c:pt idx="6027">
                  <c:v>0.54</c:v>
                </c:pt>
                <c:pt idx="6028">
                  <c:v>0.44</c:v>
                </c:pt>
                <c:pt idx="6029">
                  <c:v>0.56000000000000005</c:v>
                </c:pt>
                <c:pt idx="6030">
                  <c:v>0.48</c:v>
                </c:pt>
                <c:pt idx="6031">
                  <c:v>0.52</c:v>
                </c:pt>
                <c:pt idx="6032">
                  <c:v>0.99</c:v>
                </c:pt>
                <c:pt idx="6033">
                  <c:v>0.35</c:v>
                </c:pt>
                <c:pt idx="6034">
                  <c:v>0.33</c:v>
                </c:pt>
                <c:pt idx="6035">
                  <c:v>0.48</c:v>
                </c:pt>
                <c:pt idx="6036">
                  <c:v>0.3</c:v>
                </c:pt>
                <c:pt idx="6037">
                  <c:v>0.42</c:v>
                </c:pt>
                <c:pt idx="6038">
                  <c:v>0.44</c:v>
                </c:pt>
                <c:pt idx="6039">
                  <c:v>0.28999999999999998</c:v>
                </c:pt>
                <c:pt idx="6040">
                  <c:v>0.24</c:v>
                </c:pt>
                <c:pt idx="6041">
                  <c:v>1</c:v>
                </c:pt>
                <c:pt idx="6042">
                  <c:v>0.85</c:v>
                </c:pt>
                <c:pt idx="6043">
                  <c:v>0.62</c:v>
                </c:pt>
                <c:pt idx="6044">
                  <c:v>0.65</c:v>
                </c:pt>
                <c:pt idx="6045">
                  <c:v>0.67</c:v>
                </c:pt>
                <c:pt idx="6046">
                  <c:v>0.62</c:v>
                </c:pt>
                <c:pt idx="6047">
                  <c:v>0.53</c:v>
                </c:pt>
                <c:pt idx="6048">
                  <c:v>0.49</c:v>
                </c:pt>
                <c:pt idx="6049">
                  <c:v>0.42</c:v>
                </c:pt>
                <c:pt idx="6050">
                  <c:v>0.51</c:v>
                </c:pt>
                <c:pt idx="6051">
                  <c:v>0.49</c:v>
                </c:pt>
                <c:pt idx="6052">
                  <c:v>0.55000000000000004</c:v>
                </c:pt>
                <c:pt idx="6053">
                  <c:v>0.53</c:v>
                </c:pt>
                <c:pt idx="6054">
                  <c:v>0.46</c:v>
                </c:pt>
                <c:pt idx="6055">
                  <c:v>0.48</c:v>
                </c:pt>
                <c:pt idx="6056">
                  <c:v>0.49</c:v>
                </c:pt>
                <c:pt idx="6057">
                  <c:v>0.34</c:v>
                </c:pt>
                <c:pt idx="6058">
                  <c:v>0.44</c:v>
                </c:pt>
                <c:pt idx="6059">
                  <c:v>0.42</c:v>
                </c:pt>
                <c:pt idx="6060">
                  <c:v>0.41</c:v>
                </c:pt>
                <c:pt idx="6061">
                  <c:v>0.33</c:v>
                </c:pt>
                <c:pt idx="6062">
                  <c:v>0.48</c:v>
                </c:pt>
                <c:pt idx="6063">
                  <c:v>0.41</c:v>
                </c:pt>
                <c:pt idx="6064">
                  <c:v>0.46</c:v>
                </c:pt>
                <c:pt idx="6065">
                  <c:v>0.49</c:v>
                </c:pt>
                <c:pt idx="6066">
                  <c:v>0.44</c:v>
                </c:pt>
                <c:pt idx="6067">
                  <c:v>0.43</c:v>
                </c:pt>
                <c:pt idx="6068">
                  <c:v>0.45</c:v>
                </c:pt>
                <c:pt idx="6069">
                  <c:v>0.4</c:v>
                </c:pt>
                <c:pt idx="6070">
                  <c:v>0.43</c:v>
                </c:pt>
                <c:pt idx="6071">
                  <c:v>0.46</c:v>
                </c:pt>
                <c:pt idx="6072">
                  <c:v>0.47</c:v>
                </c:pt>
                <c:pt idx="6073">
                  <c:v>0.38</c:v>
                </c:pt>
                <c:pt idx="6074">
                  <c:v>0.43</c:v>
                </c:pt>
                <c:pt idx="6075">
                  <c:v>0.44</c:v>
                </c:pt>
                <c:pt idx="6076">
                  <c:v>0.4</c:v>
                </c:pt>
                <c:pt idx="6077">
                  <c:v>0.45</c:v>
                </c:pt>
                <c:pt idx="6078">
                  <c:v>0.43</c:v>
                </c:pt>
                <c:pt idx="6079">
                  <c:v>0.46</c:v>
                </c:pt>
                <c:pt idx="6080">
                  <c:v>0.23</c:v>
                </c:pt>
                <c:pt idx="6081">
                  <c:v>0.28999999999999998</c:v>
                </c:pt>
                <c:pt idx="6082">
                  <c:v>0.47</c:v>
                </c:pt>
                <c:pt idx="6083">
                  <c:v>0.22</c:v>
                </c:pt>
                <c:pt idx="6084">
                  <c:v>0.21</c:v>
                </c:pt>
                <c:pt idx="6085">
                  <c:v>0.48</c:v>
                </c:pt>
                <c:pt idx="6086">
                  <c:v>0.56999999999999995</c:v>
                </c:pt>
                <c:pt idx="6087">
                  <c:v>0.54</c:v>
                </c:pt>
                <c:pt idx="6088">
                  <c:v>0.46</c:v>
                </c:pt>
                <c:pt idx="6089">
                  <c:v>0.44</c:v>
                </c:pt>
                <c:pt idx="6090">
                  <c:v>0.45</c:v>
                </c:pt>
                <c:pt idx="6091">
                  <c:v>0.48</c:v>
                </c:pt>
                <c:pt idx="6092">
                  <c:v>0.53</c:v>
                </c:pt>
                <c:pt idx="6093">
                  <c:v>0.49</c:v>
                </c:pt>
                <c:pt idx="6094">
                  <c:v>0.45</c:v>
                </c:pt>
                <c:pt idx="6095">
                  <c:v>0.4</c:v>
                </c:pt>
                <c:pt idx="6096">
                  <c:v>0.33</c:v>
                </c:pt>
                <c:pt idx="6097">
                  <c:v>0.3</c:v>
                </c:pt>
                <c:pt idx="6098">
                  <c:v>0.34</c:v>
                </c:pt>
                <c:pt idx="6099">
                  <c:v>0.38</c:v>
                </c:pt>
                <c:pt idx="6100">
                  <c:v>0.37</c:v>
                </c:pt>
                <c:pt idx="6101">
                  <c:v>0.43</c:v>
                </c:pt>
                <c:pt idx="6102">
                  <c:v>0.39</c:v>
                </c:pt>
                <c:pt idx="6103">
                  <c:v>0.34</c:v>
                </c:pt>
                <c:pt idx="6104">
                  <c:v>0.43</c:v>
                </c:pt>
                <c:pt idx="6105">
                  <c:v>0.44</c:v>
                </c:pt>
                <c:pt idx="6106">
                  <c:v>0.41</c:v>
                </c:pt>
                <c:pt idx="6107">
                  <c:v>0.47</c:v>
                </c:pt>
                <c:pt idx="6108">
                  <c:v>0.48</c:v>
                </c:pt>
                <c:pt idx="6109">
                  <c:v>0.49</c:v>
                </c:pt>
                <c:pt idx="6110">
                  <c:v>0.44</c:v>
                </c:pt>
                <c:pt idx="6111">
                  <c:v>0.41</c:v>
                </c:pt>
                <c:pt idx="6112">
                  <c:v>0.38</c:v>
                </c:pt>
                <c:pt idx="6113">
                  <c:v>0.57999999999999996</c:v>
                </c:pt>
                <c:pt idx="6114">
                  <c:v>0.54</c:v>
                </c:pt>
                <c:pt idx="6115">
                  <c:v>0.46</c:v>
                </c:pt>
                <c:pt idx="6116">
                  <c:v>0.45</c:v>
                </c:pt>
                <c:pt idx="6117">
                  <c:v>0.43</c:v>
                </c:pt>
                <c:pt idx="6118">
                  <c:v>0.4</c:v>
                </c:pt>
                <c:pt idx="6119">
                  <c:v>0.39</c:v>
                </c:pt>
                <c:pt idx="6120">
                  <c:v>0.46</c:v>
                </c:pt>
                <c:pt idx="6121">
                  <c:v>0.41</c:v>
                </c:pt>
                <c:pt idx="6122">
                  <c:v>0.38</c:v>
                </c:pt>
                <c:pt idx="6123">
                  <c:v>0.43</c:v>
                </c:pt>
                <c:pt idx="6124">
                  <c:v>0.4</c:v>
                </c:pt>
                <c:pt idx="6125">
                  <c:v>0.39</c:v>
                </c:pt>
                <c:pt idx="6126">
                  <c:v>0.42</c:v>
                </c:pt>
                <c:pt idx="6127">
                  <c:v>0.45</c:v>
                </c:pt>
                <c:pt idx="6128">
                  <c:v>0.54</c:v>
                </c:pt>
                <c:pt idx="6129">
                  <c:v>0.49</c:v>
                </c:pt>
                <c:pt idx="6130">
                  <c:v>0.48</c:v>
                </c:pt>
                <c:pt idx="6131">
                  <c:v>0.54</c:v>
                </c:pt>
                <c:pt idx="6132">
                  <c:v>0.51</c:v>
                </c:pt>
                <c:pt idx="6133">
                  <c:v>0.48</c:v>
                </c:pt>
                <c:pt idx="6134">
                  <c:v>0.63</c:v>
                </c:pt>
                <c:pt idx="6135">
                  <c:v>0.49</c:v>
                </c:pt>
                <c:pt idx="6136">
                  <c:v>0.45</c:v>
                </c:pt>
                <c:pt idx="6137">
                  <c:v>0.52</c:v>
                </c:pt>
                <c:pt idx="6138">
                  <c:v>0.64</c:v>
                </c:pt>
                <c:pt idx="6139">
                  <c:v>0.62</c:v>
                </c:pt>
                <c:pt idx="6140">
                  <c:v>0.55000000000000004</c:v>
                </c:pt>
                <c:pt idx="6141">
                  <c:v>0.56000000000000005</c:v>
                </c:pt>
                <c:pt idx="6142">
                  <c:v>0.63</c:v>
                </c:pt>
                <c:pt idx="6143">
                  <c:v>0.61</c:v>
                </c:pt>
                <c:pt idx="6144">
                  <c:v>0.6</c:v>
                </c:pt>
                <c:pt idx="6145">
                  <c:v>0.65</c:v>
                </c:pt>
                <c:pt idx="6146">
                  <c:v>0.41</c:v>
                </c:pt>
                <c:pt idx="6147">
                  <c:v>0.39</c:v>
                </c:pt>
                <c:pt idx="6148">
                  <c:v>0.4</c:v>
                </c:pt>
                <c:pt idx="6149">
                  <c:v>0.31</c:v>
                </c:pt>
                <c:pt idx="6150">
                  <c:v>0.35</c:v>
                </c:pt>
                <c:pt idx="6151">
                  <c:v>0.38</c:v>
                </c:pt>
                <c:pt idx="6152">
                  <c:v>0.46</c:v>
                </c:pt>
                <c:pt idx="6153">
                  <c:v>0.51</c:v>
                </c:pt>
                <c:pt idx="6154">
                  <c:v>0.55000000000000004</c:v>
                </c:pt>
                <c:pt idx="6155">
                  <c:v>0.51</c:v>
                </c:pt>
                <c:pt idx="6156">
                  <c:v>0.5</c:v>
                </c:pt>
                <c:pt idx="6157">
                  <c:v>0.44</c:v>
                </c:pt>
                <c:pt idx="6158">
                  <c:v>0.53</c:v>
                </c:pt>
                <c:pt idx="6159">
                  <c:v>0.53</c:v>
                </c:pt>
                <c:pt idx="6160">
                  <c:v>0.47</c:v>
                </c:pt>
                <c:pt idx="6161">
                  <c:v>0.4</c:v>
                </c:pt>
                <c:pt idx="6162">
                  <c:v>0.51</c:v>
                </c:pt>
                <c:pt idx="6163">
                  <c:v>0.46</c:v>
                </c:pt>
                <c:pt idx="6164">
                  <c:v>0.42</c:v>
                </c:pt>
                <c:pt idx="6165">
                  <c:v>0.55000000000000004</c:v>
                </c:pt>
                <c:pt idx="6166">
                  <c:v>0.49</c:v>
                </c:pt>
                <c:pt idx="6167">
                  <c:v>0.44</c:v>
                </c:pt>
                <c:pt idx="6168">
                  <c:v>0.42</c:v>
                </c:pt>
                <c:pt idx="6169">
                  <c:v>0.43</c:v>
                </c:pt>
                <c:pt idx="6170">
                  <c:v>0.34</c:v>
                </c:pt>
                <c:pt idx="6171">
                  <c:v>0.3</c:v>
                </c:pt>
                <c:pt idx="6172">
                  <c:v>0.28999999999999998</c:v>
                </c:pt>
                <c:pt idx="6173">
                  <c:v>0.36</c:v>
                </c:pt>
                <c:pt idx="6174">
                  <c:v>0.4</c:v>
                </c:pt>
                <c:pt idx="6175">
                  <c:v>0.41</c:v>
                </c:pt>
                <c:pt idx="6176">
                  <c:v>0.47</c:v>
                </c:pt>
                <c:pt idx="6177">
                  <c:v>0.45</c:v>
                </c:pt>
                <c:pt idx="6178">
                  <c:v>0.5</c:v>
                </c:pt>
                <c:pt idx="6179">
                  <c:v>0.97</c:v>
                </c:pt>
                <c:pt idx="6180">
                  <c:v>0.57999999999999996</c:v>
                </c:pt>
                <c:pt idx="6181">
                  <c:v>0.41</c:v>
                </c:pt>
                <c:pt idx="6182">
                  <c:v>0.71</c:v>
                </c:pt>
                <c:pt idx="6183">
                  <c:v>0.49</c:v>
                </c:pt>
                <c:pt idx="6184">
                  <c:v>0.49</c:v>
                </c:pt>
                <c:pt idx="6185">
                  <c:v>0.49</c:v>
                </c:pt>
                <c:pt idx="6186">
                  <c:v>0.48</c:v>
                </c:pt>
                <c:pt idx="6187">
                  <c:v>0.47</c:v>
                </c:pt>
                <c:pt idx="6188">
                  <c:v>0.52</c:v>
                </c:pt>
                <c:pt idx="6189">
                  <c:v>0.5</c:v>
                </c:pt>
                <c:pt idx="6190">
                  <c:v>0.46</c:v>
                </c:pt>
                <c:pt idx="6191">
                  <c:v>0.42</c:v>
                </c:pt>
                <c:pt idx="6192">
                  <c:v>0.44</c:v>
                </c:pt>
                <c:pt idx="6193">
                  <c:v>0.47</c:v>
                </c:pt>
                <c:pt idx="6194">
                  <c:v>0.46</c:v>
                </c:pt>
                <c:pt idx="6195">
                  <c:v>0.43</c:v>
                </c:pt>
                <c:pt idx="6196">
                  <c:v>0.45</c:v>
                </c:pt>
                <c:pt idx="6197">
                  <c:v>0.49</c:v>
                </c:pt>
                <c:pt idx="6198">
                  <c:v>0.48</c:v>
                </c:pt>
                <c:pt idx="6199">
                  <c:v>0.47</c:v>
                </c:pt>
                <c:pt idx="6200">
                  <c:v>0.45</c:v>
                </c:pt>
                <c:pt idx="6201">
                  <c:v>0.44</c:v>
                </c:pt>
                <c:pt idx="6202">
                  <c:v>0.42</c:v>
                </c:pt>
                <c:pt idx="6203">
                  <c:v>0.34</c:v>
                </c:pt>
                <c:pt idx="6204">
                  <c:v>0.44</c:v>
                </c:pt>
                <c:pt idx="6205">
                  <c:v>0.36</c:v>
                </c:pt>
                <c:pt idx="6206">
                  <c:v>0.46</c:v>
                </c:pt>
                <c:pt idx="6207">
                  <c:v>0.47</c:v>
                </c:pt>
                <c:pt idx="6208">
                  <c:v>0.48</c:v>
                </c:pt>
                <c:pt idx="6209">
                  <c:v>0.57999999999999996</c:v>
                </c:pt>
                <c:pt idx="6210">
                  <c:v>0.55000000000000004</c:v>
                </c:pt>
                <c:pt idx="6211">
                  <c:v>0.5</c:v>
                </c:pt>
                <c:pt idx="6212">
                  <c:v>0.57999999999999996</c:v>
                </c:pt>
                <c:pt idx="6213">
                  <c:v>0.56000000000000005</c:v>
                </c:pt>
                <c:pt idx="6214">
                  <c:v>0.56000000000000005</c:v>
                </c:pt>
                <c:pt idx="6215">
                  <c:v>0.51</c:v>
                </c:pt>
                <c:pt idx="6216">
                  <c:v>0.48</c:v>
                </c:pt>
                <c:pt idx="6217">
                  <c:v>0.46</c:v>
                </c:pt>
                <c:pt idx="6218">
                  <c:v>0.45</c:v>
                </c:pt>
                <c:pt idx="6219">
                  <c:v>0.43</c:v>
                </c:pt>
                <c:pt idx="6220">
                  <c:v>0.4</c:v>
                </c:pt>
                <c:pt idx="6221">
                  <c:v>0.41</c:v>
                </c:pt>
                <c:pt idx="6222">
                  <c:v>0.43</c:v>
                </c:pt>
                <c:pt idx="6223">
                  <c:v>0.44</c:v>
                </c:pt>
                <c:pt idx="6224">
                  <c:v>0.53</c:v>
                </c:pt>
                <c:pt idx="6225">
                  <c:v>0.51</c:v>
                </c:pt>
                <c:pt idx="6226">
                  <c:v>0.48</c:v>
                </c:pt>
                <c:pt idx="6227">
                  <c:v>0.44</c:v>
                </c:pt>
                <c:pt idx="6228">
                  <c:v>0.46</c:v>
                </c:pt>
                <c:pt idx="6229">
                  <c:v>0.49</c:v>
                </c:pt>
                <c:pt idx="6230">
                  <c:v>0.45</c:v>
                </c:pt>
                <c:pt idx="6231">
                  <c:v>0.43</c:v>
                </c:pt>
                <c:pt idx="6232">
                  <c:v>0.28999999999999998</c:v>
                </c:pt>
                <c:pt idx="6233">
                  <c:v>0.27</c:v>
                </c:pt>
                <c:pt idx="6234">
                  <c:v>0.48</c:v>
                </c:pt>
                <c:pt idx="6235">
                  <c:v>0.5</c:v>
                </c:pt>
                <c:pt idx="6236">
                  <c:v>0.47</c:v>
                </c:pt>
                <c:pt idx="6237">
                  <c:v>0.57999999999999996</c:v>
                </c:pt>
                <c:pt idx="6238">
                  <c:v>0.56999999999999995</c:v>
                </c:pt>
                <c:pt idx="6239">
                  <c:v>0.54</c:v>
                </c:pt>
                <c:pt idx="6240">
                  <c:v>0.49</c:v>
                </c:pt>
                <c:pt idx="6241">
                  <c:v>0.47</c:v>
                </c:pt>
                <c:pt idx="6242">
                  <c:v>0.41</c:v>
                </c:pt>
                <c:pt idx="6243">
                  <c:v>0.37</c:v>
                </c:pt>
                <c:pt idx="6244">
                  <c:v>0.38</c:v>
                </c:pt>
                <c:pt idx="6245">
                  <c:v>0.38</c:v>
                </c:pt>
                <c:pt idx="6246">
                  <c:v>0.37</c:v>
                </c:pt>
                <c:pt idx="6247">
                  <c:v>0.35</c:v>
                </c:pt>
                <c:pt idx="6248">
                  <c:v>0.33</c:v>
                </c:pt>
                <c:pt idx="6249">
                  <c:v>0.31</c:v>
                </c:pt>
                <c:pt idx="6250">
                  <c:v>0.36</c:v>
                </c:pt>
                <c:pt idx="6251">
                  <c:v>0.43</c:v>
                </c:pt>
                <c:pt idx="6252">
                  <c:v>0.47</c:v>
                </c:pt>
                <c:pt idx="6253">
                  <c:v>0.49</c:v>
                </c:pt>
                <c:pt idx="6254">
                  <c:v>0.48</c:v>
                </c:pt>
                <c:pt idx="6255">
                  <c:v>0.47</c:v>
                </c:pt>
                <c:pt idx="6256">
                  <c:v>0.49</c:v>
                </c:pt>
                <c:pt idx="6257">
                  <c:v>0.62</c:v>
                </c:pt>
                <c:pt idx="6258">
                  <c:v>0.59</c:v>
                </c:pt>
                <c:pt idx="6259">
                  <c:v>0.56999999999999995</c:v>
                </c:pt>
                <c:pt idx="6260">
                  <c:v>0.59</c:v>
                </c:pt>
                <c:pt idx="6261">
                  <c:v>0.52</c:v>
                </c:pt>
                <c:pt idx="6262">
                  <c:v>0.46</c:v>
                </c:pt>
                <c:pt idx="6263">
                  <c:v>0.43</c:v>
                </c:pt>
                <c:pt idx="6264">
                  <c:v>0.41</c:v>
                </c:pt>
                <c:pt idx="6265">
                  <c:v>0.39</c:v>
                </c:pt>
                <c:pt idx="6266">
                  <c:v>0.4</c:v>
                </c:pt>
                <c:pt idx="6267">
                  <c:v>0.42</c:v>
                </c:pt>
                <c:pt idx="6268">
                  <c:v>0.36</c:v>
                </c:pt>
                <c:pt idx="6269">
                  <c:v>0.31</c:v>
                </c:pt>
                <c:pt idx="6270">
                  <c:v>0.27</c:v>
                </c:pt>
                <c:pt idx="6271">
                  <c:v>0.33</c:v>
                </c:pt>
                <c:pt idx="6272">
                  <c:v>0.39</c:v>
                </c:pt>
                <c:pt idx="6273">
                  <c:v>0.41</c:v>
                </c:pt>
                <c:pt idx="6274">
                  <c:v>0.28000000000000003</c:v>
                </c:pt>
                <c:pt idx="6275">
                  <c:v>0.41</c:v>
                </c:pt>
                <c:pt idx="6276">
                  <c:v>0.35</c:v>
                </c:pt>
                <c:pt idx="6277">
                  <c:v>0.37</c:v>
                </c:pt>
                <c:pt idx="6278">
                  <c:v>0.32</c:v>
                </c:pt>
                <c:pt idx="6279">
                  <c:v>0.35</c:v>
                </c:pt>
                <c:pt idx="6280">
                  <c:v>0.4</c:v>
                </c:pt>
                <c:pt idx="6281">
                  <c:v>0.46</c:v>
                </c:pt>
                <c:pt idx="6282">
                  <c:v>0.47</c:v>
                </c:pt>
                <c:pt idx="6283">
                  <c:v>0.42</c:v>
                </c:pt>
                <c:pt idx="6284">
                  <c:v>0.48</c:v>
                </c:pt>
                <c:pt idx="6285">
                  <c:v>0.43</c:v>
                </c:pt>
                <c:pt idx="6286">
                  <c:v>0.44</c:v>
                </c:pt>
                <c:pt idx="6287">
                  <c:v>0.39</c:v>
                </c:pt>
                <c:pt idx="6288">
                  <c:v>0.37</c:v>
                </c:pt>
                <c:pt idx="6289">
                  <c:v>0.34</c:v>
                </c:pt>
                <c:pt idx="6290">
                  <c:v>0.32</c:v>
                </c:pt>
                <c:pt idx="6291">
                  <c:v>0.34</c:v>
                </c:pt>
                <c:pt idx="6292">
                  <c:v>0.33</c:v>
                </c:pt>
                <c:pt idx="6293">
                  <c:v>0.21</c:v>
                </c:pt>
                <c:pt idx="6294">
                  <c:v>0.3</c:v>
                </c:pt>
                <c:pt idx="6295">
                  <c:v>0.31</c:v>
                </c:pt>
                <c:pt idx="6296">
                  <c:v>0.55000000000000004</c:v>
                </c:pt>
                <c:pt idx="6297">
                  <c:v>0.52</c:v>
                </c:pt>
                <c:pt idx="6298">
                  <c:v>0.73</c:v>
                </c:pt>
                <c:pt idx="6299">
                  <c:v>0.68</c:v>
                </c:pt>
                <c:pt idx="6300">
                  <c:v>0.5</c:v>
                </c:pt>
                <c:pt idx="6301">
                  <c:v>0.56999999999999995</c:v>
                </c:pt>
                <c:pt idx="6302">
                  <c:v>0.54</c:v>
                </c:pt>
                <c:pt idx="6303">
                  <c:v>0.53</c:v>
                </c:pt>
                <c:pt idx="6304">
                  <c:v>0.49</c:v>
                </c:pt>
                <c:pt idx="6305">
                  <c:v>0.36</c:v>
                </c:pt>
                <c:pt idx="6306">
                  <c:v>0.43</c:v>
                </c:pt>
                <c:pt idx="6307">
                  <c:v>0.52</c:v>
                </c:pt>
                <c:pt idx="6308">
                  <c:v>0.48</c:v>
                </c:pt>
                <c:pt idx="6309">
                  <c:v>0.5</c:v>
                </c:pt>
                <c:pt idx="6310">
                  <c:v>0.53</c:v>
                </c:pt>
                <c:pt idx="6311">
                  <c:v>0.51</c:v>
                </c:pt>
                <c:pt idx="6312">
                  <c:v>0.54</c:v>
                </c:pt>
                <c:pt idx="6313">
                  <c:v>0.51</c:v>
                </c:pt>
                <c:pt idx="6314">
                  <c:v>0.65</c:v>
                </c:pt>
                <c:pt idx="6315">
                  <c:v>0.67</c:v>
                </c:pt>
                <c:pt idx="6316">
                  <c:v>0.86</c:v>
                </c:pt>
                <c:pt idx="6317">
                  <c:v>0.64</c:v>
                </c:pt>
                <c:pt idx="6318">
                  <c:v>0.7</c:v>
                </c:pt>
                <c:pt idx="6319">
                  <c:v>0.73</c:v>
                </c:pt>
                <c:pt idx="6320">
                  <c:v>0.71</c:v>
                </c:pt>
                <c:pt idx="6321">
                  <c:v>0.69</c:v>
                </c:pt>
                <c:pt idx="6322">
                  <c:v>0.42</c:v>
                </c:pt>
                <c:pt idx="6323">
                  <c:v>0.38</c:v>
                </c:pt>
                <c:pt idx="6324">
                  <c:v>0.39</c:v>
                </c:pt>
                <c:pt idx="6325">
                  <c:v>0.37</c:v>
                </c:pt>
                <c:pt idx="6326">
                  <c:v>0.36</c:v>
                </c:pt>
                <c:pt idx="6327">
                  <c:v>0.38</c:v>
                </c:pt>
                <c:pt idx="6328">
                  <c:v>0.42</c:v>
                </c:pt>
                <c:pt idx="6329">
                  <c:v>0.49</c:v>
                </c:pt>
                <c:pt idx="6330">
                  <c:v>0.51</c:v>
                </c:pt>
                <c:pt idx="6331">
                  <c:v>0.48</c:v>
                </c:pt>
                <c:pt idx="6332">
                  <c:v>0.53</c:v>
                </c:pt>
                <c:pt idx="6333">
                  <c:v>0.47</c:v>
                </c:pt>
                <c:pt idx="6334">
                  <c:v>0.46</c:v>
                </c:pt>
                <c:pt idx="6335">
                  <c:v>0.48</c:v>
                </c:pt>
                <c:pt idx="6336">
                  <c:v>0.49</c:v>
                </c:pt>
                <c:pt idx="6337">
                  <c:v>0.47</c:v>
                </c:pt>
                <c:pt idx="6338">
                  <c:v>0.45</c:v>
                </c:pt>
                <c:pt idx="6339">
                  <c:v>0.45</c:v>
                </c:pt>
                <c:pt idx="6340">
                  <c:v>0.44</c:v>
                </c:pt>
                <c:pt idx="6341">
                  <c:v>0.43</c:v>
                </c:pt>
                <c:pt idx="6342">
                  <c:v>0.42</c:v>
                </c:pt>
                <c:pt idx="6343">
                  <c:v>0.42</c:v>
                </c:pt>
                <c:pt idx="6344">
                  <c:v>0.48</c:v>
                </c:pt>
                <c:pt idx="6345">
                  <c:v>0.49</c:v>
                </c:pt>
                <c:pt idx="6346">
                  <c:v>0.49</c:v>
                </c:pt>
                <c:pt idx="6347">
                  <c:v>0.38</c:v>
                </c:pt>
                <c:pt idx="6348">
                  <c:v>0.51</c:v>
                </c:pt>
                <c:pt idx="6349">
                  <c:v>0.44</c:v>
                </c:pt>
                <c:pt idx="6350">
                  <c:v>0.45</c:v>
                </c:pt>
                <c:pt idx="6351">
                  <c:v>0.5</c:v>
                </c:pt>
                <c:pt idx="6352">
                  <c:v>0.48</c:v>
                </c:pt>
                <c:pt idx="6353">
                  <c:v>0.42</c:v>
                </c:pt>
                <c:pt idx="6354">
                  <c:v>0.4</c:v>
                </c:pt>
                <c:pt idx="6355">
                  <c:v>0.41</c:v>
                </c:pt>
                <c:pt idx="6356">
                  <c:v>0.45</c:v>
                </c:pt>
                <c:pt idx="6357">
                  <c:v>0.43</c:v>
                </c:pt>
                <c:pt idx="6358">
                  <c:v>0.48</c:v>
                </c:pt>
                <c:pt idx="6359">
                  <c:v>0.38</c:v>
                </c:pt>
                <c:pt idx="6360">
                  <c:v>0.36</c:v>
                </c:pt>
                <c:pt idx="6361">
                  <c:v>0.37</c:v>
                </c:pt>
                <c:pt idx="6362">
                  <c:v>0.49</c:v>
                </c:pt>
                <c:pt idx="6363">
                  <c:v>0.5</c:v>
                </c:pt>
                <c:pt idx="6364">
                  <c:v>0.46</c:v>
                </c:pt>
                <c:pt idx="6365">
                  <c:v>0.24</c:v>
                </c:pt>
                <c:pt idx="6366">
                  <c:v>0.3</c:v>
                </c:pt>
                <c:pt idx="6367">
                  <c:v>0.31</c:v>
                </c:pt>
                <c:pt idx="6368">
                  <c:v>0.41</c:v>
                </c:pt>
                <c:pt idx="6369">
                  <c:v>0.55000000000000004</c:v>
                </c:pt>
                <c:pt idx="6370">
                  <c:v>0.48</c:v>
                </c:pt>
                <c:pt idx="6371">
                  <c:v>0.5</c:v>
                </c:pt>
                <c:pt idx="6372">
                  <c:v>0.44</c:v>
                </c:pt>
                <c:pt idx="6373">
                  <c:v>0.42</c:v>
                </c:pt>
                <c:pt idx="6374">
                  <c:v>0.45</c:v>
                </c:pt>
                <c:pt idx="6375">
                  <c:v>0.47</c:v>
                </c:pt>
                <c:pt idx="6376">
                  <c:v>0.65</c:v>
                </c:pt>
                <c:pt idx="6377">
                  <c:v>0.6</c:v>
                </c:pt>
                <c:pt idx="6378">
                  <c:v>0.46</c:v>
                </c:pt>
                <c:pt idx="6379">
                  <c:v>0.42</c:v>
                </c:pt>
                <c:pt idx="6380">
                  <c:v>0.39</c:v>
                </c:pt>
                <c:pt idx="6381">
                  <c:v>0.4</c:v>
                </c:pt>
                <c:pt idx="6382">
                  <c:v>0.41</c:v>
                </c:pt>
                <c:pt idx="6383">
                  <c:v>0.38</c:v>
                </c:pt>
                <c:pt idx="6384">
                  <c:v>0.37</c:v>
                </c:pt>
                <c:pt idx="6385">
                  <c:v>0.42</c:v>
                </c:pt>
                <c:pt idx="6386">
                  <c:v>0.36</c:v>
                </c:pt>
                <c:pt idx="6387">
                  <c:v>0.4</c:v>
                </c:pt>
                <c:pt idx="6388">
                  <c:v>0.38</c:v>
                </c:pt>
                <c:pt idx="6389">
                  <c:v>0.26</c:v>
                </c:pt>
                <c:pt idx="6390">
                  <c:v>0.43</c:v>
                </c:pt>
                <c:pt idx="6391">
                  <c:v>0.49</c:v>
                </c:pt>
                <c:pt idx="6392">
                  <c:v>0.63</c:v>
                </c:pt>
                <c:pt idx="6393">
                  <c:v>1.2</c:v>
                </c:pt>
                <c:pt idx="6394">
                  <c:v>1</c:v>
                </c:pt>
                <c:pt idx="6395">
                  <c:v>0.49</c:v>
                </c:pt>
                <c:pt idx="6396">
                  <c:v>0.52</c:v>
                </c:pt>
                <c:pt idx="6397">
                  <c:v>0.69</c:v>
                </c:pt>
                <c:pt idx="6398">
                  <c:v>0.44</c:v>
                </c:pt>
                <c:pt idx="6399">
                  <c:v>0.3</c:v>
                </c:pt>
                <c:pt idx="6400">
                  <c:v>0.31</c:v>
                </c:pt>
                <c:pt idx="6401">
                  <c:v>0.56000000000000005</c:v>
                </c:pt>
                <c:pt idx="6402">
                  <c:v>0.82</c:v>
                </c:pt>
                <c:pt idx="6403">
                  <c:v>0.53</c:v>
                </c:pt>
                <c:pt idx="6404">
                  <c:v>0.44</c:v>
                </c:pt>
                <c:pt idx="6405">
                  <c:v>0.63</c:v>
                </c:pt>
                <c:pt idx="6406">
                  <c:v>0.59</c:v>
                </c:pt>
                <c:pt idx="6407">
                  <c:v>0.53</c:v>
                </c:pt>
                <c:pt idx="6408">
                  <c:v>0.59</c:v>
                </c:pt>
                <c:pt idx="6409">
                  <c:v>0.56999999999999995</c:v>
                </c:pt>
                <c:pt idx="6410">
                  <c:v>0.62</c:v>
                </c:pt>
                <c:pt idx="6411">
                  <c:v>0.65</c:v>
                </c:pt>
                <c:pt idx="6412">
                  <c:v>0.68</c:v>
                </c:pt>
                <c:pt idx="6413">
                  <c:v>0.63</c:v>
                </c:pt>
                <c:pt idx="6414">
                  <c:v>0.61</c:v>
                </c:pt>
                <c:pt idx="6415">
                  <c:v>0.63</c:v>
                </c:pt>
                <c:pt idx="6416">
                  <c:v>0.62</c:v>
                </c:pt>
                <c:pt idx="6417">
                  <c:v>0.54</c:v>
                </c:pt>
                <c:pt idx="6418">
                  <c:v>0.5</c:v>
                </c:pt>
                <c:pt idx="6419">
                  <c:v>0.42</c:v>
                </c:pt>
                <c:pt idx="6420">
                  <c:v>0.39</c:v>
                </c:pt>
                <c:pt idx="6421">
                  <c:v>0.37</c:v>
                </c:pt>
                <c:pt idx="6422">
                  <c:v>0.38</c:v>
                </c:pt>
                <c:pt idx="6423">
                  <c:v>0.36</c:v>
                </c:pt>
                <c:pt idx="6424">
                  <c:v>0.36</c:v>
                </c:pt>
                <c:pt idx="6425">
                  <c:v>0.78</c:v>
                </c:pt>
                <c:pt idx="6426">
                  <c:v>0.86</c:v>
                </c:pt>
                <c:pt idx="6427">
                  <c:v>0.74</c:v>
                </c:pt>
                <c:pt idx="6428">
                  <c:v>0.71</c:v>
                </c:pt>
                <c:pt idx="6429">
                  <c:v>0.71</c:v>
                </c:pt>
                <c:pt idx="6430">
                  <c:v>0.7</c:v>
                </c:pt>
                <c:pt idx="6431">
                  <c:v>0.53</c:v>
                </c:pt>
                <c:pt idx="6432">
                  <c:v>0.66</c:v>
                </c:pt>
                <c:pt idx="6433">
                  <c:v>0.49</c:v>
                </c:pt>
                <c:pt idx="6434">
                  <c:v>0.46</c:v>
                </c:pt>
                <c:pt idx="6435">
                  <c:v>0.55000000000000004</c:v>
                </c:pt>
                <c:pt idx="6436">
                  <c:v>0.45</c:v>
                </c:pt>
                <c:pt idx="6437">
                  <c:v>0.48</c:v>
                </c:pt>
                <c:pt idx="6438">
                  <c:v>0.47</c:v>
                </c:pt>
                <c:pt idx="6439">
                  <c:v>0.49</c:v>
                </c:pt>
                <c:pt idx="6440">
                  <c:v>0.56999999999999995</c:v>
                </c:pt>
                <c:pt idx="6441">
                  <c:v>0.46</c:v>
                </c:pt>
                <c:pt idx="6442">
                  <c:v>0.44</c:v>
                </c:pt>
                <c:pt idx="6443">
                  <c:v>0.3</c:v>
                </c:pt>
                <c:pt idx="6444">
                  <c:v>0.24</c:v>
                </c:pt>
                <c:pt idx="6445">
                  <c:v>0.3</c:v>
                </c:pt>
                <c:pt idx="6446">
                  <c:v>0.35</c:v>
                </c:pt>
                <c:pt idx="6447">
                  <c:v>0.47</c:v>
                </c:pt>
                <c:pt idx="6448">
                  <c:v>0.48</c:v>
                </c:pt>
                <c:pt idx="6449">
                  <c:v>0.57999999999999996</c:v>
                </c:pt>
                <c:pt idx="6450">
                  <c:v>0.6</c:v>
                </c:pt>
                <c:pt idx="6451">
                  <c:v>0.64</c:v>
                </c:pt>
                <c:pt idx="6452">
                  <c:v>0.56000000000000005</c:v>
                </c:pt>
                <c:pt idx="6453">
                  <c:v>0.51</c:v>
                </c:pt>
                <c:pt idx="6454">
                  <c:v>0.47</c:v>
                </c:pt>
                <c:pt idx="6455">
                  <c:v>0.42</c:v>
                </c:pt>
                <c:pt idx="6456">
                  <c:v>0.4</c:v>
                </c:pt>
                <c:pt idx="6457">
                  <c:v>0.41</c:v>
                </c:pt>
                <c:pt idx="6458">
                  <c:v>0.4</c:v>
                </c:pt>
                <c:pt idx="6459">
                  <c:v>0.37</c:v>
                </c:pt>
                <c:pt idx="6460">
                  <c:v>0.39</c:v>
                </c:pt>
                <c:pt idx="6461">
                  <c:v>0.45</c:v>
                </c:pt>
                <c:pt idx="6462">
                  <c:v>0.46</c:v>
                </c:pt>
                <c:pt idx="6463">
                  <c:v>0.44</c:v>
                </c:pt>
                <c:pt idx="6464">
                  <c:v>0.49</c:v>
                </c:pt>
                <c:pt idx="6465">
                  <c:v>0.33</c:v>
                </c:pt>
                <c:pt idx="6466">
                  <c:v>0.22</c:v>
                </c:pt>
                <c:pt idx="6467">
                  <c:v>0.34</c:v>
                </c:pt>
                <c:pt idx="6468">
                  <c:v>0.4</c:v>
                </c:pt>
                <c:pt idx="6469">
                  <c:v>0.28000000000000003</c:v>
                </c:pt>
                <c:pt idx="6470">
                  <c:v>0.3</c:v>
                </c:pt>
                <c:pt idx="6471">
                  <c:v>0.3</c:v>
                </c:pt>
                <c:pt idx="6472">
                  <c:v>0.21</c:v>
                </c:pt>
                <c:pt idx="6473">
                  <c:v>0.26</c:v>
                </c:pt>
                <c:pt idx="6474">
                  <c:v>0.59</c:v>
                </c:pt>
                <c:pt idx="6475">
                  <c:v>0.56999999999999995</c:v>
                </c:pt>
                <c:pt idx="6476">
                  <c:v>0.59</c:v>
                </c:pt>
                <c:pt idx="6477">
                  <c:v>0.48</c:v>
                </c:pt>
                <c:pt idx="6478">
                  <c:v>0.44</c:v>
                </c:pt>
                <c:pt idx="6479">
                  <c:v>0.41</c:v>
                </c:pt>
                <c:pt idx="6480">
                  <c:v>0.45</c:v>
                </c:pt>
                <c:pt idx="6481">
                  <c:v>0.35</c:v>
                </c:pt>
                <c:pt idx="6482">
                  <c:v>0.32</c:v>
                </c:pt>
                <c:pt idx="6483">
                  <c:v>0.3</c:v>
                </c:pt>
                <c:pt idx="6484">
                  <c:v>0.2</c:v>
                </c:pt>
                <c:pt idx="6485">
                  <c:v>0.18</c:v>
                </c:pt>
                <c:pt idx="6486">
                  <c:v>0.3</c:v>
                </c:pt>
                <c:pt idx="6487">
                  <c:v>0.13</c:v>
                </c:pt>
                <c:pt idx="6488">
                  <c:v>0.18</c:v>
                </c:pt>
                <c:pt idx="6489">
                  <c:v>0.19</c:v>
                </c:pt>
                <c:pt idx="6490">
                  <c:v>1.22</c:v>
                </c:pt>
                <c:pt idx="6491">
                  <c:v>0.42</c:v>
                </c:pt>
                <c:pt idx="6492">
                  <c:v>0.67</c:v>
                </c:pt>
                <c:pt idx="6493">
                  <c:v>0.6</c:v>
                </c:pt>
                <c:pt idx="6494">
                  <c:v>0.56000000000000005</c:v>
                </c:pt>
                <c:pt idx="6495">
                  <c:v>0.54</c:v>
                </c:pt>
                <c:pt idx="6496">
                  <c:v>0.67</c:v>
                </c:pt>
                <c:pt idx="6497">
                  <c:v>0.44</c:v>
                </c:pt>
                <c:pt idx="6498">
                  <c:v>0.39</c:v>
                </c:pt>
                <c:pt idx="6499">
                  <c:v>0.73</c:v>
                </c:pt>
                <c:pt idx="6500">
                  <c:v>0.5</c:v>
                </c:pt>
                <c:pt idx="6501">
                  <c:v>0.51</c:v>
                </c:pt>
                <c:pt idx="6502">
                  <c:v>0.45</c:v>
                </c:pt>
                <c:pt idx="6503">
                  <c:v>0.4</c:v>
                </c:pt>
                <c:pt idx="6504">
                  <c:v>0.42</c:v>
                </c:pt>
                <c:pt idx="6505">
                  <c:v>0.43</c:v>
                </c:pt>
                <c:pt idx="6506">
                  <c:v>0.46</c:v>
                </c:pt>
                <c:pt idx="6507">
                  <c:v>0.47</c:v>
                </c:pt>
                <c:pt idx="6508">
                  <c:v>0.49</c:v>
                </c:pt>
                <c:pt idx="6509">
                  <c:v>0.46</c:v>
                </c:pt>
                <c:pt idx="6510">
                  <c:v>0.48</c:v>
                </c:pt>
                <c:pt idx="6511">
                  <c:v>0.43</c:v>
                </c:pt>
                <c:pt idx="6512">
                  <c:v>0.46</c:v>
                </c:pt>
                <c:pt idx="6513">
                  <c:v>0.45</c:v>
                </c:pt>
                <c:pt idx="6514">
                  <c:v>0.55000000000000004</c:v>
                </c:pt>
                <c:pt idx="6515">
                  <c:v>0.65</c:v>
                </c:pt>
                <c:pt idx="6516">
                  <c:v>0.49</c:v>
                </c:pt>
                <c:pt idx="6517">
                  <c:v>0.55000000000000004</c:v>
                </c:pt>
                <c:pt idx="6518">
                  <c:v>0.45</c:v>
                </c:pt>
                <c:pt idx="6519">
                  <c:v>0.45</c:v>
                </c:pt>
                <c:pt idx="6520">
                  <c:v>0.42</c:v>
                </c:pt>
                <c:pt idx="6521">
                  <c:v>0.43</c:v>
                </c:pt>
                <c:pt idx="6522">
                  <c:v>0.47</c:v>
                </c:pt>
                <c:pt idx="6523">
                  <c:v>0.51</c:v>
                </c:pt>
                <c:pt idx="6524">
                  <c:v>0.28999999999999998</c:v>
                </c:pt>
                <c:pt idx="6525">
                  <c:v>0.51</c:v>
                </c:pt>
                <c:pt idx="6526">
                  <c:v>0.53</c:v>
                </c:pt>
                <c:pt idx="6527">
                  <c:v>0.5</c:v>
                </c:pt>
                <c:pt idx="6528">
                  <c:v>0.47</c:v>
                </c:pt>
                <c:pt idx="6529">
                  <c:v>0.47</c:v>
                </c:pt>
                <c:pt idx="6530">
                  <c:v>0.44</c:v>
                </c:pt>
                <c:pt idx="6531">
                  <c:v>0.45</c:v>
                </c:pt>
                <c:pt idx="6532">
                  <c:v>0.49</c:v>
                </c:pt>
                <c:pt idx="6533">
                  <c:v>0.44</c:v>
                </c:pt>
                <c:pt idx="6534">
                  <c:v>0.45</c:v>
                </c:pt>
                <c:pt idx="6535">
                  <c:v>0.35</c:v>
                </c:pt>
                <c:pt idx="6536">
                  <c:v>0.33</c:v>
                </c:pt>
                <c:pt idx="6537">
                  <c:v>0.3</c:v>
                </c:pt>
                <c:pt idx="6538">
                  <c:v>0.66</c:v>
                </c:pt>
                <c:pt idx="6539">
                  <c:v>0.71</c:v>
                </c:pt>
                <c:pt idx="6540">
                  <c:v>0.43</c:v>
                </c:pt>
                <c:pt idx="6541">
                  <c:v>0.4</c:v>
                </c:pt>
                <c:pt idx="6542">
                  <c:v>0.38</c:v>
                </c:pt>
                <c:pt idx="6543">
                  <c:v>0.37</c:v>
                </c:pt>
                <c:pt idx="6544">
                  <c:v>0.51</c:v>
                </c:pt>
                <c:pt idx="6545">
                  <c:v>0.56000000000000005</c:v>
                </c:pt>
                <c:pt idx="6546">
                  <c:v>0.54</c:v>
                </c:pt>
                <c:pt idx="6547">
                  <c:v>0.56000000000000005</c:v>
                </c:pt>
                <c:pt idx="6548">
                  <c:v>1.28</c:v>
                </c:pt>
                <c:pt idx="6549">
                  <c:v>0.99</c:v>
                </c:pt>
                <c:pt idx="6550">
                  <c:v>0.83</c:v>
                </c:pt>
                <c:pt idx="6551">
                  <c:v>0.78</c:v>
                </c:pt>
                <c:pt idx="6552">
                  <c:v>0.71</c:v>
                </c:pt>
                <c:pt idx="6553">
                  <c:v>0.63</c:v>
                </c:pt>
                <c:pt idx="6554">
                  <c:v>0.69</c:v>
                </c:pt>
                <c:pt idx="6555">
                  <c:v>0.73</c:v>
                </c:pt>
                <c:pt idx="6556">
                  <c:v>0.78</c:v>
                </c:pt>
                <c:pt idx="6557">
                  <c:v>0.65</c:v>
                </c:pt>
                <c:pt idx="6558">
                  <c:v>0.49</c:v>
                </c:pt>
                <c:pt idx="6559">
                  <c:v>0.56000000000000005</c:v>
                </c:pt>
                <c:pt idx="6560">
                  <c:v>0.45</c:v>
                </c:pt>
                <c:pt idx="6561">
                  <c:v>0.43</c:v>
                </c:pt>
                <c:pt idx="6562">
                  <c:v>0.64</c:v>
                </c:pt>
                <c:pt idx="6563">
                  <c:v>0.57999999999999996</c:v>
                </c:pt>
                <c:pt idx="6564">
                  <c:v>0.56000000000000005</c:v>
                </c:pt>
                <c:pt idx="6565">
                  <c:v>0.72</c:v>
                </c:pt>
                <c:pt idx="6566">
                  <c:v>0.67</c:v>
                </c:pt>
                <c:pt idx="6567">
                  <c:v>0.66</c:v>
                </c:pt>
                <c:pt idx="6568">
                  <c:v>0.64</c:v>
                </c:pt>
                <c:pt idx="6569">
                  <c:v>0.62</c:v>
                </c:pt>
                <c:pt idx="6570">
                  <c:v>0.6</c:v>
                </c:pt>
                <c:pt idx="6571">
                  <c:v>0.56000000000000005</c:v>
                </c:pt>
                <c:pt idx="6572">
                  <c:v>0.55000000000000004</c:v>
                </c:pt>
                <c:pt idx="6573">
                  <c:v>0.52</c:v>
                </c:pt>
                <c:pt idx="6574">
                  <c:v>0.54</c:v>
                </c:pt>
                <c:pt idx="6575">
                  <c:v>0.54</c:v>
                </c:pt>
                <c:pt idx="6576">
                  <c:v>0.51</c:v>
                </c:pt>
                <c:pt idx="6577">
                  <c:v>0.51</c:v>
                </c:pt>
                <c:pt idx="6578">
                  <c:v>0.49</c:v>
                </c:pt>
                <c:pt idx="6579">
                  <c:v>0.53</c:v>
                </c:pt>
                <c:pt idx="6580">
                  <c:v>0.46</c:v>
                </c:pt>
                <c:pt idx="6581">
                  <c:v>0.44</c:v>
                </c:pt>
                <c:pt idx="6582">
                  <c:v>0.5</c:v>
                </c:pt>
                <c:pt idx="6583">
                  <c:v>0.48</c:v>
                </c:pt>
                <c:pt idx="6584">
                  <c:v>0.47</c:v>
                </c:pt>
                <c:pt idx="6585">
                  <c:v>0.45</c:v>
                </c:pt>
                <c:pt idx="6586">
                  <c:v>0.52</c:v>
                </c:pt>
                <c:pt idx="6587">
                  <c:v>0.49</c:v>
                </c:pt>
                <c:pt idx="6588">
                  <c:v>0.44</c:v>
                </c:pt>
                <c:pt idx="6589">
                  <c:v>0.46</c:v>
                </c:pt>
                <c:pt idx="6590">
                  <c:v>0.42</c:v>
                </c:pt>
                <c:pt idx="6591">
                  <c:v>0.5</c:v>
                </c:pt>
                <c:pt idx="6592">
                  <c:v>0.45</c:v>
                </c:pt>
                <c:pt idx="6593">
                  <c:v>0.45</c:v>
                </c:pt>
                <c:pt idx="6594">
                  <c:v>0.47</c:v>
                </c:pt>
                <c:pt idx="6595">
                  <c:v>0.48</c:v>
                </c:pt>
                <c:pt idx="6596">
                  <c:v>0.44</c:v>
                </c:pt>
                <c:pt idx="6597">
                  <c:v>0.42</c:v>
                </c:pt>
                <c:pt idx="6598">
                  <c:v>0.49</c:v>
                </c:pt>
                <c:pt idx="6599">
                  <c:v>0.45</c:v>
                </c:pt>
                <c:pt idx="6600">
                  <c:v>0.43</c:v>
                </c:pt>
                <c:pt idx="6601">
                  <c:v>0.47</c:v>
                </c:pt>
                <c:pt idx="6602">
                  <c:v>0.5</c:v>
                </c:pt>
                <c:pt idx="6603">
                  <c:v>0.49</c:v>
                </c:pt>
                <c:pt idx="6604">
                  <c:v>0.46</c:v>
                </c:pt>
                <c:pt idx="6605">
                  <c:v>0.47</c:v>
                </c:pt>
                <c:pt idx="6606">
                  <c:v>0.46</c:v>
                </c:pt>
                <c:pt idx="6607">
                  <c:v>0.42</c:v>
                </c:pt>
                <c:pt idx="6608">
                  <c:v>0.45</c:v>
                </c:pt>
                <c:pt idx="6609">
                  <c:v>0.44</c:v>
                </c:pt>
                <c:pt idx="6610">
                  <c:v>0.45</c:v>
                </c:pt>
                <c:pt idx="6611">
                  <c:v>0.43</c:v>
                </c:pt>
                <c:pt idx="6612">
                  <c:v>0.44</c:v>
                </c:pt>
                <c:pt idx="6613">
                  <c:v>0.44</c:v>
                </c:pt>
                <c:pt idx="6614">
                  <c:v>0.4</c:v>
                </c:pt>
                <c:pt idx="6615">
                  <c:v>0.48</c:v>
                </c:pt>
                <c:pt idx="6616">
                  <c:v>0.47</c:v>
                </c:pt>
                <c:pt idx="6617">
                  <c:v>0.45</c:v>
                </c:pt>
                <c:pt idx="6618">
                  <c:v>0.48</c:v>
                </c:pt>
                <c:pt idx="6619">
                  <c:v>0.45</c:v>
                </c:pt>
                <c:pt idx="6620">
                  <c:v>0.42</c:v>
                </c:pt>
                <c:pt idx="6621">
                  <c:v>0.44</c:v>
                </c:pt>
                <c:pt idx="6622">
                  <c:v>0.38</c:v>
                </c:pt>
                <c:pt idx="6623">
                  <c:v>0.4</c:v>
                </c:pt>
                <c:pt idx="6624">
                  <c:v>0.41</c:v>
                </c:pt>
                <c:pt idx="6625">
                  <c:v>0.43</c:v>
                </c:pt>
                <c:pt idx="6626">
                  <c:v>0.41</c:v>
                </c:pt>
                <c:pt idx="6627">
                  <c:v>0.38</c:v>
                </c:pt>
                <c:pt idx="6628">
                  <c:v>0.43</c:v>
                </c:pt>
                <c:pt idx="6629">
                  <c:v>0.4</c:v>
                </c:pt>
                <c:pt idx="6630">
                  <c:v>0.38</c:v>
                </c:pt>
                <c:pt idx="6631">
                  <c:v>0.37</c:v>
                </c:pt>
                <c:pt idx="6632">
                  <c:v>0.36</c:v>
                </c:pt>
                <c:pt idx="6633">
                  <c:v>0.37</c:v>
                </c:pt>
                <c:pt idx="6634">
                  <c:v>0.34</c:v>
                </c:pt>
                <c:pt idx="6635">
                  <c:v>0.44</c:v>
                </c:pt>
                <c:pt idx="6636">
                  <c:v>0.39</c:v>
                </c:pt>
                <c:pt idx="6637">
                  <c:v>0.6</c:v>
                </c:pt>
                <c:pt idx="6638">
                  <c:v>0.5</c:v>
                </c:pt>
                <c:pt idx="6639">
                  <c:v>0.35</c:v>
                </c:pt>
                <c:pt idx="6640">
                  <c:v>0.41</c:v>
                </c:pt>
                <c:pt idx="6641">
                  <c:v>0.4</c:v>
                </c:pt>
                <c:pt idx="6642">
                  <c:v>0.48</c:v>
                </c:pt>
                <c:pt idx="6643">
                  <c:v>0.44</c:v>
                </c:pt>
                <c:pt idx="6644">
                  <c:v>0.46</c:v>
                </c:pt>
                <c:pt idx="6645">
                  <c:v>0.43</c:v>
                </c:pt>
                <c:pt idx="6646">
                  <c:v>0.45</c:v>
                </c:pt>
                <c:pt idx="6647">
                  <c:v>0.41</c:v>
                </c:pt>
                <c:pt idx="6648">
                  <c:v>0.46</c:v>
                </c:pt>
                <c:pt idx="6649">
                  <c:v>0.44</c:v>
                </c:pt>
                <c:pt idx="6650">
                  <c:v>0.45</c:v>
                </c:pt>
                <c:pt idx="6651">
                  <c:v>0.43</c:v>
                </c:pt>
                <c:pt idx="6652">
                  <c:v>0.42</c:v>
                </c:pt>
                <c:pt idx="6653">
                  <c:v>0.44</c:v>
                </c:pt>
                <c:pt idx="6654">
                  <c:v>0.41</c:v>
                </c:pt>
                <c:pt idx="6655">
                  <c:v>0.4</c:v>
                </c:pt>
                <c:pt idx="6656">
                  <c:v>0.41</c:v>
                </c:pt>
                <c:pt idx="6657">
                  <c:v>0.41</c:v>
                </c:pt>
                <c:pt idx="6658">
                  <c:v>0.4</c:v>
                </c:pt>
                <c:pt idx="6659">
                  <c:v>0.44</c:v>
                </c:pt>
                <c:pt idx="6660">
                  <c:v>0.41</c:v>
                </c:pt>
                <c:pt idx="6661">
                  <c:v>0.43</c:v>
                </c:pt>
                <c:pt idx="6662">
                  <c:v>0.43</c:v>
                </c:pt>
                <c:pt idx="6663">
                  <c:v>0.42</c:v>
                </c:pt>
                <c:pt idx="6664">
                  <c:v>0.41</c:v>
                </c:pt>
                <c:pt idx="6665">
                  <c:v>0.33</c:v>
                </c:pt>
                <c:pt idx="6666">
                  <c:v>0.25</c:v>
                </c:pt>
                <c:pt idx="6667">
                  <c:v>0.37</c:v>
                </c:pt>
                <c:pt idx="6668">
                  <c:v>0.39</c:v>
                </c:pt>
                <c:pt idx="6669">
                  <c:v>0.4</c:v>
                </c:pt>
                <c:pt idx="6670">
                  <c:v>0.39</c:v>
                </c:pt>
                <c:pt idx="6671">
                  <c:v>0.38</c:v>
                </c:pt>
                <c:pt idx="6672">
                  <c:v>0.4</c:v>
                </c:pt>
                <c:pt idx="6673">
                  <c:v>0.34</c:v>
                </c:pt>
                <c:pt idx="6674">
                  <c:v>0.36</c:v>
                </c:pt>
                <c:pt idx="6675">
                  <c:v>0.43</c:v>
                </c:pt>
                <c:pt idx="6676">
                  <c:v>0.44</c:v>
                </c:pt>
                <c:pt idx="6677">
                  <c:v>0.43</c:v>
                </c:pt>
                <c:pt idx="6678">
                  <c:v>0.36</c:v>
                </c:pt>
                <c:pt idx="6679">
                  <c:v>0.38</c:v>
                </c:pt>
                <c:pt idx="6680">
                  <c:v>0.39</c:v>
                </c:pt>
                <c:pt idx="6681">
                  <c:v>0.27</c:v>
                </c:pt>
                <c:pt idx="6682">
                  <c:v>0.32</c:v>
                </c:pt>
                <c:pt idx="6683">
                  <c:v>0.24</c:v>
                </c:pt>
                <c:pt idx="6684">
                  <c:v>0.31</c:v>
                </c:pt>
                <c:pt idx="6685">
                  <c:v>0.45</c:v>
                </c:pt>
                <c:pt idx="6686">
                  <c:v>0.61</c:v>
                </c:pt>
                <c:pt idx="6687">
                  <c:v>0.56000000000000005</c:v>
                </c:pt>
                <c:pt idx="6688">
                  <c:v>0.59</c:v>
                </c:pt>
                <c:pt idx="6689">
                  <c:v>0.49</c:v>
                </c:pt>
                <c:pt idx="6690">
                  <c:v>0.46</c:v>
                </c:pt>
                <c:pt idx="6691">
                  <c:v>0.47</c:v>
                </c:pt>
                <c:pt idx="6692">
                  <c:v>0.48</c:v>
                </c:pt>
                <c:pt idx="6693">
                  <c:v>0.47</c:v>
                </c:pt>
                <c:pt idx="6694">
                  <c:v>0.45</c:v>
                </c:pt>
                <c:pt idx="6695">
                  <c:v>0.44</c:v>
                </c:pt>
                <c:pt idx="6696">
                  <c:v>0.45</c:v>
                </c:pt>
                <c:pt idx="6697">
                  <c:v>0.45</c:v>
                </c:pt>
                <c:pt idx="6698">
                  <c:v>0.41</c:v>
                </c:pt>
                <c:pt idx="6699">
                  <c:v>0.43</c:v>
                </c:pt>
                <c:pt idx="6700">
                  <c:v>0.4</c:v>
                </c:pt>
                <c:pt idx="6701">
                  <c:v>0.33</c:v>
                </c:pt>
                <c:pt idx="6702">
                  <c:v>0.28000000000000003</c:v>
                </c:pt>
                <c:pt idx="6703">
                  <c:v>0.34</c:v>
                </c:pt>
                <c:pt idx="6704">
                  <c:v>0.36</c:v>
                </c:pt>
                <c:pt idx="6705">
                  <c:v>0.37</c:v>
                </c:pt>
                <c:pt idx="6706">
                  <c:v>0.28999999999999998</c:v>
                </c:pt>
                <c:pt idx="6707">
                  <c:v>0.31</c:v>
                </c:pt>
                <c:pt idx="6708">
                  <c:v>0.18</c:v>
                </c:pt>
                <c:pt idx="6709">
                  <c:v>0.18</c:v>
                </c:pt>
                <c:pt idx="6710">
                  <c:v>0.06</c:v>
                </c:pt>
                <c:pt idx="6711">
                  <c:v>0.05</c:v>
                </c:pt>
                <c:pt idx="6712">
                  <c:v>0</c:v>
                </c:pt>
                <c:pt idx="6713">
                  <c:v>0</c:v>
                </c:pt>
                <c:pt idx="6714">
                  <c:v>0</c:v>
                </c:pt>
                <c:pt idx="6715">
                  <c:v>0</c:v>
                </c:pt>
                <c:pt idx="6716">
                  <c:v>0.01</c:v>
                </c:pt>
                <c:pt idx="6717">
                  <c:v>0.03</c:v>
                </c:pt>
                <c:pt idx="6718">
                  <c:v>0.04</c:v>
                </c:pt>
                <c:pt idx="6719">
                  <c:v>0.12</c:v>
                </c:pt>
                <c:pt idx="6720">
                  <c:v>1.37</c:v>
                </c:pt>
                <c:pt idx="6721">
                  <c:v>0.97</c:v>
                </c:pt>
                <c:pt idx="6722">
                  <c:v>1.06</c:v>
                </c:pt>
                <c:pt idx="6723">
                  <c:v>0.88</c:v>
                </c:pt>
                <c:pt idx="6724">
                  <c:v>1.69</c:v>
                </c:pt>
                <c:pt idx="6725">
                  <c:v>1.22</c:v>
                </c:pt>
                <c:pt idx="6726">
                  <c:v>0.27</c:v>
                </c:pt>
                <c:pt idx="6727">
                  <c:v>0.36</c:v>
                </c:pt>
                <c:pt idx="6728">
                  <c:v>1.8</c:v>
                </c:pt>
                <c:pt idx="6729">
                  <c:v>1.6</c:v>
                </c:pt>
                <c:pt idx="6730">
                  <c:v>1.81</c:v>
                </c:pt>
                <c:pt idx="6731">
                  <c:v>1.7</c:v>
                </c:pt>
                <c:pt idx="6732">
                  <c:v>1.33</c:v>
                </c:pt>
                <c:pt idx="6733">
                  <c:v>1.4</c:v>
                </c:pt>
                <c:pt idx="6734">
                  <c:v>1.27</c:v>
                </c:pt>
                <c:pt idx="6735">
                  <c:v>1.01</c:v>
                </c:pt>
                <c:pt idx="6736">
                  <c:v>0.65</c:v>
                </c:pt>
                <c:pt idx="6737">
                  <c:v>0.56999999999999995</c:v>
                </c:pt>
                <c:pt idx="6738">
                  <c:v>0.46</c:v>
                </c:pt>
                <c:pt idx="6739">
                  <c:v>0.45</c:v>
                </c:pt>
                <c:pt idx="6740">
                  <c:v>0.47</c:v>
                </c:pt>
                <c:pt idx="6741">
                  <c:v>0.42</c:v>
                </c:pt>
                <c:pt idx="6742">
                  <c:v>0.41</c:v>
                </c:pt>
                <c:pt idx="6743">
                  <c:v>0.45</c:v>
                </c:pt>
                <c:pt idx="6744">
                  <c:v>0.42</c:v>
                </c:pt>
                <c:pt idx="6745">
                  <c:v>0.47</c:v>
                </c:pt>
                <c:pt idx="6746">
                  <c:v>0.49</c:v>
                </c:pt>
                <c:pt idx="6747">
                  <c:v>0.46</c:v>
                </c:pt>
                <c:pt idx="6748">
                  <c:v>0.22</c:v>
                </c:pt>
                <c:pt idx="6749">
                  <c:v>0.24</c:v>
                </c:pt>
                <c:pt idx="6750">
                  <c:v>0.28000000000000003</c:v>
                </c:pt>
                <c:pt idx="6751">
                  <c:v>0.3</c:v>
                </c:pt>
                <c:pt idx="6752">
                  <c:v>0.47</c:v>
                </c:pt>
                <c:pt idx="6753">
                  <c:v>0.44</c:v>
                </c:pt>
                <c:pt idx="6754">
                  <c:v>0.46</c:v>
                </c:pt>
                <c:pt idx="6755">
                  <c:v>0.43</c:v>
                </c:pt>
                <c:pt idx="6756">
                  <c:v>0.39</c:v>
                </c:pt>
                <c:pt idx="6757">
                  <c:v>0.33</c:v>
                </c:pt>
                <c:pt idx="6758">
                  <c:v>0.3</c:v>
                </c:pt>
                <c:pt idx="6759">
                  <c:v>0.31</c:v>
                </c:pt>
                <c:pt idx="6760">
                  <c:v>0.27</c:v>
                </c:pt>
                <c:pt idx="6761">
                  <c:v>0.36</c:v>
                </c:pt>
                <c:pt idx="6762">
                  <c:v>0.39</c:v>
                </c:pt>
                <c:pt idx="6763">
                  <c:v>0.31</c:v>
                </c:pt>
                <c:pt idx="6764">
                  <c:v>0.33</c:v>
                </c:pt>
                <c:pt idx="6765">
                  <c:v>0.26</c:v>
                </c:pt>
                <c:pt idx="6766">
                  <c:v>0.31</c:v>
                </c:pt>
                <c:pt idx="6767">
                  <c:v>0.34</c:v>
                </c:pt>
                <c:pt idx="6768">
                  <c:v>0.3</c:v>
                </c:pt>
                <c:pt idx="6769">
                  <c:v>0.34</c:v>
                </c:pt>
                <c:pt idx="6770">
                  <c:v>0.27</c:v>
                </c:pt>
                <c:pt idx="6771">
                  <c:v>0.21</c:v>
                </c:pt>
                <c:pt idx="6772">
                  <c:v>0.19</c:v>
                </c:pt>
                <c:pt idx="6773">
                  <c:v>0.21</c:v>
                </c:pt>
                <c:pt idx="6774">
                  <c:v>0.24</c:v>
                </c:pt>
                <c:pt idx="6775">
                  <c:v>0.25</c:v>
                </c:pt>
                <c:pt idx="6776">
                  <c:v>0.33</c:v>
                </c:pt>
                <c:pt idx="6777">
                  <c:v>0.41</c:v>
                </c:pt>
                <c:pt idx="6778">
                  <c:v>0.51</c:v>
                </c:pt>
                <c:pt idx="6779">
                  <c:v>0.48</c:v>
                </c:pt>
                <c:pt idx="6780">
                  <c:v>0.45</c:v>
                </c:pt>
                <c:pt idx="6781">
                  <c:v>0.4</c:v>
                </c:pt>
                <c:pt idx="6782">
                  <c:v>0.41</c:v>
                </c:pt>
                <c:pt idx="6783">
                  <c:v>0.39</c:v>
                </c:pt>
                <c:pt idx="6784">
                  <c:v>0.43</c:v>
                </c:pt>
                <c:pt idx="6785">
                  <c:v>0.43</c:v>
                </c:pt>
                <c:pt idx="6786">
                  <c:v>0.42</c:v>
                </c:pt>
                <c:pt idx="6787">
                  <c:v>0.44</c:v>
                </c:pt>
                <c:pt idx="6788">
                  <c:v>0.42</c:v>
                </c:pt>
                <c:pt idx="6789">
                  <c:v>0.33</c:v>
                </c:pt>
                <c:pt idx="6790">
                  <c:v>0.43</c:v>
                </c:pt>
                <c:pt idx="6791">
                  <c:v>0.43</c:v>
                </c:pt>
                <c:pt idx="6792">
                  <c:v>0.32</c:v>
                </c:pt>
                <c:pt idx="6793">
                  <c:v>0.38</c:v>
                </c:pt>
                <c:pt idx="6794">
                  <c:v>0.37</c:v>
                </c:pt>
                <c:pt idx="6795">
                  <c:v>0.36</c:v>
                </c:pt>
                <c:pt idx="6796">
                  <c:v>0.31</c:v>
                </c:pt>
                <c:pt idx="6797">
                  <c:v>0.22</c:v>
                </c:pt>
                <c:pt idx="6798">
                  <c:v>0.84</c:v>
                </c:pt>
                <c:pt idx="6799">
                  <c:v>0.9</c:v>
                </c:pt>
                <c:pt idx="6800">
                  <c:v>1.03</c:v>
                </c:pt>
                <c:pt idx="6801">
                  <c:v>1.36</c:v>
                </c:pt>
                <c:pt idx="6802">
                  <c:v>1.41</c:v>
                </c:pt>
                <c:pt idx="6803">
                  <c:v>1.02</c:v>
                </c:pt>
                <c:pt idx="6804">
                  <c:v>0.9</c:v>
                </c:pt>
                <c:pt idx="6805">
                  <c:v>1.1499999999999999</c:v>
                </c:pt>
                <c:pt idx="6806">
                  <c:v>0.92</c:v>
                </c:pt>
                <c:pt idx="6807">
                  <c:v>0.96</c:v>
                </c:pt>
                <c:pt idx="6808">
                  <c:v>1.1299999999999999</c:v>
                </c:pt>
                <c:pt idx="6809">
                  <c:v>1.27</c:v>
                </c:pt>
                <c:pt idx="6810">
                  <c:v>1.35</c:v>
                </c:pt>
                <c:pt idx="6811">
                  <c:v>0.95</c:v>
                </c:pt>
                <c:pt idx="6812">
                  <c:v>0.98</c:v>
                </c:pt>
                <c:pt idx="6813">
                  <c:v>0.88</c:v>
                </c:pt>
                <c:pt idx="6814">
                  <c:v>1.02</c:v>
                </c:pt>
                <c:pt idx="6815">
                  <c:v>1.04</c:v>
                </c:pt>
                <c:pt idx="6816">
                  <c:v>1.05</c:v>
                </c:pt>
                <c:pt idx="6817">
                  <c:v>1.1100000000000001</c:v>
                </c:pt>
                <c:pt idx="6818">
                  <c:v>1.1499999999999999</c:v>
                </c:pt>
                <c:pt idx="6819">
                  <c:v>1.19</c:v>
                </c:pt>
                <c:pt idx="6820">
                  <c:v>1.08</c:v>
                </c:pt>
                <c:pt idx="6821">
                  <c:v>0.95</c:v>
                </c:pt>
                <c:pt idx="6822">
                  <c:v>1.02</c:v>
                </c:pt>
                <c:pt idx="6823">
                  <c:v>1.06</c:v>
                </c:pt>
                <c:pt idx="6824">
                  <c:v>1.0900000000000001</c:v>
                </c:pt>
                <c:pt idx="6825">
                  <c:v>1.2</c:v>
                </c:pt>
                <c:pt idx="6826">
                  <c:v>1.1399999999999999</c:v>
                </c:pt>
                <c:pt idx="6827">
                  <c:v>1.03</c:v>
                </c:pt>
                <c:pt idx="6828">
                  <c:v>1.01</c:v>
                </c:pt>
                <c:pt idx="6829">
                  <c:v>1</c:v>
                </c:pt>
                <c:pt idx="6830">
                  <c:v>0.7</c:v>
                </c:pt>
                <c:pt idx="6831">
                  <c:v>0.71</c:v>
                </c:pt>
                <c:pt idx="6832">
                  <c:v>1.06</c:v>
                </c:pt>
                <c:pt idx="6833">
                  <c:v>1.1000000000000001</c:v>
                </c:pt>
                <c:pt idx="6834">
                  <c:v>1.1399999999999999</c:v>
                </c:pt>
                <c:pt idx="6835">
                  <c:v>1.08</c:v>
                </c:pt>
                <c:pt idx="6836">
                  <c:v>1.02</c:v>
                </c:pt>
                <c:pt idx="6837">
                  <c:v>0.8</c:v>
                </c:pt>
                <c:pt idx="6838">
                  <c:v>0.76</c:v>
                </c:pt>
                <c:pt idx="6839">
                  <c:v>0.77</c:v>
                </c:pt>
                <c:pt idx="6840">
                  <c:v>0.57999999999999996</c:v>
                </c:pt>
                <c:pt idx="6841">
                  <c:v>0.92</c:v>
                </c:pt>
                <c:pt idx="6842">
                  <c:v>1.19</c:v>
                </c:pt>
                <c:pt idx="6843">
                  <c:v>1.55</c:v>
                </c:pt>
                <c:pt idx="6844">
                  <c:v>1.56</c:v>
                </c:pt>
                <c:pt idx="6845">
                  <c:v>1.58</c:v>
                </c:pt>
                <c:pt idx="6846">
                  <c:v>1.47</c:v>
                </c:pt>
                <c:pt idx="6847">
                  <c:v>1.47</c:v>
                </c:pt>
                <c:pt idx="6848">
                  <c:v>1.51</c:v>
                </c:pt>
                <c:pt idx="6849">
                  <c:v>1.4</c:v>
                </c:pt>
                <c:pt idx="6850">
                  <c:v>1.29</c:v>
                </c:pt>
                <c:pt idx="6851">
                  <c:v>1.21</c:v>
                </c:pt>
                <c:pt idx="6852">
                  <c:v>1.25</c:v>
                </c:pt>
                <c:pt idx="6853">
                  <c:v>1.1100000000000001</c:v>
                </c:pt>
                <c:pt idx="6854">
                  <c:v>1.21</c:v>
                </c:pt>
                <c:pt idx="6855">
                  <c:v>1.06</c:v>
                </c:pt>
                <c:pt idx="6856">
                  <c:v>1.1200000000000001</c:v>
                </c:pt>
                <c:pt idx="6857">
                  <c:v>1.29</c:v>
                </c:pt>
                <c:pt idx="6858">
                  <c:v>1.37</c:v>
                </c:pt>
                <c:pt idx="6859">
                  <c:v>1.0900000000000001</c:v>
                </c:pt>
                <c:pt idx="6860">
                  <c:v>0.93</c:v>
                </c:pt>
                <c:pt idx="6861">
                  <c:v>0.91</c:v>
                </c:pt>
                <c:pt idx="6862">
                  <c:v>0.89</c:v>
                </c:pt>
                <c:pt idx="6863">
                  <c:v>0.88</c:v>
                </c:pt>
                <c:pt idx="6864">
                  <c:v>0.88</c:v>
                </c:pt>
                <c:pt idx="6865">
                  <c:v>0.87</c:v>
                </c:pt>
                <c:pt idx="6866">
                  <c:v>1.19</c:v>
                </c:pt>
                <c:pt idx="6867">
                  <c:v>1.05</c:v>
                </c:pt>
                <c:pt idx="6868">
                  <c:v>0.81</c:v>
                </c:pt>
                <c:pt idx="6869">
                  <c:v>0.73</c:v>
                </c:pt>
                <c:pt idx="6870">
                  <c:v>0.74</c:v>
                </c:pt>
                <c:pt idx="6871">
                  <c:v>0.73</c:v>
                </c:pt>
                <c:pt idx="6872">
                  <c:v>0.61</c:v>
                </c:pt>
                <c:pt idx="6873">
                  <c:v>0.56999999999999995</c:v>
                </c:pt>
                <c:pt idx="6874">
                  <c:v>0.73</c:v>
                </c:pt>
                <c:pt idx="6875">
                  <c:v>0.64</c:v>
                </c:pt>
                <c:pt idx="6876">
                  <c:v>0.68</c:v>
                </c:pt>
                <c:pt idx="6877">
                  <c:v>0.59</c:v>
                </c:pt>
                <c:pt idx="6878">
                  <c:v>0.47</c:v>
                </c:pt>
                <c:pt idx="6879">
                  <c:v>0.47</c:v>
                </c:pt>
                <c:pt idx="6880">
                  <c:v>0.52</c:v>
                </c:pt>
                <c:pt idx="6881">
                  <c:v>0.44</c:v>
                </c:pt>
                <c:pt idx="6882">
                  <c:v>0.41</c:v>
                </c:pt>
                <c:pt idx="6883">
                  <c:v>0.43</c:v>
                </c:pt>
                <c:pt idx="6884">
                  <c:v>0.56000000000000005</c:v>
                </c:pt>
                <c:pt idx="6885">
                  <c:v>0.49</c:v>
                </c:pt>
                <c:pt idx="6886">
                  <c:v>0.48</c:v>
                </c:pt>
                <c:pt idx="6887">
                  <c:v>0.46</c:v>
                </c:pt>
                <c:pt idx="6888">
                  <c:v>0.41</c:v>
                </c:pt>
                <c:pt idx="6889">
                  <c:v>0.43</c:v>
                </c:pt>
                <c:pt idx="6890">
                  <c:v>0.54</c:v>
                </c:pt>
                <c:pt idx="6891">
                  <c:v>0.56999999999999995</c:v>
                </c:pt>
                <c:pt idx="6892">
                  <c:v>0.56000000000000005</c:v>
                </c:pt>
                <c:pt idx="6893">
                  <c:v>0.52</c:v>
                </c:pt>
                <c:pt idx="6894">
                  <c:v>0.56000000000000005</c:v>
                </c:pt>
                <c:pt idx="6895">
                  <c:v>0.55000000000000004</c:v>
                </c:pt>
                <c:pt idx="6896">
                  <c:v>0.56000000000000005</c:v>
                </c:pt>
                <c:pt idx="6897">
                  <c:v>0.56999999999999995</c:v>
                </c:pt>
                <c:pt idx="6898">
                  <c:v>0.57999999999999996</c:v>
                </c:pt>
                <c:pt idx="6899">
                  <c:v>0.55000000000000004</c:v>
                </c:pt>
                <c:pt idx="6900">
                  <c:v>0.56000000000000005</c:v>
                </c:pt>
                <c:pt idx="6901">
                  <c:v>0.55000000000000004</c:v>
                </c:pt>
                <c:pt idx="6902">
                  <c:v>0.56000000000000005</c:v>
                </c:pt>
                <c:pt idx="6903">
                  <c:v>0.51</c:v>
                </c:pt>
                <c:pt idx="6904">
                  <c:v>0.53</c:v>
                </c:pt>
                <c:pt idx="6905">
                  <c:v>0.5</c:v>
                </c:pt>
                <c:pt idx="6906">
                  <c:v>0.38</c:v>
                </c:pt>
                <c:pt idx="6907">
                  <c:v>0.4</c:v>
                </c:pt>
                <c:pt idx="6908">
                  <c:v>0.39</c:v>
                </c:pt>
                <c:pt idx="6909">
                  <c:v>0.45</c:v>
                </c:pt>
                <c:pt idx="6910">
                  <c:v>0.42</c:v>
                </c:pt>
                <c:pt idx="6911">
                  <c:v>0.44</c:v>
                </c:pt>
                <c:pt idx="6912">
                  <c:v>0.41</c:v>
                </c:pt>
                <c:pt idx="6913">
                  <c:v>0.43</c:v>
                </c:pt>
                <c:pt idx="6914">
                  <c:v>0.46</c:v>
                </c:pt>
                <c:pt idx="6915">
                  <c:v>0.32</c:v>
                </c:pt>
                <c:pt idx="6916">
                  <c:v>0.39</c:v>
                </c:pt>
                <c:pt idx="6917">
                  <c:v>0.44</c:v>
                </c:pt>
                <c:pt idx="6918">
                  <c:v>0.48</c:v>
                </c:pt>
                <c:pt idx="6919">
                  <c:v>0.51</c:v>
                </c:pt>
                <c:pt idx="6920">
                  <c:v>0.55000000000000004</c:v>
                </c:pt>
                <c:pt idx="6921">
                  <c:v>0.59</c:v>
                </c:pt>
                <c:pt idx="6922">
                  <c:v>0.36</c:v>
                </c:pt>
                <c:pt idx="6923">
                  <c:v>0.42</c:v>
                </c:pt>
                <c:pt idx="6924">
                  <c:v>0.43</c:v>
                </c:pt>
                <c:pt idx="6925">
                  <c:v>0.38</c:v>
                </c:pt>
                <c:pt idx="6926">
                  <c:v>0.41</c:v>
                </c:pt>
                <c:pt idx="6927">
                  <c:v>0.38</c:v>
                </c:pt>
                <c:pt idx="6928">
                  <c:v>0.32</c:v>
                </c:pt>
                <c:pt idx="6929">
                  <c:v>0.33</c:v>
                </c:pt>
                <c:pt idx="6930">
                  <c:v>0.25</c:v>
                </c:pt>
                <c:pt idx="6931">
                  <c:v>0.33</c:v>
                </c:pt>
                <c:pt idx="6932">
                  <c:v>0.28999999999999998</c:v>
                </c:pt>
                <c:pt idx="6933">
                  <c:v>0.31</c:v>
                </c:pt>
                <c:pt idx="6934">
                  <c:v>0.61</c:v>
                </c:pt>
                <c:pt idx="6935">
                  <c:v>0.49</c:v>
                </c:pt>
                <c:pt idx="6936">
                  <c:v>0.52</c:v>
                </c:pt>
                <c:pt idx="6937">
                  <c:v>0.48</c:v>
                </c:pt>
                <c:pt idx="6938">
                  <c:v>0.64</c:v>
                </c:pt>
                <c:pt idx="6939">
                  <c:v>0.69</c:v>
                </c:pt>
                <c:pt idx="6940">
                  <c:v>0.61</c:v>
                </c:pt>
                <c:pt idx="6941">
                  <c:v>0.53</c:v>
                </c:pt>
                <c:pt idx="6942">
                  <c:v>0.55000000000000004</c:v>
                </c:pt>
                <c:pt idx="6943">
                  <c:v>0.53</c:v>
                </c:pt>
                <c:pt idx="6944">
                  <c:v>0.49</c:v>
                </c:pt>
                <c:pt idx="6945">
                  <c:v>0.43</c:v>
                </c:pt>
                <c:pt idx="6946">
                  <c:v>0.17</c:v>
                </c:pt>
                <c:pt idx="6947">
                  <c:v>0.28000000000000003</c:v>
                </c:pt>
                <c:pt idx="6948">
                  <c:v>0.37</c:v>
                </c:pt>
                <c:pt idx="6949">
                  <c:v>0.92</c:v>
                </c:pt>
                <c:pt idx="6950">
                  <c:v>0.76</c:v>
                </c:pt>
                <c:pt idx="6951">
                  <c:v>0.75</c:v>
                </c:pt>
                <c:pt idx="6952">
                  <c:v>0.94</c:v>
                </c:pt>
                <c:pt idx="6953">
                  <c:v>1.01</c:v>
                </c:pt>
                <c:pt idx="6954">
                  <c:v>0.79</c:v>
                </c:pt>
                <c:pt idx="6955">
                  <c:v>0.38</c:v>
                </c:pt>
                <c:pt idx="6956">
                  <c:v>0.38</c:v>
                </c:pt>
                <c:pt idx="6957">
                  <c:v>0.5</c:v>
                </c:pt>
                <c:pt idx="6958">
                  <c:v>0.53</c:v>
                </c:pt>
                <c:pt idx="6959">
                  <c:v>0.51</c:v>
                </c:pt>
                <c:pt idx="6960">
                  <c:v>0.49</c:v>
                </c:pt>
                <c:pt idx="6961">
                  <c:v>0.52</c:v>
                </c:pt>
                <c:pt idx="6962">
                  <c:v>0.5</c:v>
                </c:pt>
                <c:pt idx="6963">
                  <c:v>0.48</c:v>
                </c:pt>
                <c:pt idx="6964">
                  <c:v>0.55000000000000004</c:v>
                </c:pt>
                <c:pt idx="6965">
                  <c:v>0.67</c:v>
                </c:pt>
                <c:pt idx="6966">
                  <c:v>0.5</c:v>
                </c:pt>
                <c:pt idx="6967">
                  <c:v>0.48</c:v>
                </c:pt>
                <c:pt idx="6968">
                  <c:v>0.5</c:v>
                </c:pt>
                <c:pt idx="6969">
                  <c:v>0.49</c:v>
                </c:pt>
                <c:pt idx="6970">
                  <c:v>0.99</c:v>
                </c:pt>
                <c:pt idx="6971">
                  <c:v>0.98</c:v>
                </c:pt>
                <c:pt idx="6972">
                  <c:v>0.89</c:v>
                </c:pt>
                <c:pt idx="6973">
                  <c:v>0.69</c:v>
                </c:pt>
                <c:pt idx="6974">
                  <c:v>0.6</c:v>
                </c:pt>
                <c:pt idx="6975">
                  <c:v>0.64</c:v>
                </c:pt>
                <c:pt idx="6976">
                  <c:v>0.55000000000000004</c:v>
                </c:pt>
                <c:pt idx="6977">
                  <c:v>0.47</c:v>
                </c:pt>
                <c:pt idx="6978">
                  <c:v>0.49</c:v>
                </c:pt>
                <c:pt idx="6979">
                  <c:v>0.49</c:v>
                </c:pt>
                <c:pt idx="6980">
                  <c:v>0.47</c:v>
                </c:pt>
                <c:pt idx="6981">
                  <c:v>0.4</c:v>
                </c:pt>
                <c:pt idx="6982">
                  <c:v>0.36</c:v>
                </c:pt>
                <c:pt idx="6983">
                  <c:v>0.42</c:v>
                </c:pt>
                <c:pt idx="6984">
                  <c:v>0.45</c:v>
                </c:pt>
                <c:pt idx="6985">
                  <c:v>0.38</c:v>
                </c:pt>
                <c:pt idx="6986">
                  <c:v>0.44</c:v>
                </c:pt>
                <c:pt idx="6987">
                  <c:v>0.35</c:v>
                </c:pt>
                <c:pt idx="6988">
                  <c:v>0.39</c:v>
                </c:pt>
                <c:pt idx="6989">
                  <c:v>0.36</c:v>
                </c:pt>
                <c:pt idx="6990">
                  <c:v>0.38</c:v>
                </c:pt>
                <c:pt idx="6991">
                  <c:v>0.4</c:v>
                </c:pt>
                <c:pt idx="6992">
                  <c:v>0.43</c:v>
                </c:pt>
                <c:pt idx="6993">
                  <c:v>0.37</c:v>
                </c:pt>
                <c:pt idx="6994">
                  <c:v>0.39</c:v>
                </c:pt>
                <c:pt idx="6995">
                  <c:v>0.36</c:v>
                </c:pt>
                <c:pt idx="6996">
                  <c:v>0.42</c:v>
                </c:pt>
                <c:pt idx="6997">
                  <c:v>0.26</c:v>
                </c:pt>
                <c:pt idx="6998">
                  <c:v>0.34</c:v>
                </c:pt>
                <c:pt idx="6999">
                  <c:v>0.38</c:v>
                </c:pt>
                <c:pt idx="7000">
                  <c:v>0.45</c:v>
                </c:pt>
                <c:pt idx="7001">
                  <c:v>0.43</c:v>
                </c:pt>
                <c:pt idx="7002">
                  <c:v>0.45</c:v>
                </c:pt>
                <c:pt idx="7003">
                  <c:v>0.41</c:v>
                </c:pt>
                <c:pt idx="7004">
                  <c:v>0.46</c:v>
                </c:pt>
                <c:pt idx="7005">
                  <c:v>0.31</c:v>
                </c:pt>
                <c:pt idx="7006">
                  <c:v>0.38</c:v>
                </c:pt>
                <c:pt idx="7007">
                  <c:v>0.35</c:v>
                </c:pt>
                <c:pt idx="7008">
                  <c:v>0.33</c:v>
                </c:pt>
                <c:pt idx="7009">
                  <c:v>0.32</c:v>
                </c:pt>
                <c:pt idx="7010">
                  <c:v>0.34</c:v>
                </c:pt>
                <c:pt idx="7011">
                  <c:v>0.39</c:v>
                </c:pt>
                <c:pt idx="7012">
                  <c:v>0.41</c:v>
                </c:pt>
                <c:pt idx="7013">
                  <c:v>0.4</c:v>
                </c:pt>
                <c:pt idx="7014">
                  <c:v>0.37</c:v>
                </c:pt>
                <c:pt idx="7015">
                  <c:v>0.34</c:v>
                </c:pt>
                <c:pt idx="7016">
                  <c:v>0.35</c:v>
                </c:pt>
                <c:pt idx="7017">
                  <c:v>0.32</c:v>
                </c:pt>
                <c:pt idx="7018">
                  <c:v>0.25</c:v>
                </c:pt>
                <c:pt idx="7019">
                  <c:v>0.24</c:v>
                </c:pt>
                <c:pt idx="7020">
                  <c:v>0.49</c:v>
                </c:pt>
                <c:pt idx="7021">
                  <c:v>0.48</c:v>
                </c:pt>
                <c:pt idx="7022">
                  <c:v>0.44</c:v>
                </c:pt>
                <c:pt idx="7023">
                  <c:v>0.42</c:v>
                </c:pt>
                <c:pt idx="7024">
                  <c:v>0.44</c:v>
                </c:pt>
                <c:pt idx="7025">
                  <c:v>0.43</c:v>
                </c:pt>
                <c:pt idx="7026">
                  <c:v>0.48</c:v>
                </c:pt>
                <c:pt idx="7027">
                  <c:v>0.46</c:v>
                </c:pt>
                <c:pt idx="7028">
                  <c:v>0.44</c:v>
                </c:pt>
                <c:pt idx="7029">
                  <c:v>0.25</c:v>
                </c:pt>
                <c:pt idx="7030">
                  <c:v>0.23</c:v>
                </c:pt>
                <c:pt idx="7031">
                  <c:v>0.21</c:v>
                </c:pt>
                <c:pt idx="7032">
                  <c:v>0.2</c:v>
                </c:pt>
                <c:pt idx="7033">
                  <c:v>0.21</c:v>
                </c:pt>
                <c:pt idx="7034">
                  <c:v>0.16</c:v>
                </c:pt>
                <c:pt idx="7035">
                  <c:v>0.14000000000000001</c:v>
                </c:pt>
                <c:pt idx="7036">
                  <c:v>0.15</c:v>
                </c:pt>
                <c:pt idx="7037">
                  <c:v>0.16</c:v>
                </c:pt>
                <c:pt idx="7038">
                  <c:v>0.22</c:v>
                </c:pt>
                <c:pt idx="7039">
                  <c:v>0.17</c:v>
                </c:pt>
                <c:pt idx="7040">
                  <c:v>0.5</c:v>
                </c:pt>
                <c:pt idx="7041">
                  <c:v>0.59</c:v>
                </c:pt>
                <c:pt idx="7042">
                  <c:v>0.44</c:v>
                </c:pt>
                <c:pt idx="7043">
                  <c:v>0.15</c:v>
                </c:pt>
                <c:pt idx="7044">
                  <c:v>0.16</c:v>
                </c:pt>
                <c:pt idx="7045">
                  <c:v>7.0000000000000007E-2</c:v>
                </c:pt>
                <c:pt idx="7046">
                  <c:v>0.4</c:v>
                </c:pt>
                <c:pt idx="7047">
                  <c:v>0.66</c:v>
                </c:pt>
                <c:pt idx="7048">
                  <c:v>0.63</c:v>
                </c:pt>
                <c:pt idx="7049">
                  <c:v>0.59</c:v>
                </c:pt>
                <c:pt idx="7050">
                  <c:v>0.2</c:v>
                </c:pt>
                <c:pt idx="7051">
                  <c:v>0.12</c:v>
                </c:pt>
                <c:pt idx="7052">
                  <c:v>0.27</c:v>
                </c:pt>
                <c:pt idx="7053">
                  <c:v>0.35</c:v>
                </c:pt>
                <c:pt idx="7054">
                  <c:v>0.68</c:v>
                </c:pt>
                <c:pt idx="7055">
                  <c:v>0.59</c:v>
                </c:pt>
                <c:pt idx="7056">
                  <c:v>0.63</c:v>
                </c:pt>
                <c:pt idx="7057">
                  <c:v>0.69</c:v>
                </c:pt>
                <c:pt idx="7058">
                  <c:v>0.78</c:v>
                </c:pt>
                <c:pt idx="7059">
                  <c:v>0.86</c:v>
                </c:pt>
                <c:pt idx="7060">
                  <c:v>0.89</c:v>
                </c:pt>
                <c:pt idx="7061">
                  <c:v>0.91</c:v>
                </c:pt>
                <c:pt idx="7062">
                  <c:v>0.38</c:v>
                </c:pt>
                <c:pt idx="7063">
                  <c:v>0.18</c:v>
                </c:pt>
                <c:pt idx="7064">
                  <c:v>0.4</c:v>
                </c:pt>
                <c:pt idx="7065">
                  <c:v>0.59</c:v>
                </c:pt>
                <c:pt idx="7066">
                  <c:v>0.99</c:v>
                </c:pt>
                <c:pt idx="7067">
                  <c:v>0.91</c:v>
                </c:pt>
                <c:pt idx="7068">
                  <c:v>0.75</c:v>
                </c:pt>
                <c:pt idx="7069">
                  <c:v>0.24</c:v>
                </c:pt>
                <c:pt idx="7070">
                  <c:v>0.26</c:v>
                </c:pt>
                <c:pt idx="7071">
                  <c:v>0.5</c:v>
                </c:pt>
                <c:pt idx="7072">
                  <c:v>0.59</c:v>
                </c:pt>
                <c:pt idx="7073">
                  <c:v>0.64</c:v>
                </c:pt>
                <c:pt idx="7074">
                  <c:v>0.69</c:v>
                </c:pt>
                <c:pt idx="7075">
                  <c:v>0.38</c:v>
                </c:pt>
                <c:pt idx="7076">
                  <c:v>0.1</c:v>
                </c:pt>
                <c:pt idx="7077">
                  <c:v>0.28999999999999998</c:v>
                </c:pt>
                <c:pt idx="7078">
                  <c:v>1.8</c:v>
                </c:pt>
                <c:pt idx="7079">
                  <c:v>1.61</c:v>
                </c:pt>
                <c:pt idx="7080">
                  <c:v>1.38</c:v>
                </c:pt>
                <c:pt idx="7081">
                  <c:v>1.46</c:v>
                </c:pt>
                <c:pt idx="7082">
                  <c:v>1.24</c:v>
                </c:pt>
                <c:pt idx="7083">
                  <c:v>1.44</c:v>
                </c:pt>
                <c:pt idx="7084">
                  <c:v>1.32</c:v>
                </c:pt>
                <c:pt idx="7085">
                  <c:v>1.62</c:v>
                </c:pt>
                <c:pt idx="7086">
                  <c:v>1.25</c:v>
                </c:pt>
                <c:pt idx="7087">
                  <c:v>1.2</c:v>
                </c:pt>
                <c:pt idx="7088">
                  <c:v>1.06</c:v>
                </c:pt>
                <c:pt idx="7089">
                  <c:v>1.2</c:v>
                </c:pt>
                <c:pt idx="7090">
                  <c:v>1.1599999999999999</c:v>
                </c:pt>
                <c:pt idx="7091">
                  <c:v>1.21</c:v>
                </c:pt>
                <c:pt idx="7092">
                  <c:v>1.01</c:v>
                </c:pt>
                <c:pt idx="7093">
                  <c:v>0.52</c:v>
                </c:pt>
                <c:pt idx="7094">
                  <c:v>0.67</c:v>
                </c:pt>
                <c:pt idx="7095">
                  <c:v>0.52</c:v>
                </c:pt>
                <c:pt idx="7096">
                  <c:v>0.55000000000000004</c:v>
                </c:pt>
                <c:pt idx="7097">
                  <c:v>0.49</c:v>
                </c:pt>
                <c:pt idx="7098">
                  <c:v>0.53</c:v>
                </c:pt>
                <c:pt idx="7099">
                  <c:v>0.51</c:v>
                </c:pt>
                <c:pt idx="7100">
                  <c:v>0.51</c:v>
                </c:pt>
                <c:pt idx="7101">
                  <c:v>0.41</c:v>
                </c:pt>
                <c:pt idx="7102">
                  <c:v>0.3</c:v>
                </c:pt>
                <c:pt idx="7103">
                  <c:v>0.34</c:v>
                </c:pt>
                <c:pt idx="7104">
                  <c:v>0.4</c:v>
                </c:pt>
                <c:pt idx="7105">
                  <c:v>0.46</c:v>
                </c:pt>
                <c:pt idx="7106">
                  <c:v>0.41</c:v>
                </c:pt>
                <c:pt idx="7107">
                  <c:v>0.3</c:v>
                </c:pt>
                <c:pt idx="7108">
                  <c:v>0.31</c:v>
                </c:pt>
                <c:pt idx="7109">
                  <c:v>0.27</c:v>
                </c:pt>
                <c:pt idx="7110">
                  <c:v>0.33</c:v>
                </c:pt>
                <c:pt idx="7111">
                  <c:v>0.36</c:v>
                </c:pt>
                <c:pt idx="7112">
                  <c:v>0.35</c:v>
                </c:pt>
                <c:pt idx="7113">
                  <c:v>0.34</c:v>
                </c:pt>
                <c:pt idx="7114">
                  <c:v>0.18</c:v>
                </c:pt>
                <c:pt idx="7115">
                  <c:v>0.42</c:v>
                </c:pt>
                <c:pt idx="7116">
                  <c:v>0.45</c:v>
                </c:pt>
                <c:pt idx="7117">
                  <c:v>0.31</c:v>
                </c:pt>
                <c:pt idx="7118">
                  <c:v>0.56000000000000005</c:v>
                </c:pt>
                <c:pt idx="7119">
                  <c:v>0.63</c:v>
                </c:pt>
                <c:pt idx="7120">
                  <c:v>0.86</c:v>
                </c:pt>
                <c:pt idx="7121">
                  <c:v>0.66</c:v>
                </c:pt>
                <c:pt idx="7122">
                  <c:v>0.45</c:v>
                </c:pt>
                <c:pt idx="7123">
                  <c:v>0.2</c:v>
                </c:pt>
                <c:pt idx="7124">
                  <c:v>0.36</c:v>
                </c:pt>
                <c:pt idx="7125">
                  <c:v>0.36</c:v>
                </c:pt>
                <c:pt idx="7126">
                  <c:v>0.33</c:v>
                </c:pt>
                <c:pt idx="7127">
                  <c:v>0.37</c:v>
                </c:pt>
                <c:pt idx="7128">
                  <c:v>0.52</c:v>
                </c:pt>
                <c:pt idx="7129">
                  <c:v>0.74</c:v>
                </c:pt>
                <c:pt idx="7130">
                  <c:v>0.67</c:v>
                </c:pt>
                <c:pt idx="7131">
                  <c:v>0.74</c:v>
                </c:pt>
                <c:pt idx="7132">
                  <c:v>0.75</c:v>
                </c:pt>
                <c:pt idx="7133">
                  <c:v>0.75</c:v>
                </c:pt>
                <c:pt idx="7134">
                  <c:v>0.7</c:v>
                </c:pt>
                <c:pt idx="7135">
                  <c:v>0.68</c:v>
                </c:pt>
                <c:pt idx="7136">
                  <c:v>0.66</c:v>
                </c:pt>
                <c:pt idx="7137">
                  <c:v>0.65</c:v>
                </c:pt>
                <c:pt idx="7138">
                  <c:v>0.63</c:v>
                </c:pt>
                <c:pt idx="7139">
                  <c:v>0.68</c:v>
                </c:pt>
                <c:pt idx="7140">
                  <c:v>0.73</c:v>
                </c:pt>
                <c:pt idx="7141">
                  <c:v>0.71</c:v>
                </c:pt>
                <c:pt idx="7142">
                  <c:v>0.7</c:v>
                </c:pt>
                <c:pt idx="7143">
                  <c:v>0.65</c:v>
                </c:pt>
                <c:pt idx="7144">
                  <c:v>0.5</c:v>
                </c:pt>
                <c:pt idx="7145">
                  <c:v>0.85</c:v>
                </c:pt>
                <c:pt idx="7146">
                  <c:v>1.24</c:v>
                </c:pt>
                <c:pt idx="7147">
                  <c:v>0.98</c:v>
                </c:pt>
                <c:pt idx="7148">
                  <c:v>3.8</c:v>
                </c:pt>
                <c:pt idx="7149">
                  <c:v>3.82</c:v>
                </c:pt>
                <c:pt idx="7150">
                  <c:v>3.2</c:v>
                </c:pt>
                <c:pt idx="7151">
                  <c:v>1.38</c:v>
                </c:pt>
                <c:pt idx="7152">
                  <c:v>0.6</c:v>
                </c:pt>
                <c:pt idx="7153">
                  <c:v>0.23</c:v>
                </c:pt>
                <c:pt idx="7154">
                  <c:v>0.09</c:v>
                </c:pt>
                <c:pt idx="7155">
                  <c:v>0.13</c:v>
                </c:pt>
                <c:pt idx="7156">
                  <c:v>0.22</c:v>
                </c:pt>
                <c:pt idx="7157">
                  <c:v>0.7</c:v>
                </c:pt>
                <c:pt idx="7158">
                  <c:v>0.63</c:v>
                </c:pt>
                <c:pt idx="7159">
                  <c:v>1</c:v>
                </c:pt>
                <c:pt idx="7160">
                  <c:v>1.08</c:v>
                </c:pt>
                <c:pt idx="7161">
                  <c:v>1</c:v>
                </c:pt>
                <c:pt idx="7162">
                  <c:v>1.41</c:v>
                </c:pt>
                <c:pt idx="7163">
                  <c:v>1.2</c:v>
                </c:pt>
                <c:pt idx="7164">
                  <c:v>1.1399999999999999</c:v>
                </c:pt>
                <c:pt idx="7165">
                  <c:v>0.56999999999999995</c:v>
                </c:pt>
                <c:pt idx="7166">
                  <c:v>0.59</c:v>
                </c:pt>
                <c:pt idx="7167">
                  <c:v>0.72</c:v>
                </c:pt>
                <c:pt idx="7168">
                  <c:v>0.89</c:v>
                </c:pt>
                <c:pt idx="7169">
                  <c:v>0.9</c:v>
                </c:pt>
                <c:pt idx="7170">
                  <c:v>1.03</c:v>
                </c:pt>
                <c:pt idx="7171">
                  <c:v>0.98</c:v>
                </c:pt>
                <c:pt idx="7172">
                  <c:v>0.77</c:v>
                </c:pt>
                <c:pt idx="7173">
                  <c:v>0.59</c:v>
                </c:pt>
                <c:pt idx="7174">
                  <c:v>0.57999999999999996</c:v>
                </c:pt>
                <c:pt idx="7175">
                  <c:v>0.61</c:v>
                </c:pt>
                <c:pt idx="7176">
                  <c:v>0.53</c:v>
                </c:pt>
                <c:pt idx="7177">
                  <c:v>0.49</c:v>
                </c:pt>
                <c:pt idx="7178">
                  <c:v>0.5</c:v>
                </c:pt>
                <c:pt idx="7179">
                  <c:v>0.54</c:v>
                </c:pt>
                <c:pt idx="7180">
                  <c:v>0.52</c:v>
                </c:pt>
                <c:pt idx="7181">
                  <c:v>0.56000000000000005</c:v>
                </c:pt>
                <c:pt idx="7182">
                  <c:v>0.49</c:v>
                </c:pt>
                <c:pt idx="7183">
                  <c:v>0.44</c:v>
                </c:pt>
                <c:pt idx="7184">
                  <c:v>0.41</c:v>
                </c:pt>
                <c:pt idx="7185">
                  <c:v>0.4</c:v>
                </c:pt>
                <c:pt idx="7186">
                  <c:v>0.43</c:v>
                </c:pt>
                <c:pt idx="7187">
                  <c:v>0.34</c:v>
                </c:pt>
                <c:pt idx="7188">
                  <c:v>0.36</c:v>
                </c:pt>
                <c:pt idx="7189">
                  <c:v>0.38</c:v>
                </c:pt>
                <c:pt idx="7190">
                  <c:v>0.35</c:v>
                </c:pt>
                <c:pt idx="7191">
                  <c:v>0.36</c:v>
                </c:pt>
                <c:pt idx="7192">
                  <c:v>0.38</c:v>
                </c:pt>
                <c:pt idx="7193">
                  <c:v>0.36</c:v>
                </c:pt>
                <c:pt idx="7194">
                  <c:v>0.3</c:v>
                </c:pt>
                <c:pt idx="7195">
                  <c:v>0.22</c:v>
                </c:pt>
                <c:pt idx="7196">
                  <c:v>0.3</c:v>
                </c:pt>
                <c:pt idx="7197">
                  <c:v>0.45</c:v>
                </c:pt>
                <c:pt idx="7198">
                  <c:v>0.5</c:v>
                </c:pt>
                <c:pt idx="7199">
                  <c:v>0.53</c:v>
                </c:pt>
                <c:pt idx="7200">
                  <c:v>0.43</c:v>
                </c:pt>
                <c:pt idx="7201">
                  <c:v>0.41</c:v>
                </c:pt>
                <c:pt idx="7202">
                  <c:v>0.4</c:v>
                </c:pt>
                <c:pt idx="7203">
                  <c:v>0.38</c:v>
                </c:pt>
                <c:pt idx="7204">
                  <c:v>0.39</c:v>
                </c:pt>
                <c:pt idx="7205">
                  <c:v>0.36</c:v>
                </c:pt>
                <c:pt idx="7206">
                  <c:v>0.42</c:v>
                </c:pt>
                <c:pt idx="7207">
                  <c:v>0.39</c:v>
                </c:pt>
                <c:pt idx="7208">
                  <c:v>0.36</c:v>
                </c:pt>
                <c:pt idx="7209">
                  <c:v>0.35</c:v>
                </c:pt>
                <c:pt idx="7210">
                  <c:v>0.4</c:v>
                </c:pt>
                <c:pt idx="7211">
                  <c:v>0.39</c:v>
                </c:pt>
                <c:pt idx="7212">
                  <c:v>0.56000000000000005</c:v>
                </c:pt>
                <c:pt idx="7213">
                  <c:v>0.55000000000000004</c:v>
                </c:pt>
                <c:pt idx="7214">
                  <c:v>0.48</c:v>
                </c:pt>
                <c:pt idx="7215">
                  <c:v>0.26</c:v>
                </c:pt>
                <c:pt idx="7216">
                  <c:v>0.24</c:v>
                </c:pt>
                <c:pt idx="7217">
                  <c:v>0.33</c:v>
                </c:pt>
                <c:pt idx="7218">
                  <c:v>0.43</c:v>
                </c:pt>
                <c:pt idx="7219">
                  <c:v>0.44</c:v>
                </c:pt>
                <c:pt idx="7220">
                  <c:v>0.45</c:v>
                </c:pt>
                <c:pt idx="7221">
                  <c:v>0.34</c:v>
                </c:pt>
                <c:pt idx="7222">
                  <c:v>0.35</c:v>
                </c:pt>
                <c:pt idx="7223">
                  <c:v>0.5</c:v>
                </c:pt>
                <c:pt idx="7224">
                  <c:v>0.4</c:v>
                </c:pt>
                <c:pt idx="7225">
                  <c:v>0.36</c:v>
                </c:pt>
                <c:pt idx="7226">
                  <c:v>0.33</c:v>
                </c:pt>
                <c:pt idx="7227">
                  <c:v>0.4</c:v>
                </c:pt>
                <c:pt idx="7228">
                  <c:v>0.43</c:v>
                </c:pt>
                <c:pt idx="7229">
                  <c:v>0.49</c:v>
                </c:pt>
                <c:pt idx="7230">
                  <c:v>0.52</c:v>
                </c:pt>
                <c:pt idx="7231">
                  <c:v>0.44</c:v>
                </c:pt>
                <c:pt idx="7232">
                  <c:v>0.44</c:v>
                </c:pt>
                <c:pt idx="7233">
                  <c:v>0.46</c:v>
                </c:pt>
                <c:pt idx="7234">
                  <c:v>0.41</c:v>
                </c:pt>
                <c:pt idx="7235">
                  <c:v>0.5</c:v>
                </c:pt>
                <c:pt idx="7236">
                  <c:v>0.52</c:v>
                </c:pt>
                <c:pt idx="7237">
                  <c:v>0.48</c:v>
                </c:pt>
                <c:pt idx="7238">
                  <c:v>0.45</c:v>
                </c:pt>
                <c:pt idx="7239">
                  <c:v>0.47</c:v>
                </c:pt>
                <c:pt idx="7240">
                  <c:v>0.41</c:v>
                </c:pt>
                <c:pt idx="7241">
                  <c:v>0.38</c:v>
                </c:pt>
                <c:pt idx="7242">
                  <c:v>0.32</c:v>
                </c:pt>
                <c:pt idx="7243">
                  <c:v>0.48</c:v>
                </c:pt>
                <c:pt idx="7244">
                  <c:v>0.49</c:v>
                </c:pt>
                <c:pt idx="7245">
                  <c:v>0.52</c:v>
                </c:pt>
                <c:pt idx="7246">
                  <c:v>0.68</c:v>
                </c:pt>
                <c:pt idx="7247">
                  <c:v>0.49</c:v>
                </c:pt>
                <c:pt idx="7248">
                  <c:v>0.46</c:v>
                </c:pt>
                <c:pt idx="7249">
                  <c:v>0.44</c:v>
                </c:pt>
                <c:pt idx="7250">
                  <c:v>0.41</c:v>
                </c:pt>
                <c:pt idx="7251">
                  <c:v>0.51</c:v>
                </c:pt>
                <c:pt idx="7252">
                  <c:v>0.41</c:v>
                </c:pt>
                <c:pt idx="7253">
                  <c:v>0.36</c:v>
                </c:pt>
                <c:pt idx="7254">
                  <c:v>0.39</c:v>
                </c:pt>
                <c:pt idx="7255">
                  <c:v>0.36</c:v>
                </c:pt>
                <c:pt idx="7256">
                  <c:v>0.38</c:v>
                </c:pt>
                <c:pt idx="7257">
                  <c:v>0.44</c:v>
                </c:pt>
                <c:pt idx="7258">
                  <c:v>0.45</c:v>
                </c:pt>
                <c:pt idx="7259">
                  <c:v>0.48</c:v>
                </c:pt>
                <c:pt idx="7260">
                  <c:v>0.57999999999999996</c:v>
                </c:pt>
                <c:pt idx="7261">
                  <c:v>0.36</c:v>
                </c:pt>
                <c:pt idx="7262">
                  <c:v>0.34</c:v>
                </c:pt>
                <c:pt idx="7263">
                  <c:v>0.43</c:v>
                </c:pt>
                <c:pt idx="7264">
                  <c:v>0.39</c:v>
                </c:pt>
                <c:pt idx="7265">
                  <c:v>0.5</c:v>
                </c:pt>
                <c:pt idx="7266">
                  <c:v>0.45</c:v>
                </c:pt>
                <c:pt idx="7267">
                  <c:v>0.43</c:v>
                </c:pt>
                <c:pt idx="7268">
                  <c:v>0.49</c:v>
                </c:pt>
                <c:pt idx="7269">
                  <c:v>0.74</c:v>
                </c:pt>
                <c:pt idx="7270">
                  <c:v>0.7</c:v>
                </c:pt>
                <c:pt idx="7271">
                  <c:v>0.65</c:v>
                </c:pt>
                <c:pt idx="7272">
                  <c:v>0.57999999999999996</c:v>
                </c:pt>
                <c:pt idx="7273">
                  <c:v>0.39</c:v>
                </c:pt>
                <c:pt idx="7274">
                  <c:v>0.33</c:v>
                </c:pt>
                <c:pt idx="7275">
                  <c:v>0.35</c:v>
                </c:pt>
                <c:pt idx="7276">
                  <c:v>0.33</c:v>
                </c:pt>
                <c:pt idx="7277">
                  <c:v>0.3</c:v>
                </c:pt>
                <c:pt idx="7278">
                  <c:v>0.38</c:v>
                </c:pt>
                <c:pt idx="7279">
                  <c:v>0.41</c:v>
                </c:pt>
                <c:pt idx="7280">
                  <c:v>0.35</c:v>
                </c:pt>
                <c:pt idx="7281">
                  <c:v>0.15</c:v>
                </c:pt>
                <c:pt idx="7282">
                  <c:v>0.24</c:v>
                </c:pt>
                <c:pt idx="7283">
                  <c:v>0.28000000000000003</c:v>
                </c:pt>
                <c:pt idx="7284">
                  <c:v>0.27</c:v>
                </c:pt>
                <c:pt idx="7285">
                  <c:v>0.31</c:v>
                </c:pt>
                <c:pt idx="7286">
                  <c:v>0.35</c:v>
                </c:pt>
                <c:pt idx="7287">
                  <c:v>0.32</c:v>
                </c:pt>
                <c:pt idx="7288">
                  <c:v>0.34</c:v>
                </c:pt>
                <c:pt idx="7289">
                  <c:v>0.47</c:v>
                </c:pt>
                <c:pt idx="7290">
                  <c:v>0.44</c:v>
                </c:pt>
                <c:pt idx="7291">
                  <c:v>0.45</c:v>
                </c:pt>
                <c:pt idx="7292">
                  <c:v>0.36</c:v>
                </c:pt>
                <c:pt idx="7293">
                  <c:v>0.26</c:v>
                </c:pt>
                <c:pt idx="7294">
                  <c:v>0.28000000000000003</c:v>
                </c:pt>
                <c:pt idx="7295">
                  <c:v>0.36</c:v>
                </c:pt>
                <c:pt idx="7296">
                  <c:v>0.65</c:v>
                </c:pt>
                <c:pt idx="7297">
                  <c:v>0.8</c:v>
                </c:pt>
                <c:pt idx="7298">
                  <c:v>0.71</c:v>
                </c:pt>
                <c:pt idx="7299">
                  <c:v>0.52</c:v>
                </c:pt>
                <c:pt idx="7300">
                  <c:v>0.47</c:v>
                </c:pt>
                <c:pt idx="7301">
                  <c:v>0.45</c:v>
                </c:pt>
                <c:pt idx="7302">
                  <c:v>0.4</c:v>
                </c:pt>
                <c:pt idx="7303">
                  <c:v>0.42</c:v>
                </c:pt>
                <c:pt idx="7304">
                  <c:v>0.36</c:v>
                </c:pt>
                <c:pt idx="7305">
                  <c:v>0.35</c:v>
                </c:pt>
                <c:pt idx="7306">
                  <c:v>0.33</c:v>
                </c:pt>
                <c:pt idx="7307">
                  <c:v>0.36</c:v>
                </c:pt>
                <c:pt idx="7308">
                  <c:v>0.28999999999999998</c:v>
                </c:pt>
                <c:pt idx="7309">
                  <c:v>0.32</c:v>
                </c:pt>
                <c:pt idx="7310">
                  <c:v>0.35</c:v>
                </c:pt>
                <c:pt idx="7311">
                  <c:v>0.12</c:v>
                </c:pt>
                <c:pt idx="7312">
                  <c:v>0.1</c:v>
                </c:pt>
                <c:pt idx="7313">
                  <c:v>0.12</c:v>
                </c:pt>
                <c:pt idx="7314">
                  <c:v>0.25</c:v>
                </c:pt>
                <c:pt idx="7315">
                  <c:v>0.39</c:v>
                </c:pt>
                <c:pt idx="7316">
                  <c:v>1.02</c:v>
                </c:pt>
                <c:pt idx="7317">
                  <c:v>1.39</c:v>
                </c:pt>
                <c:pt idx="7318">
                  <c:v>1.5</c:v>
                </c:pt>
                <c:pt idx="7319">
                  <c:v>0.12</c:v>
                </c:pt>
                <c:pt idx="7320">
                  <c:v>2.14</c:v>
                </c:pt>
                <c:pt idx="7321">
                  <c:v>2.09</c:v>
                </c:pt>
                <c:pt idx="7322">
                  <c:v>1.54</c:v>
                </c:pt>
                <c:pt idx="7323">
                  <c:v>1.73</c:v>
                </c:pt>
                <c:pt idx="7324">
                  <c:v>1.61</c:v>
                </c:pt>
                <c:pt idx="7325">
                  <c:v>1.26</c:v>
                </c:pt>
                <c:pt idx="7326">
                  <c:v>1.1100000000000001</c:v>
                </c:pt>
                <c:pt idx="7327">
                  <c:v>1.2</c:v>
                </c:pt>
                <c:pt idx="7328">
                  <c:v>1.41</c:v>
                </c:pt>
                <c:pt idx="7329">
                  <c:v>1.6</c:v>
                </c:pt>
                <c:pt idx="7330">
                  <c:v>1.24</c:v>
                </c:pt>
                <c:pt idx="7331">
                  <c:v>0.99</c:v>
                </c:pt>
                <c:pt idx="7332">
                  <c:v>0.8</c:v>
                </c:pt>
                <c:pt idx="7333">
                  <c:v>0.77</c:v>
                </c:pt>
                <c:pt idx="7334">
                  <c:v>0.79</c:v>
                </c:pt>
                <c:pt idx="7335">
                  <c:v>0.38</c:v>
                </c:pt>
                <c:pt idx="7336">
                  <c:v>0.24</c:v>
                </c:pt>
                <c:pt idx="7337">
                  <c:v>0.28999999999999998</c:v>
                </c:pt>
                <c:pt idx="7338">
                  <c:v>0.35</c:v>
                </c:pt>
                <c:pt idx="7339">
                  <c:v>0.49</c:v>
                </c:pt>
                <c:pt idx="7340">
                  <c:v>0.39</c:v>
                </c:pt>
                <c:pt idx="7341">
                  <c:v>0.52</c:v>
                </c:pt>
                <c:pt idx="7342">
                  <c:v>0.56999999999999995</c:v>
                </c:pt>
                <c:pt idx="7343">
                  <c:v>0.42</c:v>
                </c:pt>
                <c:pt idx="7344">
                  <c:v>0.38</c:v>
                </c:pt>
                <c:pt idx="7345">
                  <c:v>0.39</c:v>
                </c:pt>
                <c:pt idx="7346">
                  <c:v>0.46</c:v>
                </c:pt>
                <c:pt idx="7347">
                  <c:v>1.1000000000000001</c:v>
                </c:pt>
                <c:pt idx="7348">
                  <c:v>0.45</c:v>
                </c:pt>
                <c:pt idx="7349">
                  <c:v>0.42</c:v>
                </c:pt>
                <c:pt idx="7350">
                  <c:v>0.56000000000000005</c:v>
                </c:pt>
                <c:pt idx="7351">
                  <c:v>0.47</c:v>
                </c:pt>
                <c:pt idx="7352">
                  <c:v>0.45</c:v>
                </c:pt>
                <c:pt idx="7353">
                  <c:v>0.38</c:v>
                </c:pt>
                <c:pt idx="7354">
                  <c:v>0.39</c:v>
                </c:pt>
                <c:pt idx="7355">
                  <c:v>0.43</c:v>
                </c:pt>
                <c:pt idx="7356">
                  <c:v>0.4</c:v>
                </c:pt>
                <c:pt idx="7357">
                  <c:v>0.38</c:v>
                </c:pt>
                <c:pt idx="7358">
                  <c:v>0.41</c:v>
                </c:pt>
                <c:pt idx="7359">
                  <c:v>0.35</c:v>
                </c:pt>
                <c:pt idx="7360">
                  <c:v>0.37</c:v>
                </c:pt>
                <c:pt idx="7361">
                  <c:v>0.44</c:v>
                </c:pt>
                <c:pt idx="7362">
                  <c:v>0.45</c:v>
                </c:pt>
                <c:pt idx="7363">
                  <c:v>0.36</c:v>
                </c:pt>
                <c:pt idx="7364">
                  <c:v>0.43</c:v>
                </c:pt>
                <c:pt idx="7365">
                  <c:v>0.36</c:v>
                </c:pt>
                <c:pt idx="7366">
                  <c:v>0.41</c:v>
                </c:pt>
                <c:pt idx="7367">
                  <c:v>0.39</c:v>
                </c:pt>
                <c:pt idx="7368">
                  <c:v>0.38</c:v>
                </c:pt>
                <c:pt idx="7369">
                  <c:v>0.34</c:v>
                </c:pt>
                <c:pt idx="7370">
                  <c:v>0.34</c:v>
                </c:pt>
                <c:pt idx="7371">
                  <c:v>0.42</c:v>
                </c:pt>
                <c:pt idx="7372">
                  <c:v>0.41</c:v>
                </c:pt>
                <c:pt idx="7373">
                  <c:v>0.42</c:v>
                </c:pt>
                <c:pt idx="7374">
                  <c:v>0.47</c:v>
                </c:pt>
                <c:pt idx="7375">
                  <c:v>0.44</c:v>
                </c:pt>
                <c:pt idx="7376">
                  <c:v>0.43</c:v>
                </c:pt>
                <c:pt idx="7377">
                  <c:v>0.45</c:v>
                </c:pt>
                <c:pt idx="7378">
                  <c:v>0.44</c:v>
                </c:pt>
                <c:pt idx="7379">
                  <c:v>0.42</c:v>
                </c:pt>
                <c:pt idx="7380">
                  <c:v>0.38</c:v>
                </c:pt>
                <c:pt idx="7381">
                  <c:v>0.37</c:v>
                </c:pt>
                <c:pt idx="7382">
                  <c:v>0.3</c:v>
                </c:pt>
                <c:pt idx="7383">
                  <c:v>0.33</c:v>
                </c:pt>
                <c:pt idx="7384">
                  <c:v>0.42</c:v>
                </c:pt>
                <c:pt idx="7385">
                  <c:v>0.38</c:v>
                </c:pt>
                <c:pt idx="7386">
                  <c:v>0.4</c:v>
                </c:pt>
                <c:pt idx="7387">
                  <c:v>0.35</c:v>
                </c:pt>
                <c:pt idx="7388">
                  <c:v>0.38</c:v>
                </c:pt>
                <c:pt idx="7389">
                  <c:v>0.43</c:v>
                </c:pt>
                <c:pt idx="7390">
                  <c:v>0.43</c:v>
                </c:pt>
                <c:pt idx="7391">
                  <c:v>0.42</c:v>
                </c:pt>
                <c:pt idx="7392">
                  <c:v>0.45</c:v>
                </c:pt>
                <c:pt idx="7393">
                  <c:v>0.49</c:v>
                </c:pt>
                <c:pt idx="7394">
                  <c:v>0.31</c:v>
                </c:pt>
                <c:pt idx="7395">
                  <c:v>0.44</c:v>
                </c:pt>
                <c:pt idx="7396">
                  <c:v>0.32</c:v>
                </c:pt>
                <c:pt idx="7397">
                  <c:v>0.34</c:v>
                </c:pt>
                <c:pt idx="7398">
                  <c:v>0.5</c:v>
                </c:pt>
                <c:pt idx="7399">
                  <c:v>0.47</c:v>
                </c:pt>
                <c:pt idx="7400">
                  <c:v>0.28999999999999998</c:v>
                </c:pt>
                <c:pt idx="7401">
                  <c:v>0.32</c:v>
                </c:pt>
                <c:pt idx="7402">
                  <c:v>0.34</c:v>
                </c:pt>
                <c:pt idx="7403">
                  <c:v>0.82</c:v>
                </c:pt>
                <c:pt idx="7404">
                  <c:v>0.38</c:v>
                </c:pt>
                <c:pt idx="7405">
                  <c:v>0.34</c:v>
                </c:pt>
                <c:pt idx="7406">
                  <c:v>0.37</c:v>
                </c:pt>
                <c:pt idx="7407">
                  <c:v>0.44</c:v>
                </c:pt>
                <c:pt idx="7408">
                  <c:v>0.48</c:v>
                </c:pt>
                <c:pt idx="7409">
                  <c:v>0.66</c:v>
                </c:pt>
                <c:pt idx="7410">
                  <c:v>0.59</c:v>
                </c:pt>
                <c:pt idx="7411">
                  <c:v>0.56000000000000005</c:v>
                </c:pt>
                <c:pt idx="7412">
                  <c:v>0.35</c:v>
                </c:pt>
                <c:pt idx="7413">
                  <c:v>0.25</c:v>
                </c:pt>
                <c:pt idx="7414">
                  <c:v>0.27</c:v>
                </c:pt>
                <c:pt idx="7415">
                  <c:v>0.35</c:v>
                </c:pt>
                <c:pt idx="7416">
                  <c:v>0.36</c:v>
                </c:pt>
                <c:pt idx="7417">
                  <c:v>0.32</c:v>
                </c:pt>
                <c:pt idx="7418">
                  <c:v>0.35</c:v>
                </c:pt>
                <c:pt idx="7419">
                  <c:v>0.65</c:v>
                </c:pt>
                <c:pt idx="7420">
                  <c:v>0.69</c:v>
                </c:pt>
                <c:pt idx="7421">
                  <c:v>0.6</c:v>
                </c:pt>
                <c:pt idx="7422">
                  <c:v>0.37</c:v>
                </c:pt>
                <c:pt idx="7423">
                  <c:v>0.33</c:v>
                </c:pt>
                <c:pt idx="7424">
                  <c:v>0.25</c:v>
                </c:pt>
                <c:pt idx="7425">
                  <c:v>0.26</c:v>
                </c:pt>
                <c:pt idx="7426">
                  <c:v>0.28000000000000003</c:v>
                </c:pt>
                <c:pt idx="7427">
                  <c:v>0.44</c:v>
                </c:pt>
                <c:pt idx="7428">
                  <c:v>0.59</c:v>
                </c:pt>
                <c:pt idx="7429">
                  <c:v>0.61</c:v>
                </c:pt>
                <c:pt idx="7430">
                  <c:v>0.65</c:v>
                </c:pt>
                <c:pt idx="7431">
                  <c:v>0.43</c:v>
                </c:pt>
                <c:pt idx="7432">
                  <c:v>0.7</c:v>
                </c:pt>
                <c:pt idx="7433">
                  <c:v>0.78</c:v>
                </c:pt>
                <c:pt idx="7434">
                  <c:v>0.79</c:v>
                </c:pt>
                <c:pt idx="7435">
                  <c:v>0.62</c:v>
                </c:pt>
                <c:pt idx="7436">
                  <c:v>0.59</c:v>
                </c:pt>
                <c:pt idx="7437">
                  <c:v>0.44</c:v>
                </c:pt>
                <c:pt idx="7438">
                  <c:v>0.39</c:v>
                </c:pt>
                <c:pt idx="7439">
                  <c:v>0.42</c:v>
                </c:pt>
                <c:pt idx="7440">
                  <c:v>0.44</c:v>
                </c:pt>
                <c:pt idx="7441">
                  <c:v>0.41</c:v>
                </c:pt>
                <c:pt idx="7442">
                  <c:v>0.45</c:v>
                </c:pt>
                <c:pt idx="7443">
                  <c:v>0.44</c:v>
                </c:pt>
                <c:pt idx="7444">
                  <c:v>0.45</c:v>
                </c:pt>
                <c:pt idx="7445">
                  <c:v>0.43</c:v>
                </c:pt>
                <c:pt idx="7446">
                  <c:v>0.4</c:v>
                </c:pt>
                <c:pt idx="7447">
                  <c:v>0.41</c:v>
                </c:pt>
                <c:pt idx="7448">
                  <c:v>0.35</c:v>
                </c:pt>
                <c:pt idx="7449">
                  <c:v>0.3</c:v>
                </c:pt>
                <c:pt idx="7450">
                  <c:v>0.32</c:v>
                </c:pt>
                <c:pt idx="7451">
                  <c:v>0.39</c:v>
                </c:pt>
                <c:pt idx="7452">
                  <c:v>0.41</c:v>
                </c:pt>
                <c:pt idx="7453">
                  <c:v>0.45</c:v>
                </c:pt>
                <c:pt idx="7454">
                  <c:v>0.43</c:v>
                </c:pt>
                <c:pt idx="7455">
                  <c:v>0.4</c:v>
                </c:pt>
                <c:pt idx="7456">
                  <c:v>0.55000000000000004</c:v>
                </c:pt>
                <c:pt idx="7457">
                  <c:v>0.47</c:v>
                </c:pt>
                <c:pt idx="7458">
                  <c:v>0.56999999999999995</c:v>
                </c:pt>
                <c:pt idx="7459">
                  <c:v>0.51</c:v>
                </c:pt>
                <c:pt idx="7460">
                  <c:v>0.41</c:v>
                </c:pt>
                <c:pt idx="7461">
                  <c:v>0.6</c:v>
                </c:pt>
                <c:pt idx="7462">
                  <c:v>0.63</c:v>
                </c:pt>
                <c:pt idx="7463">
                  <c:v>0.47</c:v>
                </c:pt>
                <c:pt idx="7464">
                  <c:v>0.43</c:v>
                </c:pt>
                <c:pt idx="7465">
                  <c:v>0.37</c:v>
                </c:pt>
                <c:pt idx="7466">
                  <c:v>0.39</c:v>
                </c:pt>
                <c:pt idx="7467">
                  <c:v>0.43</c:v>
                </c:pt>
                <c:pt idx="7468">
                  <c:v>0.45</c:v>
                </c:pt>
                <c:pt idx="7469">
                  <c:v>0.48</c:v>
                </c:pt>
                <c:pt idx="7470">
                  <c:v>0.5</c:v>
                </c:pt>
                <c:pt idx="7471">
                  <c:v>0.39</c:v>
                </c:pt>
                <c:pt idx="7472">
                  <c:v>0.32</c:v>
                </c:pt>
                <c:pt idx="7473">
                  <c:v>0.38</c:v>
                </c:pt>
                <c:pt idx="7474">
                  <c:v>0.35</c:v>
                </c:pt>
                <c:pt idx="7475">
                  <c:v>0.33</c:v>
                </c:pt>
                <c:pt idx="7476">
                  <c:v>0.39</c:v>
                </c:pt>
                <c:pt idx="7477">
                  <c:v>0.45</c:v>
                </c:pt>
                <c:pt idx="7478">
                  <c:v>0.2</c:v>
                </c:pt>
                <c:pt idx="7479">
                  <c:v>0.3</c:v>
                </c:pt>
                <c:pt idx="7480">
                  <c:v>0.35</c:v>
                </c:pt>
                <c:pt idx="7481">
                  <c:v>0.38</c:v>
                </c:pt>
                <c:pt idx="7482">
                  <c:v>0.41</c:v>
                </c:pt>
                <c:pt idx="7483">
                  <c:v>0.42</c:v>
                </c:pt>
                <c:pt idx="7484">
                  <c:v>0.4</c:v>
                </c:pt>
                <c:pt idx="7485">
                  <c:v>0.42</c:v>
                </c:pt>
                <c:pt idx="7486">
                  <c:v>0.32</c:v>
                </c:pt>
                <c:pt idx="7487">
                  <c:v>0.27</c:v>
                </c:pt>
                <c:pt idx="7488">
                  <c:v>0.26</c:v>
                </c:pt>
                <c:pt idx="7489">
                  <c:v>0.28999999999999998</c:v>
                </c:pt>
                <c:pt idx="7490">
                  <c:v>0.22</c:v>
                </c:pt>
                <c:pt idx="7491">
                  <c:v>0.36</c:v>
                </c:pt>
                <c:pt idx="7492">
                  <c:v>0.32</c:v>
                </c:pt>
                <c:pt idx="7493">
                  <c:v>0.28000000000000003</c:v>
                </c:pt>
                <c:pt idx="7494">
                  <c:v>0.33</c:v>
                </c:pt>
                <c:pt idx="7495">
                  <c:v>0.27</c:v>
                </c:pt>
                <c:pt idx="7496">
                  <c:v>0.14000000000000001</c:v>
                </c:pt>
                <c:pt idx="7497">
                  <c:v>0.11</c:v>
                </c:pt>
                <c:pt idx="7498">
                  <c:v>0.18</c:v>
                </c:pt>
                <c:pt idx="7499">
                  <c:v>0.25</c:v>
                </c:pt>
                <c:pt idx="7500">
                  <c:v>0.31</c:v>
                </c:pt>
                <c:pt idx="7501">
                  <c:v>0.38</c:v>
                </c:pt>
                <c:pt idx="7502">
                  <c:v>0.64</c:v>
                </c:pt>
                <c:pt idx="7503">
                  <c:v>0.68</c:v>
                </c:pt>
                <c:pt idx="7504">
                  <c:v>0.43</c:v>
                </c:pt>
                <c:pt idx="7505">
                  <c:v>0.45</c:v>
                </c:pt>
                <c:pt idx="7506">
                  <c:v>0.42</c:v>
                </c:pt>
                <c:pt idx="7507">
                  <c:v>0.49</c:v>
                </c:pt>
                <c:pt idx="7508">
                  <c:v>0.75</c:v>
                </c:pt>
                <c:pt idx="7509">
                  <c:v>0.81</c:v>
                </c:pt>
                <c:pt idx="7510">
                  <c:v>0.42</c:v>
                </c:pt>
                <c:pt idx="7511">
                  <c:v>0.6</c:v>
                </c:pt>
                <c:pt idx="7512">
                  <c:v>0.55000000000000004</c:v>
                </c:pt>
                <c:pt idx="7513">
                  <c:v>0.28999999999999998</c:v>
                </c:pt>
                <c:pt idx="7514">
                  <c:v>0.3</c:v>
                </c:pt>
                <c:pt idx="7515">
                  <c:v>0.31</c:v>
                </c:pt>
                <c:pt idx="7516">
                  <c:v>0.42</c:v>
                </c:pt>
                <c:pt idx="7517">
                  <c:v>0.4</c:v>
                </c:pt>
                <c:pt idx="7518">
                  <c:v>0.42</c:v>
                </c:pt>
                <c:pt idx="7519">
                  <c:v>0.43</c:v>
                </c:pt>
                <c:pt idx="7520">
                  <c:v>0.26</c:v>
                </c:pt>
                <c:pt idx="7521">
                  <c:v>0.28000000000000003</c:v>
                </c:pt>
                <c:pt idx="7522">
                  <c:v>0.45</c:v>
                </c:pt>
                <c:pt idx="7523">
                  <c:v>0.3</c:v>
                </c:pt>
                <c:pt idx="7524">
                  <c:v>0.15</c:v>
                </c:pt>
                <c:pt idx="7525">
                  <c:v>0.18</c:v>
                </c:pt>
                <c:pt idx="7526">
                  <c:v>0.12</c:v>
                </c:pt>
                <c:pt idx="7527">
                  <c:v>0.56999999999999995</c:v>
                </c:pt>
                <c:pt idx="7528">
                  <c:v>0.98</c:v>
                </c:pt>
                <c:pt idx="7529">
                  <c:v>0.91</c:v>
                </c:pt>
                <c:pt idx="7530">
                  <c:v>0.93</c:v>
                </c:pt>
                <c:pt idx="7531">
                  <c:v>0.75</c:v>
                </c:pt>
                <c:pt idx="7532">
                  <c:v>0.51</c:v>
                </c:pt>
                <c:pt idx="7533">
                  <c:v>0.46</c:v>
                </c:pt>
                <c:pt idx="7534">
                  <c:v>0.43</c:v>
                </c:pt>
                <c:pt idx="7535">
                  <c:v>0.32</c:v>
                </c:pt>
                <c:pt idx="7536">
                  <c:v>0.34</c:v>
                </c:pt>
                <c:pt idx="7537">
                  <c:v>0.35</c:v>
                </c:pt>
                <c:pt idx="7538">
                  <c:v>0.37</c:v>
                </c:pt>
                <c:pt idx="7539">
                  <c:v>0.34</c:v>
                </c:pt>
                <c:pt idx="7540">
                  <c:v>0.28999999999999998</c:v>
                </c:pt>
                <c:pt idx="7541">
                  <c:v>0.37</c:v>
                </c:pt>
                <c:pt idx="7542">
                  <c:v>0.39</c:v>
                </c:pt>
                <c:pt idx="7543">
                  <c:v>0.3</c:v>
                </c:pt>
                <c:pt idx="7544">
                  <c:v>0.33</c:v>
                </c:pt>
                <c:pt idx="7545">
                  <c:v>0.31</c:v>
                </c:pt>
                <c:pt idx="7546">
                  <c:v>0.44</c:v>
                </c:pt>
                <c:pt idx="7547">
                  <c:v>0.41</c:v>
                </c:pt>
                <c:pt idx="7548">
                  <c:v>0.42</c:v>
                </c:pt>
                <c:pt idx="7549">
                  <c:v>0.49</c:v>
                </c:pt>
                <c:pt idx="7550">
                  <c:v>0.67</c:v>
                </c:pt>
                <c:pt idx="7551">
                  <c:v>0.74</c:v>
                </c:pt>
                <c:pt idx="7552">
                  <c:v>0.35</c:v>
                </c:pt>
                <c:pt idx="7553">
                  <c:v>0.45</c:v>
                </c:pt>
                <c:pt idx="7554">
                  <c:v>0.33</c:v>
                </c:pt>
                <c:pt idx="7555">
                  <c:v>0.28000000000000003</c:v>
                </c:pt>
                <c:pt idx="7556">
                  <c:v>0.2</c:v>
                </c:pt>
                <c:pt idx="7557">
                  <c:v>0.26</c:v>
                </c:pt>
                <c:pt idx="7558">
                  <c:v>0.3</c:v>
                </c:pt>
                <c:pt idx="7559">
                  <c:v>0.33</c:v>
                </c:pt>
                <c:pt idx="7560">
                  <c:v>0.42</c:v>
                </c:pt>
                <c:pt idx="7561">
                  <c:v>0.47</c:v>
                </c:pt>
                <c:pt idx="7562">
                  <c:v>0.45</c:v>
                </c:pt>
                <c:pt idx="7563">
                  <c:v>0.43</c:v>
                </c:pt>
                <c:pt idx="7564">
                  <c:v>0.4</c:v>
                </c:pt>
                <c:pt idx="7565">
                  <c:v>0.43</c:v>
                </c:pt>
                <c:pt idx="7566">
                  <c:v>0.44</c:v>
                </c:pt>
                <c:pt idx="7567">
                  <c:v>0.56000000000000005</c:v>
                </c:pt>
                <c:pt idx="7568">
                  <c:v>0.72</c:v>
                </c:pt>
                <c:pt idx="7569">
                  <c:v>0.65</c:v>
                </c:pt>
                <c:pt idx="7570">
                  <c:v>0.6</c:v>
                </c:pt>
                <c:pt idx="7571">
                  <c:v>0.49</c:v>
                </c:pt>
                <c:pt idx="7572">
                  <c:v>0.42</c:v>
                </c:pt>
                <c:pt idx="7573">
                  <c:v>0.41</c:v>
                </c:pt>
                <c:pt idx="7574">
                  <c:v>0.26</c:v>
                </c:pt>
                <c:pt idx="7575">
                  <c:v>0.23</c:v>
                </c:pt>
                <c:pt idx="7576">
                  <c:v>0.17</c:v>
                </c:pt>
                <c:pt idx="7577">
                  <c:v>0.32</c:v>
                </c:pt>
                <c:pt idx="7578">
                  <c:v>0.38</c:v>
                </c:pt>
                <c:pt idx="7579">
                  <c:v>0.76</c:v>
                </c:pt>
                <c:pt idx="7580">
                  <c:v>0.73</c:v>
                </c:pt>
                <c:pt idx="7581">
                  <c:v>0.71</c:v>
                </c:pt>
                <c:pt idx="7582">
                  <c:v>0.17</c:v>
                </c:pt>
                <c:pt idx="7583">
                  <c:v>0.18</c:v>
                </c:pt>
                <c:pt idx="7584">
                  <c:v>0.21</c:v>
                </c:pt>
                <c:pt idx="7585">
                  <c:v>0.28999999999999998</c:v>
                </c:pt>
                <c:pt idx="7586">
                  <c:v>0.18</c:v>
                </c:pt>
                <c:pt idx="7587">
                  <c:v>0.22</c:v>
                </c:pt>
                <c:pt idx="7588">
                  <c:v>0.3</c:v>
                </c:pt>
                <c:pt idx="7589">
                  <c:v>0.23</c:v>
                </c:pt>
                <c:pt idx="7590">
                  <c:v>0.68</c:v>
                </c:pt>
                <c:pt idx="7591">
                  <c:v>0.72</c:v>
                </c:pt>
                <c:pt idx="7592">
                  <c:v>0.73</c:v>
                </c:pt>
                <c:pt idx="7593">
                  <c:v>0.72</c:v>
                </c:pt>
                <c:pt idx="7594">
                  <c:v>0.8</c:v>
                </c:pt>
                <c:pt idx="7595">
                  <c:v>0.79</c:v>
                </c:pt>
                <c:pt idx="7596">
                  <c:v>0.77</c:v>
                </c:pt>
                <c:pt idx="7597">
                  <c:v>0.81</c:v>
                </c:pt>
                <c:pt idx="7598">
                  <c:v>0.47</c:v>
                </c:pt>
                <c:pt idx="7599">
                  <c:v>0.51</c:v>
                </c:pt>
                <c:pt idx="7600">
                  <c:v>0.53</c:v>
                </c:pt>
                <c:pt idx="7601">
                  <c:v>0.43</c:v>
                </c:pt>
                <c:pt idx="7602">
                  <c:v>0.49</c:v>
                </c:pt>
                <c:pt idx="7603">
                  <c:v>0.45</c:v>
                </c:pt>
                <c:pt idx="7604">
                  <c:v>0.48</c:v>
                </c:pt>
                <c:pt idx="7605">
                  <c:v>0.46</c:v>
                </c:pt>
                <c:pt idx="7606">
                  <c:v>0.28000000000000003</c:v>
                </c:pt>
                <c:pt idx="7607">
                  <c:v>0.49</c:v>
                </c:pt>
                <c:pt idx="7608">
                  <c:v>0.55000000000000004</c:v>
                </c:pt>
                <c:pt idx="7609">
                  <c:v>0.65</c:v>
                </c:pt>
                <c:pt idx="7610">
                  <c:v>0.81</c:v>
                </c:pt>
                <c:pt idx="7611">
                  <c:v>0.59</c:v>
                </c:pt>
                <c:pt idx="7612">
                  <c:v>0.62</c:v>
                </c:pt>
                <c:pt idx="7613">
                  <c:v>0.7</c:v>
                </c:pt>
                <c:pt idx="7614">
                  <c:v>0.59</c:v>
                </c:pt>
                <c:pt idx="7615">
                  <c:v>0.44</c:v>
                </c:pt>
                <c:pt idx="7616">
                  <c:v>0.23</c:v>
                </c:pt>
                <c:pt idx="7617">
                  <c:v>0.3</c:v>
                </c:pt>
                <c:pt idx="7618">
                  <c:v>0.35</c:v>
                </c:pt>
                <c:pt idx="7619">
                  <c:v>0.28000000000000003</c:v>
                </c:pt>
                <c:pt idx="7620">
                  <c:v>0.39</c:v>
                </c:pt>
                <c:pt idx="7621">
                  <c:v>0.38</c:v>
                </c:pt>
                <c:pt idx="7622">
                  <c:v>0.45</c:v>
                </c:pt>
                <c:pt idx="7623">
                  <c:v>0.46</c:v>
                </c:pt>
                <c:pt idx="7624">
                  <c:v>0.6</c:v>
                </c:pt>
                <c:pt idx="7625">
                  <c:v>0.63</c:v>
                </c:pt>
                <c:pt idx="7626">
                  <c:v>0.76</c:v>
                </c:pt>
                <c:pt idx="7627">
                  <c:v>0.91</c:v>
                </c:pt>
                <c:pt idx="7628">
                  <c:v>0.85</c:v>
                </c:pt>
                <c:pt idx="7629">
                  <c:v>0.82</c:v>
                </c:pt>
                <c:pt idx="7630">
                  <c:v>0.85</c:v>
                </c:pt>
                <c:pt idx="7631">
                  <c:v>0.93</c:v>
                </c:pt>
                <c:pt idx="7632">
                  <c:v>0.96</c:v>
                </c:pt>
                <c:pt idx="7633">
                  <c:v>0.89</c:v>
                </c:pt>
                <c:pt idx="7634">
                  <c:v>0.83</c:v>
                </c:pt>
                <c:pt idx="7635">
                  <c:v>0.81</c:v>
                </c:pt>
                <c:pt idx="7636">
                  <c:v>0.78</c:v>
                </c:pt>
                <c:pt idx="7637">
                  <c:v>0.79</c:v>
                </c:pt>
                <c:pt idx="7638">
                  <c:v>0.93</c:v>
                </c:pt>
                <c:pt idx="7639">
                  <c:v>0.89</c:v>
                </c:pt>
                <c:pt idx="7640">
                  <c:v>0.87</c:v>
                </c:pt>
                <c:pt idx="7641">
                  <c:v>0.85</c:v>
                </c:pt>
                <c:pt idx="7642">
                  <c:v>0.82</c:v>
                </c:pt>
                <c:pt idx="7643">
                  <c:v>0.78</c:v>
                </c:pt>
                <c:pt idx="7644">
                  <c:v>0.8</c:v>
                </c:pt>
                <c:pt idx="7645">
                  <c:v>0.79</c:v>
                </c:pt>
                <c:pt idx="7646">
                  <c:v>0.65</c:v>
                </c:pt>
                <c:pt idx="7647">
                  <c:v>0.7</c:v>
                </c:pt>
                <c:pt idx="7648">
                  <c:v>0.85</c:v>
                </c:pt>
                <c:pt idx="7649">
                  <c:v>0.81</c:v>
                </c:pt>
                <c:pt idx="7650">
                  <c:v>0.78</c:v>
                </c:pt>
                <c:pt idx="7651">
                  <c:v>0.81</c:v>
                </c:pt>
                <c:pt idx="7652">
                  <c:v>0.55000000000000004</c:v>
                </c:pt>
                <c:pt idx="7653">
                  <c:v>0.75</c:v>
                </c:pt>
                <c:pt idx="7654">
                  <c:v>0.76</c:v>
                </c:pt>
                <c:pt idx="7655">
                  <c:v>0.84</c:v>
                </c:pt>
                <c:pt idx="7656">
                  <c:v>0.72</c:v>
                </c:pt>
                <c:pt idx="7657">
                  <c:v>0.76</c:v>
                </c:pt>
                <c:pt idx="7658">
                  <c:v>0.65</c:v>
                </c:pt>
                <c:pt idx="7659">
                  <c:v>0.71</c:v>
                </c:pt>
                <c:pt idx="7660">
                  <c:v>0.77</c:v>
                </c:pt>
                <c:pt idx="7661">
                  <c:v>0.81</c:v>
                </c:pt>
                <c:pt idx="7662">
                  <c:v>0.82</c:v>
                </c:pt>
                <c:pt idx="7663">
                  <c:v>0.82</c:v>
                </c:pt>
                <c:pt idx="7664">
                  <c:v>0.83</c:v>
                </c:pt>
                <c:pt idx="7665">
                  <c:v>0.78</c:v>
                </c:pt>
                <c:pt idx="7666">
                  <c:v>0.84</c:v>
                </c:pt>
                <c:pt idx="7667">
                  <c:v>0.81</c:v>
                </c:pt>
                <c:pt idx="7668">
                  <c:v>0.79</c:v>
                </c:pt>
                <c:pt idx="7669">
                  <c:v>0.85</c:v>
                </c:pt>
                <c:pt idx="7670">
                  <c:v>0.79</c:v>
                </c:pt>
                <c:pt idx="7671">
                  <c:v>0.54</c:v>
                </c:pt>
                <c:pt idx="7672">
                  <c:v>0.88</c:v>
                </c:pt>
                <c:pt idx="7673">
                  <c:v>0.86</c:v>
                </c:pt>
                <c:pt idx="7674">
                  <c:v>0.9</c:v>
                </c:pt>
                <c:pt idx="7675">
                  <c:v>0.85</c:v>
                </c:pt>
                <c:pt idx="7676">
                  <c:v>0.78</c:v>
                </c:pt>
                <c:pt idx="7677">
                  <c:v>0.76</c:v>
                </c:pt>
                <c:pt idx="7678">
                  <c:v>0.79</c:v>
                </c:pt>
                <c:pt idx="7679">
                  <c:v>0.86</c:v>
                </c:pt>
                <c:pt idx="7680">
                  <c:v>0.94</c:v>
                </c:pt>
                <c:pt idx="7681">
                  <c:v>0.85</c:v>
                </c:pt>
                <c:pt idx="7682">
                  <c:v>0.93</c:v>
                </c:pt>
                <c:pt idx="7683">
                  <c:v>0.84</c:v>
                </c:pt>
                <c:pt idx="7684">
                  <c:v>0.87</c:v>
                </c:pt>
                <c:pt idx="7685">
                  <c:v>0.8</c:v>
                </c:pt>
                <c:pt idx="7686">
                  <c:v>0.97</c:v>
                </c:pt>
                <c:pt idx="7687">
                  <c:v>0.88</c:v>
                </c:pt>
                <c:pt idx="7688">
                  <c:v>0.76</c:v>
                </c:pt>
                <c:pt idx="7689">
                  <c:v>0.79</c:v>
                </c:pt>
                <c:pt idx="7690">
                  <c:v>0.79</c:v>
                </c:pt>
                <c:pt idx="7691">
                  <c:v>0.81</c:v>
                </c:pt>
                <c:pt idx="7692">
                  <c:v>0.8</c:v>
                </c:pt>
                <c:pt idx="7693">
                  <c:v>0.75</c:v>
                </c:pt>
                <c:pt idx="7694">
                  <c:v>0.45</c:v>
                </c:pt>
                <c:pt idx="7695">
                  <c:v>0.48</c:v>
                </c:pt>
                <c:pt idx="7696">
                  <c:v>0.48</c:v>
                </c:pt>
                <c:pt idx="7697">
                  <c:v>0.38</c:v>
                </c:pt>
                <c:pt idx="7698">
                  <c:v>0.43</c:v>
                </c:pt>
                <c:pt idx="7699">
                  <c:v>0.45</c:v>
                </c:pt>
                <c:pt idx="7700">
                  <c:v>0.46</c:v>
                </c:pt>
                <c:pt idx="7701">
                  <c:v>0.39</c:v>
                </c:pt>
                <c:pt idx="7702">
                  <c:v>0.46</c:v>
                </c:pt>
                <c:pt idx="7703">
                  <c:v>0.43</c:v>
                </c:pt>
                <c:pt idx="7704">
                  <c:v>0.45</c:v>
                </c:pt>
                <c:pt idx="7705">
                  <c:v>0.43</c:v>
                </c:pt>
                <c:pt idx="7706">
                  <c:v>0.45</c:v>
                </c:pt>
                <c:pt idx="7707">
                  <c:v>0.48</c:v>
                </c:pt>
                <c:pt idx="7708">
                  <c:v>0.44</c:v>
                </c:pt>
                <c:pt idx="7709">
                  <c:v>0.43</c:v>
                </c:pt>
                <c:pt idx="7710">
                  <c:v>0.45</c:v>
                </c:pt>
                <c:pt idx="7711">
                  <c:v>0.46</c:v>
                </c:pt>
                <c:pt idx="7712">
                  <c:v>0.45</c:v>
                </c:pt>
                <c:pt idx="7713">
                  <c:v>0.28000000000000003</c:v>
                </c:pt>
                <c:pt idx="7714">
                  <c:v>0.56000000000000005</c:v>
                </c:pt>
                <c:pt idx="7715">
                  <c:v>0.33</c:v>
                </c:pt>
                <c:pt idx="7716">
                  <c:v>0.31</c:v>
                </c:pt>
                <c:pt idx="7717">
                  <c:v>0.34</c:v>
                </c:pt>
                <c:pt idx="7718">
                  <c:v>0.35</c:v>
                </c:pt>
                <c:pt idx="7719">
                  <c:v>0.41</c:v>
                </c:pt>
                <c:pt idx="7720">
                  <c:v>0.45</c:v>
                </c:pt>
                <c:pt idx="7721">
                  <c:v>0.43</c:v>
                </c:pt>
                <c:pt idx="7722">
                  <c:v>0.45</c:v>
                </c:pt>
                <c:pt idx="7723">
                  <c:v>0.48</c:v>
                </c:pt>
                <c:pt idx="7724">
                  <c:v>0.44</c:v>
                </c:pt>
                <c:pt idx="7725">
                  <c:v>0.45</c:v>
                </c:pt>
                <c:pt idx="7726">
                  <c:v>0.49</c:v>
                </c:pt>
                <c:pt idx="7727">
                  <c:v>0.47</c:v>
                </c:pt>
                <c:pt idx="7728">
                  <c:v>0.5</c:v>
                </c:pt>
                <c:pt idx="7729">
                  <c:v>0.46</c:v>
                </c:pt>
                <c:pt idx="7730">
                  <c:v>0.4</c:v>
                </c:pt>
                <c:pt idx="7731">
                  <c:v>0.33</c:v>
                </c:pt>
                <c:pt idx="7732">
                  <c:v>0.36</c:v>
                </c:pt>
                <c:pt idx="7733">
                  <c:v>0.32</c:v>
                </c:pt>
                <c:pt idx="7734">
                  <c:v>0.5</c:v>
                </c:pt>
                <c:pt idx="7735">
                  <c:v>0.54</c:v>
                </c:pt>
                <c:pt idx="7736">
                  <c:v>0.52</c:v>
                </c:pt>
                <c:pt idx="7737">
                  <c:v>0.45</c:v>
                </c:pt>
                <c:pt idx="7738">
                  <c:v>0.54</c:v>
                </c:pt>
                <c:pt idx="7739">
                  <c:v>0.4</c:v>
                </c:pt>
                <c:pt idx="7740">
                  <c:v>0.32</c:v>
                </c:pt>
                <c:pt idx="7741">
                  <c:v>0.36</c:v>
                </c:pt>
                <c:pt idx="7742">
                  <c:v>0.41</c:v>
                </c:pt>
                <c:pt idx="7743">
                  <c:v>0.38</c:v>
                </c:pt>
                <c:pt idx="7744">
                  <c:v>0.4</c:v>
                </c:pt>
                <c:pt idx="7745">
                  <c:v>0.43</c:v>
                </c:pt>
                <c:pt idx="7746">
                  <c:v>0.36</c:v>
                </c:pt>
                <c:pt idx="7747">
                  <c:v>0.42</c:v>
                </c:pt>
                <c:pt idx="7748">
                  <c:v>0.39</c:v>
                </c:pt>
                <c:pt idx="7749">
                  <c:v>0.4</c:v>
                </c:pt>
                <c:pt idx="7750">
                  <c:v>0.37</c:v>
                </c:pt>
                <c:pt idx="7751">
                  <c:v>0.35</c:v>
                </c:pt>
                <c:pt idx="7752">
                  <c:v>0.36</c:v>
                </c:pt>
                <c:pt idx="7753">
                  <c:v>0.35</c:v>
                </c:pt>
                <c:pt idx="7754">
                  <c:v>0.31</c:v>
                </c:pt>
                <c:pt idx="7755">
                  <c:v>0.28999999999999998</c:v>
                </c:pt>
                <c:pt idx="7756">
                  <c:v>0.28000000000000003</c:v>
                </c:pt>
                <c:pt idx="7757">
                  <c:v>0.28999999999999998</c:v>
                </c:pt>
                <c:pt idx="7758">
                  <c:v>0.27</c:v>
                </c:pt>
                <c:pt idx="7759">
                  <c:v>0.21</c:v>
                </c:pt>
                <c:pt idx="7760">
                  <c:v>0.26</c:v>
                </c:pt>
                <c:pt idx="7761">
                  <c:v>0.35</c:v>
                </c:pt>
                <c:pt idx="7762">
                  <c:v>0.38</c:v>
                </c:pt>
                <c:pt idx="7763">
                  <c:v>0.33</c:v>
                </c:pt>
                <c:pt idx="7764">
                  <c:v>0.4</c:v>
                </c:pt>
                <c:pt idx="7765">
                  <c:v>0.42</c:v>
                </c:pt>
                <c:pt idx="7766">
                  <c:v>0.39</c:v>
                </c:pt>
                <c:pt idx="7767">
                  <c:v>0.44</c:v>
                </c:pt>
                <c:pt idx="7768">
                  <c:v>0.4</c:v>
                </c:pt>
                <c:pt idx="7769">
                  <c:v>0.42</c:v>
                </c:pt>
                <c:pt idx="7770">
                  <c:v>0.47</c:v>
                </c:pt>
                <c:pt idx="7771">
                  <c:v>0.41</c:v>
                </c:pt>
                <c:pt idx="7772">
                  <c:v>0.38</c:v>
                </c:pt>
                <c:pt idx="7773">
                  <c:v>0.4</c:v>
                </c:pt>
                <c:pt idx="7774">
                  <c:v>0.41</c:v>
                </c:pt>
                <c:pt idx="7775">
                  <c:v>0.43</c:v>
                </c:pt>
                <c:pt idx="7776">
                  <c:v>0.45</c:v>
                </c:pt>
                <c:pt idx="7777">
                  <c:v>0.44</c:v>
                </c:pt>
                <c:pt idx="7778">
                  <c:v>0.45</c:v>
                </c:pt>
                <c:pt idx="7779">
                  <c:v>0.47</c:v>
                </c:pt>
                <c:pt idx="7780">
                  <c:v>0.39</c:v>
                </c:pt>
                <c:pt idx="7781">
                  <c:v>0.31</c:v>
                </c:pt>
                <c:pt idx="7782">
                  <c:v>0.19</c:v>
                </c:pt>
                <c:pt idx="7783">
                  <c:v>0.31</c:v>
                </c:pt>
                <c:pt idx="7784">
                  <c:v>0.25</c:v>
                </c:pt>
                <c:pt idx="7785">
                  <c:v>0.42</c:v>
                </c:pt>
                <c:pt idx="7786">
                  <c:v>0.45</c:v>
                </c:pt>
                <c:pt idx="7787">
                  <c:v>0.43</c:v>
                </c:pt>
                <c:pt idx="7788">
                  <c:v>0.42</c:v>
                </c:pt>
                <c:pt idx="7789">
                  <c:v>0.4</c:v>
                </c:pt>
                <c:pt idx="7790">
                  <c:v>0.25</c:v>
                </c:pt>
                <c:pt idx="7791">
                  <c:v>0.36</c:v>
                </c:pt>
                <c:pt idx="7792">
                  <c:v>0.31</c:v>
                </c:pt>
                <c:pt idx="7793">
                  <c:v>0.46</c:v>
                </c:pt>
                <c:pt idx="7794">
                  <c:v>0.66</c:v>
                </c:pt>
                <c:pt idx="7795">
                  <c:v>0.72</c:v>
                </c:pt>
                <c:pt idx="7796">
                  <c:v>0.69</c:v>
                </c:pt>
                <c:pt idx="7797">
                  <c:v>0.7</c:v>
                </c:pt>
                <c:pt idx="7798">
                  <c:v>0.64</c:v>
                </c:pt>
                <c:pt idx="7799">
                  <c:v>0.56999999999999995</c:v>
                </c:pt>
                <c:pt idx="7800">
                  <c:v>0.45</c:v>
                </c:pt>
                <c:pt idx="7801">
                  <c:v>0.44</c:v>
                </c:pt>
                <c:pt idx="7802">
                  <c:v>0.45</c:v>
                </c:pt>
                <c:pt idx="7803">
                  <c:v>0.26</c:v>
                </c:pt>
                <c:pt idx="7804">
                  <c:v>0.24</c:v>
                </c:pt>
                <c:pt idx="7805">
                  <c:v>0.27</c:v>
                </c:pt>
                <c:pt idx="7806">
                  <c:v>1.05</c:v>
                </c:pt>
                <c:pt idx="7807">
                  <c:v>1.1399999999999999</c:v>
                </c:pt>
                <c:pt idx="7808">
                  <c:v>0.77</c:v>
                </c:pt>
                <c:pt idx="7809">
                  <c:v>0.93</c:v>
                </c:pt>
                <c:pt idx="7810">
                  <c:v>0.81</c:v>
                </c:pt>
                <c:pt idx="7811">
                  <c:v>0.9</c:v>
                </c:pt>
                <c:pt idx="7812">
                  <c:v>1.07</c:v>
                </c:pt>
                <c:pt idx="7813">
                  <c:v>1.06</c:v>
                </c:pt>
                <c:pt idx="7814">
                  <c:v>1.02</c:v>
                </c:pt>
                <c:pt idx="7815">
                  <c:v>0.9</c:v>
                </c:pt>
                <c:pt idx="7816">
                  <c:v>0.92</c:v>
                </c:pt>
                <c:pt idx="7817">
                  <c:v>0.99</c:v>
                </c:pt>
                <c:pt idx="7818">
                  <c:v>1.05</c:v>
                </c:pt>
                <c:pt idx="7819">
                  <c:v>1.01</c:v>
                </c:pt>
                <c:pt idx="7820">
                  <c:v>0.94</c:v>
                </c:pt>
                <c:pt idx="7821">
                  <c:v>1.03</c:v>
                </c:pt>
                <c:pt idx="7822">
                  <c:v>1</c:v>
                </c:pt>
                <c:pt idx="7823">
                  <c:v>1.03</c:v>
                </c:pt>
                <c:pt idx="7824">
                  <c:v>0.99</c:v>
                </c:pt>
                <c:pt idx="7825">
                  <c:v>1.04</c:v>
                </c:pt>
                <c:pt idx="7826">
                  <c:v>1.1100000000000001</c:v>
                </c:pt>
                <c:pt idx="7827">
                  <c:v>0.9</c:v>
                </c:pt>
                <c:pt idx="7828">
                  <c:v>0.96</c:v>
                </c:pt>
                <c:pt idx="7829">
                  <c:v>0.92</c:v>
                </c:pt>
                <c:pt idx="7830">
                  <c:v>0.86</c:v>
                </c:pt>
                <c:pt idx="7831">
                  <c:v>0.93</c:v>
                </c:pt>
                <c:pt idx="7832">
                  <c:v>0.98</c:v>
                </c:pt>
                <c:pt idx="7833">
                  <c:v>1.08</c:v>
                </c:pt>
                <c:pt idx="7834">
                  <c:v>1.05</c:v>
                </c:pt>
                <c:pt idx="7835">
                  <c:v>1.01</c:v>
                </c:pt>
                <c:pt idx="7836">
                  <c:v>0.81</c:v>
                </c:pt>
                <c:pt idx="7837">
                  <c:v>0.8</c:v>
                </c:pt>
                <c:pt idx="7838">
                  <c:v>0.95</c:v>
                </c:pt>
                <c:pt idx="7839">
                  <c:v>0.97</c:v>
                </c:pt>
                <c:pt idx="7840">
                  <c:v>0.96</c:v>
                </c:pt>
                <c:pt idx="7841">
                  <c:v>0.99</c:v>
                </c:pt>
                <c:pt idx="7842">
                  <c:v>1</c:v>
                </c:pt>
                <c:pt idx="7843">
                  <c:v>0.98</c:v>
                </c:pt>
                <c:pt idx="7844">
                  <c:v>0.99</c:v>
                </c:pt>
                <c:pt idx="7845">
                  <c:v>0.97</c:v>
                </c:pt>
                <c:pt idx="7846">
                  <c:v>1.03</c:v>
                </c:pt>
                <c:pt idx="7847">
                  <c:v>1.2</c:v>
                </c:pt>
                <c:pt idx="7848">
                  <c:v>1.31</c:v>
                </c:pt>
                <c:pt idx="7849">
                  <c:v>1.29</c:v>
                </c:pt>
                <c:pt idx="7850">
                  <c:v>1.1399999999999999</c:v>
                </c:pt>
                <c:pt idx="7851">
                  <c:v>1.08</c:v>
                </c:pt>
                <c:pt idx="7852">
                  <c:v>1.07</c:v>
                </c:pt>
                <c:pt idx="7853">
                  <c:v>1.07</c:v>
                </c:pt>
                <c:pt idx="7854">
                  <c:v>0.92</c:v>
                </c:pt>
                <c:pt idx="7855">
                  <c:v>0.91</c:v>
                </c:pt>
                <c:pt idx="7856">
                  <c:v>0.89</c:v>
                </c:pt>
                <c:pt idx="7857">
                  <c:v>0.98</c:v>
                </c:pt>
                <c:pt idx="7858">
                  <c:v>1.02</c:v>
                </c:pt>
                <c:pt idx="7859">
                  <c:v>1.1000000000000001</c:v>
                </c:pt>
                <c:pt idx="7860">
                  <c:v>1.08</c:v>
                </c:pt>
                <c:pt idx="7861">
                  <c:v>1.03</c:v>
                </c:pt>
                <c:pt idx="7862">
                  <c:v>1.05</c:v>
                </c:pt>
                <c:pt idx="7863">
                  <c:v>0.96</c:v>
                </c:pt>
                <c:pt idx="7864">
                  <c:v>1.02</c:v>
                </c:pt>
                <c:pt idx="7865">
                  <c:v>1.07</c:v>
                </c:pt>
                <c:pt idx="7866">
                  <c:v>0.98</c:v>
                </c:pt>
                <c:pt idx="7867">
                  <c:v>1.04</c:v>
                </c:pt>
                <c:pt idx="7868">
                  <c:v>1.01</c:v>
                </c:pt>
                <c:pt idx="7869">
                  <c:v>0.99</c:v>
                </c:pt>
                <c:pt idx="7870">
                  <c:v>1.05</c:v>
                </c:pt>
                <c:pt idx="7871">
                  <c:v>1.08</c:v>
                </c:pt>
                <c:pt idx="7872">
                  <c:v>1.04</c:v>
                </c:pt>
                <c:pt idx="7873">
                  <c:v>0.9</c:v>
                </c:pt>
                <c:pt idx="7874">
                  <c:v>0.87</c:v>
                </c:pt>
                <c:pt idx="7875">
                  <c:v>0.94</c:v>
                </c:pt>
                <c:pt idx="7876">
                  <c:v>0.88</c:v>
                </c:pt>
                <c:pt idx="7877">
                  <c:v>0.78</c:v>
                </c:pt>
                <c:pt idx="7878">
                  <c:v>0.75</c:v>
                </c:pt>
                <c:pt idx="7879">
                  <c:v>0.72</c:v>
                </c:pt>
                <c:pt idx="7880">
                  <c:v>0.68</c:v>
                </c:pt>
                <c:pt idx="7881">
                  <c:v>0.42</c:v>
                </c:pt>
                <c:pt idx="7882">
                  <c:v>0.45</c:v>
                </c:pt>
                <c:pt idx="7883">
                  <c:v>0.43</c:v>
                </c:pt>
                <c:pt idx="7884">
                  <c:v>0.6</c:v>
                </c:pt>
                <c:pt idx="7885">
                  <c:v>0.62</c:v>
                </c:pt>
                <c:pt idx="7886">
                  <c:v>0.65</c:v>
                </c:pt>
                <c:pt idx="7887">
                  <c:v>0.62</c:v>
                </c:pt>
                <c:pt idx="7888">
                  <c:v>0.6</c:v>
                </c:pt>
                <c:pt idx="7889">
                  <c:v>0.53</c:v>
                </c:pt>
                <c:pt idx="7890">
                  <c:v>0.45</c:v>
                </c:pt>
                <c:pt idx="7891">
                  <c:v>0.47</c:v>
                </c:pt>
                <c:pt idx="7892">
                  <c:v>0.42</c:v>
                </c:pt>
                <c:pt idx="7893">
                  <c:v>0.44</c:v>
                </c:pt>
                <c:pt idx="7894">
                  <c:v>0.45</c:v>
                </c:pt>
                <c:pt idx="7895">
                  <c:v>0.44</c:v>
                </c:pt>
                <c:pt idx="7896">
                  <c:v>0.5</c:v>
                </c:pt>
                <c:pt idx="7897">
                  <c:v>0.49</c:v>
                </c:pt>
                <c:pt idx="7898">
                  <c:v>0.45</c:v>
                </c:pt>
                <c:pt idx="7899">
                  <c:v>0.53</c:v>
                </c:pt>
                <c:pt idx="7900">
                  <c:v>0.55000000000000004</c:v>
                </c:pt>
                <c:pt idx="7901">
                  <c:v>0.47</c:v>
                </c:pt>
                <c:pt idx="7902">
                  <c:v>0.28999999999999998</c:v>
                </c:pt>
                <c:pt idx="7903">
                  <c:v>0.28000000000000003</c:v>
                </c:pt>
                <c:pt idx="7904">
                  <c:v>0.18</c:v>
                </c:pt>
                <c:pt idx="7905">
                  <c:v>0.3</c:v>
                </c:pt>
                <c:pt idx="7906">
                  <c:v>0.43</c:v>
                </c:pt>
                <c:pt idx="7907">
                  <c:v>0.46</c:v>
                </c:pt>
                <c:pt idx="7908">
                  <c:v>0.42</c:v>
                </c:pt>
                <c:pt idx="7909">
                  <c:v>0.4</c:v>
                </c:pt>
                <c:pt idx="7910">
                  <c:v>0.44</c:v>
                </c:pt>
                <c:pt idx="7911">
                  <c:v>0.5</c:v>
                </c:pt>
                <c:pt idx="7912">
                  <c:v>0.48</c:v>
                </c:pt>
                <c:pt idx="7913">
                  <c:v>0.44</c:v>
                </c:pt>
                <c:pt idx="7914">
                  <c:v>0.48</c:v>
                </c:pt>
                <c:pt idx="7915">
                  <c:v>0.45</c:v>
                </c:pt>
                <c:pt idx="7916">
                  <c:v>0.43</c:v>
                </c:pt>
                <c:pt idx="7917">
                  <c:v>0.41</c:v>
                </c:pt>
                <c:pt idx="7918">
                  <c:v>0.39</c:v>
                </c:pt>
                <c:pt idx="7919">
                  <c:v>0.37</c:v>
                </c:pt>
                <c:pt idx="7920">
                  <c:v>0.43</c:v>
                </c:pt>
                <c:pt idx="7921">
                  <c:v>0.44</c:v>
                </c:pt>
                <c:pt idx="7922">
                  <c:v>0.45</c:v>
                </c:pt>
                <c:pt idx="7923">
                  <c:v>0.21</c:v>
                </c:pt>
                <c:pt idx="7924">
                  <c:v>0.39</c:v>
                </c:pt>
                <c:pt idx="7925">
                  <c:v>0.38</c:v>
                </c:pt>
                <c:pt idx="7926">
                  <c:v>0.24</c:v>
                </c:pt>
                <c:pt idx="7927">
                  <c:v>0.35</c:v>
                </c:pt>
                <c:pt idx="7928">
                  <c:v>0.4</c:v>
                </c:pt>
                <c:pt idx="7929">
                  <c:v>0.26</c:v>
                </c:pt>
                <c:pt idx="7930">
                  <c:v>0.48</c:v>
                </c:pt>
                <c:pt idx="7931">
                  <c:v>0.47</c:v>
                </c:pt>
                <c:pt idx="7932">
                  <c:v>0.43</c:v>
                </c:pt>
                <c:pt idx="7933">
                  <c:v>0.36</c:v>
                </c:pt>
                <c:pt idx="7934">
                  <c:v>0.35</c:v>
                </c:pt>
                <c:pt idx="7935">
                  <c:v>0.2</c:v>
                </c:pt>
                <c:pt idx="7936">
                  <c:v>0.18</c:v>
                </c:pt>
                <c:pt idx="7937">
                  <c:v>0.19</c:v>
                </c:pt>
                <c:pt idx="7938">
                  <c:v>0.3</c:v>
                </c:pt>
                <c:pt idx="7939">
                  <c:v>0.33</c:v>
                </c:pt>
                <c:pt idx="7940">
                  <c:v>0.35</c:v>
                </c:pt>
                <c:pt idx="7941">
                  <c:v>0.35</c:v>
                </c:pt>
                <c:pt idx="7942">
                  <c:v>0.44</c:v>
                </c:pt>
                <c:pt idx="7943">
                  <c:v>0.41</c:v>
                </c:pt>
                <c:pt idx="7944">
                  <c:v>0.44</c:v>
                </c:pt>
                <c:pt idx="7945">
                  <c:v>0.43</c:v>
                </c:pt>
                <c:pt idx="7946">
                  <c:v>0.4</c:v>
                </c:pt>
                <c:pt idx="7947">
                  <c:v>0.37</c:v>
                </c:pt>
                <c:pt idx="7948">
                  <c:v>0.36</c:v>
                </c:pt>
                <c:pt idx="7949">
                  <c:v>0.31</c:v>
                </c:pt>
                <c:pt idx="7950">
                  <c:v>0.35</c:v>
                </c:pt>
                <c:pt idx="7951">
                  <c:v>0.26</c:v>
                </c:pt>
                <c:pt idx="7952">
                  <c:v>0.18</c:v>
                </c:pt>
                <c:pt idx="7953">
                  <c:v>0.46</c:v>
                </c:pt>
                <c:pt idx="7954">
                  <c:v>0.41</c:v>
                </c:pt>
                <c:pt idx="7955">
                  <c:v>0.38</c:v>
                </c:pt>
                <c:pt idx="7956">
                  <c:v>0.35</c:v>
                </c:pt>
                <c:pt idx="7957">
                  <c:v>0.32</c:v>
                </c:pt>
                <c:pt idx="7958">
                  <c:v>0.26</c:v>
                </c:pt>
                <c:pt idx="7959">
                  <c:v>0.27</c:v>
                </c:pt>
                <c:pt idx="7960">
                  <c:v>0.26</c:v>
                </c:pt>
                <c:pt idx="7961">
                  <c:v>0.44</c:v>
                </c:pt>
                <c:pt idx="7962">
                  <c:v>0.48</c:v>
                </c:pt>
                <c:pt idx="7963">
                  <c:v>0.49</c:v>
                </c:pt>
                <c:pt idx="7964">
                  <c:v>0.46</c:v>
                </c:pt>
                <c:pt idx="7965">
                  <c:v>0.59</c:v>
                </c:pt>
                <c:pt idx="7966">
                  <c:v>0.5</c:v>
                </c:pt>
                <c:pt idx="7967">
                  <c:v>0.62</c:v>
                </c:pt>
                <c:pt idx="7968">
                  <c:v>0.64</c:v>
                </c:pt>
                <c:pt idx="7969">
                  <c:v>0.56000000000000005</c:v>
                </c:pt>
                <c:pt idx="7970">
                  <c:v>0.45</c:v>
                </c:pt>
                <c:pt idx="7971">
                  <c:v>0.44</c:v>
                </c:pt>
                <c:pt idx="7972">
                  <c:v>0.43</c:v>
                </c:pt>
                <c:pt idx="7973">
                  <c:v>0.28999999999999998</c:v>
                </c:pt>
                <c:pt idx="7974">
                  <c:v>0.28000000000000003</c:v>
                </c:pt>
                <c:pt idx="7975">
                  <c:v>0.19</c:v>
                </c:pt>
                <c:pt idx="7976">
                  <c:v>0.16</c:v>
                </c:pt>
                <c:pt idx="7977">
                  <c:v>0.16</c:v>
                </c:pt>
                <c:pt idx="7978">
                  <c:v>0.37</c:v>
                </c:pt>
                <c:pt idx="7979">
                  <c:v>0.46</c:v>
                </c:pt>
                <c:pt idx="7980">
                  <c:v>0.57999999999999996</c:v>
                </c:pt>
                <c:pt idx="7981">
                  <c:v>0.64</c:v>
                </c:pt>
                <c:pt idx="7982">
                  <c:v>0.66</c:v>
                </c:pt>
                <c:pt idx="7983">
                  <c:v>0.67</c:v>
                </c:pt>
                <c:pt idx="7984">
                  <c:v>0.62</c:v>
                </c:pt>
                <c:pt idx="7985">
                  <c:v>0.61</c:v>
                </c:pt>
                <c:pt idx="7986">
                  <c:v>0.54</c:v>
                </c:pt>
                <c:pt idx="7987">
                  <c:v>0.5</c:v>
                </c:pt>
                <c:pt idx="7988">
                  <c:v>0.48</c:v>
                </c:pt>
                <c:pt idx="7989">
                  <c:v>0.39</c:v>
                </c:pt>
                <c:pt idx="7990">
                  <c:v>0.43</c:v>
                </c:pt>
                <c:pt idx="7991">
                  <c:v>0.47</c:v>
                </c:pt>
                <c:pt idx="7992">
                  <c:v>0.46</c:v>
                </c:pt>
                <c:pt idx="7993">
                  <c:v>0.42</c:v>
                </c:pt>
                <c:pt idx="7994">
                  <c:v>0.37</c:v>
                </c:pt>
                <c:pt idx="7995">
                  <c:v>0.35</c:v>
                </c:pt>
                <c:pt idx="7996">
                  <c:v>0.38</c:v>
                </c:pt>
                <c:pt idx="7997">
                  <c:v>0.45</c:v>
                </c:pt>
                <c:pt idx="7998">
                  <c:v>0.41</c:v>
                </c:pt>
                <c:pt idx="7999">
                  <c:v>0.24</c:v>
                </c:pt>
                <c:pt idx="8000">
                  <c:v>0.34</c:v>
                </c:pt>
                <c:pt idx="8001">
                  <c:v>0.38</c:v>
                </c:pt>
                <c:pt idx="8002">
                  <c:v>0.36</c:v>
                </c:pt>
                <c:pt idx="8003">
                  <c:v>0.4</c:v>
                </c:pt>
                <c:pt idx="8004">
                  <c:v>0.39</c:v>
                </c:pt>
                <c:pt idx="8005">
                  <c:v>0.36</c:v>
                </c:pt>
                <c:pt idx="8006">
                  <c:v>0.37</c:v>
                </c:pt>
                <c:pt idx="8007">
                  <c:v>0.39</c:v>
                </c:pt>
                <c:pt idx="8008">
                  <c:v>0.45</c:v>
                </c:pt>
                <c:pt idx="8009">
                  <c:v>0.56000000000000005</c:v>
                </c:pt>
                <c:pt idx="8010">
                  <c:v>0.5</c:v>
                </c:pt>
                <c:pt idx="8011">
                  <c:v>0.43</c:v>
                </c:pt>
                <c:pt idx="8012">
                  <c:v>0.45</c:v>
                </c:pt>
                <c:pt idx="8013">
                  <c:v>0.55000000000000004</c:v>
                </c:pt>
                <c:pt idx="8014">
                  <c:v>0.53</c:v>
                </c:pt>
                <c:pt idx="8015">
                  <c:v>0.54</c:v>
                </c:pt>
                <c:pt idx="8016">
                  <c:v>0.5</c:v>
                </c:pt>
                <c:pt idx="8017">
                  <c:v>0.49</c:v>
                </c:pt>
                <c:pt idx="8018">
                  <c:v>0.47</c:v>
                </c:pt>
                <c:pt idx="8019">
                  <c:v>0.54</c:v>
                </c:pt>
                <c:pt idx="8020">
                  <c:v>0.41</c:v>
                </c:pt>
                <c:pt idx="8021">
                  <c:v>0.49</c:v>
                </c:pt>
                <c:pt idx="8022">
                  <c:v>0.45</c:v>
                </c:pt>
                <c:pt idx="8023">
                  <c:v>0.42</c:v>
                </c:pt>
                <c:pt idx="8024">
                  <c:v>0.39</c:v>
                </c:pt>
                <c:pt idx="8025">
                  <c:v>0.37</c:v>
                </c:pt>
                <c:pt idx="8026">
                  <c:v>0.4</c:v>
                </c:pt>
                <c:pt idx="8027">
                  <c:v>0.36</c:v>
                </c:pt>
                <c:pt idx="8028">
                  <c:v>0.43</c:v>
                </c:pt>
                <c:pt idx="8029">
                  <c:v>0.42</c:v>
                </c:pt>
                <c:pt idx="8030">
                  <c:v>0.55000000000000004</c:v>
                </c:pt>
                <c:pt idx="8031">
                  <c:v>0.56000000000000005</c:v>
                </c:pt>
                <c:pt idx="8032">
                  <c:v>0.44</c:v>
                </c:pt>
                <c:pt idx="8033">
                  <c:v>0.27</c:v>
                </c:pt>
                <c:pt idx="8034">
                  <c:v>0.3</c:v>
                </c:pt>
                <c:pt idx="8035">
                  <c:v>0.24</c:v>
                </c:pt>
                <c:pt idx="8036">
                  <c:v>0.39</c:v>
                </c:pt>
                <c:pt idx="8037">
                  <c:v>0.47</c:v>
                </c:pt>
                <c:pt idx="8038">
                  <c:v>0.52</c:v>
                </c:pt>
                <c:pt idx="8039">
                  <c:v>0.42</c:v>
                </c:pt>
                <c:pt idx="8040">
                  <c:v>0.56000000000000005</c:v>
                </c:pt>
                <c:pt idx="8041">
                  <c:v>0.56999999999999995</c:v>
                </c:pt>
                <c:pt idx="8042">
                  <c:v>0.59</c:v>
                </c:pt>
                <c:pt idx="8043">
                  <c:v>0.57999999999999996</c:v>
                </c:pt>
                <c:pt idx="8044">
                  <c:v>0.6</c:v>
                </c:pt>
                <c:pt idx="8045">
                  <c:v>0.53</c:v>
                </c:pt>
                <c:pt idx="8046">
                  <c:v>0.51</c:v>
                </c:pt>
                <c:pt idx="8047">
                  <c:v>0.59</c:v>
                </c:pt>
                <c:pt idx="8048">
                  <c:v>0.41</c:v>
                </c:pt>
                <c:pt idx="8049">
                  <c:v>0.38</c:v>
                </c:pt>
                <c:pt idx="8050">
                  <c:v>0.36</c:v>
                </c:pt>
                <c:pt idx="8051">
                  <c:v>0.35</c:v>
                </c:pt>
                <c:pt idx="8052">
                  <c:v>0.44</c:v>
                </c:pt>
                <c:pt idx="8053">
                  <c:v>0.73</c:v>
                </c:pt>
                <c:pt idx="8054">
                  <c:v>0.95</c:v>
                </c:pt>
                <c:pt idx="8055">
                  <c:v>1.05</c:v>
                </c:pt>
                <c:pt idx="8056">
                  <c:v>0.99</c:v>
                </c:pt>
                <c:pt idx="8057">
                  <c:v>1.18</c:v>
                </c:pt>
                <c:pt idx="8058">
                  <c:v>1.1000000000000001</c:v>
                </c:pt>
                <c:pt idx="8059">
                  <c:v>1.1100000000000001</c:v>
                </c:pt>
                <c:pt idx="8060">
                  <c:v>1.01</c:v>
                </c:pt>
                <c:pt idx="8061">
                  <c:v>0.95</c:v>
                </c:pt>
                <c:pt idx="8062">
                  <c:v>0.73</c:v>
                </c:pt>
                <c:pt idx="8063">
                  <c:v>0.59</c:v>
                </c:pt>
                <c:pt idx="8064">
                  <c:v>0.5</c:v>
                </c:pt>
                <c:pt idx="8065">
                  <c:v>0.46</c:v>
                </c:pt>
                <c:pt idx="8066">
                  <c:v>0.4</c:v>
                </c:pt>
                <c:pt idx="8067">
                  <c:v>0.47</c:v>
                </c:pt>
                <c:pt idx="8068">
                  <c:v>0.56999999999999995</c:v>
                </c:pt>
                <c:pt idx="8069">
                  <c:v>0.53</c:v>
                </c:pt>
                <c:pt idx="8070">
                  <c:v>0.56000000000000005</c:v>
                </c:pt>
                <c:pt idx="8071">
                  <c:v>0.56999999999999995</c:v>
                </c:pt>
                <c:pt idx="8072">
                  <c:v>0.6</c:v>
                </c:pt>
                <c:pt idx="8073">
                  <c:v>0.62</c:v>
                </c:pt>
                <c:pt idx="8074">
                  <c:v>0.61</c:v>
                </c:pt>
                <c:pt idx="8075">
                  <c:v>0.53</c:v>
                </c:pt>
                <c:pt idx="8076">
                  <c:v>0.57999999999999996</c:v>
                </c:pt>
                <c:pt idx="8077">
                  <c:v>0.56999999999999995</c:v>
                </c:pt>
                <c:pt idx="8078">
                  <c:v>0.79</c:v>
                </c:pt>
                <c:pt idx="8079">
                  <c:v>0.83</c:v>
                </c:pt>
                <c:pt idx="8080">
                  <c:v>0.83</c:v>
                </c:pt>
                <c:pt idx="8081">
                  <c:v>0.8</c:v>
                </c:pt>
                <c:pt idx="8082">
                  <c:v>0.68</c:v>
                </c:pt>
                <c:pt idx="8083">
                  <c:v>0.73</c:v>
                </c:pt>
                <c:pt idx="8084">
                  <c:v>0.73</c:v>
                </c:pt>
                <c:pt idx="8085">
                  <c:v>0.86</c:v>
                </c:pt>
                <c:pt idx="8086">
                  <c:v>0.81</c:v>
                </c:pt>
                <c:pt idx="8087">
                  <c:v>0.69</c:v>
                </c:pt>
                <c:pt idx="8088">
                  <c:v>0.69</c:v>
                </c:pt>
                <c:pt idx="8089">
                  <c:v>0.7</c:v>
                </c:pt>
                <c:pt idx="8090">
                  <c:v>0.68</c:v>
                </c:pt>
                <c:pt idx="8091">
                  <c:v>0.7</c:v>
                </c:pt>
                <c:pt idx="8092">
                  <c:v>0.66</c:v>
                </c:pt>
                <c:pt idx="8093">
                  <c:v>0.65</c:v>
                </c:pt>
                <c:pt idx="8094">
                  <c:v>0.65</c:v>
                </c:pt>
                <c:pt idx="8095">
                  <c:v>0.62</c:v>
                </c:pt>
                <c:pt idx="8096">
                  <c:v>0.6</c:v>
                </c:pt>
                <c:pt idx="8097">
                  <c:v>0.66</c:v>
                </c:pt>
                <c:pt idx="8098">
                  <c:v>0.63</c:v>
                </c:pt>
                <c:pt idx="8099">
                  <c:v>0.55000000000000004</c:v>
                </c:pt>
                <c:pt idx="8100">
                  <c:v>0.61</c:v>
                </c:pt>
                <c:pt idx="8101">
                  <c:v>0.77</c:v>
                </c:pt>
                <c:pt idx="8102">
                  <c:v>0.84</c:v>
                </c:pt>
                <c:pt idx="8103">
                  <c:v>0.73</c:v>
                </c:pt>
                <c:pt idx="8104">
                  <c:v>0.61</c:v>
                </c:pt>
                <c:pt idx="8105">
                  <c:v>0.66</c:v>
                </c:pt>
                <c:pt idx="8106">
                  <c:v>0.62</c:v>
                </c:pt>
                <c:pt idx="8107">
                  <c:v>0.7</c:v>
                </c:pt>
                <c:pt idx="8108">
                  <c:v>0.71</c:v>
                </c:pt>
                <c:pt idx="8109">
                  <c:v>0.64</c:v>
                </c:pt>
                <c:pt idx="8110">
                  <c:v>0.63</c:v>
                </c:pt>
                <c:pt idx="8111">
                  <c:v>0.56999999999999995</c:v>
                </c:pt>
                <c:pt idx="8112">
                  <c:v>0.63</c:v>
                </c:pt>
                <c:pt idx="8113">
                  <c:v>0.67</c:v>
                </c:pt>
                <c:pt idx="8114">
                  <c:v>0.73</c:v>
                </c:pt>
                <c:pt idx="8115">
                  <c:v>0.76</c:v>
                </c:pt>
                <c:pt idx="8116">
                  <c:v>0.71</c:v>
                </c:pt>
                <c:pt idx="8117">
                  <c:v>0.42</c:v>
                </c:pt>
                <c:pt idx="8118">
                  <c:v>0.41</c:v>
                </c:pt>
                <c:pt idx="8119">
                  <c:v>0.42</c:v>
                </c:pt>
                <c:pt idx="8120">
                  <c:v>0.45</c:v>
                </c:pt>
                <c:pt idx="8121">
                  <c:v>0.44</c:v>
                </c:pt>
                <c:pt idx="8122">
                  <c:v>0.38</c:v>
                </c:pt>
                <c:pt idx="8123">
                  <c:v>0.2</c:v>
                </c:pt>
                <c:pt idx="8124">
                  <c:v>0.25</c:v>
                </c:pt>
                <c:pt idx="8125">
                  <c:v>0.44</c:v>
                </c:pt>
                <c:pt idx="8126">
                  <c:v>0.52</c:v>
                </c:pt>
                <c:pt idx="8127">
                  <c:v>0.5</c:v>
                </c:pt>
                <c:pt idx="8128">
                  <c:v>0.48</c:v>
                </c:pt>
                <c:pt idx="8129">
                  <c:v>0.53</c:v>
                </c:pt>
                <c:pt idx="8130">
                  <c:v>0.59</c:v>
                </c:pt>
                <c:pt idx="8131">
                  <c:v>0.61</c:v>
                </c:pt>
                <c:pt idx="8132">
                  <c:v>0.69</c:v>
                </c:pt>
                <c:pt idx="8133">
                  <c:v>0.63</c:v>
                </c:pt>
                <c:pt idx="8134">
                  <c:v>0.66</c:v>
                </c:pt>
                <c:pt idx="8135">
                  <c:v>0.54</c:v>
                </c:pt>
                <c:pt idx="8136">
                  <c:v>0.43</c:v>
                </c:pt>
                <c:pt idx="8137">
                  <c:v>0.42</c:v>
                </c:pt>
                <c:pt idx="8138">
                  <c:v>0.43</c:v>
                </c:pt>
                <c:pt idx="8139">
                  <c:v>0.4</c:v>
                </c:pt>
                <c:pt idx="8140">
                  <c:v>0.39</c:v>
                </c:pt>
                <c:pt idx="8141">
                  <c:v>0.43</c:v>
                </c:pt>
                <c:pt idx="8142">
                  <c:v>0.4</c:v>
                </c:pt>
                <c:pt idx="8143">
                  <c:v>0.44</c:v>
                </c:pt>
                <c:pt idx="8144">
                  <c:v>0.39</c:v>
                </c:pt>
                <c:pt idx="8145">
                  <c:v>0.48</c:v>
                </c:pt>
                <c:pt idx="8146">
                  <c:v>0.37</c:v>
                </c:pt>
                <c:pt idx="8147">
                  <c:v>0.39</c:v>
                </c:pt>
                <c:pt idx="8148">
                  <c:v>0.38</c:v>
                </c:pt>
                <c:pt idx="8149">
                  <c:v>0.35</c:v>
                </c:pt>
                <c:pt idx="8150">
                  <c:v>0.3</c:v>
                </c:pt>
                <c:pt idx="8151">
                  <c:v>0.35</c:v>
                </c:pt>
                <c:pt idx="8152">
                  <c:v>0.37</c:v>
                </c:pt>
                <c:pt idx="8153">
                  <c:v>0.2</c:v>
                </c:pt>
                <c:pt idx="8154">
                  <c:v>0.22</c:v>
                </c:pt>
                <c:pt idx="8155">
                  <c:v>0.36</c:v>
                </c:pt>
                <c:pt idx="8156">
                  <c:v>0.35</c:v>
                </c:pt>
                <c:pt idx="8157">
                  <c:v>0.45</c:v>
                </c:pt>
                <c:pt idx="8158">
                  <c:v>0.44</c:v>
                </c:pt>
                <c:pt idx="8159">
                  <c:v>0.33</c:v>
                </c:pt>
                <c:pt idx="8160">
                  <c:v>0.24</c:v>
                </c:pt>
                <c:pt idx="8161">
                  <c:v>0.28000000000000003</c:v>
                </c:pt>
                <c:pt idx="8162">
                  <c:v>0.31</c:v>
                </c:pt>
                <c:pt idx="8163">
                  <c:v>0.32</c:v>
                </c:pt>
                <c:pt idx="8164">
                  <c:v>0.35</c:v>
                </c:pt>
                <c:pt idx="8165">
                  <c:v>0.27</c:v>
                </c:pt>
                <c:pt idx="8166">
                  <c:v>0.23</c:v>
                </c:pt>
                <c:pt idx="8167">
                  <c:v>0.28999999999999998</c:v>
                </c:pt>
                <c:pt idx="8168">
                  <c:v>0.2</c:v>
                </c:pt>
                <c:pt idx="8169">
                  <c:v>0.26</c:v>
                </c:pt>
                <c:pt idx="8170">
                  <c:v>0.39</c:v>
                </c:pt>
                <c:pt idx="8171">
                  <c:v>0.41</c:v>
                </c:pt>
                <c:pt idx="8172">
                  <c:v>0.38</c:v>
                </c:pt>
                <c:pt idx="8173">
                  <c:v>0.4</c:v>
                </c:pt>
                <c:pt idx="8174">
                  <c:v>0.49</c:v>
                </c:pt>
                <c:pt idx="8175">
                  <c:v>0.66</c:v>
                </c:pt>
                <c:pt idx="8176">
                  <c:v>0.5</c:v>
                </c:pt>
                <c:pt idx="8177">
                  <c:v>0.42</c:v>
                </c:pt>
                <c:pt idx="8178">
                  <c:v>0.4</c:v>
                </c:pt>
                <c:pt idx="8179">
                  <c:v>0.44</c:v>
                </c:pt>
                <c:pt idx="8180">
                  <c:v>0.5</c:v>
                </c:pt>
                <c:pt idx="8181">
                  <c:v>0.51</c:v>
                </c:pt>
                <c:pt idx="8182">
                  <c:v>0.49</c:v>
                </c:pt>
                <c:pt idx="8183">
                  <c:v>0.44</c:v>
                </c:pt>
                <c:pt idx="8184">
                  <c:v>0.41</c:v>
                </c:pt>
                <c:pt idx="8185">
                  <c:v>0.4</c:v>
                </c:pt>
                <c:pt idx="8186">
                  <c:v>0.42</c:v>
                </c:pt>
                <c:pt idx="8187">
                  <c:v>0.43</c:v>
                </c:pt>
                <c:pt idx="8188">
                  <c:v>0.3</c:v>
                </c:pt>
                <c:pt idx="8189">
                  <c:v>0.54</c:v>
                </c:pt>
                <c:pt idx="8190">
                  <c:v>0.37</c:v>
                </c:pt>
                <c:pt idx="8191">
                  <c:v>0.36</c:v>
                </c:pt>
                <c:pt idx="8192">
                  <c:v>0.33</c:v>
                </c:pt>
                <c:pt idx="8193">
                  <c:v>0.36</c:v>
                </c:pt>
                <c:pt idx="8194">
                  <c:v>0.46</c:v>
                </c:pt>
                <c:pt idx="8195">
                  <c:v>5</c:v>
                </c:pt>
                <c:pt idx="8196">
                  <c:v>0.54</c:v>
                </c:pt>
                <c:pt idx="8197">
                  <c:v>0.75</c:v>
                </c:pt>
                <c:pt idx="8198">
                  <c:v>0.7</c:v>
                </c:pt>
                <c:pt idx="8199">
                  <c:v>0.69</c:v>
                </c:pt>
                <c:pt idx="8200">
                  <c:v>0.67</c:v>
                </c:pt>
                <c:pt idx="8201">
                  <c:v>0.62</c:v>
                </c:pt>
                <c:pt idx="8202">
                  <c:v>0.53</c:v>
                </c:pt>
                <c:pt idx="8203">
                  <c:v>0.54</c:v>
                </c:pt>
                <c:pt idx="8204">
                  <c:v>0.51</c:v>
                </c:pt>
                <c:pt idx="8205">
                  <c:v>0.57999999999999996</c:v>
                </c:pt>
                <c:pt idx="8206">
                  <c:v>0.63</c:v>
                </c:pt>
                <c:pt idx="8207">
                  <c:v>0.48</c:v>
                </c:pt>
                <c:pt idx="8208">
                  <c:v>0.41</c:v>
                </c:pt>
                <c:pt idx="8209">
                  <c:v>0.4</c:v>
                </c:pt>
                <c:pt idx="8210">
                  <c:v>0.42</c:v>
                </c:pt>
                <c:pt idx="8211">
                  <c:v>0.43</c:v>
                </c:pt>
                <c:pt idx="8212">
                  <c:v>0.42</c:v>
                </c:pt>
                <c:pt idx="8213">
                  <c:v>0.44</c:v>
                </c:pt>
                <c:pt idx="8214">
                  <c:v>0.45</c:v>
                </c:pt>
                <c:pt idx="8215">
                  <c:v>0.46</c:v>
                </c:pt>
                <c:pt idx="8216">
                  <c:v>0.42</c:v>
                </c:pt>
                <c:pt idx="8217">
                  <c:v>0.4</c:v>
                </c:pt>
                <c:pt idx="8218">
                  <c:v>0.43</c:v>
                </c:pt>
                <c:pt idx="8219">
                  <c:v>0.44</c:v>
                </c:pt>
                <c:pt idx="8220">
                  <c:v>0.48</c:v>
                </c:pt>
                <c:pt idx="8221">
                  <c:v>0.49</c:v>
                </c:pt>
                <c:pt idx="8222">
                  <c:v>0.46</c:v>
                </c:pt>
                <c:pt idx="8223">
                  <c:v>0.45</c:v>
                </c:pt>
                <c:pt idx="8224">
                  <c:v>0.42</c:v>
                </c:pt>
                <c:pt idx="8225">
                  <c:v>0.47</c:v>
                </c:pt>
                <c:pt idx="8226">
                  <c:v>0.47</c:v>
                </c:pt>
                <c:pt idx="8227">
                  <c:v>0.46</c:v>
                </c:pt>
                <c:pt idx="8228">
                  <c:v>0.43</c:v>
                </c:pt>
                <c:pt idx="8229">
                  <c:v>0.46</c:v>
                </c:pt>
                <c:pt idx="8230">
                  <c:v>0.44</c:v>
                </c:pt>
                <c:pt idx="8231">
                  <c:v>0.38</c:v>
                </c:pt>
                <c:pt idx="8232">
                  <c:v>0.35</c:v>
                </c:pt>
                <c:pt idx="8233">
                  <c:v>0.32</c:v>
                </c:pt>
                <c:pt idx="8234">
                  <c:v>0.42</c:v>
                </c:pt>
                <c:pt idx="8235">
                  <c:v>0.4</c:v>
                </c:pt>
                <c:pt idx="8236">
                  <c:v>0.42</c:v>
                </c:pt>
                <c:pt idx="8237">
                  <c:v>0.36</c:v>
                </c:pt>
                <c:pt idx="8238">
                  <c:v>0.32</c:v>
                </c:pt>
                <c:pt idx="8239">
                  <c:v>0.31</c:v>
                </c:pt>
                <c:pt idx="8240">
                  <c:v>0.38</c:v>
                </c:pt>
                <c:pt idx="8241">
                  <c:v>0.48</c:v>
                </c:pt>
                <c:pt idx="8242">
                  <c:v>0.4</c:v>
                </c:pt>
                <c:pt idx="8243">
                  <c:v>0.43</c:v>
                </c:pt>
                <c:pt idx="8244">
                  <c:v>0.38</c:v>
                </c:pt>
                <c:pt idx="8245">
                  <c:v>0.36</c:v>
                </c:pt>
                <c:pt idx="8246">
                  <c:v>0.33</c:v>
                </c:pt>
                <c:pt idx="8247">
                  <c:v>0.42</c:v>
                </c:pt>
                <c:pt idx="8248">
                  <c:v>0.41</c:v>
                </c:pt>
                <c:pt idx="8249">
                  <c:v>0.42</c:v>
                </c:pt>
                <c:pt idx="8250">
                  <c:v>0.39</c:v>
                </c:pt>
                <c:pt idx="8251">
                  <c:v>0.38</c:v>
                </c:pt>
                <c:pt idx="8252">
                  <c:v>0.43</c:v>
                </c:pt>
                <c:pt idx="8253">
                  <c:v>0.48</c:v>
                </c:pt>
                <c:pt idx="8254">
                  <c:v>0.5</c:v>
                </c:pt>
                <c:pt idx="8255">
                  <c:v>0.43</c:v>
                </c:pt>
                <c:pt idx="8256">
                  <c:v>0.35</c:v>
                </c:pt>
                <c:pt idx="8257">
                  <c:v>0.39</c:v>
                </c:pt>
                <c:pt idx="8258">
                  <c:v>0.43</c:v>
                </c:pt>
                <c:pt idx="8259">
                  <c:v>0.39</c:v>
                </c:pt>
                <c:pt idx="8260">
                  <c:v>0.39</c:v>
                </c:pt>
                <c:pt idx="8261">
                  <c:v>0.53</c:v>
                </c:pt>
                <c:pt idx="8262">
                  <c:v>0.19</c:v>
                </c:pt>
                <c:pt idx="8263">
                  <c:v>0.93</c:v>
                </c:pt>
                <c:pt idx="8264">
                  <c:v>0.66</c:v>
                </c:pt>
                <c:pt idx="8265">
                  <c:v>0.5</c:v>
                </c:pt>
                <c:pt idx="8266">
                  <c:v>0.4</c:v>
                </c:pt>
                <c:pt idx="8267">
                  <c:v>0.45</c:v>
                </c:pt>
                <c:pt idx="8268">
                  <c:v>0.46</c:v>
                </c:pt>
                <c:pt idx="8269">
                  <c:v>0.79</c:v>
                </c:pt>
                <c:pt idx="8270">
                  <c:v>0.84</c:v>
                </c:pt>
                <c:pt idx="8271">
                  <c:v>0.55000000000000004</c:v>
                </c:pt>
                <c:pt idx="8272">
                  <c:v>0.67</c:v>
                </c:pt>
                <c:pt idx="8273">
                  <c:v>0.68</c:v>
                </c:pt>
                <c:pt idx="8274">
                  <c:v>0.63</c:v>
                </c:pt>
                <c:pt idx="8275">
                  <c:v>0.56000000000000005</c:v>
                </c:pt>
                <c:pt idx="8276">
                  <c:v>0.51</c:v>
                </c:pt>
                <c:pt idx="8277">
                  <c:v>0.45</c:v>
                </c:pt>
                <c:pt idx="8278">
                  <c:v>0.49</c:v>
                </c:pt>
                <c:pt idx="8279">
                  <c:v>0.43</c:v>
                </c:pt>
                <c:pt idx="8280">
                  <c:v>0.48</c:v>
                </c:pt>
                <c:pt idx="8281">
                  <c:v>0.45</c:v>
                </c:pt>
                <c:pt idx="8282">
                  <c:v>0.42</c:v>
                </c:pt>
                <c:pt idx="8283">
                  <c:v>0.45</c:v>
                </c:pt>
                <c:pt idx="8284">
                  <c:v>0.48</c:v>
                </c:pt>
                <c:pt idx="8285">
                  <c:v>0.41</c:v>
                </c:pt>
                <c:pt idx="8286">
                  <c:v>0.37</c:v>
                </c:pt>
                <c:pt idx="8287">
                  <c:v>0.36</c:v>
                </c:pt>
                <c:pt idx="8288">
                  <c:v>0.31</c:v>
                </c:pt>
                <c:pt idx="8289">
                  <c:v>0.33</c:v>
                </c:pt>
                <c:pt idx="8290">
                  <c:v>0.34</c:v>
                </c:pt>
                <c:pt idx="8291">
                  <c:v>0.2</c:v>
                </c:pt>
                <c:pt idx="8292">
                  <c:v>0.17</c:v>
                </c:pt>
                <c:pt idx="8293">
                  <c:v>0.18</c:v>
                </c:pt>
                <c:pt idx="8294">
                  <c:v>0.4</c:v>
                </c:pt>
                <c:pt idx="8295">
                  <c:v>0.57999999999999996</c:v>
                </c:pt>
                <c:pt idx="8296">
                  <c:v>0.57999999999999996</c:v>
                </c:pt>
                <c:pt idx="8297">
                  <c:v>0.6</c:v>
                </c:pt>
                <c:pt idx="8298">
                  <c:v>0.56999999999999995</c:v>
                </c:pt>
                <c:pt idx="8299">
                  <c:v>0.55000000000000004</c:v>
                </c:pt>
                <c:pt idx="8300">
                  <c:v>0.53</c:v>
                </c:pt>
                <c:pt idx="8301">
                  <c:v>0.32</c:v>
                </c:pt>
                <c:pt idx="8302">
                  <c:v>0.34</c:v>
                </c:pt>
                <c:pt idx="8303">
                  <c:v>0.36</c:v>
                </c:pt>
                <c:pt idx="8304">
                  <c:v>0.39</c:v>
                </c:pt>
                <c:pt idx="8305">
                  <c:v>0.35</c:v>
                </c:pt>
                <c:pt idx="8306">
                  <c:v>0.38</c:v>
                </c:pt>
                <c:pt idx="8307">
                  <c:v>0.37</c:v>
                </c:pt>
                <c:pt idx="8308">
                  <c:v>0.38</c:v>
                </c:pt>
                <c:pt idx="8309">
                  <c:v>0.4</c:v>
                </c:pt>
                <c:pt idx="8310">
                  <c:v>0.38</c:v>
                </c:pt>
                <c:pt idx="8311">
                  <c:v>0.37</c:v>
                </c:pt>
                <c:pt idx="8312">
                  <c:v>0.34</c:v>
                </c:pt>
                <c:pt idx="8313">
                  <c:v>0.36</c:v>
                </c:pt>
                <c:pt idx="8314">
                  <c:v>0.33</c:v>
                </c:pt>
                <c:pt idx="8315">
                  <c:v>0.38</c:v>
                </c:pt>
                <c:pt idx="8316">
                  <c:v>0.39</c:v>
                </c:pt>
                <c:pt idx="8317">
                  <c:v>0.36</c:v>
                </c:pt>
                <c:pt idx="8318">
                  <c:v>0.34</c:v>
                </c:pt>
                <c:pt idx="8319">
                  <c:v>0.4</c:v>
                </c:pt>
                <c:pt idx="8320">
                  <c:v>0.41</c:v>
                </c:pt>
                <c:pt idx="8321">
                  <c:v>0.38</c:v>
                </c:pt>
                <c:pt idx="8322">
                  <c:v>0.36</c:v>
                </c:pt>
                <c:pt idx="8323">
                  <c:v>0.37</c:v>
                </c:pt>
                <c:pt idx="8324">
                  <c:v>0.34</c:v>
                </c:pt>
                <c:pt idx="8325">
                  <c:v>0.36</c:v>
                </c:pt>
                <c:pt idx="8326">
                  <c:v>0.33</c:v>
                </c:pt>
                <c:pt idx="8327">
                  <c:v>0.37</c:v>
                </c:pt>
                <c:pt idx="8328">
                  <c:v>0.38</c:v>
                </c:pt>
                <c:pt idx="8329">
                  <c:v>0.35</c:v>
                </c:pt>
                <c:pt idx="8330">
                  <c:v>0.36</c:v>
                </c:pt>
                <c:pt idx="8331">
                  <c:v>0.33</c:v>
                </c:pt>
                <c:pt idx="8332">
                  <c:v>0.35</c:v>
                </c:pt>
                <c:pt idx="8333">
                  <c:v>0.38</c:v>
                </c:pt>
                <c:pt idx="8334">
                  <c:v>0.36</c:v>
                </c:pt>
                <c:pt idx="8335">
                  <c:v>0.3</c:v>
                </c:pt>
                <c:pt idx="8336">
                  <c:v>0.53</c:v>
                </c:pt>
                <c:pt idx="8337">
                  <c:v>0.55000000000000004</c:v>
                </c:pt>
                <c:pt idx="8338">
                  <c:v>0.5</c:v>
                </c:pt>
                <c:pt idx="8339">
                  <c:v>0.45</c:v>
                </c:pt>
                <c:pt idx="8340">
                  <c:v>0.43</c:v>
                </c:pt>
                <c:pt idx="8341">
                  <c:v>0.5</c:v>
                </c:pt>
                <c:pt idx="8342">
                  <c:v>0.59</c:v>
                </c:pt>
                <c:pt idx="8343">
                  <c:v>0.51</c:v>
                </c:pt>
                <c:pt idx="8344">
                  <c:v>0.48</c:v>
                </c:pt>
                <c:pt idx="8345">
                  <c:v>0.45</c:v>
                </c:pt>
                <c:pt idx="8346">
                  <c:v>0.43</c:v>
                </c:pt>
                <c:pt idx="8347">
                  <c:v>0.45</c:v>
                </c:pt>
                <c:pt idx="8348">
                  <c:v>0.47</c:v>
                </c:pt>
                <c:pt idx="8349">
                  <c:v>0.45</c:v>
                </c:pt>
                <c:pt idx="8350">
                  <c:v>0.43</c:v>
                </c:pt>
                <c:pt idx="8351">
                  <c:v>0.44</c:v>
                </c:pt>
                <c:pt idx="8352">
                  <c:v>0.46</c:v>
                </c:pt>
                <c:pt idx="8353">
                  <c:v>0.42</c:v>
                </c:pt>
                <c:pt idx="8354">
                  <c:v>0.42</c:v>
                </c:pt>
                <c:pt idx="8355">
                  <c:v>0.44</c:v>
                </c:pt>
                <c:pt idx="8356">
                  <c:v>0.48</c:v>
                </c:pt>
                <c:pt idx="8357">
                  <c:v>0.44</c:v>
                </c:pt>
                <c:pt idx="8358">
                  <c:v>0.47</c:v>
                </c:pt>
                <c:pt idx="8359">
                  <c:v>0.49</c:v>
                </c:pt>
                <c:pt idx="8360">
                  <c:v>0.46</c:v>
                </c:pt>
                <c:pt idx="8361">
                  <c:v>0.52</c:v>
                </c:pt>
                <c:pt idx="8362">
                  <c:v>0.41</c:v>
                </c:pt>
                <c:pt idx="8363">
                  <c:v>0.47</c:v>
                </c:pt>
                <c:pt idx="8364">
                  <c:v>0.56000000000000005</c:v>
                </c:pt>
                <c:pt idx="8365">
                  <c:v>0.55000000000000004</c:v>
                </c:pt>
                <c:pt idx="8366">
                  <c:v>0.54</c:v>
                </c:pt>
                <c:pt idx="8367">
                  <c:v>0.5</c:v>
                </c:pt>
                <c:pt idx="8368">
                  <c:v>0.44</c:v>
                </c:pt>
                <c:pt idx="8369">
                  <c:v>0.46</c:v>
                </c:pt>
                <c:pt idx="8370">
                  <c:v>0.62</c:v>
                </c:pt>
                <c:pt idx="8371">
                  <c:v>0.7</c:v>
                </c:pt>
                <c:pt idx="8372">
                  <c:v>0.6</c:v>
                </c:pt>
                <c:pt idx="8373">
                  <c:v>0.43</c:v>
                </c:pt>
                <c:pt idx="8374">
                  <c:v>0.61</c:v>
                </c:pt>
                <c:pt idx="8375">
                  <c:v>0.63</c:v>
                </c:pt>
                <c:pt idx="8376">
                  <c:v>0.6</c:v>
                </c:pt>
                <c:pt idx="8377">
                  <c:v>0.61</c:v>
                </c:pt>
                <c:pt idx="8378">
                  <c:v>0.54</c:v>
                </c:pt>
                <c:pt idx="8379">
                  <c:v>0.33</c:v>
                </c:pt>
                <c:pt idx="8380">
                  <c:v>0.39</c:v>
                </c:pt>
                <c:pt idx="8381">
                  <c:v>0.52</c:v>
                </c:pt>
                <c:pt idx="8382">
                  <c:v>0.5</c:v>
                </c:pt>
                <c:pt idx="8383">
                  <c:v>0.48</c:v>
                </c:pt>
                <c:pt idx="8384">
                  <c:v>0.48</c:v>
                </c:pt>
                <c:pt idx="8385">
                  <c:v>0.28999999999999998</c:v>
                </c:pt>
                <c:pt idx="8386">
                  <c:v>0.23</c:v>
                </c:pt>
                <c:pt idx="8387">
                  <c:v>0.35</c:v>
                </c:pt>
                <c:pt idx="8388">
                  <c:v>0.38</c:v>
                </c:pt>
                <c:pt idx="8389">
                  <c:v>0.43</c:v>
                </c:pt>
                <c:pt idx="8390">
                  <c:v>0.48</c:v>
                </c:pt>
                <c:pt idx="8391">
                  <c:v>0.45</c:v>
                </c:pt>
                <c:pt idx="8392">
                  <c:v>0.53</c:v>
                </c:pt>
                <c:pt idx="8393">
                  <c:v>0.48</c:v>
                </c:pt>
                <c:pt idx="8394">
                  <c:v>0.51</c:v>
                </c:pt>
                <c:pt idx="8395">
                  <c:v>0.3</c:v>
                </c:pt>
                <c:pt idx="8396">
                  <c:v>0.44</c:v>
                </c:pt>
                <c:pt idx="8397">
                  <c:v>0.55000000000000004</c:v>
                </c:pt>
                <c:pt idx="8398">
                  <c:v>0.59</c:v>
                </c:pt>
                <c:pt idx="8399">
                  <c:v>0.68</c:v>
                </c:pt>
                <c:pt idx="8400">
                  <c:v>0.6</c:v>
                </c:pt>
                <c:pt idx="8401">
                  <c:v>0.63</c:v>
                </c:pt>
                <c:pt idx="8402">
                  <c:v>0.57999999999999996</c:v>
                </c:pt>
                <c:pt idx="8403">
                  <c:v>0.59</c:v>
                </c:pt>
                <c:pt idx="8404">
                  <c:v>0.2</c:v>
                </c:pt>
                <c:pt idx="8405">
                  <c:v>0.55000000000000004</c:v>
                </c:pt>
                <c:pt idx="8406">
                  <c:v>0.39</c:v>
                </c:pt>
                <c:pt idx="8407">
                  <c:v>0.49</c:v>
                </c:pt>
                <c:pt idx="8408">
                  <c:v>0.59</c:v>
                </c:pt>
                <c:pt idx="8409">
                  <c:v>0.45</c:v>
                </c:pt>
                <c:pt idx="8410">
                  <c:v>0.46</c:v>
                </c:pt>
                <c:pt idx="8411">
                  <c:v>0.4</c:v>
                </c:pt>
                <c:pt idx="8412">
                  <c:v>0.4</c:v>
                </c:pt>
                <c:pt idx="8413">
                  <c:v>0.32</c:v>
                </c:pt>
                <c:pt idx="8414">
                  <c:v>0.43</c:v>
                </c:pt>
                <c:pt idx="8415">
                  <c:v>0.28999999999999998</c:v>
                </c:pt>
                <c:pt idx="8416">
                  <c:v>0.64</c:v>
                </c:pt>
                <c:pt idx="8417">
                  <c:v>0.35</c:v>
                </c:pt>
                <c:pt idx="8418">
                  <c:v>0.82</c:v>
                </c:pt>
                <c:pt idx="8419">
                  <c:v>0.59</c:v>
                </c:pt>
                <c:pt idx="8420">
                  <c:v>0.76</c:v>
                </c:pt>
                <c:pt idx="8421">
                  <c:v>0.62</c:v>
                </c:pt>
                <c:pt idx="8422">
                  <c:v>0.71</c:v>
                </c:pt>
                <c:pt idx="8423">
                  <c:v>0.78</c:v>
                </c:pt>
                <c:pt idx="8424">
                  <c:v>0.79</c:v>
                </c:pt>
                <c:pt idx="8425">
                  <c:v>0.85</c:v>
                </c:pt>
                <c:pt idx="8426">
                  <c:v>0.72</c:v>
                </c:pt>
                <c:pt idx="8427">
                  <c:v>0.8</c:v>
                </c:pt>
                <c:pt idx="8428">
                  <c:v>0.62</c:v>
                </c:pt>
                <c:pt idx="8429">
                  <c:v>0.76</c:v>
                </c:pt>
                <c:pt idx="8430">
                  <c:v>0.59</c:v>
                </c:pt>
                <c:pt idx="8431">
                  <c:v>0.57999999999999996</c:v>
                </c:pt>
                <c:pt idx="8432">
                  <c:v>0.57999999999999996</c:v>
                </c:pt>
                <c:pt idx="8433">
                  <c:v>0.55000000000000004</c:v>
                </c:pt>
                <c:pt idx="8434">
                  <c:v>0.63</c:v>
                </c:pt>
                <c:pt idx="8435">
                  <c:v>0.46</c:v>
                </c:pt>
                <c:pt idx="8436">
                  <c:v>0.66</c:v>
                </c:pt>
                <c:pt idx="8437">
                  <c:v>0.4</c:v>
                </c:pt>
                <c:pt idx="8438">
                  <c:v>0.91</c:v>
                </c:pt>
                <c:pt idx="8439">
                  <c:v>0.56999999999999995</c:v>
                </c:pt>
                <c:pt idx="8440">
                  <c:v>0.86</c:v>
                </c:pt>
                <c:pt idx="8441">
                  <c:v>0.52</c:v>
                </c:pt>
                <c:pt idx="8442">
                  <c:v>0.79</c:v>
                </c:pt>
                <c:pt idx="8443">
                  <c:v>0.69</c:v>
                </c:pt>
                <c:pt idx="8444">
                  <c:v>0.72</c:v>
                </c:pt>
                <c:pt idx="8445">
                  <c:v>0.72</c:v>
                </c:pt>
                <c:pt idx="8446">
                  <c:v>0.7</c:v>
                </c:pt>
                <c:pt idx="8447">
                  <c:v>0.63</c:v>
                </c:pt>
                <c:pt idx="8448">
                  <c:v>0.71</c:v>
                </c:pt>
                <c:pt idx="8449">
                  <c:v>0.61</c:v>
                </c:pt>
                <c:pt idx="8450">
                  <c:v>0.87</c:v>
                </c:pt>
                <c:pt idx="8451">
                  <c:v>0.59</c:v>
                </c:pt>
                <c:pt idx="8452">
                  <c:v>0.52</c:v>
                </c:pt>
                <c:pt idx="8453">
                  <c:v>0.55000000000000004</c:v>
                </c:pt>
                <c:pt idx="8454">
                  <c:v>0.51</c:v>
                </c:pt>
                <c:pt idx="8455">
                  <c:v>0.54</c:v>
                </c:pt>
                <c:pt idx="8456">
                  <c:v>0.51</c:v>
                </c:pt>
                <c:pt idx="8457">
                  <c:v>0.6</c:v>
                </c:pt>
                <c:pt idx="8458">
                  <c:v>0.5</c:v>
                </c:pt>
                <c:pt idx="8459">
                  <c:v>0.56000000000000005</c:v>
                </c:pt>
                <c:pt idx="8460">
                  <c:v>0.54</c:v>
                </c:pt>
                <c:pt idx="8461">
                  <c:v>0.5</c:v>
                </c:pt>
                <c:pt idx="8462">
                  <c:v>0.56999999999999995</c:v>
                </c:pt>
                <c:pt idx="8463">
                  <c:v>0.63</c:v>
                </c:pt>
                <c:pt idx="8464">
                  <c:v>0.66</c:v>
                </c:pt>
                <c:pt idx="8465">
                  <c:v>0.54</c:v>
                </c:pt>
                <c:pt idx="8466">
                  <c:v>0.56000000000000005</c:v>
                </c:pt>
                <c:pt idx="8467">
                  <c:v>0.61</c:v>
                </c:pt>
                <c:pt idx="8468">
                  <c:v>0.32</c:v>
                </c:pt>
                <c:pt idx="8469">
                  <c:v>0.26</c:v>
                </c:pt>
                <c:pt idx="8470">
                  <c:v>3.7</c:v>
                </c:pt>
                <c:pt idx="8471">
                  <c:v>3.9</c:v>
                </c:pt>
                <c:pt idx="8472">
                  <c:v>4.5</c:v>
                </c:pt>
                <c:pt idx="8473">
                  <c:v>4.2</c:v>
                </c:pt>
                <c:pt idx="8474">
                  <c:v>4.5999999999999996</c:v>
                </c:pt>
                <c:pt idx="8475">
                  <c:v>4.0999999999999996</c:v>
                </c:pt>
                <c:pt idx="8476">
                  <c:v>7.8</c:v>
                </c:pt>
                <c:pt idx="8477">
                  <c:v>7.4</c:v>
                </c:pt>
                <c:pt idx="8478">
                  <c:v>0.7</c:v>
                </c:pt>
                <c:pt idx="8479">
                  <c:v>0.75</c:v>
                </c:pt>
                <c:pt idx="8480">
                  <c:v>0.57999999999999996</c:v>
                </c:pt>
                <c:pt idx="8481">
                  <c:v>0.49</c:v>
                </c:pt>
                <c:pt idx="8482">
                  <c:v>0.24</c:v>
                </c:pt>
                <c:pt idx="8483">
                  <c:v>0.26</c:v>
                </c:pt>
                <c:pt idx="8484">
                  <c:v>0.16</c:v>
                </c:pt>
                <c:pt idx="8485">
                  <c:v>0.25</c:v>
                </c:pt>
                <c:pt idx="8486">
                  <c:v>0.56999999999999995</c:v>
                </c:pt>
                <c:pt idx="8487">
                  <c:v>0.49</c:v>
                </c:pt>
                <c:pt idx="8488">
                  <c:v>0.42</c:v>
                </c:pt>
                <c:pt idx="8489">
                  <c:v>0.53</c:v>
                </c:pt>
                <c:pt idx="8490">
                  <c:v>0.59</c:v>
                </c:pt>
                <c:pt idx="8491">
                  <c:v>0.5</c:v>
                </c:pt>
                <c:pt idx="8492">
                  <c:v>0.61</c:v>
                </c:pt>
                <c:pt idx="8493">
                  <c:v>0.55000000000000004</c:v>
                </c:pt>
                <c:pt idx="8494">
                  <c:v>0.59</c:v>
                </c:pt>
                <c:pt idx="8495">
                  <c:v>0.45</c:v>
                </c:pt>
                <c:pt idx="8496">
                  <c:v>0.42</c:v>
                </c:pt>
                <c:pt idx="8497">
                  <c:v>0.46</c:v>
                </c:pt>
                <c:pt idx="8498">
                  <c:v>0.52</c:v>
                </c:pt>
                <c:pt idx="8499">
                  <c:v>0.55000000000000004</c:v>
                </c:pt>
                <c:pt idx="8500">
                  <c:v>0.5</c:v>
                </c:pt>
                <c:pt idx="8501">
                  <c:v>0.52</c:v>
                </c:pt>
                <c:pt idx="8502">
                  <c:v>0.8</c:v>
                </c:pt>
                <c:pt idx="8503">
                  <c:v>0.86</c:v>
                </c:pt>
                <c:pt idx="8504">
                  <c:v>0.77</c:v>
                </c:pt>
                <c:pt idx="8505">
                  <c:v>0.73</c:v>
                </c:pt>
                <c:pt idx="8506">
                  <c:v>0.54</c:v>
                </c:pt>
                <c:pt idx="8507">
                  <c:v>0.39</c:v>
                </c:pt>
                <c:pt idx="8508">
                  <c:v>0.18</c:v>
                </c:pt>
                <c:pt idx="8509">
                  <c:v>0.28000000000000003</c:v>
                </c:pt>
                <c:pt idx="8510">
                  <c:v>0.51</c:v>
                </c:pt>
                <c:pt idx="8511">
                  <c:v>0.39</c:v>
                </c:pt>
                <c:pt idx="8512">
                  <c:v>0.46</c:v>
                </c:pt>
                <c:pt idx="8513">
                  <c:v>0.5</c:v>
                </c:pt>
                <c:pt idx="8514">
                  <c:v>0.47</c:v>
                </c:pt>
                <c:pt idx="8515">
                  <c:v>0.53</c:v>
                </c:pt>
                <c:pt idx="8516">
                  <c:v>0.51</c:v>
                </c:pt>
                <c:pt idx="8517">
                  <c:v>0.51</c:v>
                </c:pt>
                <c:pt idx="8518">
                  <c:v>0.48</c:v>
                </c:pt>
                <c:pt idx="8519">
                  <c:v>0.51</c:v>
                </c:pt>
                <c:pt idx="8520">
                  <c:v>0.54</c:v>
                </c:pt>
                <c:pt idx="8521">
                  <c:v>0.44</c:v>
                </c:pt>
                <c:pt idx="8522">
                  <c:v>0.51</c:v>
                </c:pt>
                <c:pt idx="8523">
                  <c:v>0.56000000000000005</c:v>
                </c:pt>
                <c:pt idx="8524">
                  <c:v>0.54</c:v>
                </c:pt>
                <c:pt idx="8525">
                  <c:v>0.96</c:v>
                </c:pt>
                <c:pt idx="8526">
                  <c:v>0.92</c:v>
                </c:pt>
                <c:pt idx="8527">
                  <c:v>0.85</c:v>
                </c:pt>
                <c:pt idx="8528">
                  <c:v>0.76</c:v>
                </c:pt>
                <c:pt idx="8529">
                  <c:v>0.66</c:v>
                </c:pt>
                <c:pt idx="8530">
                  <c:v>0.35</c:v>
                </c:pt>
                <c:pt idx="8531">
                  <c:v>0.37</c:v>
                </c:pt>
                <c:pt idx="8532">
                  <c:v>0.49</c:v>
                </c:pt>
                <c:pt idx="8533">
                  <c:v>0.2</c:v>
                </c:pt>
                <c:pt idx="8534">
                  <c:v>0.08</c:v>
                </c:pt>
                <c:pt idx="8535">
                  <c:v>0.09</c:v>
                </c:pt>
                <c:pt idx="8536">
                  <c:v>0.46</c:v>
                </c:pt>
                <c:pt idx="8537">
                  <c:v>0.21</c:v>
                </c:pt>
                <c:pt idx="8538">
                  <c:v>0.11</c:v>
                </c:pt>
                <c:pt idx="8539">
                  <c:v>0.61</c:v>
                </c:pt>
                <c:pt idx="8540">
                  <c:v>0.73</c:v>
                </c:pt>
                <c:pt idx="8541">
                  <c:v>0.7</c:v>
                </c:pt>
                <c:pt idx="8542">
                  <c:v>0.69</c:v>
                </c:pt>
                <c:pt idx="8543">
                  <c:v>0.73</c:v>
                </c:pt>
                <c:pt idx="8544">
                  <c:v>0.57999999999999996</c:v>
                </c:pt>
                <c:pt idx="8545">
                  <c:v>0.77</c:v>
                </c:pt>
                <c:pt idx="8546">
                  <c:v>0.71</c:v>
                </c:pt>
                <c:pt idx="8547">
                  <c:v>0.78</c:v>
                </c:pt>
                <c:pt idx="8548">
                  <c:v>0.85</c:v>
                </c:pt>
                <c:pt idx="8549">
                  <c:v>0.38</c:v>
                </c:pt>
                <c:pt idx="8550">
                  <c:v>0.44</c:v>
                </c:pt>
                <c:pt idx="8551">
                  <c:v>0.41</c:v>
                </c:pt>
                <c:pt idx="8552">
                  <c:v>0.45</c:v>
                </c:pt>
                <c:pt idx="8553">
                  <c:v>0.53</c:v>
                </c:pt>
                <c:pt idx="8554">
                  <c:v>0.48</c:v>
                </c:pt>
                <c:pt idx="8555">
                  <c:v>0.59</c:v>
                </c:pt>
                <c:pt idx="8556">
                  <c:v>0.39</c:v>
                </c:pt>
                <c:pt idx="8557">
                  <c:v>0.33</c:v>
                </c:pt>
                <c:pt idx="8558">
                  <c:v>0.39</c:v>
                </c:pt>
                <c:pt idx="8559">
                  <c:v>0.55000000000000004</c:v>
                </c:pt>
                <c:pt idx="8560">
                  <c:v>0.57999999999999996</c:v>
                </c:pt>
                <c:pt idx="8561">
                  <c:v>0.32</c:v>
                </c:pt>
                <c:pt idx="8562">
                  <c:v>0.43</c:v>
                </c:pt>
                <c:pt idx="8563">
                  <c:v>0.26</c:v>
                </c:pt>
                <c:pt idx="8564">
                  <c:v>0.6</c:v>
                </c:pt>
                <c:pt idx="8565">
                  <c:v>0.69</c:v>
                </c:pt>
                <c:pt idx="8566">
                  <c:v>2.09</c:v>
                </c:pt>
                <c:pt idx="8567">
                  <c:v>0.99</c:v>
                </c:pt>
                <c:pt idx="8568">
                  <c:v>1.05</c:v>
                </c:pt>
                <c:pt idx="8569">
                  <c:v>0.91</c:v>
                </c:pt>
                <c:pt idx="8570">
                  <c:v>0.8</c:v>
                </c:pt>
                <c:pt idx="8571">
                  <c:v>0.72</c:v>
                </c:pt>
                <c:pt idx="8572">
                  <c:v>0.65</c:v>
                </c:pt>
                <c:pt idx="8573">
                  <c:v>0.89</c:v>
                </c:pt>
                <c:pt idx="8574">
                  <c:v>0.96</c:v>
                </c:pt>
                <c:pt idx="8575">
                  <c:v>1.02</c:v>
                </c:pt>
                <c:pt idx="8576">
                  <c:v>0.96</c:v>
                </c:pt>
                <c:pt idx="8577">
                  <c:v>0.94</c:v>
                </c:pt>
                <c:pt idx="8578">
                  <c:v>0.57999999999999996</c:v>
                </c:pt>
                <c:pt idx="8579">
                  <c:v>0.53</c:v>
                </c:pt>
                <c:pt idx="8580">
                  <c:v>0.56999999999999995</c:v>
                </c:pt>
                <c:pt idx="8581">
                  <c:v>0.51</c:v>
                </c:pt>
                <c:pt idx="8582">
                  <c:v>0.43</c:v>
                </c:pt>
                <c:pt idx="8583">
                  <c:v>0.28000000000000003</c:v>
                </c:pt>
                <c:pt idx="8584">
                  <c:v>0.18</c:v>
                </c:pt>
                <c:pt idx="8585">
                  <c:v>0.12</c:v>
                </c:pt>
                <c:pt idx="8586">
                  <c:v>0.23</c:v>
                </c:pt>
                <c:pt idx="8587">
                  <c:v>0.39</c:v>
                </c:pt>
                <c:pt idx="8588">
                  <c:v>0.42</c:v>
                </c:pt>
                <c:pt idx="8589">
                  <c:v>0.68</c:v>
                </c:pt>
                <c:pt idx="8590">
                  <c:v>0.84</c:v>
                </c:pt>
                <c:pt idx="8591">
                  <c:v>0.81</c:v>
                </c:pt>
                <c:pt idx="8592">
                  <c:v>0.75</c:v>
                </c:pt>
                <c:pt idx="8593">
                  <c:v>0.71</c:v>
                </c:pt>
                <c:pt idx="8594">
                  <c:v>0.74</c:v>
                </c:pt>
                <c:pt idx="8595">
                  <c:v>0.77</c:v>
                </c:pt>
                <c:pt idx="8596">
                  <c:v>0.88</c:v>
                </c:pt>
                <c:pt idx="8597">
                  <c:v>0.35</c:v>
                </c:pt>
                <c:pt idx="8598">
                  <c:v>0.77</c:v>
                </c:pt>
                <c:pt idx="8599">
                  <c:v>0.95</c:v>
                </c:pt>
                <c:pt idx="8600">
                  <c:v>0.82</c:v>
                </c:pt>
                <c:pt idx="8601">
                  <c:v>0.69</c:v>
                </c:pt>
                <c:pt idx="8602">
                  <c:v>0.68</c:v>
                </c:pt>
                <c:pt idx="8603">
                  <c:v>0.66</c:v>
                </c:pt>
                <c:pt idx="8604">
                  <c:v>0.61</c:v>
                </c:pt>
                <c:pt idx="8605">
                  <c:v>0.66</c:v>
                </c:pt>
                <c:pt idx="8606">
                  <c:v>0.6</c:v>
                </c:pt>
                <c:pt idx="8607">
                  <c:v>0.53</c:v>
                </c:pt>
                <c:pt idx="8608">
                  <c:v>0.41</c:v>
                </c:pt>
                <c:pt idx="8609">
                  <c:v>0.49</c:v>
                </c:pt>
                <c:pt idx="8610">
                  <c:v>0.55000000000000004</c:v>
                </c:pt>
                <c:pt idx="8611">
                  <c:v>0.61</c:v>
                </c:pt>
                <c:pt idx="8612">
                  <c:v>0.54</c:v>
                </c:pt>
                <c:pt idx="8613">
                  <c:v>0.55000000000000004</c:v>
                </c:pt>
                <c:pt idx="8614">
                  <c:v>0.64</c:v>
                </c:pt>
                <c:pt idx="8615">
                  <c:v>0.72</c:v>
                </c:pt>
                <c:pt idx="8616">
                  <c:v>0.76</c:v>
                </c:pt>
                <c:pt idx="8617">
                  <c:v>0.75</c:v>
                </c:pt>
                <c:pt idx="8618">
                  <c:v>0.77</c:v>
                </c:pt>
                <c:pt idx="8619">
                  <c:v>0.69</c:v>
                </c:pt>
                <c:pt idx="8620">
                  <c:v>0.54</c:v>
                </c:pt>
                <c:pt idx="8621">
                  <c:v>0.44</c:v>
                </c:pt>
                <c:pt idx="8622">
                  <c:v>0.49</c:v>
                </c:pt>
                <c:pt idx="8623">
                  <c:v>0.7</c:v>
                </c:pt>
                <c:pt idx="8624">
                  <c:v>0.73</c:v>
                </c:pt>
                <c:pt idx="8625">
                  <c:v>0.69</c:v>
                </c:pt>
                <c:pt idx="8626">
                  <c:v>0.72</c:v>
                </c:pt>
                <c:pt idx="8627">
                  <c:v>0.76</c:v>
                </c:pt>
                <c:pt idx="8628">
                  <c:v>0.71</c:v>
                </c:pt>
                <c:pt idx="8629">
                  <c:v>0.66</c:v>
                </c:pt>
                <c:pt idx="8630">
                  <c:v>0.82</c:v>
                </c:pt>
                <c:pt idx="8631">
                  <c:v>0.7</c:v>
                </c:pt>
                <c:pt idx="8632">
                  <c:v>0.9</c:v>
                </c:pt>
                <c:pt idx="8633">
                  <c:v>0.71</c:v>
                </c:pt>
                <c:pt idx="8634">
                  <c:v>0.68</c:v>
                </c:pt>
                <c:pt idx="8635">
                  <c:v>0.66</c:v>
                </c:pt>
                <c:pt idx="8636">
                  <c:v>0.68</c:v>
                </c:pt>
                <c:pt idx="8637">
                  <c:v>0.88</c:v>
                </c:pt>
                <c:pt idx="8638">
                  <c:v>0.86</c:v>
                </c:pt>
                <c:pt idx="8639">
                  <c:v>0.83</c:v>
                </c:pt>
                <c:pt idx="8640">
                  <c:v>0.75</c:v>
                </c:pt>
                <c:pt idx="8641">
                  <c:v>0.7</c:v>
                </c:pt>
                <c:pt idx="8642">
                  <c:v>0.73</c:v>
                </c:pt>
                <c:pt idx="8643">
                  <c:v>0.76</c:v>
                </c:pt>
                <c:pt idx="8644">
                  <c:v>0.69</c:v>
                </c:pt>
                <c:pt idx="8645">
                  <c:v>0.83</c:v>
                </c:pt>
                <c:pt idx="8646">
                  <c:v>0.76</c:v>
                </c:pt>
                <c:pt idx="8647">
                  <c:v>1.23</c:v>
                </c:pt>
                <c:pt idx="8648">
                  <c:v>0.62</c:v>
                </c:pt>
                <c:pt idx="8649">
                  <c:v>0.68</c:v>
                </c:pt>
                <c:pt idx="8650">
                  <c:v>0.7</c:v>
                </c:pt>
                <c:pt idx="8651">
                  <c:v>0.66</c:v>
                </c:pt>
                <c:pt idx="8652">
                  <c:v>0.64</c:v>
                </c:pt>
                <c:pt idx="8653">
                  <c:v>0.57999999999999996</c:v>
                </c:pt>
                <c:pt idx="8654">
                  <c:v>0.62</c:v>
                </c:pt>
                <c:pt idx="8655">
                  <c:v>0.55000000000000004</c:v>
                </c:pt>
                <c:pt idx="8656">
                  <c:v>0.6</c:v>
                </c:pt>
                <c:pt idx="8657">
                  <c:v>0.62</c:v>
                </c:pt>
                <c:pt idx="8658">
                  <c:v>0.67</c:v>
                </c:pt>
                <c:pt idx="8659">
                  <c:v>0.64</c:v>
                </c:pt>
                <c:pt idx="8660">
                  <c:v>0.63</c:v>
                </c:pt>
                <c:pt idx="8661">
                  <c:v>0.61</c:v>
                </c:pt>
                <c:pt idx="8662">
                  <c:v>0.63</c:v>
                </c:pt>
                <c:pt idx="8663">
                  <c:v>0.63</c:v>
                </c:pt>
                <c:pt idx="8664">
                  <c:v>0.57999999999999996</c:v>
                </c:pt>
                <c:pt idx="8665">
                  <c:v>0.59</c:v>
                </c:pt>
                <c:pt idx="8666">
                  <c:v>0.59</c:v>
                </c:pt>
                <c:pt idx="8667">
                  <c:v>0.63</c:v>
                </c:pt>
                <c:pt idx="8668">
                  <c:v>0.61</c:v>
                </c:pt>
                <c:pt idx="8669">
                  <c:v>0.6</c:v>
                </c:pt>
                <c:pt idx="8670">
                  <c:v>0.6</c:v>
                </c:pt>
                <c:pt idx="8671">
                  <c:v>0.59</c:v>
                </c:pt>
                <c:pt idx="8672">
                  <c:v>0.56999999999999995</c:v>
                </c:pt>
                <c:pt idx="8673">
                  <c:v>0.62</c:v>
                </c:pt>
                <c:pt idx="8674">
                  <c:v>0.56000000000000005</c:v>
                </c:pt>
                <c:pt idx="8675">
                  <c:v>0.53</c:v>
                </c:pt>
                <c:pt idx="8676">
                  <c:v>0.39</c:v>
                </c:pt>
                <c:pt idx="8677">
                  <c:v>0.45</c:v>
                </c:pt>
                <c:pt idx="8678">
                  <c:v>0.49</c:v>
                </c:pt>
                <c:pt idx="8679">
                  <c:v>0.4</c:v>
                </c:pt>
                <c:pt idx="8680">
                  <c:v>0.39</c:v>
                </c:pt>
                <c:pt idx="8681">
                  <c:v>0.38</c:v>
                </c:pt>
                <c:pt idx="8682">
                  <c:v>0.35</c:v>
                </c:pt>
                <c:pt idx="8683">
                  <c:v>0.37</c:v>
                </c:pt>
                <c:pt idx="8684">
                  <c:v>0.33</c:v>
                </c:pt>
                <c:pt idx="8685">
                  <c:v>0.36</c:v>
                </c:pt>
                <c:pt idx="8686">
                  <c:v>0.34</c:v>
                </c:pt>
                <c:pt idx="8687">
                  <c:v>0.32</c:v>
                </c:pt>
                <c:pt idx="8688">
                  <c:v>0.37</c:v>
                </c:pt>
                <c:pt idx="8689">
                  <c:v>0.33</c:v>
                </c:pt>
                <c:pt idx="8690">
                  <c:v>0.32</c:v>
                </c:pt>
                <c:pt idx="8691">
                  <c:v>0.34</c:v>
                </c:pt>
                <c:pt idx="8692">
                  <c:v>0.34</c:v>
                </c:pt>
                <c:pt idx="8693">
                  <c:v>0.34</c:v>
                </c:pt>
                <c:pt idx="8694">
                  <c:v>0.31</c:v>
                </c:pt>
                <c:pt idx="8695">
                  <c:v>0.35</c:v>
                </c:pt>
                <c:pt idx="8696">
                  <c:v>0.43</c:v>
                </c:pt>
                <c:pt idx="8697">
                  <c:v>0.38</c:v>
                </c:pt>
                <c:pt idx="8698">
                  <c:v>0.37</c:v>
                </c:pt>
                <c:pt idx="8699">
                  <c:v>0.4</c:v>
                </c:pt>
                <c:pt idx="8700">
                  <c:v>0.43</c:v>
                </c:pt>
                <c:pt idx="8701">
                  <c:v>0.45</c:v>
                </c:pt>
                <c:pt idx="8702">
                  <c:v>0.42</c:v>
                </c:pt>
                <c:pt idx="8703">
                  <c:v>0.44</c:v>
                </c:pt>
                <c:pt idx="8704">
                  <c:v>0.38</c:v>
                </c:pt>
                <c:pt idx="8705">
                  <c:v>0.39</c:v>
                </c:pt>
                <c:pt idx="8706">
                  <c:v>0.35</c:v>
                </c:pt>
                <c:pt idx="8707">
                  <c:v>0.33</c:v>
                </c:pt>
                <c:pt idx="8708">
                  <c:v>0.35</c:v>
                </c:pt>
                <c:pt idx="8709">
                  <c:v>0.33</c:v>
                </c:pt>
                <c:pt idx="8710">
                  <c:v>0.34</c:v>
                </c:pt>
                <c:pt idx="8711">
                  <c:v>0.36</c:v>
                </c:pt>
                <c:pt idx="8712">
                  <c:v>0.38</c:v>
                </c:pt>
                <c:pt idx="8713">
                  <c:v>0.37</c:v>
                </c:pt>
                <c:pt idx="8714">
                  <c:v>0.36</c:v>
                </c:pt>
                <c:pt idx="8715">
                  <c:v>0.33</c:v>
                </c:pt>
                <c:pt idx="8716">
                  <c:v>0.36</c:v>
                </c:pt>
                <c:pt idx="8717">
                  <c:v>0.34</c:v>
                </c:pt>
                <c:pt idx="8718">
                  <c:v>0.38</c:v>
                </c:pt>
                <c:pt idx="8719">
                  <c:v>0.34</c:v>
                </c:pt>
                <c:pt idx="8720">
                  <c:v>0.32</c:v>
                </c:pt>
                <c:pt idx="8721">
                  <c:v>0.36</c:v>
                </c:pt>
                <c:pt idx="8722">
                  <c:v>0.27</c:v>
                </c:pt>
                <c:pt idx="8723">
                  <c:v>0.25</c:v>
                </c:pt>
                <c:pt idx="8724">
                  <c:v>0.28000000000000003</c:v>
                </c:pt>
                <c:pt idx="8725">
                  <c:v>0.31</c:v>
                </c:pt>
                <c:pt idx="8726">
                  <c:v>0.34</c:v>
                </c:pt>
                <c:pt idx="8727">
                  <c:v>0.37</c:v>
                </c:pt>
                <c:pt idx="8728">
                  <c:v>0.49</c:v>
                </c:pt>
                <c:pt idx="8729">
                  <c:v>0.34</c:v>
                </c:pt>
                <c:pt idx="8730">
                  <c:v>0.32</c:v>
                </c:pt>
                <c:pt idx="8731">
                  <c:v>0.28000000000000003</c:v>
                </c:pt>
                <c:pt idx="8732">
                  <c:v>0.2</c:v>
                </c:pt>
                <c:pt idx="8733">
                  <c:v>0.26</c:v>
                </c:pt>
                <c:pt idx="8734">
                  <c:v>0.3</c:v>
                </c:pt>
                <c:pt idx="8735">
                  <c:v>0.3</c:v>
                </c:pt>
                <c:pt idx="8736">
                  <c:v>0.46</c:v>
                </c:pt>
                <c:pt idx="8737">
                  <c:v>0.36</c:v>
                </c:pt>
                <c:pt idx="8738">
                  <c:v>0.36</c:v>
                </c:pt>
                <c:pt idx="8739">
                  <c:v>0.15</c:v>
                </c:pt>
                <c:pt idx="8740">
                  <c:v>0.18</c:v>
                </c:pt>
                <c:pt idx="8741">
                  <c:v>0.09</c:v>
                </c:pt>
                <c:pt idx="8742">
                  <c:v>0.15</c:v>
                </c:pt>
                <c:pt idx="8743">
                  <c:v>0.21</c:v>
                </c:pt>
                <c:pt idx="8744">
                  <c:v>0.96</c:v>
                </c:pt>
                <c:pt idx="8745">
                  <c:v>0.96</c:v>
                </c:pt>
                <c:pt idx="8746">
                  <c:v>0.9</c:v>
                </c:pt>
                <c:pt idx="8747">
                  <c:v>0.78</c:v>
                </c:pt>
                <c:pt idx="8748">
                  <c:v>0.85</c:v>
                </c:pt>
                <c:pt idx="8749">
                  <c:v>0.68</c:v>
                </c:pt>
                <c:pt idx="8750">
                  <c:v>0.56999999999999995</c:v>
                </c:pt>
                <c:pt idx="8751">
                  <c:v>0.52</c:v>
                </c:pt>
                <c:pt idx="8752">
                  <c:v>0.48</c:v>
                </c:pt>
                <c:pt idx="8753">
                  <c:v>0.46</c:v>
                </c:pt>
                <c:pt idx="8754">
                  <c:v>0.4</c:v>
                </c:pt>
                <c:pt idx="8755">
                  <c:v>0.36</c:v>
                </c:pt>
                <c:pt idx="8756">
                  <c:v>0.34</c:v>
                </c:pt>
                <c:pt idx="8757">
                  <c:v>0.28999999999999998</c:v>
                </c:pt>
                <c:pt idx="8758">
                  <c:v>0.31</c:v>
                </c:pt>
                <c:pt idx="8759">
                  <c:v>0.4</c:v>
                </c:pt>
                <c:pt idx="8760">
                  <c:v>0.46</c:v>
                </c:pt>
                <c:pt idx="8761">
                  <c:v>0.49</c:v>
                </c:pt>
                <c:pt idx="8762">
                  <c:v>0.46</c:v>
                </c:pt>
                <c:pt idx="8763">
                  <c:v>0.43</c:v>
                </c:pt>
                <c:pt idx="8764">
                  <c:v>0.46</c:v>
                </c:pt>
                <c:pt idx="8765">
                  <c:v>0.54</c:v>
                </c:pt>
                <c:pt idx="8766">
                  <c:v>0.5</c:v>
                </c:pt>
                <c:pt idx="8767">
                  <c:v>0.33</c:v>
                </c:pt>
                <c:pt idx="8768">
                  <c:v>0.28000000000000003</c:v>
                </c:pt>
                <c:pt idx="8769">
                  <c:v>0.28999999999999998</c:v>
                </c:pt>
                <c:pt idx="8770">
                  <c:v>0.3</c:v>
                </c:pt>
                <c:pt idx="8771">
                  <c:v>0.27</c:v>
                </c:pt>
                <c:pt idx="8772">
                  <c:v>0.38</c:v>
                </c:pt>
                <c:pt idx="8773">
                  <c:v>0.61</c:v>
                </c:pt>
                <c:pt idx="8774">
                  <c:v>0.57999999999999996</c:v>
                </c:pt>
                <c:pt idx="8775">
                  <c:v>0.6</c:v>
                </c:pt>
                <c:pt idx="8776">
                  <c:v>0.64</c:v>
                </c:pt>
                <c:pt idx="8777">
                  <c:v>0.57999999999999996</c:v>
                </c:pt>
                <c:pt idx="8778">
                  <c:v>0.6</c:v>
                </c:pt>
                <c:pt idx="8779">
                  <c:v>0.55000000000000004</c:v>
                </c:pt>
                <c:pt idx="8780">
                  <c:v>0.63</c:v>
                </c:pt>
                <c:pt idx="8781">
                  <c:v>0.45</c:v>
                </c:pt>
                <c:pt idx="8782">
                  <c:v>0.38</c:v>
                </c:pt>
                <c:pt idx="8783">
                  <c:v>0.42</c:v>
                </c:pt>
                <c:pt idx="8784">
                  <c:v>0.44</c:v>
                </c:pt>
                <c:pt idx="8785">
                  <c:v>0.41</c:v>
                </c:pt>
                <c:pt idx="8786">
                  <c:v>0.39</c:v>
                </c:pt>
                <c:pt idx="8787">
                  <c:v>0.37</c:v>
                </c:pt>
                <c:pt idx="8788">
                  <c:v>0.39</c:v>
                </c:pt>
                <c:pt idx="8789">
                  <c:v>0.42</c:v>
                </c:pt>
                <c:pt idx="8790">
                  <c:v>0.37</c:v>
                </c:pt>
                <c:pt idx="8791">
                  <c:v>0.4</c:v>
                </c:pt>
                <c:pt idx="8792">
                  <c:v>0.39</c:v>
                </c:pt>
                <c:pt idx="8793">
                  <c:v>0.37</c:v>
                </c:pt>
                <c:pt idx="8794">
                  <c:v>0.34</c:v>
                </c:pt>
                <c:pt idx="8795">
                  <c:v>0.38</c:v>
                </c:pt>
                <c:pt idx="8796">
                  <c:v>0.36</c:v>
                </c:pt>
                <c:pt idx="8797">
                  <c:v>0.3</c:v>
                </c:pt>
                <c:pt idx="8798">
                  <c:v>0.34</c:v>
                </c:pt>
                <c:pt idx="8799">
                  <c:v>0.44</c:v>
                </c:pt>
                <c:pt idx="8800">
                  <c:v>0.32</c:v>
                </c:pt>
                <c:pt idx="8801">
                  <c:v>0.4</c:v>
                </c:pt>
                <c:pt idx="8802">
                  <c:v>0.36</c:v>
                </c:pt>
                <c:pt idx="8803">
                  <c:v>0.42</c:v>
                </c:pt>
                <c:pt idx="8804">
                  <c:v>0.38</c:v>
                </c:pt>
                <c:pt idx="8805">
                  <c:v>0.39</c:v>
                </c:pt>
                <c:pt idx="8806">
                  <c:v>0.38</c:v>
                </c:pt>
                <c:pt idx="8807">
                  <c:v>0.34</c:v>
                </c:pt>
                <c:pt idx="8808">
                  <c:v>0.42</c:v>
                </c:pt>
                <c:pt idx="8809">
                  <c:v>0.39</c:v>
                </c:pt>
                <c:pt idx="8810">
                  <c:v>0.39</c:v>
                </c:pt>
                <c:pt idx="8811">
                  <c:v>0.42</c:v>
                </c:pt>
                <c:pt idx="8812">
                  <c:v>0.4</c:v>
                </c:pt>
                <c:pt idx="8813">
                  <c:v>0.26</c:v>
                </c:pt>
                <c:pt idx="8814">
                  <c:v>0.26</c:v>
                </c:pt>
                <c:pt idx="8815">
                  <c:v>0.34</c:v>
                </c:pt>
                <c:pt idx="8816">
                  <c:v>0.36</c:v>
                </c:pt>
                <c:pt idx="8817">
                  <c:v>0.32</c:v>
                </c:pt>
                <c:pt idx="8818">
                  <c:v>0.26</c:v>
                </c:pt>
                <c:pt idx="8819">
                  <c:v>0.32</c:v>
                </c:pt>
                <c:pt idx="8820">
                  <c:v>0.35</c:v>
                </c:pt>
                <c:pt idx="8821">
                  <c:v>0.37</c:v>
                </c:pt>
                <c:pt idx="8822">
                  <c:v>0.35</c:v>
                </c:pt>
                <c:pt idx="8823">
                  <c:v>0.36</c:v>
                </c:pt>
                <c:pt idx="8824">
                  <c:v>0.38</c:v>
                </c:pt>
                <c:pt idx="8825">
                  <c:v>0.44</c:v>
                </c:pt>
                <c:pt idx="8826">
                  <c:v>0.4</c:v>
                </c:pt>
                <c:pt idx="8827">
                  <c:v>0.37</c:v>
                </c:pt>
                <c:pt idx="8828">
                  <c:v>0.34</c:v>
                </c:pt>
                <c:pt idx="8829">
                  <c:v>0.5</c:v>
                </c:pt>
                <c:pt idx="8830">
                  <c:v>0.44</c:v>
                </c:pt>
                <c:pt idx="8831">
                  <c:v>0.41</c:v>
                </c:pt>
                <c:pt idx="8832">
                  <c:v>0.36</c:v>
                </c:pt>
                <c:pt idx="8833">
                  <c:v>0.38</c:v>
                </c:pt>
                <c:pt idx="8834">
                  <c:v>0.4</c:v>
                </c:pt>
                <c:pt idx="8835">
                  <c:v>0.42</c:v>
                </c:pt>
                <c:pt idx="8836">
                  <c:v>0.38</c:v>
                </c:pt>
                <c:pt idx="8837">
                  <c:v>0.61</c:v>
                </c:pt>
                <c:pt idx="8838">
                  <c:v>0.53</c:v>
                </c:pt>
                <c:pt idx="8839">
                  <c:v>0.12</c:v>
                </c:pt>
                <c:pt idx="8840">
                  <c:v>0.4</c:v>
                </c:pt>
                <c:pt idx="8841">
                  <c:v>0.14000000000000001</c:v>
                </c:pt>
                <c:pt idx="8842">
                  <c:v>0.15</c:v>
                </c:pt>
                <c:pt idx="8843">
                  <c:v>0.45</c:v>
                </c:pt>
                <c:pt idx="8844">
                  <c:v>0.96</c:v>
                </c:pt>
                <c:pt idx="8845">
                  <c:v>1.05</c:v>
                </c:pt>
                <c:pt idx="8846">
                  <c:v>0.88</c:v>
                </c:pt>
                <c:pt idx="8847">
                  <c:v>0.74</c:v>
                </c:pt>
                <c:pt idx="8848">
                  <c:v>0.55000000000000004</c:v>
                </c:pt>
                <c:pt idx="8849">
                  <c:v>0.71</c:v>
                </c:pt>
                <c:pt idx="8850">
                  <c:v>0.79</c:v>
                </c:pt>
                <c:pt idx="8851">
                  <c:v>0.89</c:v>
                </c:pt>
                <c:pt idx="8852">
                  <c:v>0.79</c:v>
                </c:pt>
                <c:pt idx="8853">
                  <c:v>0.56000000000000005</c:v>
                </c:pt>
                <c:pt idx="8854">
                  <c:v>0.48</c:v>
                </c:pt>
                <c:pt idx="8855">
                  <c:v>0.39</c:v>
                </c:pt>
                <c:pt idx="8856">
                  <c:v>0.3</c:v>
                </c:pt>
                <c:pt idx="8857">
                  <c:v>0.33</c:v>
                </c:pt>
                <c:pt idx="8858">
                  <c:v>0.28999999999999998</c:v>
                </c:pt>
                <c:pt idx="8859">
                  <c:v>0.3</c:v>
                </c:pt>
                <c:pt idx="8860">
                  <c:v>0.33</c:v>
                </c:pt>
                <c:pt idx="8861">
                  <c:v>0.25</c:v>
                </c:pt>
                <c:pt idx="8862">
                  <c:v>0.28999999999999998</c:v>
                </c:pt>
                <c:pt idx="8863">
                  <c:v>0.27</c:v>
                </c:pt>
                <c:pt idx="8864">
                  <c:v>0.21</c:v>
                </c:pt>
                <c:pt idx="8865">
                  <c:v>0.18</c:v>
                </c:pt>
                <c:pt idx="8866">
                  <c:v>0.21</c:v>
                </c:pt>
                <c:pt idx="8867">
                  <c:v>0.27</c:v>
                </c:pt>
                <c:pt idx="8868">
                  <c:v>0.34</c:v>
                </c:pt>
                <c:pt idx="8869">
                  <c:v>0.36</c:v>
                </c:pt>
                <c:pt idx="8870">
                  <c:v>0.6</c:v>
                </c:pt>
                <c:pt idx="8871">
                  <c:v>0.9</c:v>
                </c:pt>
                <c:pt idx="8872">
                  <c:v>0.55000000000000004</c:v>
                </c:pt>
                <c:pt idx="8873">
                  <c:v>0.49</c:v>
                </c:pt>
                <c:pt idx="8874">
                  <c:v>0.46</c:v>
                </c:pt>
                <c:pt idx="8875">
                  <c:v>0.42</c:v>
                </c:pt>
                <c:pt idx="8876">
                  <c:v>0.45</c:v>
                </c:pt>
                <c:pt idx="8877">
                  <c:v>0.69</c:v>
                </c:pt>
                <c:pt idx="8878">
                  <c:v>0.6</c:v>
                </c:pt>
                <c:pt idx="8879">
                  <c:v>0.57999999999999996</c:v>
                </c:pt>
                <c:pt idx="8880">
                  <c:v>0.51</c:v>
                </c:pt>
                <c:pt idx="8881">
                  <c:v>0.5</c:v>
                </c:pt>
                <c:pt idx="8882">
                  <c:v>0.55000000000000004</c:v>
                </c:pt>
                <c:pt idx="8883">
                  <c:v>0.53</c:v>
                </c:pt>
                <c:pt idx="8884">
                  <c:v>0.5</c:v>
                </c:pt>
                <c:pt idx="8885">
                  <c:v>0.4</c:v>
                </c:pt>
                <c:pt idx="8886">
                  <c:v>0.38</c:v>
                </c:pt>
                <c:pt idx="8887">
                  <c:v>0.34</c:v>
                </c:pt>
                <c:pt idx="8888">
                  <c:v>0.28999999999999998</c:v>
                </c:pt>
                <c:pt idx="8889">
                  <c:v>0.28000000000000003</c:v>
                </c:pt>
                <c:pt idx="8890">
                  <c:v>0.3</c:v>
                </c:pt>
                <c:pt idx="8891">
                  <c:v>0.33</c:v>
                </c:pt>
                <c:pt idx="8892">
                  <c:v>0.36</c:v>
                </c:pt>
                <c:pt idx="8893">
                  <c:v>0.37</c:v>
                </c:pt>
                <c:pt idx="8894">
                  <c:v>0.36</c:v>
                </c:pt>
                <c:pt idx="8895">
                  <c:v>0.33</c:v>
                </c:pt>
                <c:pt idx="8896">
                  <c:v>0.45</c:v>
                </c:pt>
                <c:pt idx="8897">
                  <c:v>0.39</c:v>
                </c:pt>
                <c:pt idx="8898">
                  <c:v>0.38</c:v>
                </c:pt>
                <c:pt idx="8899">
                  <c:v>0.37</c:v>
                </c:pt>
                <c:pt idx="8900">
                  <c:v>0.39</c:v>
                </c:pt>
                <c:pt idx="8901">
                  <c:v>0.3</c:v>
                </c:pt>
                <c:pt idx="8902">
                  <c:v>0.28000000000000003</c:v>
                </c:pt>
                <c:pt idx="8903">
                  <c:v>0.43</c:v>
                </c:pt>
                <c:pt idx="8904">
                  <c:v>0.45</c:v>
                </c:pt>
                <c:pt idx="8905">
                  <c:v>0.37</c:v>
                </c:pt>
                <c:pt idx="8906">
                  <c:v>0.42</c:v>
                </c:pt>
                <c:pt idx="8907">
                  <c:v>0.4</c:v>
                </c:pt>
                <c:pt idx="8908">
                  <c:v>0.39</c:v>
                </c:pt>
                <c:pt idx="8909">
                  <c:v>0.42</c:v>
                </c:pt>
                <c:pt idx="8910">
                  <c:v>0.41</c:v>
                </c:pt>
                <c:pt idx="8911">
                  <c:v>0.4</c:v>
                </c:pt>
                <c:pt idx="8912">
                  <c:v>0.43</c:v>
                </c:pt>
                <c:pt idx="8913">
                  <c:v>0.45</c:v>
                </c:pt>
                <c:pt idx="8914">
                  <c:v>0.43</c:v>
                </c:pt>
                <c:pt idx="8915">
                  <c:v>0.39</c:v>
                </c:pt>
                <c:pt idx="8916">
                  <c:v>0.4</c:v>
                </c:pt>
                <c:pt idx="8917">
                  <c:v>0.39</c:v>
                </c:pt>
                <c:pt idx="8918">
                  <c:v>0.34</c:v>
                </c:pt>
                <c:pt idx="8919">
                  <c:v>0.33</c:v>
                </c:pt>
                <c:pt idx="8920">
                  <c:v>0.28999999999999998</c:v>
                </c:pt>
                <c:pt idx="8921">
                  <c:v>0.2</c:v>
                </c:pt>
                <c:pt idx="8922">
                  <c:v>0.16</c:v>
                </c:pt>
                <c:pt idx="8923">
                  <c:v>0.13</c:v>
                </c:pt>
                <c:pt idx="8924">
                  <c:v>0.17</c:v>
                </c:pt>
                <c:pt idx="8925">
                  <c:v>0.1</c:v>
                </c:pt>
                <c:pt idx="8926">
                  <c:v>0.25</c:v>
                </c:pt>
                <c:pt idx="8927">
                  <c:v>0.3</c:v>
                </c:pt>
                <c:pt idx="8928">
                  <c:v>0.32</c:v>
                </c:pt>
                <c:pt idx="8929">
                  <c:v>0.4</c:v>
                </c:pt>
                <c:pt idx="8930">
                  <c:v>0.3</c:v>
                </c:pt>
                <c:pt idx="8931">
                  <c:v>0.56000000000000005</c:v>
                </c:pt>
                <c:pt idx="8932">
                  <c:v>0.4</c:v>
                </c:pt>
                <c:pt idx="8933">
                  <c:v>0.42</c:v>
                </c:pt>
                <c:pt idx="8934">
                  <c:v>0.43</c:v>
                </c:pt>
                <c:pt idx="8935">
                  <c:v>0.48</c:v>
                </c:pt>
                <c:pt idx="8936">
                  <c:v>0.41</c:v>
                </c:pt>
                <c:pt idx="8937">
                  <c:v>0.49</c:v>
                </c:pt>
                <c:pt idx="8938">
                  <c:v>0.37</c:v>
                </c:pt>
                <c:pt idx="8939">
                  <c:v>0.35</c:v>
                </c:pt>
                <c:pt idx="8940">
                  <c:v>0.37</c:v>
                </c:pt>
                <c:pt idx="8941">
                  <c:v>0.35</c:v>
                </c:pt>
                <c:pt idx="8942">
                  <c:v>0.37</c:v>
                </c:pt>
                <c:pt idx="8943">
                  <c:v>0.39</c:v>
                </c:pt>
                <c:pt idx="8944">
                  <c:v>0.31</c:v>
                </c:pt>
                <c:pt idx="8945">
                  <c:v>0.28000000000000003</c:v>
                </c:pt>
                <c:pt idx="8946">
                  <c:v>0.31</c:v>
                </c:pt>
                <c:pt idx="8947">
                  <c:v>0.33</c:v>
                </c:pt>
                <c:pt idx="8948">
                  <c:v>0.39</c:v>
                </c:pt>
                <c:pt idx="8949">
                  <c:v>0.4</c:v>
                </c:pt>
                <c:pt idx="8950">
                  <c:v>0.38</c:v>
                </c:pt>
                <c:pt idx="8951">
                  <c:v>0.36</c:v>
                </c:pt>
                <c:pt idx="8952">
                  <c:v>0.35</c:v>
                </c:pt>
                <c:pt idx="8953">
                  <c:v>0.3</c:v>
                </c:pt>
                <c:pt idx="8954">
                  <c:v>0.34</c:v>
                </c:pt>
                <c:pt idx="8955">
                  <c:v>0.35</c:v>
                </c:pt>
                <c:pt idx="8956">
                  <c:v>0.33</c:v>
                </c:pt>
                <c:pt idx="8957">
                  <c:v>0.4</c:v>
                </c:pt>
                <c:pt idx="8958">
                  <c:v>0.42</c:v>
                </c:pt>
                <c:pt idx="8959">
                  <c:v>0.44</c:v>
                </c:pt>
                <c:pt idx="8960">
                  <c:v>0.9</c:v>
                </c:pt>
                <c:pt idx="8961">
                  <c:v>0.7</c:v>
                </c:pt>
                <c:pt idx="8962">
                  <c:v>1.24</c:v>
                </c:pt>
                <c:pt idx="8963">
                  <c:v>1.1000000000000001</c:v>
                </c:pt>
                <c:pt idx="8964">
                  <c:v>0.82</c:v>
                </c:pt>
                <c:pt idx="8965">
                  <c:v>0.78</c:v>
                </c:pt>
                <c:pt idx="8966">
                  <c:v>0.49</c:v>
                </c:pt>
                <c:pt idx="8967">
                  <c:v>0.46</c:v>
                </c:pt>
                <c:pt idx="8968">
                  <c:v>0.4</c:v>
                </c:pt>
                <c:pt idx="8969">
                  <c:v>0.2</c:v>
                </c:pt>
                <c:pt idx="8970">
                  <c:v>0.23</c:v>
                </c:pt>
                <c:pt idx="8971">
                  <c:v>0.2</c:v>
                </c:pt>
                <c:pt idx="8972">
                  <c:v>0.39</c:v>
                </c:pt>
                <c:pt idx="8973">
                  <c:v>0.52</c:v>
                </c:pt>
                <c:pt idx="8974">
                  <c:v>0.48</c:v>
                </c:pt>
                <c:pt idx="8975">
                  <c:v>0.4</c:v>
                </c:pt>
                <c:pt idx="8976">
                  <c:v>0.38</c:v>
                </c:pt>
                <c:pt idx="8977">
                  <c:v>0.36</c:v>
                </c:pt>
                <c:pt idx="8978">
                  <c:v>0.45</c:v>
                </c:pt>
                <c:pt idx="8979">
                  <c:v>0.41</c:v>
                </c:pt>
                <c:pt idx="8980">
                  <c:v>0.36</c:v>
                </c:pt>
                <c:pt idx="8981">
                  <c:v>0.34</c:v>
                </c:pt>
                <c:pt idx="8982">
                  <c:v>0.39</c:v>
                </c:pt>
                <c:pt idx="8983">
                  <c:v>0.37</c:v>
                </c:pt>
                <c:pt idx="8984">
                  <c:v>0.45</c:v>
                </c:pt>
                <c:pt idx="8985">
                  <c:v>0.43</c:v>
                </c:pt>
                <c:pt idx="8986">
                  <c:v>0.4</c:v>
                </c:pt>
                <c:pt idx="8987">
                  <c:v>0.39</c:v>
                </c:pt>
                <c:pt idx="8988">
                  <c:v>0.41</c:v>
                </c:pt>
                <c:pt idx="8989">
                  <c:v>0.28999999999999998</c:v>
                </c:pt>
                <c:pt idx="8990">
                  <c:v>0.25</c:v>
                </c:pt>
                <c:pt idx="8991">
                  <c:v>0.23</c:v>
                </c:pt>
                <c:pt idx="8992">
                  <c:v>0.38</c:v>
                </c:pt>
                <c:pt idx="8993">
                  <c:v>0.35</c:v>
                </c:pt>
                <c:pt idx="8994">
                  <c:v>0.4</c:v>
                </c:pt>
                <c:pt idx="8995">
                  <c:v>0.34</c:v>
                </c:pt>
                <c:pt idx="8996">
                  <c:v>0.36</c:v>
                </c:pt>
                <c:pt idx="8997">
                  <c:v>0.34</c:v>
                </c:pt>
                <c:pt idx="8998">
                  <c:v>0.37</c:v>
                </c:pt>
                <c:pt idx="8999">
                  <c:v>0.35</c:v>
                </c:pt>
                <c:pt idx="9000">
                  <c:v>0.37</c:v>
                </c:pt>
                <c:pt idx="9001">
                  <c:v>0.33</c:v>
                </c:pt>
                <c:pt idx="9002">
                  <c:v>0.36</c:v>
                </c:pt>
                <c:pt idx="9003">
                  <c:v>0.35</c:v>
                </c:pt>
                <c:pt idx="9004">
                  <c:v>0.39</c:v>
                </c:pt>
                <c:pt idx="9005">
                  <c:v>0.33</c:v>
                </c:pt>
                <c:pt idx="9006">
                  <c:v>0.28999999999999998</c:v>
                </c:pt>
                <c:pt idx="9007">
                  <c:v>0.31</c:v>
                </c:pt>
                <c:pt idx="9008">
                  <c:v>0.35</c:v>
                </c:pt>
                <c:pt idx="9009">
                  <c:v>0.41</c:v>
                </c:pt>
                <c:pt idx="9010">
                  <c:v>0.37</c:v>
                </c:pt>
                <c:pt idx="9011">
                  <c:v>0.36</c:v>
                </c:pt>
                <c:pt idx="9012">
                  <c:v>0.38</c:v>
                </c:pt>
                <c:pt idx="9013">
                  <c:v>0.36</c:v>
                </c:pt>
                <c:pt idx="9014">
                  <c:v>0.37</c:v>
                </c:pt>
                <c:pt idx="9015">
                  <c:v>0.34</c:v>
                </c:pt>
                <c:pt idx="9016">
                  <c:v>0.38</c:v>
                </c:pt>
                <c:pt idx="9017">
                  <c:v>0.45</c:v>
                </c:pt>
                <c:pt idx="9018">
                  <c:v>0.43</c:v>
                </c:pt>
                <c:pt idx="9019">
                  <c:v>0.38</c:v>
                </c:pt>
                <c:pt idx="9020">
                  <c:v>0.36</c:v>
                </c:pt>
                <c:pt idx="9021">
                  <c:v>0.31</c:v>
                </c:pt>
                <c:pt idx="9022">
                  <c:v>0.32</c:v>
                </c:pt>
                <c:pt idx="9023">
                  <c:v>0.35</c:v>
                </c:pt>
                <c:pt idx="9024">
                  <c:v>0.38</c:v>
                </c:pt>
                <c:pt idx="9025">
                  <c:v>0.36</c:v>
                </c:pt>
                <c:pt idx="9026">
                  <c:v>0.32</c:v>
                </c:pt>
                <c:pt idx="9027">
                  <c:v>0.34</c:v>
                </c:pt>
                <c:pt idx="9028">
                  <c:v>0.34</c:v>
                </c:pt>
                <c:pt idx="9029">
                  <c:v>0.62</c:v>
                </c:pt>
                <c:pt idx="9030">
                  <c:v>0.31</c:v>
                </c:pt>
                <c:pt idx="9031">
                  <c:v>0.38</c:v>
                </c:pt>
                <c:pt idx="9032">
                  <c:v>0.34</c:v>
                </c:pt>
                <c:pt idx="9033">
                  <c:v>0.36</c:v>
                </c:pt>
                <c:pt idx="9034">
                  <c:v>0.46</c:v>
                </c:pt>
                <c:pt idx="9035">
                  <c:v>0.44</c:v>
                </c:pt>
                <c:pt idx="9036">
                  <c:v>0.42</c:v>
                </c:pt>
                <c:pt idx="9037">
                  <c:v>0.37</c:v>
                </c:pt>
                <c:pt idx="9038">
                  <c:v>0.38</c:v>
                </c:pt>
                <c:pt idx="9039">
                  <c:v>0.53</c:v>
                </c:pt>
                <c:pt idx="9040">
                  <c:v>0.49</c:v>
                </c:pt>
                <c:pt idx="9041">
                  <c:v>0.52</c:v>
                </c:pt>
                <c:pt idx="9042">
                  <c:v>0.54</c:v>
                </c:pt>
                <c:pt idx="9043">
                  <c:v>0.51</c:v>
                </c:pt>
                <c:pt idx="9044">
                  <c:v>0.55000000000000004</c:v>
                </c:pt>
                <c:pt idx="9045">
                  <c:v>0.5</c:v>
                </c:pt>
                <c:pt idx="9046">
                  <c:v>0.52</c:v>
                </c:pt>
                <c:pt idx="9047">
                  <c:v>0.48</c:v>
                </c:pt>
                <c:pt idx="9048">
                  <c:v>0.47</c:v>
                </c:pt>
                <c:pt idx="9049">
                  <c:v>0.46</c:v>
                </c:pt>
                <c:pt idx="9050">
                  <c:v>0.48</c:v>
                </c:pt>
                <c:pt idx="9051">
                  <c:v>0.47</c:v>
                </c:pt>
                <c:pt idx="9052">
                  <c:v>0.45</c:v>
                </c:pt>
                <c:pt idx="9053">
                  <c:v>0.39</c:v>
                </c:pt>
                <c:pt idx="9054">
                  <c:v>0.34</c:v>
                </c:pt>
                <c:pt idx="9055">
                  <c:v>0.37</c:v>
                </c:pt>
                <c:pt idx="9056">
                  <c:v>0.42</c:v>
                </c:pt>
                <c:pt idx="9057">
                  <c:v>0.44</c:v>
                </c:pt>
                <c:pt idx="9058">
                  <c:v>0.6</c:v>
                </c:pt>
                <c:pt idx="9059">
                  <c:v>0.4</c:v>
                </c:pt>
                <c:pt idx="9060">
                  <c:v>0.36</c:v>
                </c:pt>
                <c:pt idx="9061">
                  <c:v>0.43</c:v>
                </c:pt>
                <c:pt idx="9062">
                  <c:v>0.41</c:v>
                </c:pt>
                <c:pt idx="9063">
                  <c:v>0.42</c:v>
                </c:pt>
                <c:pt idx="9064">
                  <c:v>0.41</c:v>
                </c:pt>
                <c:pt idx="9065">
                  <c:v>0.28999999999999998</c:v>
                </c:pt>
                <c:pt idx="9066">
                  <c:v>0.53</c:v>
                </c:pt>
                <c:pt idx="9067">
                  <c:v>0.8</c:v>
                </c:pt>
                <c:pt idx="9068">
                  <c:v>0.73</c:v>
                </c:pt>
                <c:pt idx="9069">
                  <c:v>0.64</c:v>
                </c:pt>
                <c:pt idx="9070">
                  <c:v>0.62</c:v>
                </c:pt>
                <c:pt idx="9071">
                  <c:v>0.54</c:v>
                </c:pt>
                <c:pt idx="9072">
                  <c:v>0.49</c:v>
                </c:pt>
                <c:pt idx="9073">
                  <c:v>0.5</c:v>
                </c:pt>
                <c:pt idx="9074">
                  <c:v>0.55000000000000004</c:v>
                </c:pt>
                <c:pt idx="9075">
                  <c:v>0.56999999999999995</c:v>
                </c:pt>
                <c:pt idx="9076">
                  <c:v>0.57999999999999996</c:v>
                </c:pt>
                <c:pt idx="9077">
                  <c:v>0.49</c:v>
                </c:pt>
                <c:pt idx="9078">
                  <c:v>0.51</c:v>
                </c:pt>
                <c:pt idx="9079">
                  <c:v>0.56999999999999995</c:v>
                </c:pt>
                <c:pt idx="9080">
                  <c:v>0.51</c:v>
                </c:pt>
                <c:pt idx="9081">
                  <c:v>0.48</c:v>
                </c:pt>
                <c:pt idx="9082">
                  <c:v>0.56000000000000005</c:v>
                </c:pt>
                <c:pt idx="9083">
                  <c:v>0.52</c:v>
                </c:pt>
                <c:pt idx="9084">
                  <c:v>0.59</c:v>
                </c:pt>
                <c:pt idx="9085">
                  <c:v>0.59</c:v>
                </c:pt>
                <c:pt idx="9086">
                  <c:v>0.55000000000000004</c:v>
                </c:pt>
                <c:pt idx="9087">
                  <c:v>0.53</c:v>
                </c:pt>
                <c:pt idx="9088">
                  <c:v>0.57999999999999996</c:v>
                </c:pt>
                <c:pt idx="9089">
                  <c:v>0.59</c:v>
                </c:pt>
                <c:pt idx="9090">
                  <c:v>0.54</c:v>
                </c:pt>
                <c:pt idx="9091">
                  <c:v>0.55000000000000004</c:v>
                </c:pt>
                <c:pt idx="9092">
                  <c:v>0.53</c:v>
                </c:pt>
                <c:pt idx="9093">
                  <c:v>0.54</c:v>
                </c:pt>
                <c:pt idx="9094">
                  <c:v>0.5</c:v>
                </c:pt>
                <c:pt idx="9095">
                  <c:v>0.55000000000000004</c:v>
                </c:pt>
                <c:pt idx="9096">
                  <c:v>0.52</c:v>
                </c:pt>
                <c:pt idx="9097">
                  <c:v>0.48</c:v>
                </c:pt>
                <c:pt idx="9098">
                  <c:v>0.53</c:v>
                </c:pt>
                <c:pt idx="9099">
                  <c:v>0.46</c:v>
                </c:pt>
                <c:pt idx="9100">
                  <c:v>0.49</c:v>
                </c:pt>
                <c:pt idx="9101">
                  <c:v>0.51</c:v>
                </c:pt>
                <c:pt idx="9102">
                  <c:v>0.51</c:v>
                </c:pt>
                <c:pt idx="9103">
                  <c:v>0.37</c:v>
                </c:pt>
                <c:pt idx="9104">
                  <c:v>0.53</c:v>
                </c:pt>
                <c:pt idx="9105">
                  <c:v>0.55000000000000004</c:v>
                </c:pt>
                <c:pt idx="9106">
                  <c:v>0.53</c:v>
                </c:pt>
                <c:pt idx="9107">
                  <c:v>0.53</c:v>
                </c:pt>
                <c:pt idx="9108">
                  <c:v>0.55000000000000004</c:v>
                </c:pt>
                <c:pt idx="9109">
                  <c:v>0.48</c:v>
                </c:pt>
                <c:pt idx="9110">
                  <c:v>0.45</c:v>
                </c:pt>
                <c:pt idx="9111">
                  <c:v>0.51</c:v>
                </c:pt>
                <c:pt idx="9112">
                  <c:v>0.52</c:v>
                </c:pt>
                <c:pt idx="9113">
                  <c:v>0.56000000000000005</c:v>
                </c:pt>
                <c:pt idx="9114">
                  <c:v>0.45</c:v>
                </c:pt>
                <c:pt idx="9115">
                  <c:v>0.47</c:v>
                </c:pt>
                <c:pt idx="9116">
                  <c:v>0.43</c:v>
                </c:pt>
                <c:pt idx="9117">
                  <c:v>0.46</c:v>
                </c:pt>
                <c:pt idx="9118">
                  <c:v>0.49</c:v>
                </c:pt>
                <c:pt idx="9119">
                  <c:v>0.47</c:v>
                </c:pt>
                <c:pt idx="9120">
                  <c:v>0.45</c:v>
                </c:pt>
                <c:pt idx="9121">
                  <c:v>0.48</c:v>
                </c:pt>
                <c:pt idx="9122">
                  <c:v>0.44</c:v>
                </c:pt>
                <c:pt idx="9123">
                  <c:v>0.46</c:v>
                </c:pt>
                <c:pt idx="9124">
                  <c:v>0.43</c:v>
                </c:pt>
                <c:pt idx="9125">
                  <c:v>0.44</c:v>
                </c:pt>
                <c:pt idx="9126">
                  <c:v>0.48</c:v>
                </c:pt>
                <c:pt idx="9127">
                  <c:v>0.49</c:v>
                </c:pt>
                <c:pt idx="9128">
                  <c:v>0.51</c:v>
                </c:pt>
                <c:pt idx="9129">
                  <c:v>0.54</c:v>
                </c:pt>
                <c:pt idx="9130">
                  <c:v>0.54</c:v>
                </c:pt>
                <c:pt idx="9131">
                  <c:v>0.55000000000000004</c:v>
                </c:pt>
                <c:pt idx="9132">
                  <c:v>0.54</c:v>
                </c:pt>
                <c:pt idx="9133">
                  <c:v>0.5</c:v>
                </c:pt>
                <c:pt idx="9134">
                  <c:v>0.46</c:v>
                </c:pt>
                <c:pt idx="9135">
                  <c:v>0.51</c:v>
                </c:pt>
                <c:pt idx="9136">
                  <c:v>0.53</c:v>
                </c:pt>
                <c:pt idx="9137">
                  <c:v>0.59</c:v>
                </c:pt>
                <c:pt idx="9138">
                  <c:v>0.5</c:v>
                </c:pt>
                <c:pt idx="9139">
                  <c:v>0.57999999999999996</c:v>
                </c:pt>
                <c:pt idx="9140">
                  <c:v>0.59</c:v>
                </c:pt>
                <c:pt idx="9141">
                  <c:v>0.53</c:v>
                </c:pt>
                <c:pt idx="9142">
                  <c:v>0.51</c:v>
                </c:pt>
                <c:pt idx="9143">
                  <c:v>0.48</c:v>
                </c:pt>
                <c:pt idx="9144">
                  <c:v>0.55000000000000004</c:v>
                </c:pt>
                <c:pt idx="9145">
                  <c:v>0.52</c:v>
                </c:pt>
                <c:pt idx="9146">
                  <c:v>0.57999999999999996</c:v>
                </c:pt>
                <c:pt idx="9147">
                  <c:v>0.54</c:v>
                </c:pt>
                <c:pt idx="9148">
                  <c:v>0.5</c:v>
                </c:pt>
                <c:pt idx="9149">
                  <c:v>0.57999999999999996</c:v>
                </c:pt>
                <c:pt idx="9150">
                  <c:v>0.64</c:v>
                </c:pt>
                <c:pt idx="9151">
                  <c:v>0.46</c:v>
                </c:pt>
                <c:pt idx="9152">
                  <c:v>0.4</c:v>
                </c:pt>
                <c:pt idx="9153">
                  <c:v>0.48</c:v>
                </c:pt>
                <c:pt idx="9154">
                  <c:v>0.53</c:v>
                </c:pt>
                <c:pt idx="9155">
                  <c:v>0.5</c:v>
                </c:pt>
                <c:pt idx="9156">
                  <c:v>0.48</c:v>
                </c:pt>
                <c:pt idx="9157">
                  <c:v>0.28999999999999998</c:v>
                </c:pt>
                <c:pt idx="9158">
                  <c:v>0.32</c:v>
                </c:pt>
                <c:pt idx="9159">
                  <c:v>0.34</c:v>
                </c:pt>
                <c:pt idx="9160">
                  <c:v>0.33</c:v>
                </c:pt>
                <c:pt idx="9161">
                  <c:v>0.31</c:v>
                </c:pt>
                <c:pt idx="9162">
                  <c:v>0.28999999999999998</c:v>
                </c:pt>
                <c:pt idx="9163">
                  <c:v>0.32</c:v>
                </c:pt>
                <c:pt idx="9164">
                  <c:v>0.34</c:v>
                </c:pt>
                <c:pt idx="9165">
                  <c:v>0.33</c:v>
                </c:pt>
                <c:pt idx="9166">
                  <c:v>0.35</c:v>
                </c:pt>
                <c:pt idx="9167">
                  <c:v>0.38</c:v>
                </c:pt>
                <c:pt idx="9168">
                  <c:v>0.36</c:v>
                </c:pt>
                <c:pt idx="9169">
                  <c:v>0.34</c:v>
                </c:pt>
                <c:pt idx="9170">
                  <c:v>0.37</c:v>
                </c:pt>
                <c:pt idx="9171">
                  <c:v>0.32</c:v>
                </c:pt>
                <c:pt idx="9172">
                  <c:v>0.33</c:v>
                </c:pt>
                <c:pt idx="9173">
                  <c:v>0.32</c:v>
                </c:pt>
                <c:pt idx="9174">
                  <c:v>0.26</c:v>
                </c:pt>
                <c:pt idx="9175">
                  <c:v>0.34</c:v>
                </c:pt>
                <c:pt idx="9176">
                  <c:v>0.33</c:v>
                </c:pt>
                <c:pt idx="9177">
                  <c:v>0.32</c:v>
                </c:pt>
                <c:pt idx="9178">
                  <c:v>0.35</c:v>
                </c:pt>
                <c:pt idx="9179">
                  <c:v>0.36</c:v>
                </c:pt>
                <c:pt idx="9180">
                  <c:v>0.35</c:v>
                </c:pt>
                <c:pt idx="9181">
                  <c:v>0.37</c:v>
                </c:pt>
                <c:pt idx="9182">
                  <c:v>0.41</c:v>
                </c:pt>
                <c:pt idx="9183">
                  <c:v>0.37</c:v>
                </c:pt>
                <c:pt idx="9184">
                  <c:v>0.39</c:v>
                </c:pt>
                <c:pt idx="9185">
                  <c:v>0.4</c:v>
                </c:pt>
                <c:pt idx="9186">
                  <c:v>0.34</c:v>
                </c:pt>
                <c:pt idx="9187">
                  <c:v>0.28999999999999998</c:v>
                </c:pt>
                <c:pt idx="9188">
                  <c:v>0.36</c:v>
                </c:pt>
                <c:pt idx="9189">
                  <c:v>0.37</c:v>
                </c:pt>
                <c:pt idx="9190">
                  <c:v>0.32</c:v>
                </c:pt>
                <c:pt idx="9191">
                  <c:v>0.28999999999999998</c:v>
                </c:pt>
                <c:pt idx="9192">
                  <c:v>0.32</c:v>
                </c:pt>
                <c:pt idx="9193">
                  <c:v>0.43</c:v>
                </c:pt>
                <c:pt idx="9194">
                  <c:v>0.48</c:v>
                </c:pt>
                <c:pt idx="9195">
                  <c:v>0.51</c:v>
                </c:pt>
                <c:pt idx="9196">
                  <c:v>0.41</c:v>
                </c:pt>
                <c:pt idx="9197">
                  <c:v>0.43</c:v>
                </c:pt>
                <c:pt idx="9198">
                  <c:v>0.39</c:v>
                </c:pt>
                <c:pt idx="9199">
                  <c:v>0.3</c:v>
                </c:pt>
                <c:pt idx="9200">
                  <c:v>0.37</c:v>
                </c:pt>
                <c:pt idx="9201">
                  <c:v>0.33</c:v>
                </c:pt>
                <c:pt idx="9202">
                  <c:v>0.36</c:v>
                </c:pt>
                <c:pt idx="9203">
                  <c:v>0.43</c:v>
                </c:pt>
                <c:pt idx="9204">
                  <c:v>0.38</c:v>
                </c:pt>
                <c:pt idx="9205">
                  <c:v>0.32</c:v>
                </c:pt>
                <c:pt idx="9206">
                  <c:v>0.35</c:v>
                </c:pt>
                <c:pt idx="9207">
                  <c:v>0.33</c:v>
                </c:pt>
                <c:pt idx="9208">
                  <c:v>0.36</c:v>
                </c:pt>
                <c:pt idx="9209">
                  <c:v>0.28000000000000003</c:v>
                </c:pt>
                <c:pt idx="9210">
                  <c:v>0.28999999999999998</c:v>
                </c:pt>
                <c:pt idx="9211">
                  <c:v>0.28999999999999998</c:v>
                </c:pt>
                <c:pt idx="9212">
                  <c:v>0.28000000000000003</c:v>
                </c:pt>
                <c:pt idx="9213">
                  <c:v>0.3</c:v>
                </c:pt>
                <c:pt idx="9214">
                  <c:v>0.36</c:v>
                </c:pt>
                <c:pt idx="9215">
                  <c:v>0.38</c:v>
                </c:pt>
                <c:pt idx="9216">
                  <c:v>0.37</c:v>
                </c:pt>
                <c:pt idx="9217">
                  <c:v>0.39</c:v>
                </c:pt>
                <c:pt idx="9218">
                  <c:v>0.35</c:v>
                </c:pt>
                <c:pt idx="9219">
                  <c:v>0.38</c:v>
                </c:pt>
                <c:pt idx="9220">
                  <c:v>0.36</c:v>
                </c:pt>
                <c:pt idx="9221">
                  <c:v>0.36</c:v>
                </c:pt>
                <c:pt idx="9222">
                  <c:v>0.34</c:v>
                </c:pt>
                <c:pt idx="9223">
                  <c:v>0.4</c:v>
                </c:pt>
                <c:pt idx="9224">
                  <c:v>0.36</c:v>
                </c:pt>
                <c:pt idx="9225">
                  <c:v>0.4</c:v>
                </c:pt>
                <c:pt idx="9226">
                  <c:v>0.37</c:v>
                </c:pt>
                <c:pt idx="9227">
                  <c:v>0.42</c:v>
                </c:pt>
                <c:pt idx="9228">
                  <c:v>0.4</c:v>
                </c:pt>
                <c:pt idx="9229">
                  <c:v>0.48</c:v>
                </c:pt>
                <c:pt idx="9230">
                  <c:v>0.52</c:v>
                </c:pt>
                <c:pt idx="9231">
                  <c:v>0.56999999999999995</c:v>
                </c:pt>
                <c:pt idx="9232">
                  <c:v>0.78</c:v>
                </c:pt>
                <c:pt idx="9233">
                  <c:v>0.71</c:v>
                </c:pt>
                <c:pt idx="9234">
                  <c:v>0.62</c:v>
                </c:pt>
                <c:pt idx="9235">
                  <c:v>0.59</c:v>
                </c:pt>
                <c:pt idx="9236">
                  <c:v>0.54</c:v>
                </c:pt>
                <c:pt idx="9237">
                  <c:v>0.44</c:v>
                </c:pt>
                <c:pt idx="9238">
                  <c:v>0.42</c:v>
                </c:pt>
                <c:pt idx="9239">
                  <c:v>0.37</c:v>
                </c:pt>
                <c:pt idx="9240">
                  <c:v>0.35</c:v>
                </c:pt>
                <c:pt idx="9241">
                  <c:v>0.3</c:v>
                </c:pt>
                <c:pt idx="9242">
                  <c:v>0.28999999999999998</c:v>
                </c:pt>
                <c:pt idx="9243">
                  <c:v>0.28999999999999998</c:v>
                </c:pt>
                <c:pt idx="9244">
                  <c:v>0.32</c:v>
                </c:pt>
                <c:pt idx="9245">
                  <c:v>0.36</c:v>
                </c:pt>
                <c:pt idx="9246">
                  <c:v>0.35</c:v>
                </c:pt>
                <c:pt idx="9247">
                  <c:v>0.38</c:v>
                </c:pt>
                <c:pt idx="9248">
                  <c:v>0.42</c:v>
                </c:pt>
                <c:pt idx="9249">
                  <c:v>0.77</c:v>
                </c:pt>
                <c:pt idx="9250">
                  <c:v>0.6</c:v>
                </c:pt>
                <c:pt idx="9251">
                  <c:v>0.66</c:v>
                </c:pt>
                <c:pt idx="9252">
                  <c:v>0.71</c:v>
                </c:pt>
                <c:pt idx="9253">
                  <c:v>0.6</c:v>
                </c:pt>
                <c:pt idx="9254">
                  <c:v>0.63</c:v>
                </c:pt>
                <c:pt idx="9255">
                  <c:v>0.61</c:v>
                </c:pt>
                <c:pt idx="9256">
                  <c:v>0.56999999999999995</c:v>
                </c:pt>
                <c:pt idx="9257">
                  <c:v>0.53</c:v>
                </c:pt>
                <c:pt idx="9258">
                  <c:v>0.51</c:v>
                </c:pt>
                <c:pt idx="9259">
                  <c:v>0.48</c:v>
                </c:pt>
                <c:pt idx="9260">
                  <c:v>0.53</c:v>
                </c:pt>
                <c:pt idx="9261">
                  <c:v>0.49</c:v>
                </c:pt>
                <c:pt idx="9262">
                  <c:v>0.56000000000000005</c:v>
                </c:pt>
                <c:pt idx="9263">
                  <c:v>0.48</c:v>
                </c:pt>
                <c:pt idx="9264">
                  <c:v>0.51</c:v>
                </c:pt>
                <c:pt idx="9265">
                  <c:v>0.56000000000000005</c:v>
                </c:pt>
                <c:pt idx="9266">
                  <c:v>0.44</c:v>
                </c:pt>
                <c:pt idx="9267">
                  <c:v>0.46</c:v>
                </c:pt>
                <c:pt idx="9268">
                  <c:v>0.49</c:v>
                </c:pt>
                <c:pt idx="9269">
                  <c:v>0.66</c:v>
                </c:pt>
                <c:pt idx="9270">
                  <c:v>0.59</c:v>
                </c:pt>
                <c:pt idx="9271">
                  <c:v>0.56999999999999995</c:v>
                </c:pt>
                <c:pt idx="9272">
                  <c:v>0.61</c:v>
                </c:pt>
                <c:pt idx="9273">
                  <c:v>0.67</c:v>
                </c:pt>
                <c:pt idx="9274">
                  <c:v>0.66</c:v>
                </c:pt>
                <c:pt idx="9275">
                  <c:v>0.65</c:v>
                </c:pt>
                <c:pt idx="9276">
                  <c:v>0.59</c:v>
                </c:pt>
                <c:pt idx="9277">
                  <c:v>0.64</c:v>
                </c:pt>
                <c:pt idx="9278">
                  <c:v>0.62</c:v>
                </c:pt>
                <c:pt idx="9279">
                  <c:v>0.56999999999999995</c:v>
                </c:pt>
                <c:pt idx="9280">
                  <c:v>0.54</c:v>
                </c:pt>
                <c:pt idx="9281">
                  <c:v>0.49</c:v>
                </c:pt>
                <c:pt idx="9282">
                  <c:v>0.42</c:v>
                </c:pt>
                <c:pt idx="9283">
                  <c:v>0.5</c:v>
                </c:pt>
                <c:pt idx="9284">
                  <c:v>0.47</c:v>
                </c:pt>
                <c:pt idx="9285">
                  <c:v>0.51</c:v>
                </c:pt>
                <c:pt idx="9286">
                  <c:v>0.56999999999999995</c:v>
                </c:pt>
                <c:pt idx="9287">
                  <c:v>0.51</c:v>
                </c:pt>
                <c:pt idx="9288">
                  <c:v>0.46</c:v>
                </c:pt>
                <c:pt idx="9289">
                  <c:v>0.51</c:v>
                </c:pt>
                <c:pt idx="9290">
                  <c:v>0.46</c:v>
                </c:pt>
                <c:pt idx="9291">
                  <c:v>0.41</c:v>
                </c:pt>
                <c:pt idx="9292">
                  <c:v>0.39</c:v>
                </c:pt>
                <c:pt idx="9293">
                  <c:v>0.51</c:v>
                </c:pt>
                <c:pt idx="9294">
                  <c:v>0.49</c:v>
                </c:pt>
                <c:pt idx="9295">
                  <c:v>0.53</c:v>
                </c:pt>
                <c:pt idx="9296">
                  <c:v>0.52</c:v>
                </c:pt>
                <c:pt idx="9297">
                  <c:v>0.5</c:v>
                </c:pt>
                <c:pt idx="9298">
                  <c:v>0.54</c:v>
                </c:pt>
                <c:pt idx="9299">
                  <c:v>0.55000000000000004</c:v>
                </c:pt>
                <c:pt idx="9300">
                  <c:v>0.54</c:v>
                </c:pt>
                <c:pt idx="9301">
                  <c:v>0.55000000000000004</c:v>
                </c:pt>
                <c:pt idx="9302">
                  <c:v>0.52</c:v>
                </c:pt>
                <c:pt idx="9303">
                  <c:v>0.56000000000000005</c:v>
                </c:pt>
                <c:pt idx="9304">
                  <c:v>0.64</c:v>
                </c:pt>
                <c:pt idx="9305">
                  <c:v>0.61</c:v>
                </c:pt>
                <c:pt idx="9306">
                  <c:v>0.59</c:v>
                </c:pt>
                <c:pt idx="9307">
                  <c:v>0.56999999999999995</c:v>
                </c:pt>
                <c:pt idx="9308">
                  <c:v>0.54</c:v>
                </c:pt>
                <c:pt idx="9309">
                  <c:v>0.45</c:v>
                </c:pt>
                <c:pt idx="9310">
                  <c:v>0.49</c:v>
                </c:pt>
                <c:pt idx="9311">
                  <c:v>0.52</c:v>
                </c:pt>
                <c:pt idx="9312">
                  <c:v>0.56000000000000005</c:v>
                </c:pt>
                <c:pt idx="9313">
                  <c:v>0.52</c:v>
                </c:pt>
                <c:pt idx="9314">
                  <c:v>0.49</c:v>
                </c:pt>
                <c:pt idx="9315">
                  <c:v>0.46</c:v>
                </c:pt>
                <c:pt idx="9316">
                  <c:v>0.64</c:v>
                </c:pt>
                <c:pt idx="9317">
                  <c:v>0.18</c:v>
                </c:pt>
                <c:pt idx="9318">
                  <c:v>0.28999999999999998</c:v>
                </c:pt>
                <c:pt idx="9319">
                  <c:v>0.52</c:v>
                </c:pt>
                <c:pt idx="9320">
                  <c:v>1.04</c:v>
                </c:pt>
                <c:pt idx="9321">
                  <c:v>0.6</c:v>
                </c:pt>
                <c:pt idx="9322">
                  <c:v>0.72</c:v>
                </c:pt>
                <c:pt idx="9323">
                  <c:v>0.72</c:v>
                </c:pt>
                <c:pt idx="9324">
                  <c:v>0.59</c:v>
                </c:pt>
                <c:pt idx="9325">
                  <c:v>0.59</c:v>
                </c:pt>
                <c:pt idx="9326">
                  <c:v>1.18</c:v>
                </c:pt>
                <c:pt idx="9327">
                  <c:v>0.88</c:v>
                </c:pt>
                <c:pt idx="9328">
                  <c:v>0.57999999999999996</c:v>
                </c:pt>
                <c:pt idx="9329">
                  <c:v>0.56000000000000005</c:v>
                </c:pt>
                <c:pt idx="9330">
                  <c:v>0.6</c:v>
                </c:pt>
                <c:pt idx="9331">
                  <c:v>0.57999999999999996</c:v>
                </c:pt>
                <c:pt idx="9332">
                  <c:v>0.52</c:v>
                </c:pt>
                <c:pt idx="9333">
                  <c:v>0.53</c:v>
                </c:pt>
                <c:pt idx="9334">
                  <c:v>0.55000000000000004</c:v>
                </c:pt>
                <c:pt idx="9335">
                  <c:v>0.49</c:v>
                </c:pt>
                <c:pt idx="9336">
                  <c:v>0.51</c:v>
                </c:pt>
                <c:pt idx="9337">
                  <c:v>0.48</c:v>
                </c:pt>
                <c:pt idx="9338">
                  <c:v>0.5</c:v>
                </c:pt>
                <c:pt idx="9339">
                  <c:v>0.38</c:v>
                </c:pt>
                <c:pt idx="9340">
                  <c:v>0.35</c:v>
                </c:pt>
                <c:pt idx="9341">
                  <c:v>0.42</c:v>
                </c:pt>
                <c:pt idx="9342">
                  <c:v>0.44</c:v>
                </c:pt>
                <c:pt idx="9343">
                  <c:v>0.68</c:v>
                </c:pt>
                <c:pt idx="9344">
                  <c:v>0.61</c:v>
                </c:pt>
                <c:pt idx="9345">
                  <c:v>0.55000000000000004</c:v>
                </c:pt>
                <c:pt idx="9346">
                  <c:v>0.46</c:v>
                </c:pt>
                <c:pt idx="9347">
                  <c:v>0.4</c:v>
                </c:pt>
                <c:pt idx="9348">
                  <c:v>0.4</c:v>
                </c:pt>
                <c:pt idx="9349">
                  <c:v>0.46</c:v>
                </c:pt>
                <c:pt idx="9350">
                  <c:v>0.51</c:v>
                </c:pt>
                <c:pt idx="9351">
                  <c:v>0.37</c:v>
                </c:pt>
                <c:pt idx="9352">
                  <c:v>0.47</c:v>
                </c:pt>
                <c:pt idx="9353">
                  <c:v>0.56000000000000005</c:v>
                </c:pt>
                <c:pt idx="9354">
                  <c:v>0.49</c:v>
                </c:pt>
                <c:pt idx="9355">
                  <c:v>0.45</c:v>
                </c:pt>
                <c:pt idx="9356">
                  <c:v>0.41</c:v>
                </c:pt>
                <c:pt idx="9357">
                  <c:v>0.39</c:v>
                </c:pt>
                <c:pt idx="9358">
                  <c:v>0.41</c:v>
                </c:pt>
                <c:pt idx="9359">
                  <c:v>0.36</c:v>
                </c:pt>
                <c:pt idx="9360">
                  <c:v>0.33</c:v>
                </c:pt>
                <c:pt idx="9361">
                  <c:v>0.37</c:v>
                </c:pt>
                <c:pt idx="9362">
                  <c:v>0.3</c:v>
                </c:pt>
                <c:pt idx="9363">
                  <c:v>0.32</c:v>
                </c:pt>
                <c:pt idx="9364">
                  <c:v>0.35</c:v>
                </c:pt>
                <c:pt idx="9365">
                  <c:v>0.31</c:v>
                </c:pt>
                <c:pt idx="9366">
                  <c:v>0.2</c:v>
                </c:pt>
                <c:pt idx="9367">
                  <c:v>0.35</c:v>
                </c:pt>
                <c:pt idx="9368">
                  <c:v>0.57999999999999996</c:v>
                </c:pt>
                <c:pt idx="9369">
                  <c:v>0.51</c:v>
                </c:pt>
                <c:pt idx="9370">
                  <c:v>0.48</c:v>
                </c:pt>
                <c:pt idx="9371">
                  <c:v>0.52</c:v>
                </c:pt>
                <c:pt idx="9372">
                  <c:v>0.5</c:v>
                </c:pt>
                <c:pt idx="9373">
                  <c:v>0.78</c:v>
                </c:pt>
                <c:pt idx="9374">
                  <c:v>0.71</c:v>
                </c:pt>
                <c:pt idx="9375">
                  <c:v>0.48</c:v>
                </c:pt>
                <c:pt idx="9376">
                  <c:v>0.39</c:v>
                </c:pt>
                <c:pt idx="9377">
                  <c:v>0.37</c:v>
                </c:pt>
                <c:pt idx="9378">
                  <c:v>0.35</c:v>
                </c:pt>
                <c:pt idx="9379">
                  <c:v>0.4</c:v>
                </c:pt>
                <c:pt idx="9380">
                  <c:v>0.28999999999999998</c:v>
                </c:pt>
                <c:pt idx="9381">
                  <c:v>0.25</c:v>
                </c:pt>
                <c:pt idx="9382">
                  <c:v>0.39</c:v>
                </c:pt>
                <c:pt idx="9383">
                  <c:v>0.35</c:v>
                </c:pt>
                <c:pt idx="9384">
                  <c:v>0.31</c:v>
                </c:pt>
                <c:pt idx="9385">
                  <c:v>0.32</c:v>
                </c:pt>
                <c:pt idx="9386">
                  <c:v>0.28999999999999998</c:v>
                </c:pt>
                <c:pt idx="9387">
                  <c:v>0.26</c:v>
                </c:pt>
                <c:pt idx="9388">
                  <c:v>0.28999999999999998</c:v>
                </c:pt>
                <c:pt idx="9389">
                  <c:v>0.34</c:v>
                </c:pt>
                <c:pt idx="9390">
                  <c:v>0.36</c:v>
                </c:pt>
                <c:pt idx="9391">
                  <c:v>0.37</c:v>
                </c:pt>
                <c:pt idx="9392">
                  <c:v>0.41</c:v>
                </c:pt>
                <c:pt idx="9393">
                  <c:v>0.4</c:v>
                </c:pt>
                <c:pt idx="9394">
                  <c:v>0.37</c:v>
                </c:pt>
                <c:pt idx="9395">
                  <c:v>0.39</c:v>
                </c:pt>
                <c:pt idx="9396">
                  <c:v>0.38</c:v>
                </c:pt>
                <c:pt idx="9397">
                  <c:v>0.28999999999999998</c:v>
                </c:pt>
                <c:pt idx="9398">
                  <c:v>0.31</c:v>
                </c:pt>
                <c:pt idx="9399">
                  <c:v>0.34</c:v>
                </c:pt>
                <c:pt idx="9400">
                  <c:v>0.44</c:v>
                </c:pt>
                <c:pt idx="9401">
                  <c:v>0.38</c:v>
                </c:pt>
                <c:pt idx="9402">
                  <c:v>0.34</c:v>
                </c:pt>
                <c:pt idx="9403">
                  <c:v>0.39</c:v>
                </c:pt>
                <c:pt idx="9404">
                  <c:v>0.36</c:v>
                </c:pt>
                <c:pt idx="9405">
                  <c:v>0.3</c:v>
                </c:pt>
                <c:pt idx="9406">
                  <c:v>0.28999999999999998</c:v>
                </c:pt>
                <c:pt idx="9407">
                  <c:v>0.27</c:v>
                </c:pt>
                <c:pt idx="9408">
                  <c:v>0.37</c:v>
                </c:pt>
                <c:pt idx="9409">
                  <c:v>0.34</c:v>
                </c:pt>
                <c:pt idx="9410">
                  <c:v>0.28999999999999998</c:v>
                </c:pt>
                <c:pt idx="9411">
                  <c:v>0.31</c:v>
                </c:pt>
                <c:pt idx="9412">
                  <c:v>0.34</c:v>
                </c:pt>
                <c:pt idx="9413">
                  <c:v>0.33</c:v>
                </c:pt>
                <c:pt idx="9414">
                  <c:v>0.52</c:v>
                </c:pt>
                <c:pt idx="9415">
                  <c:v>0.48</c:v>
                </c:pt>
                <c:pt idx="9416">
                  <c:v>0.48</c:v>
                </c:pt>
                <c:pt idx="9417">
                  <c:v>0.43</c:v>
                </c:pt>
                <c:pt idx="9418">
                  <c:v>0.42</c:v>
                </c:pt>
                <c:pt idx="9419">
                  <c:v>0.44</c:v>
                </c:pt>
                <c:pt idx="9420">
                  <c:v>0.49</c:v>
                </c:pt>
                <c:pt idx="9421">
                  <c:v>0.48</c:v>
                </c:pt>
                <c:pt idx="9422">
                  <c:v>0.5</c:v>
                </c:pt>
                <c:pt idx="9423">
                  <c:v>0.56000000000000005</c:v>
                </c:pt>
                <c:pt idx="9424">
                  <c:v>0.51</c:v>
                </c:pt>
                <c:pt idx="9425">
                  <c:v>0.48</c:v>
                </c:pt>
                <c:pt idx="9426">
                  <c:v>0.41</c:v>
                </c:pt>
                <c:pt idx="9427">
                  <c:v>0.45</c:v>
                </c:pt>
                <c:pt idx="9428">
                  <c:v>0.41</c:v>
                </c:pt>
                <c:pt idx="9429">
                  <c:v>0.39</c:v>
                </c:pt>
                <c:pt idx="9430">
                  <c:v>0.42</c:v>
                </c:pt>
                <c:pt idx="9431">
                  <c:v>0.41</c:v>
                </c:pt>
                <c:pt idx="9432">
                  <c:v>0.43</c:v>
                </c:pt>
                <c:pt idx="9433">
                  <c:v>0.36</c:v>
                </c:pt>
                <c:pt idx="9434">
                  <c:v>0.21</c:v>
                </c:pt>
                <c:pt idx="9435">
                  <c:v>0.22</c:v>
                </c:pt>
                <c:pt idx="9436">
                  <c:v>0.23</c:v>
                </c:pt>
                <c:pt idx="9437">
                  <c:v>0.57999999999999996</c:v>
                </c:pt>
                <c:pt idx="9438">
                  <c:v>0.67</c:v>
                </c:pt>
                <c:pt idx="9439">
                  <c:v>0.67</c:v>
                </c:pt>
                <c:pt idx="9440">
                  <c:v>0.62</c:v>
                </c:pt>
                <c:pt idx="9441">
                  <c:v>0.59</c:v>
                </c:pt>
                <c:pt idx="9442">
                  <c:v>0.54</c:v>
                </c:pt>
                <c:pt idx="9443">
                  <c:v>0.41</c:v>
                </c:pt>
                <c:pt idx="9444">
                  <c:v>0.39</c:v>
                </c:pt>
                <c:pt idx="9445">
                  <c:v>0.43</c:v>
                </c:pt>
                <c:pt idx="9446">
                  <c:v>0.49</c:v>
                </c:pt>
                <c:pt idx="9447">
                  <c:v>0.46</c:v>
                </c:pt>
                <c:pt idx="9448">
                  <c:v>0.46</c:v>
                </c:pt>
                <c:pt idx="9449">
                  <c:v>0.63</c:v>
                </c:pt>
                <c:pt idx="9450">
                  <c:v>0.93</c:v>
                </c:pt>
                <c:pt idx="9451">
                  <c:v>0.99</c:v>
                </c:pt>
                <c:pt idx="9452">
                  <c:v>1.01</c:v>
                </c:pt>
                <c:pt idx="9453">
                  <c:v>0.98</c:v>
                </c:pt>
                <c:pt idx="9454">
                  <c:v>0.98</c:v>
                </c:pt>
                <c:pt idx="9455">
                  <c:v>1.01</c:v>
                </c:pt>
                <c:pt idx="9456">
                  <c:v>0.99</c:v>
                </c:pt>
                <c:pt idx="9457">
                  <c:v>1</c:v>
                </c:pt>
                <c:pt idx="9458">
                  <c:v>1.03</c:v>
                </c:pt>
                <c:pt idx="9459">
                  <c:v>1.03</c:v>
                </c:pt>
                <c:pt idx="9460">
                  <c:v>1.05</c:v>
                </c:pt>
                <c:pt idx="9461">
                  <c:v>0.19</c:v>
                </c:pt>
                <c:pt idx="9462">
                  <c:v>0.23</c:v>
                </c:pt>
                <c:pt idx="9463">
                  <c:v>0.21</c:v>
                </c:pt>
                <c:pt idx="9464">
                  <c:v>0.32</c:v>
                </c:pt>
                <c:pt idx="9465">
                  <c:v>0.31</c:v>
                </c:pt>
                <c:pt idx="9466">
                  <c:v>0.42</c:v>
                </c:pt>
                <c:pt idx="9467">
                  <c:v>0.37</c:v>
                </c:pt>
                <c:pt idx="9468">
                  <c:v>0.4</c:v>
                </c:pt>
                <c:pt idx="9469">
                  <c:v>0.52</c:v>
                </c:pt>
                <c:pt idx="9470">
                  <c:v>0.5</c:v>
                </c:pt>
                <c:pt idx="9471">
                  <c:v>0.49</c:v>
                </c:pt>
                <c:pt idx="9472">
                  <c:v>0.45</c:v>
                </c:pt>
                <c:pt idx="9473">
                  <c:v>0.54</c:v>
                </c:pt>
                <c:pt idx="9474">
                  <c:v>0.51</c:v>
                </c:pt>
                <c:pt idx="9475">
                  <c:v>0.44</c:v>
                </c:pt>
                <c:pt idx="9476">
                  <c:v>0.47</c:v>
                </c:pt>
                <c:pt idx="9477">
                  <c:v>0.41</c:v>
                </c:pt>
                <c:pt idx="9478">
                  <c:v>0.4</c:v>
                </c:pt>
                <c:pt idx="9479">
                  <c:v>0.39</c:v>
                </c:pt>
                <c:pt idx="9480">
                  <c:v>0.35</c:v>
                </c:pt>
                <c:pt idx="9481">
                  <c:v>0.33</c:v>
                </c:pt>
                <c:pt idx="9482">
                  <c:v>0.4</c:v>
                </c:pt>
                <c:pt idx="9483">
                  <c:v>0.38</c:v>
                </c:pt>
                <c:pt idx="9484">
                  <c:v>0.37</c:v>
                </c:pt>
                <c:pt idx="9485">
                  <c:v>0.16</c:v>
                </c:pt>
                <c:pt idx="9486">
                  <c:v>0.23</c:v>
                </c:pt>
                <c:pt idx="9487">
                  <c:v>0.24</c:v>
                </c:pt>
                <c:pt idx="9488">
                  <c:v>0.31</c:v>
                </c:pt>
                <c:pt idx="9489">
                  <c:v>0.39</c:v>
                </c:pt>
                <c:pt idx="9490">
                  <c:v>0.5</c:v>
                </c:pt>
                <c:pt idx="9491">
                  <c:v>0.52</c:v>
                </c:pt>
                <c:pt idx="9492">
                  <c:v>0.94</c:v>
                </c:pt>
                <c:pt idx="9493">
                  <c:v>0.84</c:v>
                </c:pt>
                <c:pt idx="9494">
                  <c:v>0.79</c:v>
                </c:pt>
                <c:pt idx="9495">
                  <c:v>0.74</c:v>
                </c:pt>
                <c:pt idx="9496">
                  <c:v>0.7</c:v>
                </c:pt>
                <c:pt idx="9497">
                  <c:v>0.76</c:v>
                </c:pt>
                <c:pt idx="9498">
                  <c:v>0.51</c:v>
                </c:pt>
                <c:pt idx="9499">
                  <c:v>0.46</c:v>
                </c:pt>
                <c:pt idx="9500">
                  <c:v>0.51</c:v>
                </c:pt>
                <c:pt idx="9501">
                  <c:v>0.56000000000000005</c:v>
                </c:pt>
                <c:pt idx="9502">
                  <c:v>0.69</c:v>
                </c:pt>
                <c:pt idx="9503">
                  <c:v>0.38</c:v>
                </c:pt>
                <c:pt idx="9504">
                  <c:v>0.45</c:v>
                </c:pt>
                <c:pt idx="9505">
                  <c:v>0.33</c:v>
                </c:pt>
                <c:pt idx="9506">
                  <c:v>0.41</c:v>
                </c:pt>
                <c:pt idx="9507">
                  <c:v>0.45</c:v>
                </c:pt>
                <c:pt idx="9508">
                  <c:v>0.38</c:v>
                </c:pt>
                <c:pt idx="9509">
                  <c:v>0.75</c:v>
                </c:pt>
                <c:pt idx="9510">
                  <c:v>0.82</c:v>
                </c:pt>
                <c:pt idx="9511">
                  <c:v>0.73</c:v>
                </c:pt>
                <c:pt idx="9512">
                  <c:v>0.4</c:v>
                </c:pt>
                <c:pt idx="9513">
                  <c:v>0.34</c:v>
                </c:pt>
                <c:pt idx="9514">
                  <c:v>0.5</c:v>
                </c:pt>
                <c:pt idx="9515">
                  <c:v>0.38</c:v>
                </c:pt>
                <c:pt idx="9516">
                  <c:v>0.35</c:v>
                </c:pt>
                <c:pt idx="9517">
                  <c:v>0.31</c:v>
                </c:pt>
                <c:pt idx="9518">
                  <c:v>0.33</c:v>
                </c:pt>
                <c:pt idx="9519">
                  <c:v>0.41</c:v>
                </c:pt>
                <c:pt idx="9520">
                  <c:v>0.48</c:v>
                </c:pt>
                <c:pt idx="9521">
                  <c:v>0.46</c:v>
                </c:pt>
                <c:pt idx="9522">
                  <c:v>0.45</c:v>
                </c:pt>
                <c:pt idx="9523">
                  <c:v>0.48</c:v>
                </c:pt>
                <c:pt idx="9524">
                  <c:v>0.49</c:v>
                </c:pt>
                <c:pt idx="9525">
                  <c:v>0.42</c:v>
                </c:pt>
                <c:pt idx="9526">
                  <c:v>0.41</c:v>
                </c:pt>
                <c:pt idx="9527">
                  <c:v>0.39</c:v>
                </c:pt>
                <c:pt idx="9528">
                  <c:v>0.4</c:v>
                </c:pt>
                <c:pt idx="9529">
                  <c:v>0.38</c:v>
                </c:pt>
                <c:pt idx="9530">
                  <c:v>0.43</c:v>
                </c:pt>
                <c:pt idx="9531">
                  <c:v>0.41</c:v>
                </c:pt>
                <c:pt idx="9532">
                  <c:v>0.44</c:v>
                </c:pt>
                <c:pt idx="9533">
                  <c:v>0.45</c:v>
                </c:pt>
                <c:pt idx="9534">
                  <c:v>0.33</c:v>
                </c:pt>
                <c:pt idx="9535">
                  <c:v>0.24</c:v>
                </c:pt>
                <c:pt idx="9536">
                  <c:v>0.7</c:v>
                </c:pt>
                <c:pt idx="9537">
                  <c:v>0.68</c:v>
                </c:pt>
                <c:pt idx="9538">
                  <c:v>0.64</c:v>
                </c:pt>
                <c:pt idx="9539">
                  <c:v>0.62</c:v>
                </c:pt>
                <c:pt idx="9540">
                  <c:v>0.65</c:v>
                </c:pt>
                <c:pt idx="9541">
                  <c:v>0.63</c:v>
                </c:pt>
                <c:pt idx="9542">
                  <c:v>0.66</c:v>
                </c:pt>
                <c:pt idx="9543">
                  <c:v>0.61</c:v>
                </c:pt>
                <c:pt idx="9544">
                  <c:v>0.65</c:v>
                </c:pt>
                <c:pt idx="9545">
                  <c:v>0.66</c:v>
                </c:pt>
                <c:pt idx="9546">
                  <c:v>0.62</c:v>
                </c:pt>
                <c:pt idx="9547">
                  <c:v>0.51</c:v>
                </c:pt>
                <c:pt idx="9548">
                  <c:v>0.47</c:v>
                </c:pt>
                <c:pt idx="9549">
                  <c:v>0.45</c:v>
                </c:pt>
                <c:pt idx="9550">
                  <c:v>0.4</c:v>
                </c:pt>
                <c:pt idx="9551">
                  <c:v>0.38</c:v>
                </c:pt>
                <c:pt idx="9552">
                  <c:v>0.37</c:v>
                </c:pt>
                <c:pt idx="9553">
                  <c:v>0.3</c:v>
                </c:pt>
                <c:pt idx="9554">
                  <c:v>0.4</c:v>
                </c:pt>
                <c:pt idx="9555">
                  <c:v>0.55000000000000004</c:v>
                </c:pt>
                <c:pt idx="9556">
                  <c:v>0.3</c:v>
                </c:pt>
                <c:pt idx="9557">
                  <c:v>0.47</c:v>
                </c:pt>
                <c:pt idx="9558">
                  <c:v>0.6</c:v>
                </c:pt>
                <c:pt idx="9559">
                  <c:v>0.63</c:v>
                </c:pt>
                <c:pt idx="9560">
                  <c:v>0.35</c:v>
                </c:pt>
                <c:pt idx="9561">
                  <c:v>0.63</c:v>
                </c:pt>
                <c:pt idx="9562">
                  <c:v>0.46</c:v>
                </c:pt>
                <c:pt idx="9563">
                  <c:v>0.71</c:v>
                </c:pt>
                <c:pt idx="9564">
                  <c:v>0.32</c:v>
                </c:pt>
                <c:pt idx="9565">
                  <c:v>0.47</c:v>
                </c:pt>
                <c:pt idx="9566">
                  <c:v>0.5</c:v>
                </c:pt>
                <c:pt idx="9567">
                  <c:v>0.62</c:v>
                </c:pt>
                <c:pt idx="9568">
                  <c:v>0.47</c:v>
                </c:pt>
                <c:pt idx="9569">
                  <c:v>0.55000000000000004</c:v>
                </c:pt>
                <c:pt idx="9570">
                  <c:v>0.66</c:v>
                </c:pt>
                <c:pt idx="9571">
                  <c:v>0.44</c:v>
                </c:pt>
                <c:pt idx="9572">
                  <c:v>0.4</c:v>
                </c:pt>
                <c:pt idx="9573">
                  <c:v>0.42</c:v>
                </c:pt>
                <c:pt idx="9574">
                  <c:v>0.37</c:v>
                </c:pt>
                <c:pt idx="9575">
                  <c:v>0.41</c:v>
                </c:pt>
                <c:pt idx="9576">
                  <c:v>0.44</c:v>
                </c:pt>
                <c:pt idx="9577">
                  <c:v>0.46</c:v>
                </c:pt>
                <c:pt idx="9578">
                  <c:v>0.37</c:v>
                </c:pt>
                <c:pt idx="9579">
                  <c:v>0.45</c:v>
                </c:pt>
                <c:pt idx="9580">
                  <c:v>0.39</c:v>
                </c:pt>
                <c:pt idx="9581">
                  <c:v>0.43</c:v>
                </c:pt>
                <c:pt idx="9582">
                  <c:v>0.5</c:v>
                </c:pt>
                <c:pt idx="9583">
                  <c:v>0.32</c:v>
                </c:pt>
                <c:pt idx="9584">
                  <c:v>0.2</c:v>
                </c:pt>
                <c:pt idx="9585">
                  <c:v>0.17</c:v>
                </c:pt>
                <c:pt idx="9586">
                  <c:v>0.28000000000000003</c:v>
                </c:pt>
                <c:pt idx="9587">
                  <c:v>0.72</c:v>
                </c:pt>
                <c:pt idx="9588">
                  <c:v>0.84</c:v>
                </c:pt>
                <c:pt idx="9589">
                  <c:v>0.78</c:v>
                </c:pt>
                <c:pt idx="9590">
                  <c:v>0.54</c:v>
                </c:pt>
                <c:pt idx="9591">
                  <c:v>0.34</c:v>
                </c:pt>
                <c:pt idx="9592">
                  <c:v>0.22</c:v>
                </c:pt>
                <c:pt idx="9593">
                  <c:v>0.18</c:v>
                </c:pt>
                <c:pt idx="9594">
                  <c:v>0.35</c:v>
                </c:pt>
                <c:pt idx="9595">
                  <c:v>0.24</c:v>
                </c:pt>
                <c:pt idx="9596">
                  <c:v>0.18</c:v>
                </c:pt>
                <c:pt idx="9597">
                  <c:v>0.26</c:v>
                </c:pt>
                <c:pt idx="9598">
                  <c:v>0.21</c:v>
                </c:pt>
                <c:pt idx="9599">
                  <c:v>0.31</c:v>
                </c:pt>
                <c:pt idx="9600">
                  <c:v>0.36</c:v>
                </c:pt>
                <c:pt idx="9601">
                  <c:v>0.41</c:v>
                </c:pt>
                <c:pt idx="9602">
                  <c:v>0.56999999999999995</c:v>
                </c:pt>
                <c:pt idx="9603">
                  <c:v>1.88</c:v>
                </c:pt>
                <c:pt idx="9604">
                  <c:v>1.1100000000000001</c:v>
                </c:pt>
                <c:pt idx="9605">
                  <c:v>0.66</c:v>
                </c:pt>
                <c:pt idx="9606">
                  <c:v>0.41</c:v>
                </c:pt>
                <c:pt idx="9607">
                  <c:v>0.47</c:v>
                </c:pt>
                <c:pt idx="9608">
                  <c:v>0.1</c:v>
                </c:pt>
                <c:pt idx="9609">
                  <c:v>0.65</c:v>
                </c:pt>
                <c:pt idx="9610">
                  <c:v>0.54</c:v>
                </c:pt>
                <c:pt idx="9611">
                  <c:v>0.78</c:v>
                </c:pt>
                <c:pt idx="9612">
                  <c:v>0.6</c:v>
                </c:pt>
                <c:pt idx="9613">
                  <c:v>0.88</c:v>
                </c:pt>
                <c:pt idx="9614">
                  <c:v>0.79</c:v>
                </c:pt>
                <c:pt idx="9615">
                  <c:v>0.78</c:v>
                </c:pt>
                <c:pt idx="9616">
                  <c:v>0.69</c:v>
                </c:pt>
                <c:pt idx="9617">
                  <c:v>0.75</c:v>
                </c:pt>
                <c:pt idx="9618">
                  <c:v>0.72</c:v>
                </c:pt>
                <c:pt idx="9619">
                  <c:v>0.69</c:v>
                </c:pt>
                <c:pt idx="9620">
                  <c:v>0.71</c:v>
                </c:pt>
                <c:pt idx="9621">
                  <c:v>0.66</c:v>
                </c:pt>
                <c:pt idx="9622">
                  <c:v>0.66</c:v>
                </c:pt>
                <c:pt idx="9623">
                  <c:v>0.19</c:v>
                </c:pt>
                <c:pt idx="9624">
                  <c:v>0.23</c:v>
                </c:pt>
                <c:pt idx="9625">
                  <c:v>0.21</c:v>
                </c:pt>
                <c:pt idx="9626">
                  <c:v>0.32</c:v>
                </c:pt>
                <c:pt idx="9627">
                  <c:v>0.31</c:v>
                </c:pt>
                <c:pt idx="9628">
                  <c:v>0.42</c:v>
                </c:pt>
                <c:pt idx="9629">
                  <c:v>0.37</c:v>
                </c:pt>
                <c:pt idx="9630">
                  <c:v>0.4</c:v>
                </c:pt>
                <c:pt idx="9631">
                  <c:v>0.52</c:v>
                </c:pt>
                <c:pt idx="9632">
                  <c:v>0.5</c:v>
                </c:pt>
                <c:pt idx="9633">
                  <c:v>0.49</c:v>
                </c:pt>
                <c:pt idx="9634">
                  <c:v>0.45</c:v>
                </c:pt>
                <c:pt idx="9635">
                  <c:v>0.54</c:v>
                </c:pt>
                <c:pt idx="9636">
                  <c:v>0.51</c:v>
                </c:pt>
                <c:pt idx="9637">
                  <c:v>0.44</c:v>
                </c:pt>
                <c:pt idx="9638">
                  <c:v>0.47</c:v>
                </c:pt>
                <c:pt idx="9639">
                  <c:v>0.41</c:v>
                </c:pt>
                <c:pt idx="9640">
                  <c:v>0.4</c:v>
                </c:pt>
                <c:pt idx="9641">
                  <c:v>0.39</c:v>
                </c:pt>
                <c:pt idx="9642">
                  <c:v>0.35</c:v>
                </c:pt>
                <c:pt idx="9643">
                  <c:v>0.33</c:v>
                </c:pt>
                <c:pt idx="9644">
                  <c:v>0.4</c:v>
                </c:pt>
                <c:pt idx="9645">
                  <c:v>0.38</c:v>
                </c:pt>
                <c:pt idx="9646">
                  <c:v>0.37</c:v>
                </c:pt>
                <c:pt idx="9647">
                  <c:v>0.76</c:v>
                </c:pt>
                <c:pt idx="9648">
                  <c:v>0.23</c:v>
                </c:pt>
                <c:pt idx="9649">
                  <c:v>0.24</c:v>
                </c:pt>
                <c:pt idx="9650">
                  <c:v>0.31</c:v>
                </c:pt>
                <c:pt idx="9651">
                  <c:v>0.39</c:v>
                </c:pt>
                <c:pt idx="9652">
                  <c:v>0.5</c:v>
                </c:pt>
                <c:pt idx="9653">
                  <c:v>0.52</c:v>
                </c:pt>
                <c:pt idx="9654">
                  <c:v>0.94</c:v>
                </c:pt>
                <c:pt idx="9655">
                  <c:v>0.84</c:v>
                </c:pt>
                <c:pt idx="9656">
                  <c:v>0.79</c:v>
                </c:pt>
                <c:pt idx="9657">
                  <c:v>0.74</c:v>
                </c:pt>
                <c:pt idx="9658">
                  <c:v>0.7</c:v>
                </c:pt>
                <c:pt idx="9659">
                  <c:v>0.76</c:v>
                </c:pt>
                <c:pt idx="9660">
                  <c:v>0.51</c:v>
                </c:pt>
                <c:pt idx="9661">
                  <c:v>0.46</c:v>
                </c:pt>
                <c:pt idx="9662">
                  <c:v>0.51</c:v>
                </c:pt>
                <c:pt idx="9663">
                  <c:v>0.56000000000000005</c:v>
                </c:pt>
                <c:pt idx="9664">
                  <c:v>0.69</c:v>
                </c:pt>
                <c:pt idx="9665">
                  <c:v>0.38</c:v>
                </c:pt>
                <c:pt idx="9666">
                  <c:v>0.45</c:v>
                </c:pt>
                <c:pt idx="9667">
                  <c:v>0.33</c:v>
                </c:pt>
                <c:pt idx="9668">
                  <c:v>0.41</c:v>
                </c:pt>
                <c:pt idx="9669">
                  <c:v>0.45</c:v>
                </c:pt>
                <c:pt idx="9670">
                  <c:v>0.38</c:v>
                </c:pt>
                <c:pt idx="9671">
                  <c:v>0.75</c:v>
                </c:pt>
                <c:pt idx="9672">
                  <c:v>0.82</c:v>
                </c:pt>
                <c:pt idx="9673">
                  <c:v>0.73</c:v>
                </c:pt>
                <c:pt idx="9674">
                  <c:v>0.4</c:v>
                </c:pt>
                <c:pt idx="9675">
                  <c:v>0.34</c:v>
                </c:pt>
                <c:pt idx="9676">
                  <c:v>0.5</c:v>
                </c:pt>
                <c:pt idx="9677">
                  <c:v>0.38</c:v>
                </c:pt>
                <c:pt idx="9678">
                  <c:v>0.35</c:v>
                </c:pt>
                <c:pt idx="9679">
                  <c:v>0.31</c:v>
                </c:pt>
                <c:pt idx="9680">
                  <c:v>0.33</c:v>
                </c:pt>
                <c:pt idx="9681">
                  <c:v>0.41</c:v>
                </c:pt>
                <c:pt idx="9682">
                  <c:v>0.48</c:v>
                </c:pt>
                <c:pt idx="9683">
                  <c:v>0.46</c:v>
                </c:pt>
                <c:pt idx="9684">
                  <c:v>0.45</c:v>
                </c:pt>
                <c:pt idx="9685">
                  <c:v>0.48</c:v>
                </c:pt>
                <c:pt idx="9686">
                  <c:v>0.49</c:v>
                </c:pt>
                <c:pt idx="9687">
                  <c:v>0.42</c:v>
                </c:pt>
                <c:pt idx="9688">
                  <c:v>0.41</c:v>
                </c:pt>
                <c:pt idx="9689">
                  <c:v>0.39</c:v>
                </c:pt>
                <c:pt idx="9690">
                  <c:v>0.4</c:v>
                </c:pt>
                <c:pt idx="9691">
                  <c:v>0.33</c:v>
                </c:pt>
                <c:pt idx="9692">
                  <c:v>0.43</c:v>
                </c:pt>
                <c:pt idx="9693">
                  <c:v>0.41</c:v>
                </c:pt>
                <c:pt idx="9694">
                  <c:v>0.44</c:v>
                </c:pt>
                <c:pt idx="9695">
                  <c:v>0.18</c:v>
                </c:pt>
                <c:pt idx="9696">
                  <c:v>0.19</c:v>
                </c:pt>
                <c:pt idx="9697">
                  <c:v>0.22</c:v>
                </c:pt>
                <c:pt idx="9698">
                  <c:v>0.38</c:v>
                </c:pt>
                <c:pt idx="9699">
                  <c:v>0.41</c:v>
                </c:pt>
                <c:pt idx="9700">
                  <c:v>0.45</c:v>
                </c:pt>
                <c:pt idx="9701">
                  <c:v>0.42</c:v>
                </c:pt>
              </c:numCache>
            </c:numRef>
          </c:xVal>
          <c:yVal>
            <c:numRef>
              <c:f>'Inf &amp; Eff (w outliers)'!$D$23:$D$9724</c:f>
              <c:numCache>
                <c:formatCode>0.00</c:formatCode>
                <c:ptCount val="9702"/>
                <c:pt idx="0">
                  <c:v>0.67</c:v>
                </c:pt>
                <c:pt idx="1">
                  <c:v>0.66</c:v>
                </c:pt>
                <c:pt idx="2">
                  <c:v>0.65</c:v>
                </c:pt>
                <c:pt idx="3">
                  <c:v>0.66</c:v>
                </c:pt>
                <c:pt idx="4">
                  <c:v>0.65</c:v>
                </c:pt>
                <c:pt idx="5">
                  <c:v>0.67</c:v>
                </c:pt>
                <c:pt idx="6">
                  <c:v>0.66</c:v>
                </c:pt>
                <c:pt idx="7">
                  <c:v>0.65</c:v>
                </c:pt>
                <c:pt idx="8">
                  <c:v>0.65</c:v>
                </c:pt>
                <c:pt idx="9">
                  <c:v>0.85</c:v>
                </c:pt>
                <c:pt idx="10">
                  <c:v>0.89</c:v>
                </c:pt>
                <c:pt idx="11">
                  <c:v>0.84</c:v>
                </c:pt>
                <c:pt idx="12">
                  <c:v>0.74</c:v>
                </c:pt>
                <c:pt idx="13">
                  <c:v>0.72</c:v>
                </c:pt>
                <c:pt idx="14">
                  <c:v>0.7</c:v>
                </c:pt>
                <c:pt idx="15">
                  <c:v>0.69</c:v>
                </c:pt>
                <c:pt idx="16">
                  <c:v>0.93</c:v>
                </c:pt>
                <c:pt idx="17">
                  <c:v>0.96</c:v>
                </c:pt>
                <c:pt idx="18">
                  <c:v>0.93</c:v>
                </c:pt>
                <c:pt idx="19">
                  <c:v>1.61</c:v>
                </c:pt>
                <c:pt idx="20">
                  <c:v>1.82</c:v>
                </c:pt>
                <c:pt idx="21">
                  <c:v>1.8</c:v>
                </c:pt>
                <c:pt idx="22">
                  <c:v>1.79</c:v>
                </c:pt>
                <c:pt idx="23">
                  <c:v>1.7</c:v>
                </c:pt>
                <c:pt idx="25">
                  <c:v>1.89</c:v>
                </c:pt>
                <c:pt idx="26">
                  <c:v>1.06</c:v>
                </c:pt>
                <c:pt idx="27">
                  <c:v>1.1000000000000001</c:v>
                </c:pt>
                <c:pt idx="28">
                  <c:v>1.82</c:v>
                </c:pt>
                <c:pt idx="29">
                  <c:v>1.95</c:v>
                </c:pt>
                <c:pt idx="30">
                  <c:v>1.74</c:v>
                </c:pt>
                <c:pt idx="31">
                  <c:v>1.74</c:v>
                </c:pt>
                <c:pt idx="32">
                  <c:v>1.74</c:v>
                </c:pt>
                <c:pt idx="33">
                  <c:v>1.38</c:v>
                </c:pt>
                <c:pt idx="34">
                  <c:v>1.39</c:v>
                </c:pt>
                <c:pt idx="35">
                  <c:v>1.28</c:v>
                </c:pt>
                <c:pt idx="36">
                  <c:v>1.1000000000000001</c:v>
                </c:pt>
                <c:pt idx="37">
                  <c:v>1.07</c:v>
                </c:pt>
                <c:pt idx="38">
                  <c:v>1.06</c:v>
                </c:pt>
                <c:pt idx="39">
                  <c:v>1.05</c:v>
                </c:pt>
                <c:pt idx="40">
                  <c:v>1.2</c:v>
                </c:pt>
                <c:pt idx="41">
                  <c:v>1.2</c:v>
                </c:pt>
                <c:pt idx="42">
                  <c:v>1.18</c:v>
                </c:pt>
                <c:pt idx="43">
                  <c:v>1.1100000000000001</c:v>
                </c:pt>
                <c:pt idx="44">
                  <c:v>1.1299999999999999</c:v>
                </c:pt>
                <c:pt idx="45">
                  <c:v>1.1399999999999999</c:v>
                </c:pt>
                <c:pt idx="46">
                  <c:v>1.1599999999999999</c:v>
                </c:pt>
                <c:pt idx="47">
                  <c:v>1.19</c:v>
                </c:pt>
                <c:pt idx="48">
                  <c:v>1.26</c:v>
                </c:pt>
                <c:pt idx="49">
                  <c:v>0</c:v>
                </c:pt>
                <c:pt idx="50">
                  <c:v>0</c:v>
                </c:pt>
                <c:pt idx="51">
                  <c:v>0</c:v>
                </c:pt>
                <c:pt idx="52">
                  <c:v>0</c:v>
                </c:pt>
                <c:pt idx="53">
                  <c:v>0</c:v>
                </c:pt>
                <c:pt idx="54">
                  <c:v>0.7</c:v>
                </c:pt>
                <c:pt idx="55">
                  <c:v>0.76</c:v>
                </c:pt>
                <c:pt idx="56">
                  <c:v>0.56000000000000005</c:v>
                </c:pt>
                <c:pt idx="57">
                  <c:v>0.69</c:v>
                </c:pt>
                <c:pt idx="58">
                  <c:v>0.68</c:v>
                </c:pt>
                <c:pt idx="59">
                  <c:v>0.63</c:v>
                </c:pt>
                <c:pt idx="60">
                  <c:v>0.63</c:v>
                </c:pt>
                <c:pt idx="61">
                  <c:v>0.82</c:v>
                </c:pt>
                <c:pt idx="62">
                  <c:v>0.81</c:v>
                </c:pt>
                <c:pt idx="63">
                  <c:v>0.77</c:v>
                </c:pt>
                <c:pt idx="64">
                  <c:v>0.77</c:v>
                </c:pt>
                <c:pt idx="65">
                  <c:v>0.67</c:v>
                </c:pt>
                <c:pt idx="66">
                  <c:v>0.62</c:v>
                </c:pt>
                <c:pt idx="67">
                  <c:v>0.59</c:v>
                </c:pt>
                <c:pt idx="68">
                  <c:v>0.63</c:v>
                </c:pt>
                <c:pt idx="69">
                  <c:v>0.6</c:v>
                </c:pt>
                <c:pt idx="70">
                  <c:v>0.59</c:v>
                </c:pt>
                <c:pt idx="71">
                  <c:v>0.61</c:v>
                </c:pt>
                <c:pt idx="72">
                  <c:v>1.05</c:v>
                </c:pt>
                <c:pt idx="73">
                  <c:v>1.06</c:v>
                </c:pt>
                <c:pt idx="74">
                  <c:v>1</c:v>
                </c:pt>
                <c:pt idx="75">
                  <c:v>0.88</c:v>
                </c:pt>
                <c:pt idx="76">
                  <c:v>0.87</c:v>
                </c:pt>
                <c:pt idx="77">
                  <c:v>0.87</c:v>
                </c:pt>
                <c:pt idx="78">
                  <c:v>0.88</c:v>
                </c:pt>
                <c:pt idx="79">
                  <c:v>0.87</c:v>
                </c:pt>
                <c:pt idx="80">
                  <c:v>0.86</c:v>
                </c:pt>
                <c:pt idx="81">
                  <c:v>0.89</c:v>
                </c:pt>
                <c:pt idx="82">
                  <c:v>0.9</c:v>
                </c:pt>
                <c:pt idx="83">
                  <c:v>0.88</c:v>
                </c:pt>
                <c:pt idx="84">
                  <c:v>0.88</c:v>
                </c:pt>
                <c:pt idx="85">
                  <c:v>0.81</c:v>
                </c:pt>
                <c:pt idx="86">
                  <c:v>0.79</c:v>
                </c:pt>
                <c:pt idx="87">
                  <c:v>0.8</c:v>
                </c:pt>
                <c:pt idx="88">
                  <c:v>0.83</c:v>
                </c:pt>
                <c:pt idx="89">
                  <c:v>0.82</c:v>
                </c:pt>
                <c:pt idx="90">
                  <c:v>0.85</c:v>
                </c:pt>
                <c:pt idx="91">
                  <c:v>0.83</c:v>
                </c:pt>
                <c:pt idx="92">
                  <c:v>0.85</c:v>
                </c:pt>
                <c:pt idx="93">
                  <c:v>0.82</c:v>
                </c:pt>
                <c:pt idx="94">
                  <c:v>0.9</c:v>
                </c:pt>
                <c:pt idx="95">
                  <c:v>0.78</c:v>
                </c:pt>
                <c:pt idx="96">
                  <c:v>0.75</c:v>
                </c:pt>
                <c:pt idx="97">
                  <c:v>1.05</c:v>
                </c:pt>
                <c:pt idx="98">
                  <c:v>0.86</c:v>
                </c:pt>
                <c:pt idx="99">
                  <c:v>0.84</c:v>
                </c:pt>
                <c:pt idx="100">
                  <c:v>0.77</c:v>
                </c:pt>
                <c:pt idx="101">
                  <c:v>0.75</c:v>
                </c:pt>
                <c:pt idx="102">
                  <c:v>0.77</c:v>
                </c:pt>
                <c:pt idx="103">
                  <c:v>0.79</c:v>
                </c:pt>
                <c:pt idx="104">
                  <c:v>0.81</c:v>
                </c:pt>
                <c:pt idx="105">
                  <c:v>0.82</c:v>
                </c:pt>
                <c:pt idx="106">
                  <c:v>0.86</c:v>
                </c:pt>
                <c:pt idx="107">
                  <c:v>0.84</c:v>
                </c:pt>
                <c:pt idx="108">
                  <c:v>0.85</c:v>
                </c:pt>
                <c:pt idx="109">
                  <c:v>0.84</c:v>
                </c:pt>
                <c:pt idx="110">
                  <c:v>0.91</c:v>
                </c:pt>
                <c:pt idx="111">
                  <c:v>0.91</c:v>
                </c:pt>
                <c:pt idx="112">
                  <c:v>0.91</c:v>
                </c:pt>
                <c:pt idx="113">
                  <c:v>0.83</c:v>
                </c:pt>
                <c:pt idx="114">
                  <c:v>0.82</c:v>
                </c:pt>
                <c:pt idx="115">
                  <c:v>0.79</c:v>
                </c:pt>
                <c:pt idx="116">
                  <c:v>0.71</c:v>
                </c:pt>
                <c:pt idx="117">
                  <c:v>0.81</c:v>
                </c:pt>
                <c:pt idx="118">
                  <c:v>0.94</c:v>
                </c:pt>
                <c:pt idx="119">
                  <c:v>1.68</c:v>
                </c:pt>
                <c:pt idx="120">
                  <c:v>1.24</c:v>
                </c:pt>
                <c:pt idx="121">
                  <c:v>1.24</c:v>
                </c:pt>
                <c:pt idx="122">
                  <c:v>1.19</c:v>
                </c:pt>
                <c:pt idx="123">
                  <c:v>0.26</c:v>
                </c:pt>
                <c:pt idx="124">
                  <c:v>0.25</c:v>
                </c:pt>
                <c:pt idx="125">
                  <c:v>0.25</c:v>
                </c:pt>
                <c:pt idx="126">
                  <c:v>0.41</c:v>
                </c:pt>
                <c:pt idx="127">
                  <c:v>0.54</c:v>
                </c:pt>
                <c:pt idx="128">
                  <c:v>0.49</c:v>
                </c:pt>
                <c:pt idx="129">
                  <c:v>0.45</c:v>
                </c:pt>
                <c:pt idx="130">
                  <c:v>0.48</c:v>
                </c:pt>
                <c:pt idx="131">
                  <c:v>0.45</c:v>
                </c:pt>
                <c:pt idx="132">
                  <c:v>0.44</c:v>
                </c:pt>
                <c:pt idx="133">
                  <c:v>0.41</c:v>
                </c:pt>
                <c:pt idx="134">
                  <c:v>0.43</c:v>
                </c:pt>
                <c:pt idx="135">
                  <c:v>0.32</c:v>
                </c:pt>
                <c:pt idx="136">
                  <c:v>0</c:v>
                </c:pt>
                <c:pt idx="137">
                  <c:v>0.95</c:v>
                </c:pt>
                <c:pt idx="138">
                  <c:v>0.95</c:v>
                </c:pt>
                <c:pt idx="139">
                  <c:v>0.95</c:v>
                </c:pt>
                <c:pt idx="140">
                  <c:v>0.95</c:v>
                </c:pt>
                <c:pt idx="141">
                  <c:v>0.95</c:v>
                </c:pt>
                <c:pt idx="142">
                  <c:v>0.95</c:v>
                </c:pt>
                <c:pt idx="143">
                  <c:v>0.95</c:v>
                </c:pt>
                <c:pt idx="144">
                  <c:v>1.36</c:v>
                </c:pt>
                <c:pt idx="145">
                  <c:v>1.1200000000000001</c:v>
                </c:pt>
                <c:pt idx="146">
                  <c:v>1.17</c:v>
                </c:pt>
                <c:pt idx="147">
                  <c:v>1.19</c:v>
                </c:pt>
                <c:pt idx="148">
                  <c:v>1.1599999999999999</c:v>
                </c:pt>
                <c:pt idx="149">
                  <c:v>1.17</c:v>
                </c:pt>
                <c:pt idx="150">
                  <c:v>1.1399999999999999</c:v>
                </c:pt>
                <c:pt idx="151">
                  <c:v>1.1599999999999999</c:v>
                </c:pt>
                <c:pt idx="152">
                  <c:v>1.1299999999999999</c:v>
                </c:pt>
                <c:pt idx="153">
                  <c:v>1.1499999999999999</c:v>
                </c:pt>
                <c:pt idx="154">
                  <c:v>0.86</c:v>
                </c:pt>
                <c:pt idx="155">
                  <c:v>0.84</c:v>
                </c:pt>
                <c:pt idx="156">
                  <c:v>0.82</c:v>
                </c:pt>
                <c:pt idx="157">
                  <c:v>0.82</c:v>
                </c:pt>
                <c:pt idx="158">
                  <c:v>0.77</c:v>
                </c:pt>
                <c:pt idx="159">
                  <c:v>0.83</c:v>
                </c:pt>
                <c:pt idx="160">
                  <c:v>0.79</c:v>
                </c:pt>
                <c:pt idx="161">
                  <c:v>0.8</c:v>
                </c:pt>
                <c:pt idx="162">
                  <c:v>0.77</c:v>
                </c:pt>
                <c:pt idx="163">
                  <c:v>0.7</c:v>
                </c:pt>
                <c:pt idx="164">
                  <c:v>0.71</c:v>
                </c:pt>
                <c:pt idx="165">
                  <c:v>0.72</c:v>
                </c:pt>
                <c:pt idx="166">
                  <c:v>0.72</c:v>
                </c:pt>
                <c:pt idx="167">
                  <c:v>0.65</c:v>
                </c:pt>
                <c:pt idx="168">
                  <c:v>1.07</c:v>
                </c:pt>
                <c:pt idx="169">
                  <c:v>1.02</c:v>
                </c:pt>
                <c:pt idx="170">
                  <c:v>1.1000000000000001</c:v>
                </c:pt>
                <c:pt idx="171">
                  <c:v>0.65</c:v>
                </c:pt>
                <c:pt idx="172">
                  <c:v>0.68</c:v>
                </c:pt>
                <c:pt idx="173">
                  <c:v>0.91</c:v>
                </c:pt>
                <c:pt idx="174">
                  <c:v>1.1000000000000001</c:v>
                </c:pt>
                <c:pt idx="175">
                  <c:v>1.1399999999999999</c:v>
                </c:pt>
                <c:pt idx="176">
                  <c:v>1.1599999999999999</c:v>
                </c:pt>
                <c:pt idx="177">
                  <c:v>1.29</c:v>
                </c:pt>
                <c:pt idx="178">
                  <c:v>1.25</c:v>
                </c:pt>
                <c:pt idx="179">
                  <c:v>0.92</c:v>
                </c:pt>
                <c:pt idx="180">
                  <c:v>0.97</c:v>
                </c:pt>
                <c:pt idx="181">
                  <c:v>1.07</c:v>
                </c:pt>
                <c:pt idx="182">
                  <c:v>1.07</c:v>
                </c:pt>
                <c:pt idx="183">
                  <c:v>1.05</c:v>
                </c:pt>
                <c:pt idx="184">
                  <c:v>1.03</c:v>
                </c:pt>
                <c:pt idx="185">
                  <c:v>1.04</c:v>
                </c:pt>
                <c:pt idx="186">
                  <c:v>1.04</c:v>
                </c:pt>
                <c:pt idx="187">
                  <c:v>1.03</c:v>
                </c:pt>
                <c:pt idx="188">
                  <c:v>1.03</c:v>
                </c:pt>
                <c:pt idx="189">
                  <c:v>1.04</c:v>
                </c:pt>
                <c:pt idx="190">
                  <c:v>1.0900000000000001</c:v>
                </c:pt>
                <c:pt idx="191">
                  <c:v>1.1000000000000001</c:v>
                </c:pt>
                <c:pt idx="192">
                  <c:v>1.1200000000000001</c:v>
                </c:pt>
                <c:pt idx="193">
                  <c:v>1.1100000000000001</c:v>
                </c:pt>
                <c:pt idx="194">
                  <c:v>1.0900000000000001</c:v>
                </c:pt>
                <c:pt idx="195">
                  <c:v>1.1200000000000001</c:v>
                </c:pt>
                <c:pt idx="196">
                  <c:v>0.92</c:v>
                </c:pt>
                <c:pt idx="197">
                  <c:v>0.87</c:v>
                </c:pt>
                <c:pt idx="198">
                  <c:v>0.89</c:v>
                </c:pt>
                <c:pt idx="199">
                  <c:v>0.9</c:v>
                </c:pt>
                <c:pt idx="200">
                  <c:v>0.92</c:v>
                </c:pt>
                <c:pt idx="201">
                  <c:v>0.78</c:v>
                </c:pt>
                <c:pt idx="202">
                  <c:v>0.77</c:v>
                </c:pt>
                <c:pt idx="203">
                  <c:v>0.77</c:v>
                </c:pt>
                <c:pt idx="204">
                  <c:v>0.72</c:v>
                </c:pt>
                <c:pt idx="205">
                  <c:v>0.72</c:v>
                </c:pt>
                <c:pt idx="206">
                  <c:v>0.71</c:v>
                </c:pt>
                <c:pt idx="207">
                  <c:v>0.72</c:v>
                </c:pt>
                <c:pt idx="208">
                  <c:v>0.74</c:v>
                </c:pt>
                <c:pt idx="209">
                  <c:v>0.74</c:v>
                </c:pt>
                <c:pt idx="210">
                  <c:v>0.74</c:v>
                </c:pt>
                <c:pt idx="211">
                  <c:v>0.77</c:v>
                </c:pt>
                <c:pt idx="212">
                  <c:v>0.74</c:v>
                </c:pt>
                <c:pt idx="213">
                  <c:v>0.78</c:v>
                </c:pt>
                <c:pt idx="214">
                  <c:v>0.76</c:v>
                </c:pt>
                <c:pt idx="215">
                  <c:v>0.81</c:v>
                </c:pt>
                <c:pt idx="216">
                  <c:v>0.81</c:v>
                </c:pt>
                <c:pt idx="217">
                  <c:v>0.8</c:v>
                </c:pt>
                <c:pt idx="218">
                  <c:v>0.82</c:v>
                </c:pt>
                <c:pt idx="219">
                  <c:v>0.79</c:v>
                </c:pt>
                <c:pt idx="220">
                  <c:v>0.76</c:v>
                </c:pt>
                <c:pt idx="221">
                  <c:v>0.89</c:v>
                </c:pt>
                <c:pt idx="222">
                  <c:v>0.82</c:v>
                </c:pt>
                <c:pt idx="223">
                  <c:v>0.7</c:v>
                </c:pt>
                <c:pt idx="224">
                  <c:v>0.76</c:v>
                </c:pt>
                <c:pt idx="225">
                  <c:v>0.77</c:v>
                </c:pt>
                <c:pt idx="226">
                  <c:v>0.74</c:v>
                </c:pt>
                <c:pt idx="227">
                  <c:v>0.77</c:v>
                </c:pt>
                <c:pt idx="228">
                  <c:v>0.73</c:v>
                </c:pt>
                <c:pt idx="229">
                  <c:v>0.71</c:v>
                </c:pt>
                <c:pt idx="230">
                  <c:v>0.69</c:v>
                </c:pt>
                <c:pt idx="231">
                  <c:v>0.64</c:v>
                </c:pt>
                <c:pt idx="232">
                  <c:v>0.61</c:v>
                </c:pt>
                <c:pt idx="233">
                  <c:v>0.56000000000000005</c:v>
                </c:pt>
                <c:pt idx="234">
                  <c:v>0.77</c:v>
                </c:pt>
                <c:pt idx="235">
                  <c:v>0.79</c:v>
                </c:pt>
                <c:pt idx="236">
                  <c:v>0.88</c:v>
                </c:pt>
                <c:pt idx="237">
                  <c:v>0.95</c:v>
                </c:pt>
                <c:pt idx="238">
                  <c:v>0.92</c:v>
                </c:pt>
                <c:pt idx="239">
                  <c:v>1.05</c:v>
                </c:pt>
                <c:pt idx="240">
                  <c:v>1</c:v>
                </c:pt>
                <c:pt idx="241">
                  <c:v>1.28</c:v>
                </c:pt>
                <c:pt idx="242">
                  <c:v>1.07</c:v>
                </c:pt>
                <c:pt idx="243">
                  <c:v>0.78</c:v>
                </c:pt>
                <c:pt idx="244">
                  <c:v>0.77</c:v>
                </c:pt>
                <c:pt idx="245">
                  <c:v>0.52</c:v>
                </c:pt>
                <c:pt idx="246">
                  <c:v>1.1499999999999999</c:v>
                </c:pt>
                <c:pt idx="247">
                  <c:v>1.25</c:v>
                </c:pt>
                <c:pt idx="248">
                  <c:v>0.06</c:v>
                </c:pt>
                <c:pt idx="249">
                  <c:v>1.39</c:v>
                </c:pt>
                <c:pt idx="250">
                  <c:v>1.44</c:v>
                </c:pt>
                <c:pt idx="251">
                  <c:v>1.42</c:v>
                </c:pt>
                <c:pt idx="252">
                  <c:v>1.43</c:v>
                </c:pt>
                <c:pt idx="253">
                  <c:v>1.39</c:v>
                </c:pt>
                <c:pt idx="254">
                  <c:v>1.38</c:v>
                </c:pt>
                <c:pt idx="255">
                  <c:v>1.33</c:v>
                </c:pt>
                <c:pt idx="256">
                  <c:v>1.32</c:v>
                </c:pt>
                <c:pt idx="257">
                  <c:v>1.34</c:v>
                </c:pt>
                <c:pt idx="258">
                  <c:v>0.73</c:v>
                </c:pt>
                <c:pt idx="259">
                  <c:v>0.63</c:v>
                </c:pt>
                <c:pt idx="260">
                  <c:v>0.91</c:v>
                </c:pt>
                <c:pt idx="261">
                  <c:v>0.94</c:v>
                </c:pt>
                <c:pt idx="262">
                  <c:v>0.95</c:v>
                </c:pt>
                <c:pt idx="263">
                  <c:v>0.97</c:v>
                </c:pt>
                <c:pt idx="264">
                  <c:v>1.04</c:v>
                </c:pt>
                <c:pt idx="265">
                  <c:v>1.02</c:v>
                </c:pt>
                <c:pt idx="266">
                  <c:v>1</c:v>
                </c:pt>
                <c:pt idx="267">
                  <c:v>1.03</c:v>
                </c:pt>
                <c:pt idx="268">
                  <c:v>1.02</c:v>
                </c:pt>
                <c:pt idx="269">
                  <c:v>1</c:v>
                </c:pt>
                <c:pt idx="270">
                  <c:v>1.01</c:v>
                </c:pt>
                <c:pt idx="271">
                  <c:v>1</c:v>
                </c:pt>
                <c:pt idx="272">
                  <c:v>1.03</c:v>
                </c:pt>
                <c:pt idx="273">
                  <c:v>1.06</c:v>
                </c:pt>
                <c:pt idx="274">
                  <c:v>1.06</c:v>
                </c:pt>
                <c:pt idx="275">
                  <c:v>1.06</c:v>
                </c:pt>
                <c:pt idx="276">
                  <c:v>1.1100000000000001</c:v>
                </c:pt>
                <c:pt idx="277">
                  <c:v>1.06</c:v>
                </c:pt>
                <c:pt idx="278">
                  <c:v>1.02</c:v>
                </c:pt>
                <c:pt idx="279">
                  <c:v>1</c:v>
                </c:pt>
                <c:pt idx="280">
                  <c:v>0.95</c:v>
                </c:pt>
                <c:pt idx="281">
                  <c:v>0.93</c:v>
                </c:pt>
                <c:pt idx="282">
                  <c:v>0.87</c:v>
                </c:pt>
                <c:pt idx="283">
                  <c:v>0.86</c:v>
                </c:pt>
                <c:pt idx="284">
                  <c:v>0.83</c:v>
                </c:pt>
                <c:pt idx="285">
                  <c:v>1.18</c:v>
                </c:pt>
                <c:pt idx="286">
                  <c:v>0.76</c:v>
                </c:pt>
                <c:pt idx="287">
                  <c:v>0.8</c:v>
                </c:pt>
                <c:pt idx="288">
                  <c:v>0.81</c:v>
                </c:pt>
                <c:pt idx="289">
                  <c:v>0.7</c:v>
                </c:pt>
                <c:pt idx="290">
                  <c:v>0.7</c:v>
                </c:pt>
                <c:pt idx="291">
                  <c:v>0.85</c:v>
                </c:pt>
                <c:pt idx="292">
                  <c:v>1.08</c:v>
                </c:pt>
                <c:pt idx="293">
                  <c:v>1.1000000000000001</c:v>
                </c:pt>
                <c:pt idx="294">
                  <c:v>1.06</c:v>
                </c:pt>
                <c:pt idx="295">
                  <c:v>0.96</c:v>
                </c:pt>
                <c:pt idx="296">
                  <c:v>0.96</c:v>
                </c:pt>
                <c:pt idx="297">
                  <c:v>0.89</c:v>
                </c:pt>
                <c:pt idx="298">
                  <c:v>0.93</c:v>
                </c:pt>
                <c:pt idx="299">
                  <c:v>0.92</c:v>
                </c:pt>
                <c:pt idx="300">
                  <c:v>0.94</c:v>
                </c:pt>
                <c:pt idx="301">
                  <c:v>0.89</c:v>
                </c:pt>
                <c:pt idx="302">
                  <c:v>0.84</c:v>
                </c:pt>
                <c:pt idx="303">
                  <c:v>0.82</c:v>
                </c:pt>
                <c:pt idx="304">
                  <c:v>0.77</c:v>
                </c:pt>
                <c:pt idx="305">
                  <c:v>0.99</c:v>
                </c:pt>
                <c:pt idx="306">
                  <c:v>0.98</c:v>
                </c:pt>
                <c:pt idx="307">
                  <c:v>0.98</c:v>
                </c:pt>
                <c:pt idx="308">
                  <c:v>0.99</c:v>
                </c:pt>
                <c:pt idx="309">
                  <c:v>0.94</c:v>
                </c:pt>
                <c:pt idx="310">
                  <c:v>0.95</c:v>
                </c:pt>
                <c:pt idx="311">
                  <c:v>0.94</c:v>
                </c:pt>
                <c:pt idx="312">
                  <c:v>1.1100000000000001</c:v>
                </c:pt>
                <c:pt idx="313">
                  <c:v>1.1200000000000001</c:v>
                </c:pt>
                <c:pt idx="314">
                  <c:v>1.1100000000000001</c:v>
                </c:pt>
                <c:pt idx="315">
                  <c:v>1.1100000000000001</c:v>
                </c:pt>
                <c:pt idx="316">
                  <c:v>1.1200000000000001</c:v>
                </c:pt>
                <c:pt idx="317">
                  <c:v>1.1000000000000001</c:v>
                </c:pt>
                <c:pt idx="318">
                  <c:v>1.06</c:v>
                </c:pt>
                <c:pt idx="319">
                  <c:v>1.04</c:v>
                </c:pt>
                <c:pt idx="320">
                  <c:v>1.04</c:v>
                </c:pt>
                <c:pt idx="321">
                  <c:v>1.07</c:v>
                </c:pt>
                <c:pt idx="322">
                  <c:v>1.1000000000000001</c:v>
                </c:pt>
                <c:pt idx="323">
                  <c:v>1.1100000000000001</c:v>
                </c:pt>
                <c:pt idx="324">
                  <c:v>1.07</c:v>
                </c:pt>
                <c:pt idx="325">
                  <c:v>0.97</c:v>
                </c:pt>
                <c:pt idx="326">
                  <c:v>0.95</c:v>
                </c:pt>
                <c:pt idx="327">
                  <c:v>0.96</c:v>
                </c:pt>
                <c:pt idx="328">
                  <c:v>0.92</c:v>
                </c:pt>
                <c:pt idx="329">
                  <c:v>0.91</c:v>
                </c:pt>
                <c:pt idx="330">
                  <c:v>0.93</c:v>
                </c:pt>
                <c:pt idx="331">
                  <c:v>0.9</c:v>
                </c:pt>
                <c:pt idx="332">
                  <c:v>0.96</c:v>
                </c:pt>
                <c:pt idx="333">
                  <c:v>1.01</c:v>
                </c:pt>
                <c:pt idx="334">
                  <c:v>1.06</c:v>
                </c:pt>
                <c:pt idx="335">
                  <c:v>0.69</c:v>
                </c:pt>
                <c:pt idx="336">
                  <c:v>0.98</c:v>
                </c:pt>
                <c:pt idx="337">
                  <c:v>1.1399999999999999</c:v>
                </c:pt>
                <c:pt idx="338">
                  <c:v>1.04</c:v>
                </c:pt>
                <c:pt idx="339">
                  <c:v>1.1000000000000001</c:v>
                </c:pt>
                <c:pt idx="340">
                  <c:v>1.1499999999999999</c:v>
                </c:pt>
                <c:pt idx="341">
                  <c:v>1.1499999999999999</c:v>
                </c:pt>
                <c:pt idx="342">
                  <c:v>1.1299999999999999</c:v>
                </c:pt>
                <c:pt idx="343">
                  <c:v>1.1100000000000001</c:v>
                </c:pt>
                <c:pt idx="344">
                  <c:v>1.0900000000000001</c:v>
                </c:pt>
                <c:pt idx="345">
                  <c:v>1.1000000000000001</c:v>
                </c:pt>
                <c:pt idx="346">
                  <c:v>0.99</c:v>
                </c:pt>
                <c:pt idx="347">
                  <c:v>0.84</c:v>
                </c:pt>
                <c:pt idx="348">
                  <c:v>0.8</c:v>
                </c:pt>
                <c:pt idx="349">
                  <c:v>0.79</c:v>
                </c:pt>
                <c:pt idx="350">
                  <c:v>0.81</c:v>
                </c:pt>
                <c:pt idx="351">
                  <c:v>0.8</c:v>
                </c:pt>
                <c:pt idx="352">
                  <c:v>0.78</c:v>
                </c:pt>
                <c:pt idx="353">
                  <c:v>0.77</c:v>
                </c:pt>
                <c:pt idx="354">
                  <c:v>0.74</c:v>
                </c:pt>
                <c:pt idx="355">
                  <c:v>0.76</c:v>
                </c:pt>
                <c:pt idx="356">
                  <c:v>0.78</c:v>
                </c:pt>
                <c:pt idx="357">
                  <c:v>0.69</c:v>
                </c:pt>
                <c:pt idx="358">
                  <c:v>0.67</c:v>
                </c:pt>
                <c:pt idx="359">
                  <c:v>0.65</c:v>
                </c:pt>
                <c:pt idx="360">
                  <c:v>0.68</c:v>
                </c:pt>
                <c:pt idx="361">
                  <c:v>0.98</c:v>
                </c:pt>
                <c:pt idx="362">
                  <c:v>0.81</c:v>
                </c:pt>
                <c:pt idx="363">
                  <c:v>0.88</c:v>
                </c:pt>
                <c:pt idx="364">
                  <c:v>0.89</c:v>
                </c:pt>
                <c:pt idx="365">
                  <c:v>0.86</c:v>
                </c:pt>
                <c:pt idx="366">
                  <c:v>0.79</c:v>
                </c:pt>
                <c:pt idx="367">
                  <c:v>0.83</c:v>
                </c:pt>
                <c:pt idx="368">
                  <c:v>1.02</c:v>
                </c:pt>
                <c:pt idx="369">
                  <c:v>0.85</c:v>
                </c:pt>
                <c:pt idx="370">
                  <c:v>0.84</c:v>
                </c:pt>
                <c:pt idx="371">
                  <c:v>0.84</c:v>
                </c:pt>
                <c:pt idx="372">
                  <c:v>0.85</c:v>
                </c:pt>
                <c:pt idx="373">
                  <c:v>0.78</c:v>
                </c:pt>
                <c:pt idx="374">
                  <c:v>0.82</c:v>
                </c:pt>
                <c:pt idx="375">
                  <c:v>0.81</c:v>
                </c:pt>
                <c:pt idx="376">
                  <c:v>0.85</c:v>
                </c:pt>
                <c:pt idx="377">
                  <c:v>0.86</c:v>
                </c:pt>
                <c:pt idx="378">
                  <c:v>0.8</c:v>
                </c:pt>
                <c:pt idx="379">
                  <c:v>0.81</c:v>
                </c:pt>
                <c:pt idx="380">
                  <c:v>0.82</c:v>
                </c:pt>
                <c:pt idx="381">
                  <c:v>0.94</c:v>
                </c:pt>
                <c:pt idx="382">
                  <c:v>1.34</c:v>
                </c:pt>
                <c:pt idx="383">
                  <c:v>1.28</c:v>
                </c:pt>
                <c:pt idx="384">
                  <c:v>1.19</c:v>
                </c:pt>
                <c:pt idx="385">
                  <c:v>1.1100000000000001</c:v>
                </c:pt>
                <c:pt idx="386">
                  <c:v>0.86</c:v>
                </c:pt>
                <c:pt idx="387">
                  <c:v>0.85</c:v>
                </c:pt>
                <c:pt idx="388">
                  <c:v>0.92</c:v>
                </c:pt>
                <c:pt idx="389">
                  <c:v>0.81</c:v>
                </c:pt>
                <c:pt idx="390">
                  <c:v>1.9</c:v>
                </c:pt>
                <c:pt idx="391">
                  <c:v>0.94</c:v>
                </c:pt>
                <c:pt idx="392">
                  <c:v>0.8</c:v>
                </c:pt>
                <c:pt idx="393">
                  <c:v>0.85</c:v>
                </c:pt>
                <c:pt idx="394">
                  <c:v>0.86</c:v>
                </c:pt>
                <c:pt idx="395">
                  <c:v>0.84</c:v>
                </c:pt>
                <c:pt idx="396">
                  <c:v>0.77</c:v>
                </c:pt>
                <c:pt idx="397">
                  <c:v>0.78</c:v>
                </c:pt>
                <c:pt idx="398">
                  <c:v>0.84</c:v>
                </c:pt>
                <c:pt idx="399">
                  <c:v>0.81</c:v>
                </c:pt>
                <c:pt idx="400">
                  <c:v>0.83</c:v>
                </c:pt>
                <c:pt idx="401">
                  <c:v>0.83</c:v>
                </c:pt>
                <c:pt idx="402">
                  <c:v>0.82</c:v>
                </c:pt>
                <c:pt idx="403">
                  <c:v>0.85</c:v>
                </c:pt>
                <c:pt idx="404">
                  <c:v>0.87</c:v>
                </c:pt>
                <c:pt idx="405">
                  <c:v>0.85</c:v>
                </c:pt>
                <c:pt idx="406">
                  <c:v>0.98</c:v>
                </c:pt>
                <c:pt idx="407">
                  <c:v>0.91</c:v>
                </c:pt>
                <c:pt idx="408">
                  <c:v>0.85</c:v>
                </c:pt>
                <c:pt idx="409">
                  <c:v>0.84</c:v>
                </c:pt>
                <c:pt idx="410">
                  <c:v>0.9</c:v>
                </c:pt>
                <c:pt idx="411">
                  <c:v>0.84</c:v>
                </c:pt>
                <c:pt idx="412">
                  <c:v>0.85</c:v>
                </c:pt>
                <c:pt idx="413">
                  <c:v>0.82</c:v>
                </c:pt>
                <c:pt idx="414">
                  <c:v>0.77</c:v>
                </c:pt>
                <c:pt idx="415">
                  <c:v>0.78</c:v>
                </c:pt>
                <c:pt idx="416">
                  <c:v>0.81</c:v>
                </c:pt>
                <c:pt idx="417">
                  <c:v>0.83</c:v>
                </c:pt>
                <c:pt idx="418">
                  <c:v>0.83</c:v>
                </c:pt>
                <c:pt idx="419">
                  <c:v>0.81</c:v>
                </c:pt>
                <c:pt idx="420">
                  <c:v>0.83</c:v>
                </c:pt>
                <c:pt idx="421">
                  <c:v>0.81</c:v>
                </c:pt>
                <c:pt idx="422">
                  <c:v>0.8</c:v>
                </c:pt>
                <c:pt idx="423">
                  <c:v>0.65</c:v>
                </c:pt>
                <c:pt idx="424">
                  <c:v>0.65</c:v>
                </c:pt>
                <c:pt idx="425">
                  <c:v>0.66</c:v>
                </c:pt>
                <c:pt idx="426">
                  <c:v>0.65</c:v>
                </c:pt>
                <c:pt idx="427">
                  <c:v>0.65</c:v>
                </c:pt>
                <c:pt idx="428">
                  <c:v>0.62</c:v>
                </c:pt>
                <c:pt idx="429">
                  <c:v>0.81</c:v>
                </c:pt>
                <c:pt idx="430">
                  <c:v>0.78</c:v>
                </c:pt>
                <c:pt idx="431">
                  <c:v>0.96</c:v>
                </c:pt>
                <c:pt idx="432">
                  <c:v>0.97</c:v>
                </c:pt>
                <c:pt idx="433">
                  <c:v>0.94</c:v>
                </c:pt>
                <c:pt idx="434">
                  <c:v>0.87</c:v>
                </c:pt>
                <c:pt idx="435">
                  <c:v>0.84</c:v>
                </c:pt>
                <c:pt idx="436">
                  <c:v>0.91</c:v>
                </c:pt>
                <c:pt idx="437">
                  <c:v>0.91</c:v>
                </c:pt>
                <c:pt idx="438">
                  <c:v>0.94</c:v>
                </c:pt>
                <c:pt idx="439">
                  <c:v>0.94</c:v>
                </c:pt>
                <c:pt idx="440">
                  <c:v>0.98</c:v>
                </c:pt>
                <c:pt idx="441">
                  <c:v>0.98</c:v>
                </c:pt>
                <c:pt idx="442">
                  <c:v>0.9</c:v>
                </c:pt>
                <c:pt idx="443">
                  <c:v>0.94</c:v>
                </c:pt>
                <c:pt idx="444">
                  <c:v>0.98</c:v>
                </c:pt>
                <c:pt idx="445">
                  <c:v>0.98</c:v>
                </c:pt>
                <c:pt idx="446">
                  <c:v>0.66</c:v>
                </c:pt>
                <c:pt idx="447">
                  <c:v>0.94</c:v>
                </c:pt>
                <c:pt idx="448">
                  <c:v>0.94</c:v>
                </c:pt>
                <c:pt idx="449">
                  <c:v>0.99</c:v>
                </c:pt>
                <c:pt idx="450">
                  <c:v>0.9</c:v>
                </c:pt>
                <c:pt idx="451">
                  <c:v>0.93</c:v>
                </c:pt>
                <c:pt idx="452">
                  <c:v>0.98</c:v>
                </c:pt>
                <c:pt idx="453">
                  <c:v>1.04</c:v>
                </c:pt>
                <c:pt idx="454">
                  <c:v>0.94</c:v>
                </c:pt>
                <c:pt idx="455">
                  <c:v>0.56999999999999995</c:v>
                </c:pt>
                <c:pt idx="456">
                  <c:v>0.88</c:v>
                </c:pt>
                <c:pt idx="457">
                  <c:v>0.82</c:v>
                </c:pt>
                <c:pt idx="458">
                  <c:v>0.69</c:v>
                </c:pt>
                <c:pt idx="459">
                  <c:v>0.67</c:v>
                </c:pt>
                <c:pt idx="460">
                  <c:v>0.78</c:v>
                </c:pt>
                <c:pt idx="461">
                  <c:v>0.84</c:v>
                </c:pt>
                <c:pt idx="462">
                  <c:v>0.98</c:v>
                </c:pt>
                <c:pt idx="463">
                  <c:v>1.1100000000000001</c:v>
                </c:pt>
                <c:pt idx="464">
                  <c:v>1.1599999999999999</c:v>
                </c:pt>
                <c:pt idx="465">
                  <c:v>0.8</c:v>
                </c:pt>
                <c:pt idx="466">
                  <c:v>1</c:v>
                </c:pt>
                <c:pt idx="467">
                  <c:v>0.99</c:v>
                </c:pt>
                <c:pt idx="468">
                  <c:v>0.95</c:v>
                </c:pt>
                <c:pt idx="469">
                  <c:v>1</c:v>
                </c:pt>
                <c:pt idx="470">
                  <c:v>0.97</c:v>
                </c:pt>
                <c:pt idx="471">
                  <c:v>0.99</c:v>
                </c:pt>
                <c:pt idx="472">
                  <c:v>1</c:v>
                </c:pt>
                <c:pt idx="473">
                  <c:v>1.02</c:v>
                </c:pt>
                <c:pt idx="474">
                  <c:v>1.17</c:v>
                </c:pt>
                <c:pt idx="475">
                  <c:v>1.03</c:v>
                </c:pt>
                <c:pt idx="476">
                  <c:v>0.77</c:v>
                </c:pt>
                <c:pt idx="477">
                  <c:v>0.77</c:v>
                </c:pt>
                <c:pt idx="478">
                  <c:v>0.69</c:v>
                </c:pt>
                <c:pt idx="479">
                  <c:v>0.61</c:v>
                </c:pt>
                <c:pt idx="480">
                  <c:v>0.5</c:v>
                </c:pt>
                <c:pt idx="481">
                  <c:v>0.53</c:v>
                </c:pt>
                <c:pt idx="482">
                  <c:v>0.55000000000000004</c:v>
                </c:pt>
                <c:pt idx="483">
                  <c:v>0.4</c:v>
                </c:pt>
                <c:pt idx="484">
                  <c:v>0.56999999999999995</c:v>
                </c:pt>
                <c:pt idx="485">
                  <c:v>0.66</c:v>
                </c:pt>
                <c:pt idx="486">
                  <c:v>0.69</c:v>
                </c:pt>
                <c:pt idx="487">
                  <c:v>0.74</c:v>
                </c:pt>
                <c:pt idx="488">
                  <c:v>0.72</c:v>
                </c:pt>
                <c:pt idx="489">
                  <c:v>0.75</c:v>
                </c:pt>
                <c:pt idx="490">
                  <c:v>0.77</c:v>
                </c:pt>
                <c:pt idx="491">
                  <c:v>0.91</c:v>
                </c:pt>
                <c:pt idx="492">
                  <c:v>0.94</c:v>
                </c:pt>
                <c:pt idx="493">
                  <c:v>1.02</c:v>
                </c:pt>
                <c:pt idx="494">
                  <c:v>1.05</c:v>
                </c:pt>
                <c:pt idx="495">
                  <c:v>1.04</c:v>
                </c:pt>
                <c:pt idx="496">
                  <c:v>0.97</c:v>
                </c:pt>
                <c:pt idx="497">
                  <c:v>1.01</c:v>
                </c:pt>
                <c:pt idx="498">
                  <c:v>0.96</c:v>
                </c:pt>
                <c:pt idx="499">
                  <c:v>0.99</c:v>
                </c:pt>
                <c:pt idx="500">
                  <c:v>0.93</c:v>
                </c:pt>
                <c:pt idx="501">
                  <c:v>0.95</c:v>
                </c:pt>
                <c:pt idx="502">
                  <c:v>0.97</c:v>
                </c:pt>
                <c:pt idx="503">
                  <c:v>0.98</c:v>
                </c:pt>
                <c:pt idx="504">
                  <c:v>0.94</c:v>
                </c:pt>
                <c:pt idx="505">
                  <c:v>0.91</c:v>
                </c:pt>
                <c:pt idx="506">
                  <c:v>0.95</c:v>
                </c:pt>
                <c:pt idx="507">
                  <c:v>0.99</c:v>
                </c:pt>
                <c:pt idx="508">
                  <c:v>0.95</c:v>
                </c:pt>
                <c:pt idx="509">
                  <c:v>0.92</c:v>
                </c:pt>
                <c:pt idx="510">
                  <c:v>0.9</c:v>
                </c:pt>
                <c:pt idx="511">
                  <c:v>0.89</c:v>
                </c:pt>
                <c:pt idx="512">
                  <c:v>1.06</c:v>
                </c:pt>
                <c:pt idx="513">
                  <c:v>1.1100000000000001</c:v>
                </c:pt>
                <c:pt idx="514">
                  <c:v>1.1299999999999999</c:v>
                </c:pt>
                <c:pt idx="515">
                  <c:v>1.06</c:v>
                </c:pt>
                <c:pt idx="516">
                  <c:v>1.04</c:v>
                </c:pt>
                <c:pt idx="517">
                  <c:v>1.17</c:v>
                </c:pt>
                <c:pt idx="518">
                  <c:v>1.18</c:v>
                </c:pt>
                <c:pt idx="519">
                  <c:v>1.1399999999999999</c:v>
                </c:pt>
                <c:pt idx="520">
                  <c:v>1.02</c:v>
                </c:pt>
                <c:pt idx="521">
                  <c:v>1.04</c:v>
                </c:pt>
                <c:pt idx="522">
                  <c:v>0.92</c:v>
                </c:pt>
                <c:pt idx="523">
                  <c:v>1.08</c:v>
                </c:pt>
                <c:pt idx="524">
                  <c:v>1.08</c:v>
                </c:pt>
                <c:pt idx="525">
                  <c:v>1.04</c:v>
                </c:pt>
                <c:pt idx="526">
                  <c:v>0.9</c:v>
                </c:pt>
                <c:pt idx="527">
                  <c:v>0.85</c:v>
                </c:pt>
                <c:pt idx="528">
                  <c:v>0.86</c:v>
                </c:pt>
                <c:pt idx="529">
                  <c:v>0.87</c:v>
                </c:pt>
                <c:pt idx="530">
                  <c:v>0.86</c:v>
                </c:pt>
                <c:pt idx="531">
                  <c:v>0.86</c:v>
                </c:pt>
                <c:pt idx="532">
                  <c:v>0.94</c:v>
                </c:pt>
                <c:pt idx="533">
                  <c:v>0.95</c:v>
                </c:pt>
                <c:pt idx="534">
                  <c:v>0.92</c:v>
                </c:pt>
                <c:pt idx="535">
                  <c:v>0.9</c:v>
                </c:pt>
                <c:pt idx="536">
                  <c:v>0.91</c:v>
                </c:pt>
                <c:pt idx="537">
                  <c:v>0.86</c:v>
                </c:pt>
                <c:pt idx="538">
                  <c:v>0.9</c:v>
                </c:pt>
                <c:pt idx="539">
                  <c:v>0.93</c:v>
                </c:pt>
                <c:pt idx="540">
                  <c:v>0.93</c:v>
                </c:pt>
                <c:pt idx="541">
                  <c:v>0.86</c:v>
                </c:pt>
                <c:pt idx="542">
                  <c:v>0.88</c:v>
                </c:pt>
                <c:pt idx="543">
                  <c:v>0.85</c:v>
                </c:pt>
                <c:pt idx="544">
                  <c:v>0.91</c:v>
                </c:pt>
                <c:pt idx="545">
                  <c:v>0.93</c:v>
                </c:pt>
                <c:pt idx="546">
                  <c:v>0.88</c:v>
                </c:pt>
                <c:pt idx="547">
                  <c:v>0.89</c:v>
                </c:pt>
                <c:pt idx="548">
                  <c:v>0.88</c:v>
                </c:pt>
                <c:pt idx="549">
                  <c:v>0.89</c:v>
                </c:pt>
                <c:pt idx="550">
                  <c:v>0.94</c:v>
                </c:pt>
                <c:pt idx="551">
                  <c:v>0.9</c:v>
                </c:pt>
                <c:pt idx="552">
                  <c:v>0.94</c:v>
                </c:pt>
                <c:pt idx="553">
                  <c:v>0.91</c:v>
                </c:pt>
                <c:pt idx="554">
                  <c:v>0.83</c:v>
                </c:pt>
                <c:pt idx="555">
                  <c:v>0.8</c:v>
                </c:pt>
                <c:pt idx="556">
                  <c:v>0.78</c:v>
                </c:pt>
                <c:pt idx="557">
                  <c:v>0.68</c:v>
                </c:pt>
                <c:pt idx="558">
                  <c:v>0.65</c:v>
                </c:pt>
                <c:pt idx="559">
                  <c:v>0.71</c:v>
                </c:pt>
                <c:pt idx="560">
                  <c:v>0.78</c:v>
                </c:pt>
                <c:pt idx="561">
                  <c:v>0.8</c:v>
                </c:pt>
                <c:pt idx="562">
                  <c:v>0.86</c:v>
                </c:pt>
                <c:pt idx="563">
                  <c:v>0.94</c:v>
                </c:pt>
                <c:pt idx="564">
                  <c:v>0.93</c:v>
                </c:pt>
                <c:pt idx="565">
                  <c:v>0.92</c:v>
                </c:pt>
                <c:pt idx="566">
                  <c:v>0.92</c:v>
                </c:pt>
                <c:pt idx="567">
                  <c:v>0.83</c:v>
                </c:pt>
                <c:pt idx="568">
                  <c:v>0.79</c:v>
                </c:pt>
                <c:pt idx="569">
                  <c:v>0.64</c:v>
                </c:pt>
                <c:pt idx="570">
                  <c:v>0.86</c:v>
                </c:pt>
                <c:pt idx="571">
                  <c:v>1.06</c:v>
                </c:pt>
                <c:pt idx="572">
                  <c:v>1.05</c:v>
                </c:pt>
                <c:pt idx="573">
                  <c:v>0.92</c:v>
                </c:pt>
                <c:pt idx="574">
                  <c:v>0.9</c:v>
                </c:pt>
                <c:pt idx="575">
                  <c:v>0.99</c:v>
                </c:pt>
                <c:pt idx="576">
                  <c:v>1.1399999999999999</c:v>
                </c:pt>
                <c:pt idx="577">
                  <c:v>1.1299999999999999</c:v>
                </c:pt>
                <c:pt idx="578">
                  <c:v>1.1399999999999999</c:v>
                </c:pt>
                <c:pt idx="579">
                  <c:v>1.1399999999999999</c:v>
                </c:pt>
                <c:pt idx="580">
                  <c:v>1.1000000000000001</c:v>
                </c:pt>
                <c:pt idx="581">
                  <c:v>1.0900000000000001</c:v>
                </c:pt>
                <c:pt idx="582">
                  <c:v>1.08</c:v>
                </c:pt>
                <c:pt idx="583">
                  <c:v>1.1200000000000001</c:v>
                </c:pt>
                <c:pt idx="584">
                  <c:v>1.1000000000000001</c:v>
                </c:pt>
                <c:pt idx="585">
                  <c:v>1.07</c:v>
                </c:pt>
                <c:pt idx="586">
                  <c:v>1.07</c:v>
                </c:pt>
                <c:pt idx="587">
                  <c:v>1.04</c:v>
                </c:pt>
                <c:pt idx="588">
                  <c:v>1.05</c:v>
                </c:pt>
                <c:pt idx="589">
                  <c:v>1.07</c:v>
                </c:pt>
                <c:pt idx="590">
                  <c:v>0.84</c:v>
                </c:pt>
                <c:pt idx="591">
                  <c:v>0.8</c:v>
                </c:pt>
                <c:pt idx="592">
                  <c:v>0.83</c:v>
                </c:pt>
                <c:pt idx="593">
                  <c:v>0.79</c:v>
                </c:pt>
                <c:pt idx="594">
                  <c:v>0.8</c:v>
                </c:pt>
                <c:pt idx="595">
                  <c:v>0.81</c:v>
                </c:pt>
                <c:pt idx="596">
                  <c:v>0.82</c:v>
                </c:pt>
                <c:pt idx="597">
                  <c:v>0.92</c:v>
                </c:pt>
                <c:pt idx="598">
                  <c:v>0.89</c:v>
                </c:pt>
                <c:pt idx="599">
                  <c:v>0.84</c:v>
                </c:pt>
                <c:pt idx="600">
                  <c:v>0.91</c:v>
                </c:pt>
                <c:pt idx="601">
                  <c:v>0.96</c:v>
                </c:pt>
                <c:pt idx="602">
                  <c:v>0.87</c:v>
                </c:pt>
                <c:pt idx="603">
                  <c:v>0.81</c:v>
                </c:pt>
                <c:pt idx="604">
                  <c:v>0.71</c:v>
                </c:pt>
                <c:pt idx="605">
                  <c:v>0.72</c:v>
                </c:pt>
                <c:pt idx="606">
                  <c:v>0.72</c:v>
                </c:pt>
                <c:pt idx="607">
                  <c:v>0.71</c:v>
                </c:pt>
                <c:pt idx="608">
                  <c:v>0.67</c:v>
                </c:pt>
                <c:pt idx="609">
                  <c:v>0.71</c:v>
                </c:pt>
                <c:pt idx="610">
                  <c:v>0.67</c:v>
                </c:pt>
                <c:pt idx="611">
                  <c:v>0.68</c:v>
                </c:pt>
                <c:pt idx="612">
                  <c:v>0.65</c:v>
                </c:pt>
                <c:pt idx="613">
                  <c:v>0.61</c:v>
                </c:pt>
                <c:pt idx="614">
                  <c:v>0.6</c:v>
                </c:pt>
                <c:pt idx="615">
                  <c:v>0.61</c:v>
                </c:pt>
                <c:pt idx="616">
                  <c:v>0.54</c:v>
                </c:pt>
                <c:pt idx="617">
                  <c:v>0.61</c:v>
                </c:pt>
                <c:pt idx="618">
                  <c:v>0.64</c:v>
                </c:pt>
                <c:pt idx="619">
                  <c:v>0.6</c:v>
                </c:pt>
                <c:pt idx="620">
                  <c:v>0.57999999999999996</c:v>
                </c:pt>
                <c:pt idx="621">
                  <c:v>0.63</c:v>
                </c:pt>
                <c:pt idx="622">
                  <c:v>0.62</c:v>
                </c:pt>
                <c:pt idx="623">
                  <c:v>0.64</c:v>
                </c:pt>
                <c:pt idx="624">
                  <c:v>0.65</c:v>
                </c:pt>
                <c:pt idx="625">
                  <c:v>0.77</c:v>
                </c:pt>
                <c:pt idx="626">
                  <c:v>0.31</c:v>
                </c:pt>
                <c:pt idx="627">
                  <c:v>0.23</c:v>
                </c:pt>
                <c:pt idx="628">
                  <c:v>1.95</c:v>
                </c:pt>
                <c:pt idx="629">
                  <c:v>1.86</c:v>
                </c:pt>
                <c:pt idx="630">
                  <c:v>0.43</c:v>
                </c:pt>
                <c:pt idx="631">
                  <c:v>0.32</c:v>
                </c:pt>
                <c:pt idx="632">
                  <c:v>1.02</c:v>
                </c:pt>
                <c:pt idx="633">
                  <c:v>0.49</c:v>
                </c:pt>
                <c:pt idx="634">
                  <c:v>1.03</c:v>
                </c:pt>
                <c:pt idx="635">
                  <c:v>0.95</c:v>
                </c:pt>
                <c:pt idx="636">
                  <c:v>0.92</c:v>
                </c:pt>
                <c:pt idx="637">
                  <c:v>1.08</c:v>
                </c:pt>
                <c:pt idx="638">
                  <c:v>0.9</c:v>
                </c:pt>
                <c:pt idx="639">
                  <c:v>1.07</c:v>
                </c:pt>
                <c:pt idx="640">
                  <c:v>0.84</c:v>
                </c:pt>
                <c:pt idx="641">
                  <c:v>1.02</c:v>
                </c:pt>
                <c:pt idx="642">
                  <c:v>0.86</c:v>
                </c:pt>
                <c:pt idx="643">
                  <c:v>1</c:v>
                </c:pt>
                <c:pt idx="644">
                  <c:v>0.85</c:v>
                </c:pt>
                <c:pt idx="645">
                  <c:v>0.97</c:v>
                </c:pt>
                <c:pt idx="646">
                  <c:v>0.9</c:v>
                </c:pt>
                <c:pt idx="647">
                  <c:v>1.02</c:v>
                </c:pt>
                <c:pt idx="648">
                  <c:v>0.88</c:v>
                </c:pt>
                <c:pt idx="649">
                  <c:v>1.03</c:v>
                </c:pt>
                <c:pt idx="650">
                  <c:v>0.94</c:v>
                </c:pt>
                <c:pt idx="651">
                  <c:v>1.05</c:v>
                </c:pt>
                <c:pt idx="652">
                  <c:v>0.91</c:v>
                </c:pt>
                <c:pt idx="653">
                  <c:v>0.96</c:v>
                </c:pt>
                <c:pt idx="654">
                  <c:v>0.98</c:v>
                </c:pt>
                <c:pt idx="655">
                  <c:v>0.93</c:v>
                </c:pt>
                <c:pt idx="656">
                  <c:v>0.99</c:v>
                </c:pt>
                <c:pt idx="657">
                  <c:v>0.54</c:v>
                </c:pt>
                <c:pt idx="658">
                  <c:v>1.08</c:v>
                </c:pt>
                <c:pt idx="659">
                  <c:v>1.01</c:v>
                </c:pt>
                <c:pt idx="660">
                  <c:v>1.36</c:v>
                </c:pt>
                <c:pt idx="661">
                  <c:v>1.1299999999999999</c:v>
                </c:pt>
                <c:pt idx="662">
                  <c:v>1.07</c:v>
                </c:pt>
                <c:pt idx="663">
                  <c:v>1.1100000000000001</c:v>
                </c:pt>
                <c:pt idx="664">
                  <c:v>1.05</c:v>
                </c:pt>
                <c:pt idx="665">
                  <c:v>1.24</c:v>
                </c:pt>
                <c:pt idx="666">
                  <c:v>1.07</c:v>
                </c:pt>
                <c:pt idx="667">
                  <c:v>1.1100000000000001</c:v>
                </c:pt>
                <c:pt idx="668">
                  <c:v>0.92</c:v>
                </c:pt>
                <c:pt idx="669">
                  <c:v>0.93</c:v>
                </c:pt>
                <c:pt idx="670">
                  <c:v>1.01</c:v>
                </c:pt>
                <c:pt idx="671">
                  <c:v>1.04</c:v>
                </c:pt>
                <c:pt idx="672">
                  <c:v>0.9</c:v>
                </c:pt>
                <c:pt idx="673">
                  <c:v>0.91</c:v>
                </c:pt>
                <c:pt idx="674">
                  <c:v>1.3</c:v>
                </c:pt>
                <c:pt idx="675">
                  <c:v>1</c:v>
                </c:pt>
                <c:pt idx="676">
                  <c:v>1.38</c:v>
                </c:pt>
                <c:pt idx="677">
                  <c:v>1</c:v>
                </c:pt>
                <c:pt idx="678">
                  <c:v>0.99</c:v>
                </c:pt>
                <c:pt idx="679">
                  <c:v>0.95</c:v>
                </c:pt>
                <c:pt idx="680">
                  <c:v>0.95</c:v>
                </c:pt>
                <c:pt idx="681">
                  <c:v>0.82</c:v>
                </c:pt>
                <c:pt idx="682">
                  <c:v>0.81</c:v>
                </c:pt>
                <c:pt idx="683">
                  <c:v>0.73</c:v>
                </c:pt>
                <c:pt idx="684">
                  <c:v>0.71</c:v>
                </c:pt>
                <c:pt idx="685">
                  <c:v>0.72</c:v>
                </c:pt>
                <c:pt idx="686">
                  <c:v>0.76</c:v>
                </c:pt>
                <c:pt idx="687">
                  <c:v>0.77</c:v>
                </c:pt>
                <c:pt idx="688">
                  <c:v>1.01</c:v>
                </c:pt>
                <c:pt idx="689">
                  <c:v>0.97</c:v>
                </c:pt>
                <c:pt idx="690">
                  <c:v>0.93</c:v>
                </c:pt>
                <c:pt idx="691">
                  <c:v>0.94</c:v>
                </c:pt>
                <c:pt idx="692">
                  <c:v>0.89</c:v>
                </c:pt>
                <c:pt idx="693">
                  <c:v>0.9</c:v>
                </c:pt>
                <c:pt idx="694">
                  <c:v>0.85</c:v>
                </c:pt>
                <c:pt idx="695">
                  <c:v>0.92</c:v>
                </c:pt>
                <c:pt idx="696">
                  <c:v>0.95</c:v>
                </c:pt>
                <c:pt idx="697">
                  <c:v>0.94</c:v>
                </c:pt>
                <c:pt idx="698">
                  <c:v>0.81</c:v>
                </c:pt>
                <c:pt idx="699">
                  <c:v>1.1200000000000001</c:v>
                </c:pt>
                <c:pt idx="700">
                  <c:v>1.1200000000000001</c:v>
                </c:pt>
                <c:pt idx="701">
                  <c:v>1.1299999999999999</c:v>
                </c:pt>
                <c:pt idx="702">
                  <c:v>0.98</c:v>
                </c:pt>
                <c:pt idx="703">
                  <c:v>0.97</c:v>
                </c:pt>
                <c:pt idx="704">
                  <c:v>0.93</c:v>
                </c:pt>
                <c:pt idx="705">
                  <c:v>0.97</c:v>
                </c:pt>
                <c:pt idx="706">
                  <c:v>1.08</c:v>
                </c:pt>
                <c:pt idx="707">
                  <c:v>1.1000000000000001</c:v>
                </c:pt>
                <c:pt idx="708">
                  <c:v>1.1100000000000001</c:v>
                </c:pt>
                <c:pt idx="709">
                  <c:v>1.18</c:v>
                </c:pt>
                <c:pt idx="710">
                  <c:v>1.22</c:v>
                </c:pt>
                <c:pt idx="711">
                  <c:v>1.24</c:v>
                </c:pt>
                <c:pt idx="712">
                  <c:v>1.23</c:v>
                </c:pt>
                <c:pt idx="713">
                  <c:v>1.28</c:v>
                </c:pt>
                <c:pt idx="714">
                  <c:v>1.08</c:v>
                </c:pt>
                <c:pt idx="715">
                  <c:v>0.71</c:v>
                </c:pt>
                <c:pt idx="716">
                  <c:v>0.67</c:v>
                </c:pt>
                <c:pt idx="717">
                  <c:v>0.67</c:v>
                </c:pt>
                <c:pt idx="718">
                  <c:v>0.65</c:v>
                </c:pt>
                <c:pt idx="719">
                  <c:v>0.64</c:v>
                </c:pt>
                <c:pt idx="720">
                  <c:v>0.68</c:v>
                </c:pt>
                <c:pt idx="721">
                  <c:v>0.73</c:v>
                </c:pt>
                <c:pt idx="722">
                  <c:v>0.85</c:v>
                </c:pt>
                <c:pt idx="723">
                  <c:v>0.89</c:v>
                </c:pt>
                <c:pt idx="724">
                  <c:v>1.06</c:v>
                </c:pt>
                <c:pt idx="725">
                  <c:v>0.99</c:v>
                </c:pt>
                <c:pt idx="726">
                  <c:v>1.01</c:v>
                </c:pt>
                <c:pt idx="727">
                  <c:v>0.96</c:v>
                </c:pt>
                <c:pt idx="728">
                  <c:v>0.94</c:v>
                </c:pt>
                <c:pt idx="729">
                  <c:v>0.91</c:v>
                </c:pt>
                <c:pt idx="730">
                  <c:v>0.99</c:v>
                </c:pt>
                <c:pt idx="731">
                  <c:v>1.01</c:v>
                </c:pt>
                <c:pt idx="732">
                  <c:v>1.1299999999999999</c:v>
                </c:pt>
                <c:pt idx="733">
                  <c:v>1.1299999999999999</c:v>
                </c:pt>
                <c:pt idx="734">
                  <c:v>1.1599999999999999</c:v>
                </c:pt>
                <c:pt idx="735">
                  <c:v>1.04</c:v>
                </c:pt>
                <c:pt idx="736">
                  <c:v>1.05</c:v>
                </c:pt>
                <c:pt idx="737">
                  <c:v>1.02</c:v>
                </c:pt>
                <c:pt idx="738">
                  <c:v>1.01</c:v>
                </c:pt>
                <c:pt idx="739">
                  <c:v>0.97</c:v>
                </c:pt>
                <c:pt idx="740">
                  <c:v>0.99</c:v>
                </c:pt>
                <c:pt idx="741">
                  <c:v>1.02</c:v>
                </c:pt>
                <c:pt idx="742">
                  <c:v>1.02</c:v>
                </c:pt>
                <c:pt idx="743">
                  <c:v>1.02</c:v>
                </c:pt>
                <c:pt idx="744">
                  <c:v>1.04</c:v>
                </c:pt>
                <c:pt idx="745">
                  <c:v>1.02</c:v>
                </c:pt>
                <c:pt idx="746">
                  <c:v>1.01</c:v>
                </c:pt>
                <c:pt idx="747">
                  <c:v>0.96</c:v>
                </c:pt>
                <c:pt idx="748">
                  <c:v>0.98</c:v>
                </c:pt>
                <c:pt idx="749">
                  <c:v>0.96</c:v>
                </c:pt>
                <c:pt idx="750">
                  <c:v>0.98</c:v>
                </c:pt>
                <c:pt idx="751">
                  <c:v>1.02</c:v>
                </c:pt>
                <c:pt idx="752">
                  <c:v>0.95</c:v>
                </c:pt>
                <c:pt idx="753">
                  <c:v>0.94</c:v>
                </c:pt>
                <c:pt idx="754">
                  <c:v>0.95</c:v>
                </c:pt>
                <c:pt idx="755">
                  <c:v>0.95</c:v>
                </c:pt>
                <c:pt idx="756">
                  <c:v>3.01</c:v>
                </c:pt>
                <c:pt idx="757">
                  <c:v>0.97</c:v>
                </c:pt>
                <c:pt idx="758">
                  <c:v>0.95</c:v>
                </c:pt>
                <c:pt idx="759">
                  <c:v>0.98</c:v>
                </c:pt>
                <c:pt idx="760">
                  <c:v>0.96</c:v>
                </c:pt>
                <c:pt idx="761">
                  <c:v>0.92</c:v>
                </c:pt>
                <c:pt idx="762">
                  <c:v>0.88</c:v>
                </c:pt>
                <c:pt idx="763">
                  <c:v>0.94</c:v>
                </c:pt>
                <c:pt idx="764">
                  <c:v>0.88</c:v>
                </c:pt>
                <c:pt idx="765">
                  <c:v>0.84</c:v>
                </c:pt>
                <c:pt idx="766">
                  <c:v>0.87</c:v>
                </c:pt>
                <c:pt idx="767">
                  <c:v>0.93</c:v>
                </c:pt>
                <c:pt idx="768">
                  <c:v>0.83</c:v>
                </c:pt>
                <c:pt idx="769">
                  <c:v>0.75</c:v>
                </c:pt>
                <c:pt idx="770">
                  <c:v>0.69</c:v>
                </c:pt>
                <c:pt idx="771">
                  <c:v>0.6</c:v>
                </c:pt>
                <c:pt idx="772">
                  <c:v>0.6</c:v>
                </c:pt>
                <c:pt idx="773">
                  <c:v>0.65</c:v>
                </c:pt>
                <c:pt idx="774">
                  <c:v>1.0900000000000001</c:v>
                </c:pt>
                <c:pt idx="775">
                  <c:v>1.31</c:v>
                </c:pt>
                <c:pt idx="776">
                  <c:v>1.42</c:v>
                </c:pt>
                <c:pt idx="777">
                  <c:v>1.48</c:v>
                </c:pt>
                <c:pt idx="778">
                  <c:v>1.66</c:v>
                </c:pt>
                <c:pt idx="779">
                  <c:v>1.65</c:v>
                </c:pt>
                <c:pt idx="780">
                  <c:v>1.22</c:v>
                </c:pt>
                <c:pt idx="781">
                  <c:v>1.1200000000000001</c:v>
                </c:pt>
                <c:pt idx="782">
                  <c:v>0.98</c:v>
                </c:pt>
                <c:pt idx="783">
                  <c:v>0.78</c:v>
                </c:pt>
                <c:pt idx="784">
                  <c:v>0.75</c:v>
                </c:pt>
                <c:pt idx="785">
                  <c:v>0.86</c:v>
                </c:pt>
                <c:pt idx="786">
                  <c:v>1.02</c:v>
                </c:pt>
                <c:pt idx="787">
                  <c:v>0.93</c:v>
                </c:pt>
                <c:pt idx="788">
                  <c:v>0.86</c:v>
                </c:pt>
                <c:pt idx="789">
                  <c:v>0.9</c:v>
                </c:pt>
                <c:pt idx="790">
                  <c:v>0.92</c:v>
                </c:pt>
                <c:pt idx="791">
                  <c:v>0.86</c:v>
                </c:pt>
                <c:pt idx="792">
                  <c:v>0.91</c:v>
                </c:pt>
                <c:pt idx="793">
                  <c:v>0.95</c:v>
                </c:pt>
                <c:pt idx="794">
                  <c:v>0.93</c:v>
                </c:pt>
                <c:pt idx="795">
                  <c:v>0.91</c:v>
                </c:pt>
                <c:pt idx="796">
                  <c:v>0.93</c:v>
                </c:pt>
                <c:pt idx="797">
                  <c:v>0.88</c:v>
                </c:pt>
                <c:pt idx="798">
                  <c:v>0.89</c:v>
                </c:pt>
                <c:pt idx="799">
                  <c:v>0.85</c:v>
                </c:pt>
                <c:pt idx="800">
                  <c:v>0.87</c:v>
                </c:pt>
                <c:pt idx="801">
                  <c:v>0.89</c:v>
                </c:pt>
                <c:pt idx="802">
                  <c:v>0.85</c:v>
                </c:pt>
                <c:pt idx="803">
                  <c:v>0.86</c:v>
                </c:pt>
                <c:pt idx="804">
                  <c:v>0.85</c:v>
                </c:pt>
                <c:pt idx="805">
                  <c:v>0.83</c:v>
                </c:pt>
                <c:pt idx="806">
                  <c:v>0.93</c:v>
                </c:pt>
                <c:pt idx="807">
                  <c:v>0.88</c:v>
                </c:pt>
                <c:pt idx="808">
                  <c:v>0.9</c:v>
                </c:pt>
                <c:pt idx="809">
                  <c:v>0.91</c:v>
                </c:pt>
                <c:pt idx="810">
                  <c:v>0.95</c:v>
                </c:pt>
                <c:pt idx="811">
                  <c:v>0.96</c:v>
                </c:pt>
                <c:pt idx="812">
                  <c:v>1.01</c:v>
                </c:pt>
                <c:pt idx="813">
                  <c:v>0.87</c:v>
                </c:pt>
                <c:pt idx="814">
                  <c:v>0.71</c:v>
                </c:pt>
                <c:pt idx="815">
                  <c:v>0.92</c:v>
                </c:pt>
                <c:pt idx="816">
                  <c:v>0.65</c:v>
                </c:pt>
                <c:pt idx="817">
                  <c:v>0.87</c:v>
                </c:pt>
                <c:pt idx="818">
                  <c:v>0.67</c:v>
                </c:pt>
                <c:pt idx="819">
                  <c:v>0.95</c:v>
                </c:pt>
                <c:pt idx="820">
                  <c:v>0.65</c:v>
                </c:pt>
                <c:pt idx="821">
                  <c:v>8.3000000000000007</c:v>
                </c:pt>
                <c:pt idx="822">
                  <c:v>0.65</c:v>
                </c:pt>
                <c:pt idx="823">
                  <c:v>0.65</c:v>
                </c:pt>
                <c:pt idx="824">
                  <c:v>0.65</c:v>
                </c:pt>
                <c:pt idx="825">
                  <c:v>0.67</c:v>
                </c:pt>
                <c:pt idx="826">
                  <c:v>0.64</c:v>
                </c:pt>
                <c:pt idx="827">
                  <c:v>0.69</c:v>
                </c:pt>
                <c:pt idx="828">
                  <c:v>0.67</c:v>
                </c:pt>
                <c:pt idx="829">
                  <c:v>0.51</c:v>
                </c:pt>
                <c:pt idx="830">
                  <c:v>0.87</c:v>
                </c:pt>
                <c:pt idx="831">
                  <c:v>0.69</c:v>
                </c:pt>
                <c:pt idx="832">
                  <c:v>0.93</c:v>
                </c:pt>
                <c:pt idx="833">
                  <c:v>0.49</c:v>
                </c:pt>
                <c:pt idx="834">
                  <c:v>0.66</c:v>
                </c:pt>
                <c:pt idx="835">
                  <c:v>0.97</c:v>
                </c:pt>
                <c:pt idx="836">
                  <c:v>0.67</c:v>
                </c:pt>
                <c:pt idx="837">
                  <c:v>1.01</c:v>
                </c:pt>
                <c:pt idx="838">
                  <c:v>0.83</c:v>
                </c:pt>
                <c:pt idx="839">
                  <c:v>0.92</c:v>
                </c:pt>
                <c:pt idx="840">
                  <c:v>0.8</c:v>
                </c:pt>
                <c:pt idx="841">
                  <c:v>0.95</c:v>
                </c:pt>
                <c:pt idx="842">
                  <c:v>1.1599999999999999</c:v>
                </c:pt>
                <c:pt idx="843">
                  <c:v>0.88</c:v>
                </c:pt>
                <c:pt idx="844">
                  <c:v>0.81</c:v>
                </c:pt>
                <c:pt idx="845">
                  <c:v>1.32</c:v>
                </c:pt>
                <c:pt idx="846">
                  <c:v>0.87</c:v>
                </c:pt>
                <c:pt idx="847">
                  <c:v>1.17</c:v>
                </c:pt>
                <c:pt idx="848">
                  <c:v>1.17</c:v>
                </c:pt>
                <c:pt idx="849">
                  <c:v>1.27</c:v>
                </c:pt>
                <c:pt idx="850">
                  <c:v>0.91</c:v>
                </c:pt>
                <c:pt idx="851">
                  <c:v>1.04</c:v>
                </c:pt>
                <c:pt idx="852">
                  <c:v>0.98</c:v>
                </c:pt>
                <c:pt idx="853">
                  <c:v>1.01</c:v>
                </c:pt>
                <c:pt idx="854">
                  <c:v>0.94</c:v>
                </c:pt>
                <c:pt idx="855">
                  <c:v>0.79</c:v>
                </c:pt>
                <c:pt idx="856">
                  <c:v>0.74</c:v>
                </c:pt>
                <c:pt idx="857">
                  <c:v>0.79</c:v>
                </c:pt>
                <c:pt idx="858">
                  <c:v>0.79</c:v>
                </c:pt>
                <c:pt idx="859">
                  <c:v>0.84</c:v>
                </c:pt>
                <c:pt idx="860">
                  <c:v>0.77</c:v>
                </c:pt>
                <c:pt idx="861">
                  <c:v>0.99</c:v>
                </c:pt>
                <c:pt idx="862">
                  <c:v>1.03</c:v>
                </c:pt>
                <c:pt idx="863">
                  <c:v>0.95</c:v>
                </c:pt>
                <c:pt idx="864">
                  <c:v>0.97</c:v>
                </c:pt>
                <c:pt idx="865">
                  <c:v>0.93</c:v>
                </c:pt>
                <c:pt idx="866">
                  <c:v>0.89</c:v>
                </c:pt>
                <c:pt idx="867">
                  <c:v>0.94</c:v>
                </c:pt>
                <c:pt idx="868">
                  <c:v>0.95</c:v>
                </c:pt>
                <c:pt idx="869">
                  <c:v>0.88</c:v>
                </c:pt>
                <c:pt idx="870">
                  <c:v>0.9</c:v>
                </c:pt>
                <c:pt idx="871">
                  <c:v>0.86</c:v>
                </c:pt>
                <c:pt idx="872">
                  <c:v>0.87</c:v>
                </c:pt>
                <c:pt idx="873">
                  <c:v>0.84</c:v>
                </c:pt>
                <c:pt idx="874">
                  <c:v>2.59</c:v>
                </c:pt>
                <c:pt idx="875">
                  <c:v>0.93</c:v>
                </c:pt>
                <c:pt idx="876">
                  <c:v>0.77</c:v>
                </c:pt>
                <c:pt idx="877">
                  <c:v>0.82</c:v>
                </c:pt>
                <c:pt idx="878">
                  <c:v>0.94</c:v>
                </c:pt>
                <c:pt idx="879">
                  <c:v>0.86</c:v>
                </c:pt>
                <c:pt idx="880">
                  <c:v>0.88</c:v>
                </c:pt>
                <c:pt idx="881">
                  <c:v>0.96</c:v>
                </c:pt>
                <c:pt idx="882">
                  <c:v>1</c:v>
                </c:pt>
                <c:pt idx="883">
                  <c:v>0.97</c:v>
                </c:pt>
                <c:pt idx="884">
                  <c:v>0.98</c:v>
                </c:pt>
                <c:pt idx="885">
                  <c:v>1.1499999999999999</c:v>
                </c:pt>
                <c:pt idx="886">
                  <c:v>1.23</c:v>
                </c:pt>
                <c:pt idx="887">
                  <c:v>1.24</c:v>
                </c:pt>
                <c:pt idx="888">
                  <c:v>1.28</c:v>
                </c:pt>
                <c:pt idx="889">
                  <c:v>1.1399999999999999</c:v>
                </c:pt>
                <c:pt idx="890">
                  <c:v>0.68</c:v>
                </c:pt>
                <c:pt idx="891">
                  <c:v>0.56000000000000005</c:v>
                </c:pt>
                <c:pt idx="892">
                  <c:v>0.7</c:v>
                </c:pt>
                <c:pt idx="893">
                  <c:v>0.63</c:v>
                </c:pt>
                <c:pt idx="894">
                  <c:v>0.55000000000000004</c:v>
                </c:pt>
                <c:pt idx="895">
                  <c:v>0.55000000000000004</c:v>
                </c:pt>
                <c:pt idx="896">
                  <c:v>0.4</c:v>
                </c:pt>
                <c:pt idx="897">
                  <c:v>0.34</c:v>
                </c:pt>
                <c:pt idx="898">
                  <c:v>0.34</c:v>
                </c:pt>
                <c:pt idx="899">
                  <c:v>0.62</c:v>
                </c:pt>
                <c:pt idx="900">
                  <c:v>0.61</c:v>
                </c:pt>
                <c:pt idx="901">
                  <c:v>0.63</c:v>
                </c:pt>
                <c:pt idx="902">
                  <c:v>0.76</c:v>
                </c:pt>
                <c:pt idx="903">
                  <c:v>0.79</c:v>
                </c:pt>
                <c:pt idx="904">
                  <c:v>1.05</c:v>
                </c:pt>
                <c:pt idx="905">
                  <c:v>1.17</c:v>
                </c:pt>
                <c:pt idx="906">
                  <c:v>1.0900000000000001</c:v>
                </c:pt>
                <c:pt idx="907">
                  <c:v>1.1200000000000001</c:v>
                </c:pt>
                <c:pt idx="908">
                  <c:v>1.1000000000000001</c:v>
                </c:pt>
                <c:pt idx="909">
                  <c:v>1.17</c:v>
                </c:pt>
                <c:pt idx="910">
                  <c:v>1.21</c:v>
                </c:pt>
                <c:pt idx="911">
                  <c:v>1.1599999999999999</c:v>
                </c:pt>
                <c:pt idx="912">
                  <c:v>1.08</c:v>
                </c:pt>
                <c:pt idx="913">
                  <c:v>0.98</c:v>
                </c:pt>
                <c:pt idx="914">
                  <c:v>0.96</c:v>
                </c:pt>
                <c:pt idx="915">
                  <c:v>1.18</c:v>
                </c:pt>
                <c:pt idx="916">
                  <c:v>0.61</c:v>
                </c:pt>
                <c:pt idx="917">
                  <c:v>1.1100000000000001</c:v>
                </c:pt>
                <c:pt idx="918">
                  <c:v>1</c:v>
                </c:pt>
                <c:pt idx="919">
                  <c:v>0.91</c:v>
                </c:pt>
                <c:pt idx="920">
                  <c:v>0.8</c:v>
                </c:pt>
                <c:pt idx="921">
                  <c:v>0.63</c:v>
                </c:pt>
                <c:pt idx="922">
                  <c:v>0.46</c:v>
                </c:pt>
                <c:pt idx="923">
                  <c:v>0.49</c:v>
                </c:pt>
                <c:pt idx="924">
                  <c:v>0.46</c:v>
                </c:pt>
                <c:pt idx="925">
                  <c:v>0.33</c:v>
                </c:pt>
                <c:pt idx="926">
                  <c:v>0.72</c:v>
                </c:pt>
                <c:pt idx="927">
                  <c:v>0.84</c:v>
                </c:pt>
                <c:pt idx="928">
                  <c:v>0.7</c:v>
                </c:pt>
                <c:pt idx="929">
                  <c:v>1.21</c:v>
                </c:pt>
                <c:pt idx="930">
                  <c:v>1.05</c:v>
                </c:pt>
                <c:pt idx="931">
                  <c:v>1.05</c:v>
                </c:pt>
                <c:pt idx="932">
                  <c:v>1.06</c:v>
                </c:pt>
                <c:pt idx="933">
                  <c:v>1.05</c:v>
                </c:pt>
                <c:pt idx="934">
                  <c:v>1.23</c:v>
                </c:pt>
                <c:pt idx="935">
                  <c:v>1.06</c:v>
                </c:pt>
                <c:pt idx="936">
                  <c:v>1.1000000000000001</c:v>
                </c:pt>
                <c:pt idx="937">
                  <c:v>0.93</c:v>
                </c:pt>
                <c:pt idx="938">
                  <c:v>0.96</c:v>
                </c:pt>
                <c:pt idx="939">
                  <c:v>0.93</c:v>
                </c:pt>
                <c:pt idx="940">
                  <c:v>0.9</c:v>
                </c:pt>
                <c:pt idx="941">
                  <c:v>0.95</c:v>
                </c:pt>
                <c:pt idx="942">
                  <c:v>0.97</c:v>
                </c:pt>
                <c:pt idx="943">
                  <c:v>0.9</c:v>
                </c:pt>
                <c:pt idx="944">
                  <c:v>0.88</c:v>
                </c:pt>
                <c:pt idx="945">
                  <c:v>0.85</c:v>
                </c:pt>
                <c:pt idx="946">
                  <c:v>0.84</c:v>
                </c:pt>
                <c:pt idx="947">
                  <c:v>0.8</c:v>
                </c:pt>
                <c:pt idx="948">
                  <c:v>0.7</c:v>
                </c:pt>
                <c:pt idx="949">
                  <c:v>0.68</c:v>
                </c:pt>
                <c:pt idx="950">
                  <c:v>0.94</c:v>
                </c:pt>
                <c:pt idx="951">
                  <c:v>0.85</c:v>
                </c:pt>
                <c:pt idx="952">
                  <c:v>0.68</c:v>
                </c:pt>
                <c:pt idx="953">
                  <c:v>0.17</c:v>
                </c:pt>
                <c:pt idx="954">
                  <c:v>0.78</c:v>
                </c:pt>
                <c:pt idx="955">
                  <c:v>0.65</c:v>
                </c:pt>
                <c:pt idx="956">
                  <c:v>0.6</c:v>
                </c:pt>
                <c:pt idx="957">
                  <c:v>0.56999999999999995</c:v>
                </c:pt>
                <c:pt idx="958">
                  <c:v>0.56000000000000005</c:v>
                </c:pt>
                <c:pt idx="959">
                  <c:v>0.96</c:v>
                </c:pt>
                <c:pt idx="960">
                  <c:v>0.93</c:v>
                </c:pt>
                <c:pt idx="961">
                  <c:v>0.95</c:v>
                </c:pt>
                <c:pt idx="962">
                  <c:v>0.96</c:v>
                </c:pt>
                <c:pt idx="963">
                  <c:v>0.96</c:v>
                </c:pt>
                <c:pt idx="964">
                  <c:v>0.97</c:v>
                </c:pt>
                <c:pt idx="965">
                  <c:v>0.95</c:v>
                </c:pt>
                <c:pt idx="966">
                  <c:v>0.86</c:v>
                </c:pt>
                <c:pt idx="967">
                  <c:v>0.88</c:v>
                </c:pt>
                <c:pt idx="968">
                  <c:v>0.88</c:v>
                </c:pt>
                <c:pt idx="969">
                  <c:v>0.92</c:v>
                </c:pt>
                <c:pt idx="970">
                  <c:v>0.91</c:v>
                </c:pt>
                <c:pt idx="971">
                  <c:v>0.89</c:v>
                </c:pt>
                <c:pt idx="972">
                  <c:v>0.93</c:v>
                </c:pt>
                <c:pt idx="973">
                  <c:v>0.86</c:v>
                </c:pt>
                <c:pt idx="974">
                  <c:v>0.86</c:v>
                </c:pt>
                <c:pt idx="975">
                  <c:v>0.85</c:v>
                </c:pt>
                <c:pt idx="976">
                  <c:v>0.8</c:v>
                </c:pt>
                <c:pt idx="977">
                  <c:v>0.85</c:v>
                </c:pt>
                <c:pt idx="978">
                  <c:v>0.81</c:v>
                </c:pt>
                <c:pt idx="979">
                  <c:v>0.79</c:v>
                </c:pt>
                <c:pt idx="980">
                  <c:v>0.89</c:v>
                </c:pt>
                <c:pt idx="981">
                  <c:v>0.85</c:v>
                </c:pt>
                <c:pt idx="982">
                  <c:v>0.89</c:v>
                </c:pt>
                <c:pt idx="983">
                  <c:v>0.9</c:v>
                </c:pt>
                <c:pt idx="984">
                  <c:v>0.88</c:v>
                </c:pt>
                <c:pt idx="985">
                  <c:v>0.8</c:v>
                </c:pt>
                <c:pt idx="986">
                  <c:v>0.82</c:v>
                </c:pt>
                <c:pt idx="987">
                  <c:v>0.79</c:v>
                </c:pt>
                <c:pt idx="988">
                  <c:v>0.81</c:v>
                </c:pt>
                <c:pt idx="989">
                  <c:v>0.79</c:v>
                </c:pt>
                <c:pt idx="990">
                  <c:v>0.81</c:v>
                </c:pt>
                <c:pt idx="991">
                  <c:v>0.9</c:v>
                </c:pt>
                <c:pt idx="992">
                  <c:v>0.93</c:v>
                </c:pt>
                <c:pt idx="993">
                  <c:v>1.2</c:v>
                </c:pt>
                <c:pt idx="994">
                  <c:v>1.01</c:v>
                </c:pt>
                <c:pt idx="995">
                  <c:v>0.98</c:v>
                </c:pt>
                <c:pt idx="996">
                  <c:v>0.96</c:v>
                </c:pt>
                <c:pt idx="997">
                  <c:v>0.89</c:v>
                </c:pt>
                <c:pt idx="998">
                  <c:v>0.93</c:v>
                </c:pt>
                <c:pt idx="999">
                  <c:v>0.92</c:v>
                </c:pt>
                <c:pt idx="1000">
                  <c:v>1.1299999999999999</c:v>
                </c:pt>
                <c:pt idx="1001">
                  <c:v>1.1299999999999999</c:v>
                </c:pt>
                <c:pt idx="1002">
                  <c:v>0.84</c:v>
                </c:pt>
                <c:pt idx="1003">
                  <c:v>1.07</c:v>
                </c:pt>
                <c:pt idx="1004">
                  <c:v>1.04</c:v>
                </c:pt>
                <c:pt idx="1005">
                  <c:v>1</c:v>
                </c:pt>
                <c:pt idx="1006">
                  <c:v>0.84</c:v>
                </c:pt>
                <c:pt idx="1007">
                  <c:v>0.82</c:v>
                </c:pt>
                <c:pt idx="1008">
                  <c:v>0.78</c:v>
                </c:pt>
                <c:pt idx="1009">
                  <c:v>0.79</c:v>
                </c:pt>
                <c:pt idx="1010">
                  <c:v>0.75</c:v>
                </c:pt>
                <c:pt idx="1011">
                  <c:v>0.84</c:v>
                </c:pt>
                <c:pt idx="1012">
                  <c:v>0.86</c:v>
                </c:pt>
                <c:pt idx="1013">
                  <c:v>0.79</c:v>
                </c:pt>
                <c:pt idx="1014">
                  <c:v>0.81</c:v>
                </c:pt>
                <c:pt idx="1015">
                  <c:v>0.82</c:v>
                </c:pt>
                <c:pt idx="1016">
                  <c:v>0.86</c:v>
                </c:pt>
                <c:pt idx="1017">
                  <c:v>0.82</c:v>
                </c:pt>
                <c:pt idx="1018">
                  <c:v>0.73</c:v>
                </c:pt>
                <c:pt idx="1019">
                  <c:v>0.69</c:v>
                </c:pt>
                <c:pt idx="1020">
                  <c:v>0.7</c:v>
                </c:pt>
                <c:pt idx="1021">
                  <c:v>0.73</c:v>
                </c:pt>
                <c:pt idx="1022">
                  <c:v>0.77</c:v>
                </c:pt>
                <c:pt idx="1023">
                  <c:v>0.84</c:v>
                </c:pt>
                <c:pt idx="1024">
                  <c:v>0.56000000000000005</c:v>
                </c:pt>
                <c:pt idx="1025">
                  <c:v>0.82</c:v>
                </c:pt>
                <c:pt idx="1026">
                  <c:v>0.83</c:v>
                </c:pt>
                <c:pt idx="1027">
                  <c:v>0.8</c:v>
                </c:pt>
                <c:pt idx="1028">
                  <c:v>0.81</c:v>
                </c:pt>
                <c:pt idx="1029">
                  <c:v>0.75</c:v>
                </c:pt>
                <c:pt idx="1030">
                  <c:v>0.74</c:v>
                </c:pt>
                <c:pt idx="1031">
                  <c:v>0.72</c:v>
                </c:pt>
                <c:pt idx="1032">
                  <c:v>0.74</c:v>
                </c:pt>
                <c:pt idx="1033">
                  <c:v>0.68</c:v>
                </c:pt>
                <c:pt idx="1034">
                  <c:v>0.68</c:v>
                </c:pt>
                <c:pt idx="1035">
                  <c:v>0.68</c:v>
                </c:pt>
                <c:pt idx="1036">
                  <c:v>0.67</c:v>
                </c:pt>
                <c:pt idx="1037">
                  <c:v>0.68</c:v>
                </c:pt>
                <c:pt idx="1038">
                  <c:v>0.66</c:v>
                </c:pt>
                <c:pt idx="1039">
                  <c:v>0.69</c:v>
                </c:pt>
                <c:pt idx="1040">
                  <c:v>0.63</c:v>
                </c:pt>
                <c:pt idx="1041">
                  <c:v>0.59</c:v>
                </c:pt>
                <c:pt idx="1042">
                  <c:v>0.62</c:v>
                </c:pt>
                <c:pt idx="1043">
                  <c:v>0.69</c:v>
                </c:pt>
                <c:pt idx="1044">
                  <c:v>0.68</c:v>
                </c:pt>
                <c:pt idx="1045">
                  <c:v>0.65</c:v>
                </c:pt>
                <c:pt idx="1046">
                  <c:v>0.56000000000000005</c:v>
                </c:pt>
                <c:pt idx="1047">
                  <c:v>0.57999999999999996</c:v>
                </c:pt>
                <c:pt idx="1048">
                  <c:v>0.56999999999999995</c:v>
                </c:pt>
                <c:pt idx="1049">
                  <c:v>0.56999999999999995</c:v>
                </c:pt>
                <c:pt idx="1050">
                  <c:v>0.57999999999999996</c:v>
                </c:pt>
                <c:pt idx="1051">
                  <c:v>0.64</c:v>
                </c:pt>
                <c:pt idx="1052">
                  <c:v>0.88</c:v>
                </c:pt>
                <c:pt idx="1053">
                  <c:v>0.85</c:v>
                </c:pt>
                <c:pt idx="1054">
                  <c:v>0.91</c:v>
                </c:pt>
                <c:pt idx="1055">
                  <c:v>0.81</c:v>
                </c:pt>
                <c:pt idx="1056">
                  <c:v>0.64</c:v>
                </c:pt>
                <c:pt idx="1057">
                  <c:v>1.72</c:v>
                </c:pt>
                <c:pt idx="1058">
                  <c:v>1.32</c:v>
                </c:pt>
                <c:pt idx="1059">
                  <c:v>1.08</c:v>
                </c:pt>
                <c:pt idx="1060">
                  <c:v>1.01</c:v>
                </c:pt>
                <c:pt idx="1061">
                  <c:v>0.98</c:v>
                </c:pt>
                <c:pt idx="1062">
                  <c:v>1.04</c:v>
                </c:pt>
                <c:pt idx="1063">
                  <c:v>0.81</c:v>
                </c:pt>
                <c:pt idx="1064">
                  <c:v>0.74</c:v>
                </c:pt>
                <c:pt idx="1065">
                  <c:v>0.67</c:v>
                </c:pt>
                <c:pt idx="1066">
                  <c:v>0.56999999999999995</c:v>
                </c:pt>
                <c:pt idx="1067">
                  <c:v>0.78</c:v>
                </c:pt>
                <c:pt idx="1068">
                  <c:v>0.77</c:v>
                </c:pt>
                <c:pt idx="1069">
                  <c:v>0.82</c:v>
                </c:pt>
                <c:pt idx="1070">
                  <c:v>0.86</c:v>
                </c:pt>
                <c:pt idx="1071">
                  <c:v>0.99</c:v>
                </c:pt>
                <c:pt idx="1072">
                  <c:v>0.98</c:v>
                </c:pt>
                <c:pt idx="1073">
                  <c:v>1.03</c:v>
                </c:pt>
                <c:pt idx="1074">
                  <c:v>1.04</c:v>
                </c:pt>
                <c:pt idx="1075">
                  <c:v>1.03</c:v>
                </c:pt>
                <c:pt idx="1076">
                  <c:v>1.07</c:v>
                </c:pt>
                <c:pt idx="1077">
                  <c:v>0.56999999999999995</c:v>
                </c:pt>
                <c:pt idx="1078">
                  <c:v>0.98</c:v>
                </c:pt>
                <c:pt idx="1079">
                  <c:v>0.92</c:v>
                </c:pt>
                <c:pt idx="1080">
                  <c:v>0.91</c:v>
                </c:pt>
                <c:pt idx="1081">
                  <c:v>0.92</c:v>
                </c:pt>
                <c:pt idx="1082">
                  <c:v>0.9</c:v>
                </c:pt>
                <c:pt idx="1083">
                  <c:v>0.95</c:v>
                </c:pt>
                <c:pt idx="1084">
                  <c:v>0.97</c:v>
                </c:pt>
                <c:pt idx="1085">
                  <c:v>0.95</c:v>
                </c:pt>
                <c:pt idx="1086">
                  <c:v>0.93</c:v>
                </c:pt>
                <c:pt idx="1087">
                  <c:v>0.95</c:v>
                </c:pt>
                <c:pt idx="1088">
                  <c:v>0.92</c:v>
                </c:pt>
                <c:pt idx="1089">
                  <c:v>0.92</c:v>
                </c:pt>
                <c:pt idx="1090">
                  <c:v>0.89</c:v>
                </c:pt>
                <c:pt idx="1091">
                  <c:v>0.9</c:v>
                </c:pt>
                <c:pt idx="1092">
                  <c:v>0.91</c:v>
                </c:pt>
                <c:pt idx="1093">
                  <c:v>1.05</c:v>
                </c:pt>
                <c:pt idx="1094">
                  <c:v>0.92</c:v>
                </c:pt>
                <c:pt idx="1095">
                  <c:v>0.69</c:v>
                </c:pt>
                <c:pt idx="1096">
                  <c:v>0.73</c:v>
                </c:pt>
                <c:pt idx="1097">
                  <c:v>0.77</c:v>
                </c:pt>
                <c:pt idx="1098">
                  <c:v>0.71</c:v>
                </c:pt>
                <c:pt idx="1099">
                  <c:v>0.66</c:v>
                </c:pt>
                <c:pt idx="1100">
                  <c:v>0.71</c:v>
                </c:pt>
                <c:pt idx="1101">
                  <c:v>0.87</c:v>
                </c:pt>
                <c:pt idx="1102">
                  <c:v>0.79</c:v>
                </c:pt>
                <c:pt idx="1103">
                  <c:v>0.82</c:v>
                </c:pt>
                <c:pt idx="1104">
                  <c:v>0.89</c:v>
                </c:pt>
                <c:pt idx="1105">
                  <c:v>0.92</c:v>
                </c:pt>
                <c:pt idx="1106">
                  <c:v>0.98</c:v>
                </c:pt>
                <c:pt idx="1107">
                  <c:v>0.96</c:v>
                </c:pt>
                <c:pt idx="1108">
                  <c:v>0.74</c:v>
                </c:pt>
                <c:pt idx="1109">
                  <c:v>0.93</c:v>
                </c:pt>
                <c:pt idx="1110">
                  <c:v>0.91</c:v>
                </c:pt>
                <c:pt idx="1111">
                  <c:v>1.05</c:v>
                </c:pt>
                <c:pt idx="1112">
                  <c:v>0.96</c:v>
                </c:pt>
                <c:pt idx="1113">
                  <c:v>0.87</c:v>
                </c:pt>
                <c:pt idx="1114">
                  <c:v>0.86</c:v>
                </c:pt>
                <c:pt idx="1115">
                  <c:v>0.9</c:v>
                </c:pt>
                <c:pt idx="1116">
                  <c:v>1.1000000000000001</c:v>
                </c:pt>
                <c:pt idx="1117">
                  <c:v>1.05</c:v>
                </c:pt>
                <c:pt idx="1118">
                  <c:v>1.1200000000000001</c:v>
                </c:pt>
                <c:pt idx="1119">
                  <c:v>1.1599999999999999</c:v>
                </c:pt>
                <c:pt idx="1120">
                  <c:v>1.1499999999999999</c:v>
                </c:pt>
                <c:pt idx="1121">
                  <c:v>1.1100000000000001</c:v>
                </c:pt>
                <c:pt idx="1122">
                  <c:v>1.1000000000000001</c:v>
                </c:pt>
                <c:pt idx="1123">
                  <c:v>0.98</c:v>
                </c:pt>
                <c:pt idx="1124">
                  <c:v>0.95</c:v>
                </c:pt>
                <c:pt idx="1125">
                  <c:v>0.97</c:v>
                </c:pt>
                <c:pt idx="1126">
                  <c:v>0.94</c:v>
                </c:pt>
                <c:pt idx="1127">
                  <c:v>0.99</c:v>
                </c:pt>
                <c:pt idx="1128">
                  <c:v>1.04</c:v>
                </c:pt>
                <c:pt idx="1129">
                  <c:v>1.07</c:v>
                </c:pt>
                <c:pt idx="1130">
                  <c:v>1.08</c:v>
                </c:pt>
                <c:pt idx="1131">
                  <c:v>1.04</c:v>
                </c:pt>
                <c:pt idx="1132">
                  <c:v>1.07</c:v>
                </c:pt>
                <c:pt idx="1133">
                  <c:v>1.1599999999999999</c:v>
                </c:pt>
                <c:pt idx="1134">
                  <c:v>1.1399999999999999</c:v>
                </c:pt>
                <c:pt idx="1135">
                  <c:v>1.1000000000000001</c:v>
                </c:pt>
                <c:pt idx="1136">
                  <c:v>1.0900000000000001</c:v>
                </c:pt>
                <c:pt idx="1137">
                  <c:v>1.01</c:v>
                </c:pt>
                <c:pt idx="1138">
                  <c:v>1.08</c:v>
                </c:pt>
                <c:pt idx="1139">
                  <c:v>1.0900000000000001</c:v>
                </c:pt>
                <c:pt idx="1140">
                  <c:v>1.05</c:v>
                </c:pt>
                <c:pt idx="1141">
                  <c:v>1.1399999999999999</c:v>
                </c:pt>
                <c:pt idx="1142">
                  <c:v>1.0900000000000001</c:v>
                </c:pt>
                <c:pt idx="1143">
                  <c:v>0.66</c:v>
                </c:pt>
                <c:pt idx="1144">
                  <c:v>0.66</c:v>
                </c:pt>
                <c:pt idx="1145">
                  <c:v>0.68</c:v>
                </c:pt>
                <c:pt idx="1146">
                  <c:v>0.69</c:v>
                </c:pt>
                <c:pt idx="1147">
                  <c:v>0.71</c:v>
                </c:pt>
                <c:pt idx="1148">
                  <c:v>0.68</c:v>
                </c:pt>
                <c:pt idx="1149">
                  <c:v>0.75</c:v>
                </c:pt>
                <c:pt idx="1150">
                  <c:v>0.71</c:v>
                </c:pt>
                <c:pt idx="1151">
                  <c:v>0.63</c:v>
                </c:pt>
                <c:pt idx="1152">
                  <c:v>0.7</c:v>
                </c:pt>
                <c:pt idx="1153">
                  <c:v>0.71</c:v>
                </c:pt>
                <c:pt idx="1154">
                  <c:v>0.66</c:v>
                </c:pt>
                <c:pt idx="1155">
                  <c:v>0.72</c:v>
                </c:pt>
                <c:pt idx="1156">
                  <c:v>0.76</c:v>
                </c:pt>
                <c:pt idx="1157">
                  <c:v>0.78</c:v>
                </c:pt>
                <c:pt idx="1158">
                  <c:v>0.82</c:v>
                </c:pt>
                <c:pt idx="1159">
                  <c:v>0.93</c:v>
                </c:pt>
                <c:pt idx="1160">
                  <c:v>0.94</c:v>
                </c:pt>
                <c:pt idx="1161">
                  <c:v>1.04</c:v>
                </c:pt>
                <c:pt idx="1162">
                  <c:v>1.06</c:v>
                </c:pt>
                <c:pt idx="1163">
                  <c:v>1.08</c:v>
                </c:pt>
                <c:pt idx="1164">
                  <c:v>1.1200000000000001</c:v>
                </c:pt>
                <c:pt idx="1165">
                  <c:v>1.1499999999999999</c:v>
                </c:pt>
                <c:pt idx="1166">
                  <c:v>1.1100000000000001</c:v>
                </c:pt>
                <c:pt idx="1167">
                  <c:v>1.04</c:v>
                </c:pt>
                <c:pt idx="1168">
                  <c:v>0.99</c:v>
                </c:pt>
                <c:pt idx="1169">
                  <c:v>0.97</c:v>
                </c:pt>
                <c:pt idx="1170">
                  <c:v>1.05</c:v>
                </c:pt>
                <c:pt idx="1171">
                  <c:v>0.99</c:v>
                </c:pt>
                <c:pt idx="1172">
                  <c:v>0.98</c:v>
                </c:pt>
                <c:pt idx="1173">
                  <c:v>0.95</c:v>
                </c:pt>
                <c:pt idx="1174">
                  <c:v>0.95</c:v>
                </c:pt>
                <c:pt idx="1175">
                  <c:v>1.03</c:v>
                </c:pt>
                <c:pt idx="1176">
                  <c:v>1.08</c:v>
                </c:pt>
                <c:pt idx="1177">
                  <c:v>1.01</c:v>
                </c:pt>
                <c:pt idx="1178">
                  <c:v>1.17</c:v>
                </c:pt>
                <c:pt idx="1179">
                  <c:v>1.1299999999999999</c:v>
                </c:pt>
                <c:pt idx="1180">
                  <c:v>1.39</c:v>
                </c:pt>
                <c:pt idx="1181">
                  <c:v>1.6</c:v>
                </c:pt>
                <c:pt idx="1182">
                  <c:v>0.66</c:v>
                </c:pt>
                <c:pt idx="1183">
                  <c:v>0.77</c:v>
                </c:pt>
                <c:pt idx="1184">
                  <c:v>1.1499999999999999</c:v>
                </c:pt>
                <c:pt idx="1185">
                  <c:v>1.51</c:v>
                </c:pt>
                <c:pt idx="1186">
                  <c:v>0.81</c:v>
                </c:pt>
                <c:pt idx="1187">
                  <c:v>0.84</c:v>
                </c:pt>
                <c:pt idx="1188">
                  <c:v>0.81</c:v>
                </c:pt>
                <c:pt idx="1189">
                  <c:v>0.96</c:v>
                </c:pt>
                <c:pt idx="1190">
                  <c:v>1</c:v>
                </c:pt>
                <c:pt idx="1191">
                  <c:v>1.05</c:v>
                </c:pt>
                <c:pt idx="1192">
                  <c:v>1.07</c:v>
                </c:pt>
                <c:pt idx="1193">
                  <c:v>1.01</c:v>
                </c:pt>
                <c:pt idx="1194">
                  <c:v>1.0900000000000001</c:v>
                </c:pt>
                <c:pt idx="1195">
                  <c:v>1.02</c:v>
                </c:pt>
                <c:pt idx="1196">
                  <c:v>1.01</c:v>
                </c:pt>
                <c:pt idx="1197">
                  <c:v>1.03</c:v>
                </c:pt>
                <c:pt idx="1198">
                  <c:v>1</c:v>
                </c:pt>
                <c:pt idx="1199">
                  <c:v>0.84</c:v>
                </c:pt>
                <c:pt idx="1200">
                  <c:v>0.86</c:v>
                </c:pt>
                <c:pt idx="1201">
                  <c:v>0.83</c:v>
                </c:pt>
                <c:pt idx="1202">
                  <c:v>0.78</c:v>
                </c:pt>
                <c:pt idx="1203">
                  <c:v>0.81</c:v>
                </c:pt>
                <c:pt idx="1204">
                  <c:v>0.8</c:v>
                </c:pt>
                <c:pt idx="1205">
                  <c:v>0.74</c:v>
                </c:pt>
                <c:pt idx="1206">
                  <c:v>0.88</c:v>
                </c:pt>
                <c:pt idx="1207">
                  <c:v>0.96</c:v>
                </c:pt>
                <c:pt idx="1208">
                  <c:v>1.18</c:v>
                </c:pt>
                <c:pt idx="1209">
                  <c:v>1.0900000000000001</c:v>
                </c:pt>
                <c:pt idx="1210">
                  <c:v>0.63</c:v>
                </c:pt>
                <c:pt idx="1211">
                  <c:v>0.5</c:v>
                </c:pt>
                <c:pt idx="1212">
                  <c:v>0.44</c:v>
                </c:pt>
                <c:pt idx="1213">
                  <c:v>0.4</c:v>
                </c:pt>
                <c:pt idx="1214">
                  <c:v>0.41</c:v>
                </c:pt>
                <c:pt idx="1215">
                  <c:v>0.42</c:v>
                </c:pt>
                <c:pt idx="1216">
                  <c:v>0.41</c:v>
                </c:pt>
                <c:pt idx="1217">
                  <c:v>0.43</c:v>
                </c:pt>
                <c:pt idx="1218">
                  <c:v>0.4</c:v>
                </c:pt>
                <c:pt idx="1219">
                  <c:v>0.43</c:v>
                </c:pt>
                <c:pt idx="1220">
                  <c:v>0.52</c:v>
                </c:pt>
                <c:pt idx="1221">
                  <c:v>0.35</c:v>
                </c:pt>
                <c:pt idx="1222">
                  <c:v>0.73</c:v>
                </c:pt>
                <c:pt idx="1223">
                  <c:v>0.71</c:v>
                </c:pt>
                <c:pt idx="1224">
                  <c:v>0.7</c:v>
                </c:pt>
                <c:pt idx="1225">
                  <c:v>0.64</c:v>
                </c:pt>
                <c:pt idx="1226">
                  <c:v>0.54</c:v>
                </c:pt>
                <c:pt idx="1227">
                  <c:v>0.55000000000000004</c:v>
                </c:pt>
                <c:pt idx="1228">
                  <c:v>0.51</c:v>
                </c:pt>
                <c:pt idx="1229">
                  <c:v>0.69</c:v>
                </c:pt>
                <c:pt idx="1230">
                  <c:v>0.78</c:v>
                </c:pt>
                <c:pt idx="1231">
                  <c:v>0.8</c:v>
                </c:pt>
                <c:pt idx="1232">
                  <c:v>0.9</c:v>
                </c:pt>
                <c:pt idx="1233">
                  <c:v>0.76</c:v>
                </c:pt>
                <c:pt idx="1234">
                  <c:v>0.84</c:v>
                </c:pt>
                <c:pt idx="1235">
                  <c:v>0.79</c:v>
                </c:pt>
                <c:pt idx="1236">
                  <c:v>0.65</c:v>
                </c:pt>
                <c:pt idx="1237">
                  <c:v>0.65</c:v>
                </c:pt>
                <c:pt idx="1238">
                  <c:v>0.64</c:v>
                </c:pt>
                <c:pt idx="1239">
                  <c:v>0.62</c:v>
                </c:pt>
                <c:pt idx="1240">
                  <c:v>0.64</c:v>
                </c:pt>
                <c:pt idx="1241">
                  <c:v>0.62</c:v>
                </c:pt>
                <c:pt idx="1242">
                  <c:v>0.56000000000000005</c:v>
                </c:pt>
                <c:pt idx="1243">
                  <c:v>0.54</c:v>
                </c:pt>
                <c:pt idx="1244">
                  <c:v>0.54</c:v>
                </c:pt>
                <c:pt idx="1245">
                  <c:v>0.54</c:v>
                </c:pt>
                <c:pt idx="1246">
                  <c:v>0.61</c:v>
                </c:pt>
                <c:pt idx="1247">
                  <c:v>0.63</c:v>
                </c:pt>
                <c:pt idx="1248">
                  <c:v>0.6</c:v>
                </c:pt>
                <c:pt idx="1249">
                  <c:v>0.61</c:v>
                </c:pt>
                <c:pt idx="1250">
                  <c:v>0.65</c:v>
                </c:pt>
                <c:pt idx="1251">
                  <c:v>0.61</c:v>
                </c:pt>
                <c:pt idx="1252">
                  <c:v>0.63</c:v>
                </c:pt>
                <c:pt idx="1253">
                  <c:v>0.66</c:v>
                </c:pt>
                <c:pt idx="1254">
                  <c:v>0.74</c:v>
                </c:pt>
                <c:pt idx="1255">
                  <c:v>0.7</c:v>
                </c:pt>
                <c:pt idx="1256">
                  <c:v>0.62</c:v>
                </c:pt>
                <c:pt idx="1257">
                  <c:v>0.66</c:v>
                </c:pt>
                <c:pt idx="1258">
                  <c:v>0.64</c:v>
                </c:pt>
                <c:pt idx="1259">
                  <c:v>0.62</c:v>
                </c:pt>
                <c:pt idx="1260">
                  <c:v>0.6</c:v>
                </c:pt>
                <c:pt idx="1261">
                  <c:v>0.65</c:v>
                </c:pt>
                <c:pt idx="1262">
                  <c:v>0.61</c:v>
                </c:pt>
                <c:pt idx="1263">
                  <c:v>0.59</c:v>
                </c:pt>
                <c:pt idx="1264">
                  <c:v>0.57999999999999996</c:v>
                </c:pt>
                <c:pt idx="1265">
                  <c:v>0.55000000000000004</c:v>
                </c:pt>
                <c:pt idx="1266">
                  <c:v>0.52</c:v>
                </c:pt>
                <c:pt idx="1267">
                  <c:v>0.76</c:v>
                </c:pt>
                <c:pt idx="1268">
                  <c:v>0.81</c:v>
                </c:pt>
                <c:pt idx="1269">
                  <c:v>0.83</c:v>
                </c:pt>
                <c:pt idx="1270">
                  <c:v>0.86</c:v>
                </c:pt>
                <c:pt idx="1271">
                  <c:v>0.9</c:v>
                </c:pt>
                <c:pt idx="1272">
                  <c:v>0.91</c:v>
                </c:pt>
                <c:pt idx="1273">
                  <c:v>0.88</c:v>
                </c:pt>
                <c:pt idx="1274">
                  <c:v>0.88</c:v>
                </c:pt>
                <c:pt idx="1275">
                  <c:v>0.9</c:v>
                </c:pt>
                <c:pt idx="1276">
                  <c:v>0.92</c:v>
                </c:pt>
                <c:pt idx="1277">
                  <c:v>0.92</c:v>
                </c:pt>
                <c:pt idx="1278">
                  <c:v>0.9</c:v>
                </c:pt>
                <c:pt idx="1279">
                  <c:v>0.65</c:v>
                </c:pt>
                <c:pt idx="1280">
                  <c:v>0.71</c:v>
                </c:pt>
                <c:pt idx="1281">
                  <c:v>0.69</c:v>
                </c:pt>
                <c:pt idx="1282">
                  <c:v>0.76</c:v>
                </c:pt>
                <c:pt idx="1283">
                  <c:v>0.57999999999999996</c:v>
                </c:pt>
                <c:pt idx="1284">
                  <c:v>0.56999999999999995</c:v>
                </c:pt>
                <c:pt idx="1285">
                  <c:v>0.55000000000000004</c:v>
                </c:pt>
                <c:pt idx="1286">
                  <c:v>0.61</c:v>
                </c:pt>
                <c:pt idx="1287">
                  <c:v>0.67</c:v>
                </c:pt>
                <c:pt idx="1288">
                  <c:v>0.67</c:v>
                </c:pt>
                <c:pt idx="1289">
                  <c:v>0.68</c:v>
                </c:pt>
                <c:pt idx="1290">
                  <c:v>0.72</c:v>
                </c:pt>
                <c:pt idx="1291">
                  <c:v>0.75</c:v>
                </c:pt>
                <c:pt idx="1292">
                  <c:v>0.76</c:v>
                </c:pt>
                <c:pt idx="1293">
                  <c:v>0.75</c:v>
                </c:pt>
                <c:pt idx="1294">
                  <c:v>0.7</c:v>
                </c:pt>
                <c:pt idx="1295">
                  <c:v>0.82</c:v>
                </c:pt>
                <c:pt idx="1296">
                  <c:v>0.78</c:v>
                </c:pt>
                <c:pt idx="1297">
                  <c:v>0.81</c:v>
                </c:pt>
                <c:pt idx="1298">
                  <c:v>0.99</c:v>
                </c:pt>
                <c:pt idx="1299">
                  <c:v>0.94</c:v>
                </c:pt>
                <c:pt idx="1300">
                  <c:v>0.84</c:v>
                </c:pt>
                <c:pt idx="1301">
                  <c:v>0.87</c:v>
                </c:pt>
                <c:pt idx="1302">
                  <c:v>0.85</c:v>
                </c:pt>
                <c:pt idx="1303">
                  <c:v>0.77</c:v>
                </c:pt>
                <c:pt idx="1304">
                  <c:v>0.77</c:v>
                </c:pt>
                <c:pt idx="1305">
                  <c:v>0.73</c:v>
                </c:pt>
                <c:pt idx="1306">
                  <c:v>0.67</c:v>
                </c:pt>
                <c:pt idx="1307">
                  <c:v>0.66</c:v>
                </c:pt>
                <c:pt idx="1308">
                  <c:v>0.67</c:v>
                </c:pt>
                <c:pt idx="1309">
                  <c:v>0.71</c:v>
                </c:pt>
                <c:pt idx="1310">
                  <c:v>0.73</c:v>
                </c:pt>
                <c:pt idx="1311">
                  <c:v>0.76</c:v>
                </c:pt>
                <c:pt idx="1312">
                  <c:v>0.76</c:v>
                </c:pt>
                <c:pt idx="1313">
                  <c:v>0.73</c:v>
                </c:pt>
                <c:pt idx="1314">
                  <c:v>0.71</c:v>
                </c:pt>
                <c:pt idx="1315">
                  <c:v>0.7</c:v>
                </c:pt>
                <c:pt idx="1316">
                  <c:v>0.69</c:v>
                </c:pt>
                <c:pt idx="1317">
                  <c:v>0.62</c:v>
                </c:pt>
                <c:pt idx="1318">
                  <c:v>0.52</c:v>
                </c:pt>
                <c:pt idx="1319">
                  <c:v>0.67</c:v>
                </c:pt>
                <c:pt idx="1320">
                  <c:v>0.53</c:v>
                </c:pt>
                <c:pt idx="1321">
                  <c:v>0.68</c:v>
                </c:pt>
                <c:pt idx="1322">
                  <c:v>0.65</c:v>
                </c:pt>
                <c:pt idx="1323">
                  <c:v>0.65</c:v>
                </c:pt>
                <c:pt idx="1324">
                  <c:v>0.71</c:v>
                </c:pt>
                <c:pt idx="1325">
                  <c:v>0.69</c:v>
                </c:pt>
                <c:pt idx="1326">
                  <c:v>0.55000000000000004</c:v>
                </c:pt>
                <c:pt idx="1327">
                  <c:v>0.64</c:v>
                </c:pt>
                <c:pt idx="1328">
                  <c:v>0.64</c:v>
                </c:pt>
                <c:pt idx="1329">
                  <c:v>0.98</c:v>
                </c:pt>
                <c:pt idx="1330">
                  <c:v>0.61</c:v>
                </c:pt>
                <c:pt idx="1331">
                  <c:v>0.61</c:v>
                </c:pt>
                <c:pt idx="1332">
                  <c:v>0.62</c:v>
                </c:pt>
                <c:pt idx="1333">
                  <c:v>0.65</c:v>
                </c:pt>
                <c:pt idx="1334">
                  <c:v>0.63</c:v>
                </c:pt>
                <c:pt idx="1335">
                  <c:v>0.55000000000000004</c:v>
                </c:pt>
                <c:pt idx="1336">
                  <c:v>1.27</c:v>
                </c:pt>
                <c:pt idx="1337">
                  <c:v>1.29</c:v>
                </c:pt>
                <c:pt idx="1338">
                  <c:v>0.69</c:v>
                </c:pt>
                <c:pt idx="1339">
                  <c:v>0.65</c:v>
                </c:pt>
                <c:pt idx="1340">
                  <c:v>0.64</c:v>
                </c:pt>
                <c:pt idx="1341">
                  <c:v>0.65</c:v>
                </c:pt>
                <c:pt idx="1342">
                  <c:v>0.64</c:v>
                </c:pt>
                <c:pt idx="1343">
                  <c:v>0.65</c:v>
                </c:pt>
                <c:pt idx="1344">
                  <c:v>0.66</c:v>
                </c:pt>
                <c:pt idx="1345">
                  <c:v>0.67</c:v>
                </c:pt>
                <c:pt idx="1346">
                  <c:v>0.7</c:v>
                </c:pt>
                <c:pt idx="1347">
                  <c:v>0.71</c:v>
                </c:pt>
                <c:pt idx="1348">
                  <c:v>0.7</c:v>
                </c:pt>
                <c:pt idx="1349">
                  <c:v>0.71</c:v>
                </c:pt>
                <c:pt idx="1350">
                  <c:v>0.73</c:v>
                </c:pt>
                <c:pt idx="1351">
                  <c:v>0.72</c:v>
                </c:pt>
                <c:pt idx="1352">
                  <c:v>0.72</c:v>
                </c:pt>
                <c:pt idx="1353">
                  <c:v>0.74</c:v>
                </c:pt>
                <c:pt idx="1354">
                  <c:v>0.73</c:v>
                </c:pt>
                <c:pt idx="1355">
                  <c:v>0.76</c:v>
                </c:pt>
                <c:pt idx="1356">
                  <c:v>0.76</c:v>
                </c:pt>
                <c:pt idx="1357">
                  <c:v>0.76</c:v>
                </c:pt>
                <c:pt idx="1358">
                  <c:v>0.76</c:v>
                </c:pt>
                <c:pt idx="1359">
                  <c:v>0.71</c:v>
                </c:pt>
                <c:pt idx="1360">
                  <c:v>0.72</c:v>
                </c:pt>
                <c:pt idx="1361">
                  <c:v>0.71</c:v>
                </c:pt>
                <c:pt idx="1362">
                  <c:v>0.74</c:v>
                </c:pt>
                <c:pt idx="1363">
                  <c:v>0.71</c:v>
                </c:pt>
                <c:pt idx="1364">
                  <c:v>0.68</c:v>
                </c:pt>
                <c:pt idx="1365">
                  <c:v>0.67</c:v>
                </c:pt>
                <c:pt idx="1366">
                  <c:v>0.7</c:v>
                </c:pt>
                <c:pt idx="1367">
                  <c:v>0.72</c:v>
                </c:pt>
                <c:pt idx="1368">
                  <c:v>0.72</c:v>
                </c:pt>
                <c:pt idx="1369">
                  <c:v>0.72</c:v>
                </c:pt>
                <c:pt idx="1370">
                  <c:v>0.74</c:v>
                </c:pt>
                <c:pt idx="1371">
                  <c:v>0.73</c:v>
                </c:pt>
                <c:pt idx="1372">
                  <c:v>0.7</c:v>
                </c:pt>
                <c:pt idx="1373">
                  <c:v>0.7</c:v>
                </c:pt>
                <c:pt idx="1374">
                  <c:v>0.72</c:v>
                </c:pt>
                <c:pt idx="1375">
                  <c:v>0.69</c:v>
                </c:pt>
                <c:pt idx="1376">
                  <c:v>0.72</c:v>
                </c:pt>
                <c:pt idx="1377">
                  <c:v>0.7</c:v>
                </c:pt>
                <c:pt idx="1378">
                  <c:v>0.72</c:v>
                </c:pt>
                <c:pt idx="1379">
                  <c:v>0.67</c:v>
                </c:pt>
                <c:pt idx="1380">
                  <c:v>0.68</c:v>
                </c:pt>
                <c:pt idx="1381">
                  <c:v>0.66</c:v>
                </c:pt>
                <c:pt idx="1382">
                  <c:v>0.64</c:v>
                </c:pt>
                <c:pt idx="1383">
                  <c:v>0.78</c:v>
                </c:pt>
                <c:pt idx="1384">
                  <c:v>0.77</c:v>
                </c:pt>
                <c:pt idx="1385">
                  <c:v>0.76</c:v>
                </c:pt>
                <c:pt idx="1386">
                  <c:v>0.72</c:v>
                </c:pt>
                <c:pt idx="1387">
                  <c:v>0.69</c:v>
                </c:pt>
                <c:pt idx="1388">
                  <c:v>0.69</c:v>
                </c:pt>
                <c:pt idx="1389">
                  <c:v>0.64</c:v>
                </c:pt>
                <c:pt idx="1390">
                  <c:v>0.64</c:v>
                </c:pt>
                <c:pt idx="1391">
                  <c:v>0.64</c:v>
                </c:pt>
                <c:pt idx="1392">
                  <c:v>0.66</c:v>
                </c:pt>
                <c:pt idx="1393">
                  <c:v>0.69</c:v>
                </c:pt>
                <c:pt idx="1394">
                  <c:v>0.67</c:v>
                </c:pt>
                <c:pt idx="1395">
                  <c:v>0.68</c:v>
                </c:pt>
                <c:pt idx="1396">
                  <c:v>0.68</c:v>
                </c:pt>
                <c:pt idx="1397">
                  <c:v>0.72</c:v>
                </c:pt>
                <c:pt idx="1398">
                  <c:v>0.73</c:v>
                </c:pt>
                <c:pt idx="1399">
                  <c:v>0.75</c:v>
                </c:pt>
                <c:pt idx="1400">
                  <c:v>0.73</c:v>
                </c:pt>
                <c:pt idx="1401">
                  <c:v>0.76</c:v>
                </c:pt>
                <c:pt idx="1402">
                  <c:v>0.75</c:v>
                </c:pt>
                <c:pt idx="1403">
                  <c:v>0.76</c:v>
                </c:pt>
                <c:pt idx="1404">
                  <c:v>0.74</c:v>
                </c:pt>
                <c:pt idx="1405">
                  <c:v>0.77</c:v>
                </c:pt>
                <c:pt idx="1406">
                  <c:v>0.73</c:v>
                </c:pt>
                <c:pt idx="1407">
                  <c:v>0.73</c:v>
                </c:pt>
                <c:pt idx="1408">
                  <c:v>0.71</c:v>
                </c:pt>
                <c:pt idx="1409">
                  <c:v>0.62</c:v>
                </c:pt>
                <c:pt idx="1410">
                  <c:v>0.65</c:v>
                </c:pt>
                <c:pt idx="1411">
                  <c:v>0.7</c:v>
                </c:pt>
                <c:pt idx="1412">
                  <c:v>0.71</c:v>
                </c:pt>
                <c:pt idx="1413">
                  <c:v>0.75</c:v>
                </c:pt>
                <c:pt idx="1414">
                  <c:v>0.72</c:v>
                </c:pt>
                <c:pt idx="1415">
                  <c:v>0.75</c:v>
                </c:pt>
                <c:pt idx="1416">
                  <c:v>0.74</c:v>
                </c:pt>
                <c:pt idx="1417">
                  <c:v>0.81</c:v>
                </c:pt>
                <c:pt idx="1418">
                  <c:v>0.84</c:v>
                </c:pt>
                <c:pt idx="1419">
                  <c:v>0.57999999999999996</c:v>
                </c:pt>
                <c:pt idx="1420">
                  <c:v>0.43</c:v>
                </c:pt>
                <c:pt idx="1421">
                  <c:v>0.79</c:v>
                </c:pt>
                <c:pt idx="1422">
                  <c:v>0.59</c:v>
                </c:pt>
                <c:pt idx="1423">
                  <c:v>0.68</c:v>
                </c:pt>
                <c:pt idx="1424">
                  <c:v>0.7</c:v>
                </c:pt>
                <c:pt idx="1425">
                  <c:v>0.64</c:v>
                </c:pt>
                <c:pt idx="1426">
                  <c:v>0.65</c:v>
                </c:pt>
                <c:pt idx="1427">
                  <c:v>0.63</c:v>
                </c:pt>
                <c:pt idx="1428">
                  <c:v>0.64</c:v>
                </c:pt>
                <c:pt idx="1429">
                  <c:v>0.63</c:v>
                </c:pt>
                <c:pt idx="1430">
                  <c:v>0.61</c:v>
                </c:pt>
                <c:pt idx="1431">
                  <c:v>0.57999999999999996</c:v>
                </c:pt>
                <c:pt idx="1432">
                  <c:v>0.65</c:v>
                </c:pt>
                <c:pt idx="1433">
                  <c:v>0.56999999999999995</c:v>
                </c:pt>
                <c:pt idx="1434">
                  <c:v>0.55000000000000004</c:v>
                </c:pt>
                <c:pt idx="1435">
                  <c:v>0.54</c:v>
                </c:pt>
                <c:pt idx="1436">
                  <c:v>0.52</c:v>
                </c:pt>
                <c:pt idx="1437">
                  <c:v>0.56999999999999995</c:v>
                </c:pt>
                <c:pt idx="1438">
                  <c:v>0.55000000000000004</c:v>
                </c:pt>
                <c:pt idx="1439">
                  <c:v>0.55000000000000004</c:v>
                </c:pt>
                <c:pt idx="1440">
                  <c:v>0.59</c:v>
                </c:pt>
                <c:pt idx="1441">
                  <c:v>0.59</c:v>
                </c:pt>
                <c:pt idx="1442">
                  <c:v>0.61</c:v>
                </c:pt>
                <c:pt idx="1443">
                  <c:v>0.65</c:v>
                </c:pt>
                <c:pt idx="1444">
                  <c:v>0.67</c:v>
                </c:pt>
                <c:pt idx="1445">
                  <c:v>0.84</c:v>
                </c:pt>
                <c:pt idx="1446">
                  <c:v>0.59</c:v>
                </c:pt>
                <c:pt idx="1447">
                  <c:v>0.84</c:v>
                </c:pt>
                <c:pt idx="1448">
                  <c:v>0.69</c:v>
                </c:pt>
                <c:pt idx="1449">
                  <c:v>0.64</c:v>
                </c:pt>
                <c:pt idx="1450">
                  <c:v>0.56000000000000005</c:v>
                </c:pt>
                <c:pt idx="1451">
                  <c:v>0.61</c:v>
                </c:pt>
                <c:pt idx="1452">
                  <c:v>0.71</c:v>
                </c:pt>
                <c:pt idx="1453">
                  <c:v>0.72</c:v>
                </c:pt>
                <c:pt idx="1454">
                  <c:v>0.62</c:v>
                </c:pt>
                <c:pt idx="1455">
                  <c:v>0.74</c:v>
                </c:pt>
                <c:pt idx="1456">
                  <c:v>0.76</c:v>
                </c:pt>
                <c:pt idx="1457">
                  <c:v>0.7</c:v>
                </c:pt>
                <c:pt idx="1458">
                  <c:v>0.7</c:v>
                </c:pt>
                <c:pt idx="1459">
                  <c:v>0.72</c:v>
                </c:pt>
                <c:pt idx="1460">
                  <c:v>0.73</c:v>
                </c:pt>
                <c:pt idx="1461">
                  <c:v>0.73</c:v>
                </c:pt>
                <c:pt idx="1462">
                  <c:v>0.7</c:v>
                </c:pt>
                <c:pt idx="1463">
                  <c:v>0.71</c:v>
                </c:pt>
                <c:pt idx="1464">
                  <c:v>0.71</c:v>
                </c:pt>
                <c:pt idx="1465">
                  <c:v>0.89</c:v>
                </c:pt>
                <c:pt idx="1466">
                  <c:v>0.88</c:v>
                </c:pt>
                <c:pt idx="1467">
                  <c:v>0.79</c:v>
                </c:pt>
                <c:pt idx="1468">
                  <c:v>0.78</c:v>
                </c:pt>
                <c:pt idx="1469">
                  <c:v>0.79</c:v>
                </c:pt>
                <c:pt idx="1470">
                  <c:v>0.64</c:v>
                </c:pt>
                <c:pt idx="1471">
                  <c:v>0.6</c:v>
                </c:pt>
                <c:pt idx="1472">
                  <c:v>0.62</c:v>
                </c:pt>
                <c:pt idx="1473">
                  <c:v>0.63</c:v>
                </c:pt>
                <c:pt idx="1474">
                  <c:v>0.62</c:v>
                </c:pt>
                <c:pt idx="1475">
                  <c:v>0.6</c:v>
                </c:pt>
                <c:pt idx="1476">
                  <c:v>0.63</c:v>
                </c:pt>
                <c:pt idx="1477">
                  <c:v>0.63</c:v>
                </c:pt>
                <c:pt idx="1478">
                  <c:v>0.64</c:v>
                </c:pt>
                <c:pt idx="1479">
                  <c:v>0.62</c:v>
                </c:pt>
                <c:pt idx="1480">
                  <c:v>0.62</c:v>
                </c:pt>
                <c:pt idx="1481">
                  <c:v>0.63</c:v>
                </c:pt>
                <c:pt idx="1482">
                  <c:v>0.65</c:v>
                </c:pt>
                <c:pt idx="1483">
                  <c:v>0.61</c:v>
                </c:pt>
                <c:pt idx="1484">
                  <c:v>0.57999999999999996</c:v>
                </c:pt>
                <c:pt idx="1485">
                  <c:v>0.57999999999999996</c:v>
                </c:pt>
                <c:pt idx="1486">
                  <c:v>0.59</c:v>
                </c:pt>
                <c:pt idx="1487">
                  <c:v>0.57999999999999996</c:v>
                </c:pt>
                <c:pt idx="1488">
                  <c:v>0.56000000000000005</c:v>
                </c:pt>
                <c:pt idx="1489">
                  <c:v>0.6</c:v>
                </c:pt>
                <c:pt idx="1490">
                  <c:v>0.61</c:v>
                </c:pt>
                <c:pt idx="1491">
                  <c:v>0.61</c:v>
                </c:pt>
                <c:pt idx="1492">
                  <c:v>0.59</c:v>
                </c:pt>
                <c:pt idx="1493">
                  <c:v>0.57999999999999996</c:v>
                </c:pt>
                <c:pt idx="1494">
                  <c:v>0.54</c:v>
                </c:pt>
                <c:pt idx="1495">
                  <c:v>0.55000000000000004</c:v>
                </c:pt>
                <c:pt idx="1496">
                  <c:v>0.61</c:v>
                </c:pt>
                <c:pt idx="1497">
                  <c:v>0.61</c:v>
                </c:pt>
                <c:pt idx="1498">
                  <c:v>0.56999999999999995</c:v>
                </c:pt>
                <c:pt idx="1499">
                  <c:v>0.52</c:v>
                </c:pt>
                <c:pt idx="1500">
                  <c:v>0.54</c:v>
                </c:pt>
                <c:pt idx="1501">
                  <c:v>0.52</c:v>
                </c:pt>
                <c:pt idx="1502">
                  <c:v>0.55000000000000004</c:v>
                </c:pt>
                <c:pt idx="1503">
                  <c:v>0.55000000000000004</c:v>
                </c:pt>
                <c:pt idx="1504">
                  <c:v>0.55000000000000004</c:v>
                </c:pt>
                <c:pt idx="1505">
                  <c:v>0.57999999999999996</c:v>
                </c:pt>
                <c:pt idx="1506">
                  <c:v>0.59</c:v>
                </c:pt>
                <c:pt idx="1507">
                  <c:v>0.6</c:v>
                </c:pt>
                <c:pt idx="1508">
                  <c:v>0.56000000000000005</c:v>
                </c:pt>
                <c:pt idx="1509">
                  <c:v>0.56999999999999995</c:v>
                </c:pt>
                <c:pt idx="1510">
                  <c:v>0.6</c:v>
                </c:pt>
                <c:pt idx="1511">
                  <c:v>0.61</c:v>
                </c:pt>
                <c:pt idx="1512">
                  <c:v>0.59</c:v>
                </c:pt>
                <c:pt idx="1513">
                  <c:v>0.41</c:v>
                </c:pt>
                <c:pt idx="1514">
                  <c:v>0.63</c:v>
                </c:pt>
                <c:pt idx="1515">
                  <c:v>0.7</c:v>
                </c:pt>
                <c:pt idx="1516">
                  <c:v>0.66</c:v>
                </c:pt>
                <c:pt idx="1517">
                  <c:v>0.56999999999999995</c:v>
                </c:pt>
                <c:pt idx="1518">
                  <c:v>0.55000000000000004</c:v>
                </c:pt>
                <c:pt idx="1519">
                  <c:v>0.52</c:v>
                </c:pt>
                <c:pt idx="1520">
                  <c:v>0.56999999999999995</c:v>
                </c:pt>
                <c:pt idx="1521">
                  <c:v>0.59</c:v>
                </c:pt>
                <c:pt idx="1522">
                  <c:v>0.6</c:v>
                </c:pt>
                <c:pt idx="1523">
                  <c:v>0.59</c:v>
                </c:pt>
                <c:pt idx="1524">
                  <c:v>0.59</c:v>
                </c:pt>
                <c:pt idx="1525">
                  <c:v>0.56999999999999995</c:v>
                </c:pt>
                <c:pt idx="1526">
                  <c:v>0.42</c:v>
                </c:pt>
                <c:pt idx="1527">
                  <c:v>0.44</c:v>
                </c:pt>
                <c:pt idx="1528">
                  <c:v>0.43</c:v>
                </c:pt>
                <c:pt idx="1529">
                  <c:v>0.4</c:v>
                </c:pt>
                <c:pt idx="1530">
                  <c:v>0.44</c:v>
                </c:pt>
                <c:pt idx="1531">
                  <c:v>0.41</c:v>
                </c:pt>
                <c:pt idx="1532">
                  <c:v>0.43</c:v>
                </c:pt>
                <c:pt idx="1533">
                  <c:v>0.54</c:v>
                </c:pt>
                <c:pt idx="1534">
                  <c:v>0.44</c:v>
                </c:pt>
                <c:pt idx="1535">
                  <c:v>0.46</c:v>
                </c:pt>
                <c:pt idx="1536">
                  <c:v>0.43</c:v>
                </c:pt>
                <c:pt idx="1537">
                  <c:v>0.41</c:v>
                </c:pt>
                <c:pt idx="1538">
                  <c:v>0.79</c:v>
                </c:pt>
                <c:pt idx="1539">
                  <c:v>0.83</c:v>
                </c:pt>
                <c:pt idx="1540">
                  <c:v>0.94</c:v>
                </c:pt>
                <c:pt idx="1541">
                  <c:v>0.8</c:v>
                </c:pt>
                <c:pt idx="1542">
                  <c:v>1.17</c:v>
                </c:pt>
                <c:pt idx="1543">
                  <c:v>0.98</c:v>
                </c:pt>
                <c:pt idx="1544">
                  <c:v>0.95</c:v>
                </c:pt>
                <c:pt idx="1545">
                  <c:v>0.99</c:v>
                </c:pt>
                <c:pt idx="1546">
                  <c:v>1</c:v>
                </c:pt>
                <c:pt idx="1547">
                  <c:v>0.97</c:v>
                </c:pt>
                <c:pt idx="1548">
                  <c:v>0.9</c:v>
                </c:pt>
                <c:pt idx="1549">
                  <c:v>1.03</c:v>
                </c:pt>
                <c:pt idx="1550">
                  <c:v>1.0900000000000001</c:v>
                </c:pt>
                <c:pt idx="1551">
                  <c:v>1.1499999999999999</c:v>
                </c:pt>
                <c:pt idx="1552">
                  <c:v>0.99</c:v>
                </c:pt>
                <c:pt idx="1553">
                  <c:v>0.96</c:v>
                </c:pt>
                <c:pt idx="1554">
                  <c:v>0.97</c:v>
                </c:pt>
                <c:pt idx="1555">
                  <c:v>1.01</c:v>
                </c:pt>
                <c:pt idx="1556">
                  <c:v>1.03</c:v>
                </c:pt>
                <c:pt idx="1557">
                  <c:v>0.89</c:v>
                </c:pt>
                <c:pt idx="1558">
                  <c:v>0.82</c:v>
                </c:pt>
                <c:pt idx="1559">
                  <c:v>1</c:v>
                </c:pt>
                <c:pt idx="1560">
                  <c:v>0.96</c:v>
                </c:pt>
                <c:pt idx="1561">
                  <c:v>0.92</c:v>
                </c:pt>
                <c:pt idx="1562">
                  <c:v>0.9</c:v>
                </c:pt>
                <c:pt idx="1563">
                  <c:v>0.89</c:v>
                </c:pt>
                <c:pt idx="1564">
                  <c:v>0.89</c:v>
                </c:pt>
                <c:pt idx="1565">
                  <c:v>0.83</c:v>
                </c:pt>
                <c:pt idx="1566">
                  <c:v>0.82</c:v>
                </c:pt>
                <c:pt idx="1567">
                  <c:v>0.79</c:v>
                </c:pt>
                <c:pt idx="1568">
                  <c:v>0.76</c:v>
                </c:pt>
                <c:pt idx="1569">
                  <c:v>0.75</c:v>
                </c:pt>
                <c:pt idx="1570">
                  <c:v>0.74</c:v>
                </c:pt>
                <c:pt idx="1571">
                  <c:v>0.75</c:v>
                </c:pt>
                <c:pt idx="1572">
                  <c:v>0.72</c:v>
                </c:pt>
                <c:pt idx="1573">
                  <c:v>0.71</c:v>
                </c:pt>
                <c:pt idx="1574">
                  <c:v>0.64</c:v>
                </c:pt>
                <c:pt idx="1575">
                  <c:v>0.96</c:v>
                </c:pt>
                <c:pt idx="1576">
                  <c:v>0.91</c:v>
                </c:pt>
                <c:pt idx="1577">
                  <c:v>0.81</c:v>
                </c:pt>
                <c:pt idx="1578">
                  <c:v>0.76</c:v>
                </c:pt>
                <c:pt idx="1579">
                  <c:v>0.63</c:v>
                </c:pt>
                <c:pt idx="1580">
                  <c:v>0.63</c:v>
                </c:pt>
                <c:pt idx="1581">
                  <c:v>0.57999999999999996</c:v>
                </c:pt>
                <c:pt idx="1582">
                  <c:v>0.55000000000000004</c:v>
                </c:pt>
                <c:pt idx="1583">
                  <c:v>0.65</c:v>
                </c:pt>
                <c:pt idx="1584">
                  <c:v>0.63</c:v>
                </c:pt>
                <c:pt idx="1585">
                  <c:v>0.65</c:v>
                </c:pt>
                <c:pt idx="1586">
                  <c:v>0.68</c:v>
                </c:pt>
                <c:pt idx="1587">
                  <c:v>0.7</c:v>
                </c:pt>
                <c:pt idx="1588">
                  <c:v>0.71</c:v>
                </c:pt>
                <c:pt idx="1589">
                  <c:v>0.7</c:v>
                </c:pt>
                <c:pt idx="1590">
                  <c:v>0.64</c:v>
                </c:pt>
                <c:pt idx="1591">
                  <c:v>0.65</c:v>
                </c:pt>
                <c:pt idx="1592">
                  <c:v>0.66</c:v>
                </c:pt>
                <c:pt idx="1593">
                  <c:v>0.7</c:v>
                </c:pt>
                <c:pt idx="1594">
                  <c:v>0.71</c:v>
                </c:pt>
                <c:pt idx="1595">
                  <c:v>0.73</c:v>
                </c:pt>
                <c:pt idx="1596">
                  <c:v>0.7</c:v>
                </c:pt>
                <c:pt idx="1597">
                  <c:v>0.66</c:v>
                </c:pt>
                <c:pt idx="1598">
                  <c:v>0.57999999999999996</c:v>
                </c:pt>
                <c:pt idx="1599">
                  <c:v>0.56999999999999995</c:v>
                </c:pt>
                <c:pt idx="1600">
                  <c:v>0.73</c:v>
                </c:pt>
                <c:pt idx="1601">
                  <c:v>0.6</c:v>
                </c:pt>
                <c:pt idx="1602">
                  <c:v>0.64</c:v>
                </c:pt>
                <c:pt idx="1603">
                  <c:v>0.64</c:v>
                </c:pt>
                <c:pt idx="1604">
                  <c:v>0.59</c:v>
                </c:pt>
                <c:pt idx="1605">
                  <c:v>0.59</c:v>
                </c:pt>
                <c:pt idx="1606">
                  <c:v>0.56000000000000005</c:v>
                </c:pt>
                <c:pt idx="1607">
                  <c:v>0.28000000000000003</c:v>
                </c:pt>
                <c:pt idx="1608">
                  <c:v>0.6</c:v>
                </c:pt>
                <c:pt idx="1609">
                  <c:v>0.61</c:v>
                </c:pt>
                <c:pt idx="1610">
                  <c:v>0.61</c:v>
                </c:pt>
                <c:pt idx="1611">
                  <c:v>0.6</c:v>
                </c:pt>
                <c:pt idx="1612">
                  <c:v>0.66</c:v>
                </c:pt>
                <c:pt idx="1613">
                  <c:v>0.63</c:v>
                </c:pt>
                <c:pt idx="1614">
                  <c:v>0.61</c:v>
                </c:pt>
                <c:pt idx="1615">
                  <c:v>0.79</c:v>
                </c:pt>
                <c:pt idx="1616">
                  <c:v>0.73</c:v>
                </c:pt>
                <c:pt idx="1617">
                  <c:v>0.64</c:v>
                </c:pt>
                <c:pt idx="1618">
                  <c:v>0.73</c:v>
                </c:pt>
                <c:pt idx="1619">
                  <c:v>0.75</c:v>
                </c:pt>
                <c:pt idx="1620">
                  <c:v>0.73</c:v>
                </c:pt>
                <c:pt idx="1621">
                  <c:v>0.69</c:v>
                </c:pt>
                <c:pt idx="1622">
                  <c:v>0.66</c:v>
                </c:pt>
                <c:pt idx="1623">
                  <c:v>0.56999999999999995</c:v>
                </c:pt>
                <c:pt idx="1624">
                  <c:v>0.64</c:v>
                </c:pt>
                <c:pt idx="1625">
                  <c:v>0.96</c:v>
                </c:pt>
                <c:pt idx="1626">
                  <c:v>0.68</c:v>
                </c:pt>
                <c:pt idx="1627">
                  <c:v>0.59</c:v>
                </c:pt>
                <c:pt idx="1628">
                  <c:v>0.63</c:v>
                </c:pt>
                <c:pt idx="1629">
                  <c:v>0.51</c:v>
                </c:pt>
                <c:pt idx="1630">
                  <c:v>0.7</c:v>
                </c:pt>
                <c:pt idx="1631">
                  <c:v>0.66</c:v>
                </c:pt>
                <c:pt idx="1632">
                  <c:v>0.61</c:v>
                </c:pt>
                <c:pt idx="1633">
                  <c:v>0.64</c:v>
                </c:pt>
                <c:pt idx="1634">
                  <c:v>0.82</c:v>
                </c:pt>
                <c:pt idx="1635">
                  <c:v>0.67</c:v>
                </c:pt>
                <c:pt idx="1636">
                  <c:v>0.59</c:v>
                </c:pt>
                <c:pt idx="1637">
                  <c:v>0.8</c:v>
                </c:pt>
                <c:pt idx="1638">
                  <c:v>0.51</c:v>
                </c:pt>
                <c:pt idx="1639">
                  <c:v>1.07</c:v>
                </c:pt>
                <c:pt idx="1640">
                  <c:v>0.89</c:v>
                </c:pt>
                <c:pt idx="1641">
                  <c:v>0.92</c:v>
                </c:pt>
                <c:pt idx="1642">
                  <c:v>0.85</c:v>
                </c:pt>
                <c:pt idx="1643">
                  <c:v>0.81</c:v>
                </c:pt>
                <c:pt idx="1644">
                  <c:v>0.81</c:v>
                </c:pt>
                <c:pt idx="1645">
                  <c:v>0.76</c:v>
                </c:pt>
                <c:pt idx="1646">
                  <c:v>0.69</c:v>
                </c:pt>
                <c:pt idx="1647">
                  <c:v>0.67</c:v>
                </c:pt>
                <c:pt idx="1648">
                  <c:v>0.62</c:v>
                </c:pt>
                <c:pt idx="1649">
                  <c:v>0.53</c:v>
                </c:pt>
                <c:pt idx="1650">
                  <c:v>0.49</c:v>
                </c:pt>
                <c:pt idx="1651">
                  <c:v>0.48</c:v>
                </c:pt>
                <c:pt idx="1652">
                  <c:v>0.49</c:v>
                </c:pt>
                <c:pt idx="1653">
                  <c:v>0.52</c:v>
                </c:pt>
                <c:pt idx="1654">
                  <c:v>0.5</c:v>
                </c:pt>
                <c:pt idx="1655">
                  <c:v>0.53</c:v>
                </c:pt>
                <c:pt idx="1656">
                  <c:v>0.48</c:v>
                </c:pt>
                <c:pt idx="1657">
                  <c:v>0.49</c:v>
                </c:pt>
                <c:pt idx="1658">
                  <c:v>0.47</c:v>
                </c:pt>
                <c:pt idx="1659">
                  <c:v>0.49</c:v>
                </c:pt>
                <c:pt idx="1660">
                  <c:v>0.47</c:v>
                </c:pt>
                <c:pt idx="1661">
                  <c:v>0.49</c:v>
                </c:pt>
                <c:pt idx="1662">
                  <c:v>0.44</c:v>
                </c:pt>
                <c:pt idx="1663">
                  <c:v>0.64</c:v>
                </c:pt>
                <c:pt idx="1664">
                  <c:v>0.55000000000000004</c:v>
                </c:pt>
                <c:pt idx="1665">
                  <c:v>0.62</c:v>
                </c:pt>
                <c:pt idx="1666">
                  <c:v>0.5</c:v>
                </c:pt>
                <c:pt idx="1667">
                  <c:v>0.56999999999999995</c:v>
                </c:pt>
                <c:pt idx="1668">
                  <c:v>0.63</c:v>
                </c:pt>
                <c:pt idx="1669">
                  <c:v>0.64</c:v>
                </c:pt>
                <c:pt idx="1670">
                  <c:v>0.59</c:v>
                </c:pt>
                <c:pt idx="1671">
                  <c:v>0.61</c:v>
                </c:pt>
                <c:pt idx="1672">
                  <c:v>0.6</c:v>
                </c:pt>
                <c:pt idx="1673">
                  <c:v>0.62</c:v>
                </c:pt>
                <c:pt idx="1674">
                  <c:v>0.59</c:v>
                </c:pt>
                <c:pt idx="1675">
                  <c:v>0.62</c:v>
                </c:pt>
                <c:pt idx="1676">
                  <c:v>0.55000000000000004</c:v>
                </c:pt>
                <c:pt idx="1677">
                  <c:v>0.53</c:v>
                </c:pt>
                <c:pt idx="1678">
                  <c:v>0.56999999999999995</c:v>
                </c:pt>
                <c:pt idx="1679">
                  <c:v>0.59</c:v>
                </c:pt>
                <c:pt idx="1680">
                  <c:v>0.66</c:v>
                </c:pt>
                <c:pt idx="1681">
                  <c:v>0.64</c:v>
                </c:pt>
                <c:pt idx="1682">
                  <c:v>0.37</c:v>
                </c:pt>
                <c:pt idx="1683">
                  <c:v>0.57999999999999996</c:v>
                </c:pt>
                <c:pt idx="1684">
                  <c:v>0.56999999999999995</c:v>
                </c:pt>
                <c:pt idx="1685">
                  <c:v>0.62</c:v>
                </c:pt>
                <c:pt idx="1686">
                  <c:v>0.67</c:v>
                </c:pt>
                <c:pt idx="1687">
                  <c:v>0.75</c:v>
                </c:pt>
                <c:pt idx="1688">
                  <c:v>0.69</c:v>
                </c:pt>
                <c:pt idx="1689">
                  <c:v>0.55000000000000004</c:v>
                </c:pt>
                <c:pt idx="1690">
                  <c:v>0.5</c:v>
                </c:pt>
                <c:pt idx="1691">
                  <c:v>0.48</c:v>
                </c:pt>
                <c:pt idx="1692">
                  <c:v>0.5</c:v>
                </c:pt>
                <c:pt idx="1693">
                  <c:v>0.47</c:v>
                </c:pt>
                <c:pt idx="1694">
                  <c:v>0.5</c:v>
                </c:pt>
                <c:pt idx="1695">
                  <c:v>0.49</c:v>
                </c:pt>
                <c:pt idx="1696">
                  <c:v>0.55000000000000004</c:v>
                </c:pt>
                <c:pt idx="1697">
                  <c:v>1.08</c:v>
                </c:pt>
                <c:pt idx="1698">
                  <c:v>1.1499999999999999</c:v>
                </c:pt>
                <c:pt idx="1699">
                  <c:v>0.99</c:v>
                </c:pt>
                <c:pt idx="1700">
                  <c:v>1</c:v>
                </c:pt>
                <c:pt idx="1701">
                  <c:v>0.95</c:v>
                </c:pt>
                <c:pt idx="1702">
                  <c:v>0.98</c:v>
                </c:pt>
                <c:pt idx="1703">
                  <c:v>0.95</c:v>
                </c:pt>
                <c:pt idx="1704">
                  <c:v>0.95</c:v>
                </c:pt>
                <c:pt idx="1705">
                  <c:v>0.88</c:v>
                </c:pt>
                <c:pt idx="1706">
                  <c:v>0.88</c:v>
                </c:pt>
                <c:pt idx="1707">
                  <c:v>0.41</c:v>
                </c:pt>
                <c:pt idx="1708">
                  <c:v>0.9</c:v>
                </c:pt>
                <c:pt idx="1709">
                  <c:v>0.78</c:v>
                </c:pt>
                <c:pt idx="1710">
                  <c:v>0.76</c:v>
                </c:pt>
                <c:pt idx="1711">
                  <c:v>0.74</c:v>
                </c:pt>
                <c:pt idx="1712">
                  <c:v>0.79</c:v>
                </c:pt>
                <c:pt idx="1713">
                  <c:v>0.71</c:v>
                </c:pt>
                <c:pt idx="1714">
                  <c:v>0.77</c:v>
                </c:pt>
                <c:pt idx="1715">
                  <c:v>0.57999999999999996</c:v>
                </c:pt>
                <c:pt idx="1716">
                  <c:v>0.56000000000000005</c:v>
                </c:pt>
                <c:pt idx="1717">
                  <c:v>0.55000000000000004</c:v>
                </c:pt>
                <c:pt idx="1718">
                  <c:v>0.86</c:v>
                </c:pt>
                <c:pt idx="1719">
                  <c:v>0.75</c:v>
                </c:pt>
                <c:pt idx="1720">
                  <c:v>0.71</c:v>
                </c:pt>
                <c:pt idx="1721">
                  <c:v>0.74</c:v>
                </c:pt>
                <c:pt idx="1722">
                  <c:v>0.72</c:v>
                </c:pt>
                <c:pt idx="1723">
                  <c:v>0.65</c:v>
                </c:pt>
                <c:pt idx="1724">
                  <c:v>0.76</c:v>
                </c:pt>
                <c:pt idx="1725">
                  <c:v>0.73</c:v>
                </c:pt>
                <c:pt idx="1726">
                  <c:v>0.74</c:v>
                </c:pt>
                <c:pt idx="1727">
                  <c:v>0.74</c:v>
                </c:pt>
                <c:pt idx="1728">
                  <c:v>0.71</c:v>
                </c:pt>
                <c:pt idx="1729">
                  <c:v>0.67</c:v>
                </c:pt>
                <c:pt idx="1730">
                  <c:v>0.65</c:v>
                </c:pt>
                <c:pt idx="1731">
                  <c:v>0.65</c:v>
                </c:pt>
                <c:pt idx="1732">
                  <c:v>0.68</c:v>
                </c:pt>
                <c:pt idx="1733">
                  <c:v>0.72</c:v>
                </c:pt>
                <c:pt idx="1734">
                  <c:v>0.64</c:v>
                </c:pt>
                <c:pt idx="1735">
                  <c:v>0.75</c:v>
                </c:pt>
                <c:pt idx="1736">
                  <c:v>0.68</c:v>
                </c:pt>
                <c:pt idx="1737">
                  <c:v>0.55000000000000004</c:v>
                </c:pt>
                <c:pt idx="1738">
                  <c:v>0.75</c:v>
                </c:pt>
                <c:pt idx="1739">
                  <c:v>0.76</c:v>
                </c:pt>
                <c:pt idx="1740">
                  <c:v>0.75</c:v>
                </c:pt>
                <c:pt idx="1741">
                  <c:v>0.59</c:v>
                </c:pt>
                <c:pt idx="1742">
                  <c:v>0.55000000000000004</c:v>
                </c:pt>
                <c:pt idx="1743">
                  <c:v>0.56999999999999995</c:v>
                </c:pt>
                <c:pt idx="1744">
                  <c:v>0.48</c:v>
                </c:pt>
                <c:pt idx="1745">
                  <c:v>0.44</c:v>
                </c:pt>
                <c:pt idx="1746">
                  <c:v>0.42</c:v>
                </c:pt>
                <c:pt idx="1747">
                  <c:v>0.49</c:v>
                </c:pt>
                <c:pt idx="1748">
                  <c:v>0.45</c:v>
                </c:pt>
                <c:pt idx="1749">
                  <c:v>0.43</c:v>
                </c:pt>
                <c:pt idx="1750">
                  <c:v>0.47</c:v>
                </c:pt>
                <c:pt idx="1751">
                  <c:v>0.5</c:v>
                </c:pt>
                <c:pt idx="1752">
                  <c:v>0.49</c:v>
                </c:pt>
                <c:pt idx="1753">
                  <c:v>0.46</c:v>
                </c:pt>
                <c:pt idx="1754">
                  <c:v>0.47</c:v>
                </c:pt>
                <c:pt idx="1755">
                  <c:v>0.46</c:v>
                </c:pt>
                <c:pt idx="1756">
                  <c:v>0.42</c:v>
                </c:pt>
                <c:pt idx="1757">
                  <c:v>0.45</c:v>
                </c:pt>
                <c:pt idx="1758">
                  <c:v>0.44</c:v>
                </c:pt>
                <c:pt idx="1759">
                  <c:v>1.4</c:v>
                </c:pt>
                <c:pt idx="1760">
                  <c:v>0.59</c:v>
                </c:pt>
                <c:pt idx="1761">
                  <c:v>0.6</c:v>
                </c:pt>
                <c:pt idx="1762">
                  <c:v>0.57999999999999996</c:v>
                </c:pt>
                <c:pt idx="1763">
                  <c:v>0.59</c:v>
                </c:pt>
                <c:pt idx="1764">
                  <c:v>0.56000000000000005</c:v>
                </c:pt>
                <c:pt idx="1765">
                  <c:v>0.53</c:v>
                </c:pt>
                <c:pt idx="1766">
                  <c:v>0.52</c:v>
                </c:pt>
                <c:pt idx="1767">
                  <c:v>0.39</c:v>
                </c:pt>
                <c:pt idx="1768">
                  <c:v>0.4</c:v>
                </c:pt>
                <c:pt idx="1769">
                  <c:v>0.39</c:v>
                </c:pt>
                <c:pt idx="1770">
                  <c:v>0.56000000000000005</c:v>
                </c:pt>
                <c:pt idx="1771">
                  <c:v>0.6</c:v>
                </c:pt>
                <c:pt idx="1772">
                  <c:v>0.49</c:v>
                </c:pt>
                <c:pt idx="1773">
                  <c:v>0.63</c:v>
                </c:pt>
                <c:pt idx="1774">
                  <c:v>0.65</c:v>
                </c:pt>
                <c:pt idx="1775">
                  <c:v>0.62</c:v>
                </c:pt>
                <c:pt idx="1776">
                  <c:v>0.28999999999999998</c:v>
                </c:pt>
                <c:pt idx="1777">
                  <c:v>0.7</c:v>
                </c:pt>
                <c:pt idx="1778">
                  <c:v>0.5</c:v>
                </c:pt>
                <c:pt idx="1779">
                  <c:v>0.4</c:v>
                </c:pt>
                <c:pt idx="1780">
                  <c:v>0.57999999999999996</c:v>
                </c:pt>
                <c:pt idx="1781">
                  <c:v>0.38</c:v>
                </c:pt>
                <c:pt idx="1782">
                  <c:v>0.36</c:v>
                </c:pt>
                <c:pt idx="1783">
                  <c:v>0.65</c:v>
                </c:pt>
                <c:pt idx="1784">
                  <c:v>0.64</c:v>
                </c:pt>
                <c:pt idx="1785">
                  <c:v>0.76</c:v>
                </c:pt>
                <c:pt idx="1786">
                  <c:v>0.68</c:v>
                </c:pt>
                <c:pt idx="1787">
                  <c:v>0.67</c:v>
                </c:pt>
                <c:pt idx="1788">
                  <c:v>0.62</c:v>
                </c:pt>
                <c:pt idx="1789">
                  <c:v>0.63</c:v>
                </c:pt>
                <c:pt idx="1790">
                  <c:v>0.62</c:v>
                </c:pt>
                <c:pt idx="1791">
                  <c:v>0.6</c:v>
                </c:pt>
                <c:pt idx="1792">
                  <c:v>0.59</c:v>
                </c:pt>
                <c:pt idx="1793">
                  <c:v>0.56000000000000005</c:v>
                </c:pt>
                <c:pt idx="1794">
                  <c:v>0.56999999999999995</c:v>
                </c:pt>
                <c:pt idx="1795">
                  <c:v>0.56000000000000005</c:v>
                </c:pt>
                <c:pt idx="1796">
                  <c:v>0.55000000000000004</c:v>
                </c:pt>
                <c:pt idx="1797">
                  <c:v>0.54</c:v>
                </c:pt>
                <c:pt idx="1798">
                  <c:v>0.52</c:v>
                </c:pt>
                <c:pt idx="1799">
                  <c:v>0.54</c:v>
                </c:pt>
                <c:pt idx="1800">
                  <c:v>0.52</c:v>
                </c:pt>
                <c:pt idx="1801">
                  <c:v>0.52</c:v>
                </c:pt>
                <c:pt idx="1802">
                  <c:v>0.52</c:v>
                </c:pt>
                <c:pt idx="1803">
                  <c:v>0.51</c:v>
                </c:pt>
                <c:pt idx="1804">
                  <c:v>0.5</c:v>
                </c:pt>
                <c:pt idx="1805">
                  <c:v>0.51</c:v>
                </c:pt>
                <c:pt idx="1806">
                  <c:v>0.49</c:v>
                </c:pt>
                <c:pt idx="1807">
                  <c:v>0.69</c:v>
                </c:pt>
                <c:pt idx="1808">
                  <c:v>0.67</c:v>
                </c:pt>
                <c:pt idx="1809">
                  <c:v>0.65</c:v>
                </c:pt>
                <c:pt idx="1810">
                  <c:v>0.65</c:v>
                </c:pt>
                <c:pt idx="1811">
                  <c:v>0.66</c:v>
                </c:pt>
                <c:pt idx="1812">
                  <c:v>0.62</c:v>
                </c:pt>
                <c:pt idx="1813">
                  <c:v>0.62</c:v>
                </c:pt>
                <c:pt idx="1814">
                  <c:v>0.59</c:v>
                </c:pt>
                <c:pt idx="1815">
                  <c:v>0.55000000000000004</c:v>
                </c:pt>
                <c:pt idx="1816">
                  <c:v>0.56999999999999995</c:v>
                </c:pt>
                <c:pt idx="1817">
                  <c:v>0.56999999999999995</c:v>
                </c:pt>
                <c:pt idx="1818">
                  <c:v>0.56999999999999995</c:v>
                </c:pt>
                <c:pt idx="1819">
                  <c:v>0.56000000000000005</c:v>
                </c:pt>
                <c:pt idx="1820">
                  <c:v>0.56000000000000005</c:v>
                </c:pt>
                <c:pt idx="1821">
                  <c:v>0.56999999999999995</c:v>
                </c:pt>
                <c:pt idx="1822">
                  <c:v>0.55000000000000004</c:v>
                </c:pt>
                <c:pt idx="1823">
                  <c:v>0.64</c:v>
                </c:pt>
                <c:pt idx="1824">
                  <c:v>0.36</c:v>
                </c:pt>
                <c:pt idx="1825">
                  <c:v>0.64</c:v>
                </c:pt>
                <c:pt idx="1826">
                  <c:v>0.64</c:v>
                </c:pt>
                <c:pt idx="1827">
                  <c:v>0.6</c:v>
                </c:pt>
                <c:pt idx="1828">
                  <c:v>0.65</c:v>
                </c:pt>
                <c:pt idx="1829">
                  <c:v>0.7</c:v>
                </c:pt>
                <c:pt idx="1830">
                  <c:v>0.66</c:v>
                </c:pt>
                <c:pt idx="1831">
                  <c:v>0.71</c:v>
                </c:pt>
                <c:pt idx="1832">
                  <c:v>0.8</c:v>
                </c:pt>
                <c:pt idx="1833">
                  <c:v>1.04</c:v>
                </c:pt>
                <c:pt idx="1834">
                  <c:v>1.0900000000000001</c:v>
                </c:pt>
                <c:pt idx="1835">
                  <c:v>1.08</c:v>
                </c:pt>
                <c:pt idx="1836">
                  <c:v>1.04</c:v>
                </c:pt>
                <c:pt idx="1837">
                  <c:v>0.88</c:v>
                </c:pt>
                <c:pt idx="1838">
                  <c:v>0.89</c:v>
                </c:pt>
                <c:pt idx="1839">
                  <c:v>0.95</c:v>
                </c:pt>
                <c:pt idx="1840">
                  <c:v>0.74</c:v>
                </c:pt>
                <c:pt idx="1841">
                  <c:v>0.73</c:v>
                </c:pt>
                <c:pt idx="1842">
                  <c:v>0.74</c:v>
                </c:pt>
                <c:pt idx="1843">
                  <c:v>0.69</c:v>
                </c:pt>
                <c:pt idx="1844">
                  <c:v>0.72</c:v>
                </c:pt>
                <c:pt idx="1845">
                  <c:v>0.68</c:v>
                </c:pt>
                <c:pt idx="1846">
                  <c:v>0.66</c:v>
                </c:pt>
                <c:pt idx="1847">
                  <c:v>0.69</c:v>
                </c:pt>
                <c:pt idx="1848">
                  <c:v>0.67</c:v>
                </c:pt>
                <c:pt idx="1849">
                  <c:v>0.65</c:v>
                </c:pt>
                <c:pt idx="1850">
                  <c:v>0.69</c:v>
                </c:pt>
                <c:pt idx="1851">
                  <c:v>0.73</c:v>
                </c:pt>
                <c:pt idx="1852">
                  <c:v>0.67</c:v>
                </c:pt>
                <c:pt idx="1853">
                  <c:v>0.65</c:v>
                </c:pt>
                <c:pt idx="1854">
                  <c:v>0.72</c:v>
                </c:pt>
                <c:pt idx="1855">
                  <c:v>0.84</c:v>
                </c:pt>
                <c:pt idx="1856">
                  <c:v>1.38</c:v>
                </c:pt>
                <c:pt idx="1857">
                  <c:v>0.61</c:v>
                </c:pt>
                <c:pt idx="1858">
                  <c:v>0.48</c:v>
                </c:pt>
                <c:pt idx="1859">
                  <c:v>0.36</c:v>
                </c:pt>
                <c:pt idx="1860">
                  <c:v>0.36</c:v>
                </c:pt>
                <c:pt idx="1861">
                  <c:v>0.19</c:v>
                </c:pt>
                <c:pt idx="1862">
                  <c:v>0.35</c:v>
                </c:pt>
                <c:pt idx="1863">
                  <c:v>0.34</c:v>
                </c:pt>
                <c:pt idx="1864">
                  <c:v>0.59</c:v>
                </c:pt>
                <c:pt idx="1865">
                  <c:v>0.7</c:v>
                </c:pt>
                <c:pt idx="1866">
                  <c:v>1.79</c:v>
                </c:pt>
                <c:pt idx="1867">
                  <c:v>1.9</c:v>
                </c:pt>
                <c:pt idx="1868">
                  <c:v>3.75</c:v>
                </c:pt>
                <c:pt idx="1869">
                  <c:v>0.97</c:v>
                </c:pt>
                <c:pt idx="1870">
                  <c:v>1.41</c:v>
                </c:pt>
                <c:pt idx="1871">
                  <c:v>1.54</c:v>
                </c:pt>
                <c:pt idx="1872">
                  <c:v>1.17</c:v>
                </c:pt>
                <c:pt idx="1873">
                  <c:v>1.24</c:v>
                </c:pt>
                <c:pt idx="1874">
                  <c:v>1.38</c:v>
                </c:pt>
                <c:pt idx="1875">
                  <c:v>1.83</c:v>
                </c:pt>
                <c:pt idx="1876">
                  <c:v>1.74</c:v>
                </c:pt>
                <c:pt idx="1877">
                  <c:v>1.85</c:v>
                </c:pt>
                <c:pt idx="1878">
                  <c:v>1.7</c:v>
                </c:pt>
                <c:pt idx="1879">
                  <c:v>1.8</c:v>
                </c:pt>
                <c:pt idx="1880">
                  <c:v>1.67</c:v>
                </c:pt>
                <c:pt idx="1881">
                  <c:v>1.45</c:v>
                </c:pt>
                <c:pt idx="1882">
                  <c:v>1.58</c:v>
                </c:pt>
                <c:pt idx="1883">
                  <c:v>1.1499999999999999</c:v>
                </c:pt>
                <c:pt idx="1884">
                  <c:v>1.18</c:v>
                </c:pt>
                <c:pt idx="1885">
                  <c:v>0.93</c:v>
                </c:pt>
                <c:pt idx="1886">
                  <c:v>0.83</c:v>
                </c:pt>
                <c:pt idx="1887">
                  <c:v>0.86</c:v>
                </c:pt>
                <c:pt idx="1888">
                  <c:v>0.88</c:v>
                </c:pt>
                <c:pt idx="1889">
                  <c:v>0.85</c:v>
                </c:pt>
                <c:pt idx="1890">
                  <c:v>0.86</c:v>
                </c:pt>
                <c:pt idx="1891">
                  <c:v>0.86</c:v>
                </c:pt>
                <c:pt idx="1892">
                  <c:v>0.84</c:v>
                </c:pt>
                <c:pt idx="1893">
                  <c:v>0.86</c:v>
                </c:pt>
                <c:pt idx="1894">
                  <c:v>0.81</c:v>
                </c:pt>
                <c:pt idx="1895">
                  <c:v>0.86</c:v>
                </c:pt>
                <c:pt idx="1896">
                  <c:v>0.89</c:v>
                </c:pt>
                <c:pt idx="1897">
                  <c:v>0.83</c:v>
                </c:pt>
                <c:pt idx="1898">
                  <c:v>0.86</c:v>
                </c:pt>
                <c:pt idx="1899">
                  <c:v>0.91</c:v>
                </c:pt>
                <c:pt idx="1900">
                  <c:v>0.86</c:v>
                </c:pt>
                <c:pt idx="1901">
                  <c:v>0.95</c:v>
                </c:pt>
                <c:pt idx="1902">
                  <c:v>0.9</c:v>
                </c:pt>
                <c:pt idx="1903">
                  <c:v>0.88</c:v>
                </c:pt>
                <c:pt idx="1904">
                  <c:v>0.89</c:v>
                </c:pt>
                <c:pt idx="1905">
                  <c:v>0.9</c:v>
                </c:pt>
                <c:pt idx="1906">
                  <c:v>1.07</c:v>
                </c:pt>
                <c:pt idx="1907">
                  <c:v>1.08</c:v>
                </c:pt>
                <c:pt idx="1908">
                  <c:v>1.06</c:v>
                </c:pt>
                <c:pt idx="1909">
                  <c:v>0.6</c:v>
                </c:pt>
                <c:pt idx="1910">
                  <c:v>0.6</c:v>
                </c:pt>
                <c:pt idx="1911">
                  <c:v>0.61</c:v>
                </c:pt>
                <c:pt idx="1912">
                  <c:v>0.59</c:v>
                </c:pt>
                <c:pt idx="1913">
                  <c:v>0.56000000000000005</c:v>
                </c:pt>
                <c:pt idx="1914">
                  <c:v>0.5</c:v>
                </c:pt>
                <c:pt idx="1915">
                  <c:v>0.53</c:v>
                </c:pt>
                <c:pt idx="1916">
                  <c:v>0.55000000000000004</c:v>
                </c:pt>
                <c:pt idx="1917">
                  <c:v>0.4</c:v>
                </c:pt>
                <c:pt idx="1918">
                  <c:v>0.43</c:v>
                </c:pt>
                <c:pt idx="1919">
                  <c:v>0.56999999999999995</c:v>
                </c:pt>
                <c:pt idx="1920">
                  <c:v>0.51</c:v>
                </c:pt>
                <c:pt idx="1921">
                  <c:v>0.49</c:v>
                </c:pt>
                <c:pt idx="1922">
                  <c:v>0.57999999999999996</c:v>
                </c:pt>
                <c:pt idx="1923">
                  <c:v>0.62</c:v>
                </c:pt>
                <c:pt idx="1924">
                  <c:v>0.68</c:v>
                </c:pt>
                <c:pt idx="1925">
                  <c:v>0.79</c:v>
                </c:pt>
                <c:pt idx="1926">
                  <c:v>0.81</c:v>
                </c:pt>
                <c:pt idx="1927">
                  <c:v>0.85</c:v>
                </c:pt>
                <c:pt idx="1928">
                  <c:v>0.86</c:v>
                </c:pt>
                <c:pt idx="1929">
                  <c:v>0.88</c:v>
                </c:pt>
                <c:pt idx="1930">
                  <c:v>0.89</c:v>
                </c:pt>
                <c:pt idx="1931">
                  <c:v>0.54</c:v>
                </c:pt>
                <c:pt idx="1932">
                  <c:v>0.6</c:v>
                </c:pt>
                <c:pt idx="1933">
                  <c:v>0.59</c:v>
                </c:pt>
                <c:pt idx="1934">
                  <c:v>0.62</c:v>
                </c:pt>
                <c:pt idx="1935">
                  <c:v>0.59</c:v>
                </c:pt>
                <c:pt idx="1936">
                  <c:v>0.65</c:v>
                </c:pt>
                <c:pt idx="1937">
                  <c:v>0.65</c:v>
                </c:pt>
                <c:pt idx="1938">
                  <c:v>0.66</c:v>
                </c:pt>
                <c:pt idx="1939">
                  <c:v>0.71</c:v>
                </c:pt>
                <c:pt idx="1940">
                  <c:v>0.72</c:v>
                </c:pt>
                <c:pt idx="1941">
                  <c:v>0.66</c:v>
                </c:pt>
                <c:pt idx="1942">
                  <c:v>0.63</c:v>
                </c:pt>
                <c:pt idx="1943">
                  <c:v>0.64</c:v>
                </c:pt>
                <c:pt idx="1944">
                  <c:v>0.62</c:v>
                </c:pt>
                <c:pt idx="1945">
                  <c:v>0.6</c:v>
                </c:pt>
                <c:pt idx="1946">
                  <c:v>1.23</c:v>
                </c:pt>
                <c:pt idx="1947">
                  <c:v>1.25</c:v>
                </c:pt>
                <c:pt idx="1948">
                  <c:v>1.56</c:v>
                </c:pt>
                <c:pt idx="1949">
                  <c:v>2.23</c:v>
                </c:pt>
                <c:pt idx="1950">
                  <c:v>2.23</c:v>
                </c:pt>
                <c:pt idx="1951">
                  <c:v>2.2000000000000002</c:v>
                </c:pt>
                <c:pt idx="1952">
                  <c:v>1.33</c:v>
                </c:pt>
                <c:pt idx="1953">
                  <c:v>1.4</c:v>
                </c:pt>
                <c:pt idx="1954">
                  <c:v>1.36</c:v>
                </c:pt>
                <c:pt idx="1955">
                  <c:v>1.25</c:v>
                </c:pt>
                <c:pt idx="1956">
                  <c:v>1.18</c:v>
                </c:pt>
                <c:pt idx="1957">
                  <c:v>1.3</c:v>
                </c:pt>
                <c:pt idx="1958">
                  <c:v>1.7</c:v>
                </c:pt>
                <c:pt idx="1959">
                  <c:v>1.54</c:v>
                </c:pt>
                <c:pt idx="1960">
                  <c:v>1.76</c:v>
                </c:pt>
                <c:pt idx="1961">
                  <c:v>1.74</c:v>
                </c:pt>
                <c:pt idx="1962">
                  <c:v>1.87</c:v>
                </c:pt>
                <c:pt idx="1963">
                  <c:v>1.17</c:v>
                </c:pt>
                <c:pt idx="1964">
                  <c:v>1.0900000000000001</c:v>
                </c:pt>
                <c:pt idx="1965">
                  <c:v>1.03</c:v>
                </c:pt>
                <c:pt idx="1966">
                  <c:v>1.02</c:v>
                </c:pt>
                <c:pt idx="1967">
                  <c:v>1.45</c:v>
                </c:pt>
                <c:pt idx="1968">
                  <c:v>1.49</c:v>
                </c:pt>
                <c:pt idx="1969">
                  <c:v>1.56</c:v>
                </c:pt>
                <c:pt idx="1970">
                  <c:v>1.72</c:v>
                </c:pt>
                <c:pt idx="1971">
                  <c:v>2.0299999999999998</c:v>
                </c:pt>
                <c:pt idx="1972">
                  <c:v>2.09</c:v>
                </c:pt>
                <c:pt idx="1973">
                  <c:v>1.36</c:v>
                </c:pt>
                <c:pt idx="1974">
                  <c:v>1.4</c:v>
                </c:pt>
                <c:pt idx="1975">
                  <c:v>1.3</c:v>
                </c:pt>
                <c:pt idx="1976">
                  <c:v>1.28</c:v>
                </c:pt>
                <c:pt idx="1977">
                  <c:v>1.3</c:v>
                </c:pt>
                <c:pt idx="1978">
                  <c:v>1.27</c:v>
                </c:pt>
                <c:pt idx="1979">
                  <c:v>1.1599999999999999</c:v>
                </c:pt>
                <c:pt idx="1980">
                  <c:v>1.59</c:v>
                </c:pt>
                <c:pt idx="1981">
                  <c:v>2.0099999999999998</c:v>
                </c:pt>
                <c:pt idx="1982">
                  <c:v>1.66</c:v>
                </c:pt>
                <c:pt idx="1983">
                  <c:v>1.59</c:v>
                </c:pt>
                <c:pt idx="1984">
                  <c:v>1.49</c:v>
                </c:pt>
                <c:pt idx="1985">
                  <c:v>1.4</c:v>
                </c:pt>
                <c:pt idx="1986">
                  <c:v>1.26</c:v>
                </c:pt>
                <c:pt idx="1987">
                  <c:v>0.81</c:v>
                </c:pt>
                <c:pt idx="1988">
                  <c:v>0.82</c:v>
                </c:pt>
                <c:pt idx="1989">
                  <c:v>0.86</c:v>
                </c:pt>
                <c:pt idx="1990">
                  <c:v>1.25</c:v>
                </c:pt>
                <c:pt idx="1991">
                  <c:v>1.44</c:v>
                </c:pt>
                <c:pt idx="1992">
                  <c:v>1.22</c:v>
                </c:pt>
                <c:pt idx="1993">
                  <c:v>1.42</c:v>
                </c:pt>
                <c:pt idx="1994">
                  <c:v>1.81</c:v>
                </c:pt>
                <c:pt idx="1995">
                  <c:v>1.64</c:v>
                </c:pt>
                <c:pt idx="1996">
                  <c:v>1.59</c:v>
                </c:pt>
                <c:pt idx="1997">
                  <c:v>1.48</c:v>
                </c:pt>
                <c:pt idx="1998">
                  <c:v>1.4</c:v>
                </c:pt>
                <c:pt idx="1999">
                  <c:v>1.38</c:v>
                </c:pt>
                <c:pt idx="2000">
                  <c:v>1.4</c:v>
                </c:pt>
                <c:pt idx="2001">
                  <c:v>1.51</c:v>
                </c:pt>
                <c:pt idx="2002">
                  <c:v>1.38</c:v>
                </c:pt>
                <c:pt idx="2003">
                  <c:v>1.52</c:v>
                </c:pt>
                <c:pt idx="2004">
                  <c:v>1.54</c:v>
                </c:pt>
                <c:pt idx="2005">
                  <c:v>1.6</c:v>
                </c:pt>
                <c:pt idx="2006">
                  <c:v>1.63</c:v>
                </c:pt>
                <c:pt idx="2007">
                  <c:v>1.24</c:v>
                </c:pt>
                <c:pt idx="2008">
                  <c:v>1.26</c:v>
                </c:pt>
                <c:pt idx="2009">
                  <c:v>1.21</c:v>
                </c:pt>
                <c:pt idx="2010">
                  <c:v>1.2</c:v>
                </c:pt>
                <c:pt idx="2011">
                  <c:v>1.2</c:v>
                </c:pt>
                <c:pt idx="2012">
                  <c:v>1.19</c:v>
                </c:pt>
                <c:pt idx="2013">
                  <c:v>1.1399999999999999</c:v>
                </c:pt>
                <c:pt idx="2014">
                  <c:v>1.37</c:v>
                </c:pt>
                <c:pt idx="2015">
                  <c:v>1.28</c:v>
                </c:pt>
                <c:pt idx="2016">
                  <c:v>1.1399999999999999</c:v>
                </c:pt>
                <c:pt idx="2017">
                  <c:v>1.1299999999999999</c:v>
                </c:pt>
                <c:pt idx="2018">
                  <c:v>1.04</c:v>
                </c:pt>
                <c:pt idx="2019">
                  <c:v>1.03</c:v>
                </c:pt>
                <c:pt idx="2020">
                  <c:v>0.83</c:v>
                </c:pt>
                <c:pt idx="2021">
                  <c:v>0.76</c:v>
                </c:pt>
                <c:pt idx="2022">
                  <c:v>0.77</c:v>
                </c:pt>
                <c:pt idx="2023">
                  <c:v>0.76</c:v>
                </c:pt>
                <c:pt idx="2024">
                  <c:v>0.81</c:v>
                </c:pt>
                <c:pt idx="2025">
                  <c:v>0.74</c:v>
                </c:pt>
                <c:pt idx="2026">
                  <c:v>0.67</c:v>
                </c:pt>
                <c:pt idx="2027">
                  <c:v>0.7</c:v>
                </c:pt>
                <c:pt idx="2028">
                  <c:v>0.73</c:v>
                </c:pt>
                <c:pt idx="2029">
                  <c:v>0.72</c:v>
                </c:pt>
                <c:pt idx="2030">
                  <c:v>0.72</c:v>
                </c:pt>
                <c:pt idx="2031">
                  <c:v>0.77</c:v>
                </c:pt>
                <c:pt idx="2032">
                  <c:v>0.78</c:v>
                </c:pt>
                <c:pt idx="2033">
                  <c:v>0.72</c:v>
                </c:pt>
                <c:pt idx="2034">
                  <c:v>0.74</c:v>
                </c:pt>
                <c:pt idx="2035">
                  <c:v>0.7</c:v>
                </c:pt>
                <c:pt idx="2036">
                  <c:v>0.7</c:v>
                </c:pt>
                <c:pt idx="2037">
                  <c:v>0.75</c:v>
                </c:pt>
                <c:pt idx="2038">
                  <c:v>0.77</c:v>
                </c:pt>
                <c:pt idx="2039">
                  <c:v>0.8</c:v>
                </c:pt>
                <c:pt idx="2040">
                  <c:v>0.74</c:v>
                </c:pt>
                <c:pt idx="2041">
                  <c:v>0.74</c:v>
                </c:pt>
                <c:pt idx="2042">
                  <c:v>0.69</c:v>
                </c:pt>
                <c:pt idx="2043">
                  <c:v>0.69</c:v>
                </c:pt>
                <c:pt idx="2044">
                  <c:v>0.68</c:v>
                </c:pt>
                <c:pt idx="2045">
                  <c:v>0.68</c:v>
                </c:pt>
                <c:pt idx="2046">
                  <c:v>0.86</c:v>
                </c:pt>
                <c:pt idx="2047">
                  <c:v>0.88</c:v>
                </c:pt>
                <c:pt idx="2048">
                  <c:v>0.86</c:v>
                </c:pt>
                <c:pt idx="2049">
                  <c:v>0.85</c:v>
                </c:pt>
                <c:pt idx="2050">
                  <c:v>0.83</c:v>
                </c:pt>
                <c:pt idx="2051">
                  <c:v>0.84</c:v>
                </c:pt>
                <c:pt idx="2052">
                  <c:v>0.83</c:v>
                </c:pt>
                <c:pt idx="2053">
                  <c:v>0.79</c:v>
                </c:pt>
                <c:pt idx="2054">
                  <c:v>0.83</c:v>
                </c:pt>
                <c:pt idx="2055">
                  <c:v>0.74</c:v>
                </c:pt>
                <c:pt idx="2056">
                  <c:v>0.86</c:v>
                </c:pt>
                <c:pt idx="2057">
                  <c:v>0.8</c:v>
                </c:pt>
                <c:pt idx="2058">
                  <c:v>0.79</c:v>
                </c:pt>
                <c:pt idx="2059">
                  <c:v>0.82</c:v>
                </c:pt>
                <c:pt idx="2060">
                  <c:v>0.83</c:v>
                </c:pt>
                <c:pt idx="2061">
                  <c:v>0.85</c:v>
                </c:pt>
                <c:pt idx="2062">
                  <c:v>0.83</c:v>
                </c:pt>
                <c:pt idx="2063">
                  <c:v>0.87</c:v>
                </c:pt>
                <c:pt idx="2064">
                  <c:v>0.85</c:v>
                </c:pt>
                <c:pt idx="2065">
                  <c:v>0.84</c:v>
                </c:pt>
                <c:pt idx="2066">
                  <c:v>0.85</c:v>
                </c:pt>
                <c:pt idx="2067">
                  <c:v>0.81</c:v>
                </c:pt>
                <c:pt idx="2068">
                  <c:v>0.82</c:v>
                </c:pt>
                <c:pt idx="2069">
                  <c:v>0.8</c:v>
                </c:pt>
                <c:pt idx="2070">
                  <c:v>0.86</c:v>
                </c:pt>
                <c:pt idx="2071">
                  <c:v>0.64</c:v>
                </c:pt>
                <c:pt idx="2072">
                  <c:v>0.71</c:v>
                </c:pt>
                <c:pt idx="2073">
                  <c:v>0.73</c:v>
                </c:pt>
                <c:pt idx="2074">
                  <c:v>0.7</c:v>
                </c:pt>
                <c:pt idx="2075">
                  <c:v>0.71</c:v>
                </c:pt>
                <c:pt idx="2076">
                  <c:v>0.68</c:v>
                </c:pt>
                <c:pt idx="2077">
                  <c:v>0.76</c:v>
                </c:pt>
                <c:pt idx="2078">
                  <c:v>0.75</c:v>
                </c:pt>
                <c:pt idx="2079">
                  <c:v>0.82</c:v>
                </c:pt>
                <c:pt idx="2080">
                  <c:v>0.86</c:v>
                </c:pt>
                <c:pt idx="2081">
                  <c:v>0.99</c:v>
                </c:pt>
                <c:pt idx="2082">
                  <c:v>1.1100000000000001</c:v>
                </c:pt>
                <c:pt idx="2083">
                  <c:v>1.18</c:v>
                </c:pt>
                <c:pt idx="2084">
                  <c:v>1.23</c:v>
                </c:pt>
                <c:pt idx="2085">
                  <c:v>1.31</c:v>
                </c:pt>
                <c:pt idx="2086">
                  <c:v>1.1599999999999999</c:v>
                </c:pt>
                <c:pt idx="2087">
                  <c:v>1.18</c:v>
                </c:pt>
                <c:pt idx="2088">
                  <c:v>1.18</c:v>
                </c:pt>
                <c:pt idx="2089">
                  <c:v>0.93</c:v>
                </c:pt>
                <c:pt idx="2090">
                  <c:v>0.87</c:v>
                </c:pt>
                <c:pt idx="2091">
                  <c:v>0.67</c:v>
                </c:pt>
                <c:pt idx="2092">
                  <c:v>0.65</c:v>
                </c:pt>
                <c:pt idx="2093">
                  <c:v>0.51</c:v>
                </c:pt>
                <c:pt idx="2094">
                  <c:v>0.64</c:v>
                </c:pt>
                <c:pt idx="2095">
                  <c:v>0.67</c:v>
                </c:pt>
                <c:pt idx="2096">
                  <c:v>0.75</c:v>
                </c:pt>
                <c:pt idx="2097">
                  <c:v>0.6</c:v>
                </c:pt>
                <c:pt idx="2098">
                  <c:v>1.47</c:v>
                </c:pt>
                <c:pt idx="2099">
                  <c:v>1.54</c:v>
                </c:pt>
                <c:pt idx="2100">
                  <c:v>1.44</c:v>
                </c:pt>
                <c:pt idx="2101">
                  <c:v>1.62</c:v>
                </c:pt>
                <c:pt idx="2102">
                  <c:v>1.32</c:v>
                </c:pt>
                <c:pt idx="2103">
                  <c:v>1.33</c:v>
                </c:pt>
                <c:pt idx="2104">
                  <c:v>0.87</c:v>
                </c:pt>
                <c:pt idx="2105">
                  <c:v>0.91</c:v>
                </c:pt>
                <c:pt idx="2106">
                  <c:v>0.96</c:v>
                </c:pt>
                <c:pt idx="2107">
                  <c:v>0.9</c:v>
                </c:pt>
                <c:pt idx="2108">
                  <c:v>0.82</c:v>
                </c:pt>
                <c:pt idx="2109">
                  <c:v>0.85</c:v>
                </c:pt>
                <c:pt idx="2110">
                  <c:v>0.83</c:v>
                </c:pt>
                <c:pt idx="2111">
                  <c:v>0.78</c:v>
                </c:pt>
                <c:pt idx="2112">
                  <c:v>0.77</c:v>
                </c:pt>
                <c:pt idx="2113">
                  <c:v>1.07</c:v>
                </c:pt>
                <c:pt idx="2114">
                  <c:v>0.65</c:v>
                </c:pt>
                <c:pt idx="2115">
                  <c:v>1.1599999999999999</c:v>
                </c:pt>
                <c:pt idx="2116">
                  <c:v>1.23</c:v>
                </c:pt>
                <c:pt idx="2117">
                  <c:v>1.24</c:v>
                </c:pt>
                <c:pt idx="2118">
                  <c:v>1.1000000000000001</c:v>
                </c:pt>
                <c:pt idx="2119">
                  <c:v>1.1399999999999999</c:v>
                </c:pt>
                <c:pt idx="2120">
                  <c:v>0.83</c:v>
                </c:pt>
                <c:pt idx="2121">
                  <c:v>0.88</c:v>
                </c:pt>
                <c:pt idx="2122">
                  <c:v>0.9</c:v>
                </c:pt>
                <c:pt idx="2123">
                  <c:v>0.77</c:v>
                </c:pt>
                <c:pt idx="2124">
                  <c:v>0.72</c:v>
                </c:pt>
                <c:pt idx="2125">
                  <c:v>1.1499999999999999</c:v>
                </c:pt>
                <c:pt idx="2126">
                  <c:v>1.03</c:v>
                </c:pt>
                <c:pt idx="2127">
                  <c:v>1.06</c:v>
                </c:pt>
                <c:pt idx="2128">
                  <c:v>0.75</c:v>
                </c:pt>
                <c:pt idx="2129">
                  <c:v>0.77</c:v>
                </c:pt>
                <c:pt idx="2130">
                  <c:v>0.69</c:v>
                </c:pt>
                <c:pt idx="2131">
                  <c:v>0.68</c:v>
                </c:pt>
                <c:pt idx="2132">
                  <c:v>0.68</c:v>
                </c:pt>
                <c:pt idx="2133">
                  <c:v>0.67</c:v>
                </c:pt>
                <c:pt idx="2134">
                  <c:v>0.61</c:v>
                </c:pt>
                <c:pt idx="2135">
                  <c:v>0.59</c:v>
                </c:pt>
                <c:pt idx="2136">
                  <c:v>0.63</c:v>
                </c:pt>
                <c:pt idx="2137">
                  <c:v>0.81</c:v>
                </c:pt>
                <c:pt idx="2138">
                  <c:v>0.67</c:v>
                </c:pt>
                <c:pt idx="2139">
                  <c:v>0.6</c:v>
                </c:pt>
                <c:pt idx="2140">
                  <c:v>0.59</c:v>
                </c:pt>
                <c:pt idx="2141">
                  <c:v>0.63</c:v>
                </c:pt>
                <c:pt idx="2142">
                  <c:v>0.51</c:v>
                </c:pt>
                <c:pt idx="2143">
                  <c:v>0.57999999999999996</c:v>
                </c:pt>
                <c:pt idx="2144">
                  <c:v>0.39</c:v>
                </c:pt>
                <c:pt idx="2145">
                  <c:v>0.45</c:v>
                </c:pt>
                <c:pt idx="2146">
                  <c:v>0.59</c:v>
                </c:pt>
                <c:pt idx="2147">
                  <c:v>0.83</c:v>
                </c:pt>
                <c:pt idx="2148">
                  <c:v>0.76</c:v>
                </c:pt>
                <c:pt idx="2149">
                  <c:v>0.7</c:v>
                </c:pt>
                <c:pt idx="2150">
                  <c:v>0.78</c:v>
                </c:pt>
                <c:pt idx="2151">
                  <c:v>0.77</c:v>
                </c:pt>
                <c:pt idx="2152">
                  <c:v>0.5</c:v>
                </c:pt>
                <c:pt idx="2153">
                  <c:v>0.87</c:v>
                </c:pt>
                <c:pt idx="2154">
                  <c:v>0.92</c:v>
                </c:pt>
                <c:pt idx="2155">
                  <c:v>0.75</c:v>
                </c:pt>
                <c:pt idx="2156">
                  <c:v>0.72</c:v>
                </c:pt>
                <c:pt idx="2157">
                  <c:v>0.6</c:v>
                </c:pt>
                <c:pt idx="2158">
                  <c:v>0.73</c:v>
                </c:pt>
                <c:pt idx="2159">
                  <c:v>0.89</c:v>
                </c:pt>
                <c:pt idx="2160">
                  <c:v>0.87</c:v>
                </c:pt>
                <c:pt idx="2161">
                  <c:v>0.85</c:v>
                </c:pt>
                <c:pt idx="2162">
                  <c:v>0.52</c:v>
                </c:pt>
                <c:pt idx="2163">
                  <c:v>0.72</c:v>
                </c:pt>
                <c:pt idx="2164">
                  <c:v>0.65</c:v>
                </c:pt>
                <c:pt idx="2165">
                  <c:v>0.63</c:v>
                </c:pt>
                <c:pt idx="2166">
                  <c:v>0.53</c:v>
                </c:pt>
                <c:pt idx="2167">
                  <c:v>0.56000000000000005</c:v>
                </c:pt>
                <c:pt idx="2168">
                  <c:v>0.55000000000000004</c:v>
                </c:pt>
                <c:pt idx="2169">
                  <c:v>0.57999999999999996</c:v>
                </c:pt>
                <c:pt idx="2170">
                  <c:v>0.78</c:v>
                </c:pt>
                <c:pt idx="2171">
                  <c:v>0.74</c:v>
                </c:pt>
                <c:pt idx="2172">
                  <c:v>0.73</c:v>
                </c:pt>
                <c:pt idx="2173">
                  <c:v>0.68</c:v>
                </c:pt>
                <c:pt idx="2174">
                  <c:v>0.72</c:v>
                </c:pt>
                <c:pt idx="2175">
                  <c:v>0.64</c:v>
                </c:pt>
                <c:pt idx="2176">
                  <c:v>0.72</c:v>
                </c:pt>
                <c:pt idx="2177">
                  <c:v>0.6</c:v>
                </c:pt>
                <c:pt idx="2178">
                  <c:v>0.46</c:v>
                </c:pt>
                <c:pt idx="2179">
                  <c:v>0.57999999999999996</c:v>
                </c:pt>
                <c:pt idx="2180">
                  <c:v>0.55000000000000004</c:v>
                </c:pt>
                <c:pt idx="2181">
                  <c:v>0.61</c:v>
                </c:pt>
                <c:pt idx="2182">
                  <c:v>0.81</c:v>
                </c:pt>
                <c:pt idx="2183">
                  <c:v>0.91</c:v>
                </c:pt>
                <c:pt idx="2184">
                  <c:v>0.93</c:v>
                </c:pt>
                <c:pt idx="2185">
                  <c:v>1.2</c:v>
                </c:pt>
                <c:pt idx="2186">
                  <c:v>0.97</c:v>
                </c:pt>
                <c:pt idx="2187">
                  <c:v>1.8</c:v>
                </c:pt>
                <c:pt idx="2188">
                  <c:v>1.58</c:v>
                </c:pt>
                <c:pt idx="2189">
                  <c:v>1.87</c:v>
                </c:pt>
                <c:pt idx="2190">
                  <c:v>1.01</c:v>
                </c:pt>
                <c:pt idx="2191">
                  <c:v>0.94</c:v>
                </c:pt>
                <c:pt idx="2192">
                  <c:v>0.6</c:v>
                </c:pt>
                <c:pt idx="2193">
                  <c:v>1.58</c:v>
                </c:pt>
                <c:pt idx="2194">
                  <c:v>1.59</c:v>
                </c:pt>
                <c:pt idx="2195">
                  <c:v>3.5</c:v>
                </c:pt>
                <c:pt idx="2196">
                  <c:v>1.58</c:v>
                </c:pt>
                <c:pt idx="2197">
                  <c:v>1.35</c:v>
                </c:pt>
                <c:pt idx="2198">
                  <c:v>1.52</c:v>
                </c:pt>
                <c:pt idx="2199">
                  <c:v>1.25</c:v>
                </c:pt>
                <c:pt idx="2200">
                  <c:v>1.74</c:v>
                </c:pt>
                <c:pt idx="2201">
                  <c:v>1.81</c:v>
                </c:pt>
                <c:pt idx="2202">
                  <c:v>1.81</c:v>
                </c:pt>
                <c:pt idx="2203">
                  <c:v>2.0699999999999998</c:v>
                </c:pt>
                <c:pt idx="2204">
                  <c:v>1.9</c:v>
                </c:pt>
                <c:pt idx="2205">
                  <c:v>2.37</c:v>
                </c:pt>
                <c:pt idx="2206">
                  <c:v>2.39</c:v>
                </c:pt>
                <c:pt idx="2207">
                  <c:v>2.33</c:v>
                </c:pt>
                <c:pt idx="2208">
                  <c:v>2.12</c:v>
                </c:pt>
                <c:pt idx="2209">
                  <c:v>1.98</c:v>
                </c:pt>
                <c:pt idx="2210">
                  <c:v>1.49</c:v>
                </c:pt>
                <c:pt idx="2211">
                  <c:v>1.25</c:v>
                </c:pt>
                <c:pt idx="2212">
                  <c:v>1.24</c:v>
                </c:pt>
                <c:pt idx="2213">
                  <c:v>1.89</c:v>
                </c:pt>
                <c:pt idx="2214">
                  <c:v>1.9</c:v>
                </c:pt>
                <c:pt idx="2215">
                  <c:v>1.59</c:v>
                </c:pt>
                <c:pt idx="2216">
                  <c:v>1.61</c:v>
                </c:pt>
                <c:pt idx="2217">
                  <c:v>1.71</c:v>
                </c:pt>
                <c:pt idx="2218">
                  <c:v>1.7</c:v>
                </c:pt>
                <c:pt idx="2219">
                  <c:v>1.71</c:v>
                </c:pt>
                <c:pt idx="2220">
                  <c:v>1.79</c:v>
                </c:pt>
                <c:pt idx="2221">
                  <c:v>1.03</c:v>
                </c:pt>
                <c:pt idx="2222">
                  <c:v>1.43</c:v>
                </c:pt>
                <c:pt idx="2223">
                  <c:v>1.1000000000000001</c:v>
                </c:pt>
                <c:pt idx="2224">
                  <c:v>2.2999999999999998</c:v>
                </c:pt>
                <c:pt idx="2225">
                  <c:v>4.16</c:v>
                </c:pt>
                <c:pt idx="2226">
                  <c:v>2.86</c:v>
                </c:pt>
                <c:pt idx="2227">
                  <c:v>2.91</c:v>
                </c:pt>
                <c:pt idx="2228">
                  <c:v>2.57</c:v>
                </c:pt>
                <c:pt idx="2229">
                  <c:v>2.4</c:v>
                </c:pt>
                <c:pt idx="2230">
                  <c:v>2.31</c:v>
                </c:pt>
                <c:pt idx="2231">
                  <c:v>2.69</c:v>
                </c:pt>
                <c:pt idx="2232">
                  <c:v>2.9</c:v>
                </c:pt>
                <c:pt idx="2233">
                  <c:v>1.34</c:v>
                </c:pt>
                <c:pt idx="2234">
                  <c:v>1.1100000000000001</c:v>
                </c:pt>
                <c:pt idx="2235">
                  <c:v>1.36</c:v>
                </c:pt>
                <c:pt idx="2236">
                  <c:v>1.33</c:v>
                </c:pt>
                <c:pt idx="2237">
                  <c:v>0.96</c:v>
                </c:pt>
                <c:pt idx="2238">
                  <c:v>1.04</c:v>
                </c:pt>
                <c:pt idx="2239">
                  <c:v>0.9</c:v>
                </c:pt>
                <c:pt idx="2240">
                  <c:v>0.65</c:v>
                </c:pt>
                <c:pt idx="2241">
                  <c:v>0.72</c:v>
                </c:pt>
                <c:pt idx="2242">
                  <c:v>0.8</c:v>
                </c:pt>
                <c:pt idx="2243">
                  <c:v>0.85</c:v>
                </c:pt>
                <c:pt idx="2244">
                  <c:v>0.89</c:v>
                </c:pt>
                <c:pt idx="2245">
                  <c:v>0.91</c:v>
                </c:pt>
                <c:pt idx="2246">
                  <c:v>1.1100000000000001</c:v>
                </c:pt>
                <c:pt idx="2247">
                  <c:v>1.0900000000000001</c:v>
                </c:pt>
                <c:pt idx="2248">
                  <c:v>0.76</c:v>
                </c:pt>
                <c:pt idx="2249">
                  <c:v>0.72</c:v>
                </c:pt>
                <c:pt idx="2250">
                  <c:v>0.66</c:v>
                </c:pt>
                <c:pt idx="2251">
                  <c:v>0.55000000000000004</c:v>
                </c:pt>
                <c:pt idx="2252">
                  <c:v>0.49</c:v>
                </c:pt>
                <c:pt idx="2253">
                  <c:v>0.5</c:v>
                </c:pt>
                <c:pt idx="2254">
                  <c:v>0.7</c:v>
                </c:pt>
                <c:pt idx="2255">
                  <c:v>0.63</c:v>
                </c:pt>
                <c:pt idx="2256">
                  <c:v>0.81</c:v>
                </c:pt>
                <c:pt idx="2257">
                  <c:v>0.79</c:v>
                </c:pt>
                <c:pt idx="2258">
                  <c:v>0.8</c:v>
                </c:pt>
                <c:pt idx="2259">
                  <c:v>0.81</c:v>
                </c:pt>
                <c:pt idx="2260">
                  <c:v>0.83</c:v>
                </c:pt>
                <c:pt idx="2261">
                  <c:v>0.85</c:v>
                </c:pt>
                <c:pt idx="2262">
                  <c:v>0.9</c:v>
                </c:pt>
                <c:pt idx="2263">
                  <c:v>0.99</c:v>
                </c:pt>
                <c:pt idx="2264">
                  <c:v>1.25</c:v>
                </c:pt>
                <c:pt idx="2265">
                  <c:v>1.05</c:v>
                </c:pt>
                <c:pt idx="2266">
                  <c:v>1.1000000000000001</c:v>
                </c:pt>
                <c:pt idx="2267">
                  <c:v>1.2</c:v>
                </c:pt>
                <c:pt idx="2268">
                  <c:v>1.33</c:v>
                </c:pt>
                <c:pt idx="2269">
                  <c:v>1.28</c:v>
                </c:pt>
                <c:pt idx="2270">
                  <c:v>1.49</c:v>
                </c:pt>
                <c:pt idx="2271">
                  <c:v>2.23</c:v>
                </c:pt>
                <c:pt idx="2272">
                  <c:v>1.19</c:v>
                </c:pt>
                <c:pt idx="2273">
                  <c:v>1.1299999999999999</c:v>
                </c:pt>
                <c:pt idx="2274">
                  <c:v>1.01</c:v>
                </c:pt>
                <c:pt idx="2275">
                  <c:v>0.99</c:v>
                </c:pt>
                <c:pt idx="2276">
                  <c:v>0.97</c:v>
                </c:pt>
                <c:pt idx="2277">
                  <c:v>1.1100000000000001</c:v>
                </c:pt>
                <c:pt idx="2278">
                  <c:v>1.26</c:v>
                </c:pt>
                <c:pt idx="2279">
                  <c:v>1.03</c:v>
                </c:pt>
                <c:pt idx="2280">
                  <c:v>0.93</c:v>
                </c:pt>
                <c:pt idx="2281">
                  <c:v>0.9</c:v>
                </c:pt>
                <c:pt idx="2282">
                  <c:v>1.03</c:v>
                </c:pt>
                <c:pt idx="2283">
                  <c:v>1.04</c:v>
                </c:pt>
                <c:pt idx="2284">
                  <c:v>0.98</c:v>
                </c:pt>
                <c:pt idx="2285">
                  <c:v>1</c:v>
                </c:pt>
                <c:pt idx="2286">
                  <c:v>1.1000000000000001</c:v>
                </c:pt>
                <c:pt idx="2287">
                  <c:v>1.04</c:v>
                </c:pt>
                <c:pt idx="2288">
                  <c:v>1.0900000000000001</c:v>
                </c:pt>
                <c:pt idx="2289">
                  <c:v>1.1599999999999999</c:v>
                </c:pt>
                <c:pt idx="2290">
                  <c:v>1.06</c:v>
                </c:pt>
                <c:pt idx="2291">
                  <c:v>0.51</c:v>
                </c:pt>
                <c:pt idx="2292">
                  <c:v>5.15</c:v>
                </c:pt>
                <c:pt idx="2293">
                  <c:v>1</c:v>
                </c:pt>
                <c:pt idx="2294">
                  <c:v>5.16</c:v>
                </c:pt>
                <c:pt idx="2295">
                  <c:v>5.16</c:v>
                </c:pt>
                <c:pt idx="2296">
                  <c:v>5.16</c:v>
                </c:pt>
                <c:pt idx="2297">
                  <c:v>5.16</c:v>
                </c:pt>
                <c:pt idx="2298">
                  <c:v>4.91</c:v>
                </c:pt>
                <c:pt idx="2299">
                  <c:v>1.78</c:v>
                </c:pt>
                <c:pt idx="2300">
                  <c:v>0.91</c:v>
                </c:pt>
                <c:pt idx="2301">
                  <c:v>0.7</c:v>
                </c:pt>
                <c:pt idx="2302">
                  <c:v>0.8</c:v>
                </c:pt>
                <c:pt idx="2303">
                  <c:v>0.87</c:v>
                </c:pt>
                <c:pt idx="2304">
                  <c:v>0.94</c:v>
                </c:pt>
                <c:pt idx="2305">
                  <c:v>1.1200000000000001</c:v>
                </c:pt>
                <c:pt idx="2306">
                  <c:v>1.27</c:v>
                </c:pt>
                <c:pt idx="2307">
                  <c:v>1.2</c:v>
                </c:pt>
                <c:pt idx="2308">
                  <c:v>1.34</c:v>
                </c:pt>
                <c:pt idx="2309">
                  <c:v>1.54</c:v>
                </c:pt>
                <c:pt idx="2310">
                  <c:v>1.63</c:v>
                </c:pt>
                <c:pt idx="2311">
                  <c:v>1.39</c:v>
                </c:pt>
                <c:pt idx="2312">
                  <c:v>1.1200000000000001</c:v>
                </c:pt>
                <c:pt idx="2313">
                  <c:v>1.08</c:v>
                </c:pt>
                <c:pt idx="2314">
                  <c:v>0.88</c:v>
                </c:pt>
                <c:pt idx="2315">
                  <c:v>1.03</c:v>
                </c:pt>
                <c:pt idx="2316">
                  <c:v>1.1399999999999999</c:v>
                </c:pt>
                <c:pt idx="2317">
                  <c:v>1.1100000000000001</c:v>
                </c:pt>
                <c:pt idx="2318">
                  <c:v>1.27</c:v>
                </c:pt>
                <c:pt idx="2319">
                  <c:v>1.04</c:v>
                </c:pt>
                <c:pt idx="2320">
                  <c:v>1.1200000000000001</c:v>
                </c:pt>
                <c:pt idx="2321">
                  <c:v>0.9</c:v>
                </c:pt>
                <c:pt idx="2322">
                  <c:v>0.78</c:v>
                </c:pt>
                <c:pt idx="2323">
                  <c:v>0.93</c:v>
                </c:pt>
                <c:pt idx="2324">
                  <c:v>1</c:v>
                </c:pt>
                <c:pt idx="2325">
                  <c:v>0.92</c:v>
                </c:pt>
                <c:pt idx="2326">
                  <c:v>0.96</c:v>
                </c:pt>
                <c:pt idx="2327">
                  <c:v>0.86</c:v>
                </c:pt>
                <c:pt idx="2328">
                  <c:v>0.84</c:v>
                </c:pt>
                <c:pt idx="2329">
                  <c:v>0.81</c:v>
                </c:pt>
                <c:pt idx="2330">
                  <c:v>0.85</c:v>
                </c:pt>
                <c:pt idx="2331">
                  <c:v>0.82</c:v>
                </c:pt>
                <c:pt idx="2332">
                  <c:v>0.61</c:v>
                </c:pt>
                <c:pt idx="2333">
                  <c:v>0.68</c:v>
                </c:pt>
                <c:pt idx="2334">
                  <c:v>0.7</c:v>
                </c:pt>
                <c:pt idx="2335">
                  <c:v>0.67</c:v>
                </c:pt>
                <c:pt idx="2336">
                  <c:v>0.68</c:v>
                </c:pt>
                <c:pt idx="2337">
                  <c:v>0.73</c:v>
                </c:pt>
                <c:pt idx="2338">
                  <c:v>0.7</c:v>
                </c:pt>
                <c:pt idx="2339">
                  <c:v>0.67</c:v>
                </c:pt>
                <c:pt idx="2340">
                  <c:v>0.66</c:v>
                </c:pt>
                <c:pt idx="2341">
                  <c:v>0.78</c:v>
                </c:pt>
                <c:pt idx="2342">
                  <c:v>0.66</c:v>
                </c:pt>
                <c:pt idx="2343">
                  <c:v>0.67</c:v>
                </c:pt>
                <c:pt idx="2344">
                  <c:v>0.7</c:v>
                </c:pt>
                <c:pt idx="2345">
                  <c:v>0.86</c:v>
                </c:pt>
                <c:pt idx="2346">
                  <c:v>0.87</c:v>
                </c:pt>
                <c:pt idx="2347">
                  <c:v>0.84</c:v>
                </c:pt>
                <c:pt idx="2348">
                  <c:v>1.03</c:v>
                </c:pt>
                <c:pt idx="2349">
                  <c:v>0.81</c:v>
                </c:pt>
                <c:pt idx="2350">
                  <c:v>0.83</c:v>
                </c:pt>
                <c:pt idx="2351">
                  <c:v>0.8</c:v>
                </c:pt>
                <c:pt idx="2352">
                  <c:v>0.7</c:v>
                </c:pt>
                <c:pt idx="2353">
                  <c:v>0.65</c:v>
                </c:pt>
                <c:pt idx="2354">
                  <c:v>0.68</c:v>
                </c:pt>
                <c:pt idx="2355">
                  <c:v>0.69</c:v>
                </c:pt>
                <c:pt idx="2356">
                  <c:v>0.45</c:v>
                </c:pt>
                <c:pt idx="2357">
                  <c:v>0.75</c:v>
                </c:pt>
                <c:pt idx="2358">
                  <c:v>0.74</c:v>
                </c:pt>
                <c:pt idx="2359">
                  <c:v>0.72</c:v>
                </c:pt>
                <c:pt idx="2360">
                  <c:v>0.69</c:v>
                </c:pt>
                <c:pt idx="2361">
                  <c:v>0.75</c:v>
                </c:pt>
                <c:pt idx="2362">
                  <c:v>0.61</c:v>
                </c:pt>
                <c:pt idx="2363">
                  <c:v>0.59</c:v>
                </c:pt>
                <c:pt idx="2364">
                  <c:v>0.63</c:v>
                </c:pt>
                <c:pt idx="2365">
                  <c:v>0.68</c:v>
                </c:pt>
                <c:pt idx="2366">
                  <c:v>0.87</c:v>
                </c:pt>
                <c:pt idx="2367">
                  <c:v>0.94</c:v>
                </c:pt>
                <c:pt idx="2368">
                  <c:v>0.82</c:v>
                </c:pt>
                <c:pt idx="2369">
                  <c:v>0.84</c:v>
                </c:pt>
                <c:pt idx="2370">
                  <c:v>0.81</c:v>
                </c:pt>
                <c:pt idx="2371">
                  <c:v>0.77</c:v>
                </c:pt>
                <c:pt idx="2372">
                  <c:v>0.6</c:v>
                </c:pt>
                <c:pt idx="2373">
                  <c:v>0.56000000000000005</c:v>
                </c:pt>
                <c:pt idx="2374">
                  <c:v>0.52</c:v>
                </c:pt>
                <c:pt idx="2375">
                  <c:v>0.54</c:v>
                </c:pt>
                <c:pt idx="2376">
                  <c:v>0.56000000000000005</c:v>
                </c:pt>
                <c:pt idx="2377">
                  <c:v>0.68</c:v>
                </c:pt>
                <c:pt idx="2378">
                  <c:v>0.56999999999999995</c:v>
                </c:pt>
                <c:pt idx="2379">
                  <c:v>0.56000000000000005</c:v>
                </c:pt>
                <c:pt idx="2380">
                  <c:v>1.1200000000000001</c:v>
                </c:pt>
                <c:pt idx="2381">
                  <c:v>1.04</c:v>
                </c:pt>
                <c:pt idx="2382">
                  <c:v>1.06</c:v>
                </c:pt>
                <c:pt idx="2383">
                  <c:v>1.1499999999999999</c:v>
                </c:pt>
                <c:pt idx="2384">
                  <c:v>1.19</c:v>
                </c:pt>
                <c:pt idx="2385">
                  <c:v>1.21</c:v>
                </c:pt>
                <c:pt idx="2386">
                  <c:v>0.91</c:v>
                </c:pt>
                <c:pt idx="2387">
                  <c:v>0.86</c:v>
                </c:pt>
                <c:pt idx="2388">
                  <c:v>0.89</c:v>
                </c:pt>
                <c:pt idx="2389">
                  <c:v>0.96</c:v>
                </c:pt>
                <c:pt idx="2390">
                  <c:v>0.9</c:v>
                </c:pt>
                <c:pt idx="2391">
                  <c:v>0.73</c:v>
                </c:pt>
                <c:pt idx="2392">
                  <c:v>0.77</c:v>
                </c:pt>
                <c:pt idx="2393">
                  <c:v>1.02</c:v>
                </c:pt>
                <c:pt idx="2394">
                  <c:v>0.8</c:v>
                </c:pt>
                <c:pt idx="2395">
                  <c:v>0.88</c:v>
                </c:pt>
                <c:pt idx="2396">
                  <c:v>0.94</c:v>
                </c:pt>
                <c:pt idx="2397">
                  <c:v>0.88</c:v>
                </c:pt>
                <c:pt idx="2398">
                  <c:v>0.93</c:v>
                </c:pt>
                <c:pt idx="2399">
                  <c:v>0.78</c:v>
                </c:pt>
                <c:pt idx="2400">
                  <c:v>0.74</c:v>
                </c:pt>
                <c:pt idx="2401">
                  <c:v>0.75</c:v>
                </c:pt>
                <c:pt idx="2402">
                  <c:v>0.91</c:v>
                </c:pt>
                <c:pt idx="2403">
                  <c:v>0.95</c:v>
                </c:pt>
                <c:pt idx="2404">
                  <c:v>0.98</c:v>
                </c:pt>
                <c:pt idx="2405">
                  <c:v>1.04</c:v>
                </c:pt>
                <c:pt idx="2406">
                  <c:v>1.1299999999999999</c:v>
                </c:pt>
                <c:pt idx="2407">
                  <c:v>1.08</c:v>
                </c:pt>
                <c:pt idx="2408">
                  <c:v>1.23</c:v>
                </c:pt>
                <c:pt idx="2409">
                  <c:v>1.25</c:v>
                </c:pt>
                <c:pt idx="2410">
                  <c:v>1.01</c:v>
                </c:pt>
                <c:pt idx="2411">
                  <c:v>0.92</c:v>
                </c:pt>
                <c:pt idx="2412">
                  <c:v>0.82</c:v>
                </c:pt>
                <c:pt idx="2413">
                  <c:v>0.95</c:v>
                </c:pt>
                <c:pt idx="2414">
                  <c:v>0.94</c:v>
                </c:pt>
                <c:pt idx="2415">
                  <c:v>0.91</c:v>
                </c:pt>
                <c:pt idx="2416">
                  <c:v>1.04</c:v>
                </c:pt>
                <c:pt idx="2417">
                  <c:v>1.0900000000000001</c:v>
                </c:pt>
                <c:pt idx="2418">
                  <c:v>1.2</c:v>
                </c:pt>
                <c:pt idx="2419">
                  <c:v>1.04</c:v>
                </c:pt>
                <c:pt idx="2420">
                  <c:v>1.01</c:v>
                </c:pt>
                <c:pt idx="2421">
                  <c:v>0.74</c:v>
                </c:pt>
                <c:pt idx="2422">
                  <c:v>0.72</c:v>
                </c:pt>
                <c:pt idx="2423">
                  <c:v>0.56999999999999995</c:v>
                </c:pt>
                <c:pt idx="2424">
                  <c:v>0.55000000000000004</c:v>
                </c:pt>
                <c:pt idx="2425">
                  <c:v>0.48</c:v>
                </c:pt>
                <c:pt idx="2426">
                  <c:v>1.02</c:v>
                </c:pt>
                <c:pt idx="2427">
                  <c:v>0.84</c:v>
                </c:pt>
                <c:pt idx="2428">
                  <c:v>1.1000000000000001</c:v>
                </c:pt>
                <c:pt idx="2429">
                  <c:v>0.97</c:v>
                </c:pt>
                <c:pt idx="2430">
                  <c:v>1.03</c:v>
                </c:pt>
                <c:pt idx="2431">
                  <c:v>1.49</c:v>
                </c:pt>
                <c:pt idx="2432">
                  <c:v>1.78</c:v>
                </c:pt>
                <c:pt idx="2433">
                  <c:v>1.04</c:v>
                </c:pt>
                <c:pt idx="2434">
                  <c:v>1.35</c:v>
                </c:pt>
                <c:pt idx="2435">
                  <c:v>1.08</c:v>
                </c:pt>
                <c:pt idx="2436">
                  <c:v>1.02</c:v>
                </c:pt>
                <c:pt idx="2437">
                  <c:v>1.02</c:v>
                </c:pt>
                <c:pt idx="2438">
                  <c:v>1.29</c:v>
                </c:pt>
                <c:pt idx="2439">
                  <c:v>1.29</c:v>
                </c:pt>
                <c:pt idx="2440">
                  <c:v>0.89</c:v>
                </c:pt>
                <c:pt idx="2441">
                  <c:v>0.9</c:v>
                </c:pt>
                <c:pt idx="2442">
                  <c:v>0.84</c:v>
                </c:pt>
                <c:pt idx="2443">
                  <c:v>1.01</c:v>
                </c:pt>
                <c:pt idx="2444">
                  <c:v>1.1000000000000001</c:v>
                </c:pt>
                <c:pt idx="2445">
                  <c:v>1.1299999999999999</c:v>
                </c:pt>
                <c:pt idx="2446">
                  <c:v>0.92</c:v>
                </c:pt>
                <c:pt idx="2447">
                  <c:v>0.83</c:v>
                </c:pt>
                <c:pt idx="2448">
                  <c:v>0.74</c:v>
                </c:pt>
                <c:pt idx="2449">
                  <c:v>0.79</c:v>
                </c:pt>
                <c:pt idx="2450">
                  <c:v>0.67</c:v>
                </c:pt>
                <c:pt idx="2451">
                  <c:v>0.61</c:v>
                </c:pt>
                <c:pt idx="2452">
                  <c:v>0.69</c:v>
                </c:pt>
                <c:pt idx="2453">
                  <c:v>0.55000000000000004</c:v>
                </c:pt>
                <c:pt idx="2454">
                  <c:v>0.48</c:v>
                </c:pt>
                <c:pt idx="2455">
                  <c:v>0.51</c:v>
                </c:pt>
                <c:pt idx="2456">
                  <c:v>0.54</c:v>
                </c:pt>
                <c:pt idx="2457">
                  <c:v>0.43</c:v>
                </c:pt>
                <c:pt idx="2458">
                  <c:v>0.9</c:v>
                </c:pt>
                <c:pt idx="2459">
                  <c:v>0.69</c:v>
                </c:pt>
                <c:pt idx="2460">
                  <c:v>0.7</c:v>
                </c:pt>
                <c:pt idx="2461">
                  <c:v>1.0900000000000001</c:v>
                </c:pt>
                <c:pt idx="2462">
                  <c:v>1.1200000000000001</c:v>
                </c:pt>
                <c:pt idx="2463">
                  <c:v>1.27</c:v>
                </c:pt>
                <c:pt idx="2464">
                  <c:v>2.48</c:v>
                </c:pt>
                <c:pt idx="2465">
                  <c:v>2.06</c:v>
                </c:pt>
                <c:pt idx="2466">
                  <c:v>0.24</c:v>
                </c:pt>
                <c:pt idx="2467">
                  <c:v>5.15</c:v>
                </c:pt>
                <c:pt idx="2468">
                  <c:v>5.15</c:v>
                </c:pt>
                <c:pt idx="2469">
                  <c:v>5.15</c:v>
                </c:pt>
                <c:pt idx="2470">
                  <c:v>5.15</c:v>
                </c:pt>
                <c:pt idx="2471">
                  <c:v>5.15</c:v>
                </c:pt>
                <c:pt idx="2472">
                  <c:v>5.15</c:v>
                </c:pt>
                <c:pt idx="2473">
                  <c:v>5.15</c:v>
                </c:pt>
                <c:pt idx="2474">
                  <c:v>5.15</c:v>
                </c:pt>
                <c:pt idx="2475">
                  <c:v>1.69</c:v>
                </c:pt>
                <c:pt idx="2476">
                  <c:v>1.55</c:v>
                </c:pt>
                <c:pt idx="2477">
                  <c:v>1.62</c:v>
                </c:pt>
                <c:pt idx="2478">
                  <c:v>1.01</c:v>
                </c:pt>
                <c:pt idx="2479">
                  <c:v>0.97</c:v>
                </c:pt>
                <c:pt idx="2480">
                  <c:v>1.06</c:v>
                </c:pt>
                <c:pt idx="2481">
                  <c:v>0.96</c:v>
                </c:pt>
                <c:pt idx="2482">
                  <c:v>0.8</c:v>
                </c:pt>
                <c:pt idx="2483">
                  <c:v>0.78</c:v>
                </c:pt>
                <c:pt idx="2484">
                  <c:v>0.75</c:v>
                </c:pt>
                <c:pt idx="2485">
                  <c:v>0.52</c:v>
                </c:pt>
                <c:pt idx="2486">
                  <c:v>0.77</c:v>
                </c:pt>
                <c:pt idx="2487">
                  <c:v>0.9</c:v>
                </c:pt>
                <c:pt idx="2488">
                  <c:v>0.83</c:v>
                </c:pt>
                <c:pt idx="2489">
                  <c:v>0.83</c:v>
                </c:pt>
                <c:pt idx="2490">
                  <c:v>0.83</c:v>
                </c:pt>
                <c:pt idx="2491">
                  <c:v>0.7</c:v>
                </c:pt>
                <c:pt idx="2492">
                  <c:v>0.63</c:v>
                </c:pt>
                <c:pt idx="2493">
                  <c:v>0.66</c:v>
                </c:pt>
                <c:pt idx="2494">
                  <c:v>0.64</c:v>
                </c:pt>
                <c:pt idx="2495">
                  <c:v>0.66</c:v>
                </c:pt>
                <c:pt idx="2496">
                  <c:v>0.68</c:v>
                </c:pt>
                <c:pt idx="2497">
                  <c:v>0.66</c:v>
                </c:pt>
                <c:pt idx="2498">
                  <c:v>0.66</c:v>
                </c:pt>
                <c:pt idx="2499">
                  <c:v>0.65</c:v>
                </c:pt>
                <c:pt idx="2500">
                  <c:v>0.64</c:v>
                </c:pt>
                <c:pt idx="2501">
                  <c:v>0.68</c:v>
                </c:pt>
                <c:pt idx="2502">
                  <c:v>0.67</c:v>
                </c:pt>
                <c:pt idx="2503">
                  <c:v>0.77</c:v>
                </c:pt>
                <c:pt idx="2504">
                  <c:v>0.73</c:v>
                </c:pt>
                <c:pt idx="2505">
                  <c:v>0.69</c:v>
                </c:pt>
                <c:pt idx="2506">
                  <c:v>0.64</c:v>
                </c:pt>
                <c:pt idx="2507">
                  <c:v>0.77</c:v>
                </c:pt>
                <c:pt idx="2508">
                  <c:v>0.62</c:v>
                </c:pt>
                <c:pt idx="2509">
                  <c:v>0.57999999999999996</c:v>
                </c:pt>
                <c:pt idx="2510">
                  <c:v>0.69</c:v>
                </c:pt>
                <c:pt idx="2511">
                  <c:v>0.68</c:v>
                </c:pt>
                <c:pt idx="2512">
                  <c:v>0.7</c:v>
                </c:pt>
                <c:pt idx="2513">
                  <c:v>0.71</c:v>
                </c:pt>
                <c:pt idx="2514">
                  <c:v>0.72</c:v>
                </c:pt>
                <c:pt idx="2515">
                  <c:v>0.74</c:v>
                </c:pt>
                <c:pt idx="2516">
                  <c:v>0.54</c:v>
                </c:pt>
                <c:pt idx="2517">
                  <c:v>0.54</c:v>
                </c:pt>
                <c:pt idx="2518">
                  <c:v>0.54</c:v>
                </c:pt>
                <c:pt idx="2519">
                  <c:v>0.61</c:v>
                </c:pt>
                <c:pt idx="2520">
                  <c:v>0.69</c:v>
                </c:pt>
                <c:pt idx="2521">
                  <c:v>0.68</c:v>
                </c:pt>
                <c:pt idx="2522">
                  <c:v>0.67</c:v>
                </c:pt>
                <c:pt idx="2523">
                  <c:v>0.64</c:v>
                </c:pt>
                <c:pt idx="2524">
                  <c:v>0.65</c:v>
                </c:pt>
                <c:pt idx="2525">
                  <c:v>0.75</c:v>
                </c:pt>
                <c:pt idx="2526">
                  <c:v>0.63</c:v>
                </c:pt>
                <c:pt idx="2527">
                  <c:v>0.6</c:v>
                </c:pt>
                <c:pt idx="2528">
                  <c:v>0.59</c:v>
                </c:pt>
                <c:pt idx="2529">
                  <c:v>0.57999999999999996</c:v>
                </c:pt>
                <c:pt idx="2530">
                  <c:v>0.68</c:v>
                </c:pt>
                <c:pt idx="2531">
                  <c:v>0.69</c:v>
                </c:pt>
                <c:pt idx="2532">
                  <c:v>0.75</c:v>
                </c:pt>
                <c:pt idx="2533">
                  <c:v>0.72</c:v>
                </c:pt>
                <c:pt idx="2534">
                  <c:v>0.68</c:v>
                </c:pt>
                <c:pt idx="2535">
                  <c:v>0.7</c:v>
                </c:pt>
                <c:pt idx="2536">
                  <c:v>0.73</c:v>
                </c:pt>
                <c:pt idx="2537">
                  <c:v>0.73</c:v>
                </c:pt>
                <c:pt idx="2538">
                  <c:v>0.7</c:v>
                </c:pt>
                <c:pt idx="2539">
                  <c:v>0.71</c:v>
                </c:pt>
                <c:pt idx="2540">
                  <c:v>0.72</c:v>
                </c:pt>
                <c:pt idx="2541">
                  <c:v>0.81</c:v>
                </c:pt>
                <c:pt idx="2542">
                  <c:v>0.82</c:v>
                </c:pt>
                <c:pt idx="2543">
                  <c:v>0.9</c:v>
                </c:pt>
                <c:pt idx="2544">
                  <c:v>0.81</c:v>
                </c:pt>
                <c:pt idx="2545">
                  <c:v>1.07</c:v>
                </c:pt>
                <c:pt idx="2546">
                  <c:v>0.74</c:v>
                </c:pt>
                <c:pt idx="2547">
                  <c:v>1.49</c:v>
                </c:pt>
                <c:pt idx="2548">
                  <c:v>1.45</c:v>
                </c:pt>
                <c:pt idx="2549">
                  <c:v>1.61</c:v>
                </c:pt>
                <c:pt idx="2550">
                  <c:v>0.85</c:v>
                </c:pt>
                <c:pt idx="2551">
                  <c:v>0.72</c:v>
                </c:pt>
                <c:pt idx="2552">
                  <c:v>0.83</c:v>
                </c:pt>
                <c:pt idx="2553">
                  <c:v>0.66</c:v>
                </c:pt>
                <c:pt idx="2554">
                  <c:v>0.76</c:v>
                </c:pt>
                <c:pt idx="2555">
                  <c:v>0.69</c:v>
                </c:pt>
                <c:pt idx="2556">
                  <c:v>0.91</c:v>
                </c:pt>
                <c:pt idx="2557">
                  <c:v>0.89</c:v>
                </c:pt>
                <c:pt idx="2558">
                  <c:v>0.97</c:v>
                </c:pt>
                <c:pt idx="2559">
                  <c:v>0.74</c:v>
                </c:pt>
                <c:pt idx="2560">
                  <c:v>0.93</c:v>
                </c:pt>
                <c:pt idx="2561">
                  <c:v>0.89</c:v>
                </c:pt>
                <c:pt idx="2562">
                  <c:v>0.67</c:v>
                </c:pt>
                <c:pt idx="2563">
                  <c:v>0.53</c:v>
                </c:pt>
                <c:pt idx="2564">
                  <c:v>0.53</c:v>
                </c:pt>
                <c:pt idx="2565">
                  <c:v>0.5</c:v>
                </c:pt>
                <c:pt idx="2566">
                  <c:v>1.03</c:v>
                </c:pt>
                <c:pt idx="2567">
                  <c:v>0.85</c:v>
                </c:pt>
                <c:pt idx="2568">
                  <c:v>0.95</c:v>
                </c:pt>
                <c:pt idx="2569">
                  <c:v>0.87</c:v>
                </c:pt>
                <c:pt idx="2570">
                  <c:v>0.76</c:v>
                </c:pt>
                <c:pt idx="2571">
                  <c:v>0.72</c:v>
                </c:pt>
                <c:pt idx="2572">
                  <c:v>0.64</c:v>
                </c:pt>
                <c:pt idx="2573">
                  <c:v>0.71</c:v>
                </c:pt>
                <c:pt idx="2574">
                  <c:v>0.6</c:v>
                </c:pt>
                <c:pt idx="2575">
                  <c:v>0.63</c:v>
                </c:pt>
                <c:pt idx="2576">
                  <c:v>0.67</c:v>
                </c:pt>
                <c:pt idx="2577">
                  <c:v>0.92</c:v>
                </c:pt>
                <c:pt idx="2578">
                  <c:v>0.82</c:v>
                </c:pt>
                <c:pt idx="2579">
                  <c:v>0.74</c:v>
                </c:pt>
                <c:pt idx="2580">
                  <c:v>0.76</c:v>
                </c:pt>
                <c:pt idx="2581">
                  <c:v>0.72</c:v>
                </c:pt>
                <c:pt idx="2582">
                  <c:v>0.67</c:v>
                </c:pt>
                <c:pt idx="2583">
                  <c:v>0.53</c:v>
                </c:pt>
                <c:pt idx="2584">
                  <c:v>0.73</c:v>
                </c:pt>
                <c:pt idx="2585">
                  <c:v>0.64</c:v>
                </c:pt>
                <c:pt idx="2586">
                  <c:v>0.71</c:v>
                </c:pt>
                <c:pt idx="2587">
                  <c:v>0.72</c:v>
                </c:pt>
                <c:pt idx="2588">
                  <c:v>0.66</c:v>
                </c:pt>
                <c:pt idx="2589">
                  <c:v>0.68</c:v>
                </c:pt>
                <c:pt idx="2590">
                  <c:v>0.65</c:v>
                </c:pt>
                <c:pt idx="2591">
                  <c:v>0.64</c:v>
                </c:pt>
                <c:pt idx="2592">
                  <c:v>0.68</c:v>
                </c:pt>
                <c:pt idx="2593">
                  <c:v>0.64</c:v>
                </c:pt>
                <c:pt idx="2594">
                  <c:v>0.69</c:v>
                </c:pt>
                <c:pt idx="2595">
                  <c:v>0.68</c:v>
                </c:pt>
                <c:pt idx="2596">
                  <c:v>0.54</c:v>
                </c:pt>
                <c:pt idx="2597">
                  <c:v>0.55000000000000004</c:v>
                </c:pt>
                <c:pt idx="2598">
                  <c:v>0.53</c:v>
                </c:pt>
                <c:pt idx="2599">
                  <c:v>0.57999999999999996</c:v>
                </c:pt>
                <c:pt idx="2600">
                  <c:v>0.56000000000000005</c:v>
                </c:pt>
                <c:pt idx="2601">
                  <c:v>0.63</c:v>
                </c:pt>
                <c:pt idx="2602">
                  <c:v>0.65</c:v>
                </c:pt>
                <c:pt idx="2603">
                  <c:v>0.68</c:v>
                </c:pt>
                <c:pt idx="2604">
                  <c:v>0.65</c:v>
                </c:pt>
                <c:pt idx="2605">
                  <c:v>0.62</c:v>
                </c:pt>
                <c:pt idx="2606">
                  <c:v>0.79</c:v>
                </c:pt>
                <c:pt idx="2607">
                  <c:v>0.66</c:v>
                </c:pt>
                <c:pt idx="2608">
                  <c:v>0.63</c:v>
                </c:pt>
                <c:pt idx="2609">
                  <c:v>0.56999999999999995</c:v>
                </c:pt>
                <c:pt idx="2610">
                  <c:v>0.55000000000000004</c:v>
                </c:pt>
                <c:pt idx="2611">
                  <c:v>0.89</c:v>
                </c:pt>
                <c:pt idx="2612">
                  <c:v>0.9</c:v>
                </c:pt>
                <c:pt idx="2613">
                  <c:v>0.81</c:v>
                </c:pt>
                <c:pt idx="2614">
                  <c:v>0.92</c:v>
                </c:pt>
                <c:pt idx="2615">
                  <c:v>1.06</c:v>
                </c:pt>
                <c:pt idx="2616">
                  <c:v>1.17</c:v>
                </c:pt>
                <c:pt idx="2617">
                  <c:v>0.74</c:v>
                </c:pt>
                <c:pt idx="2618">
                  <c:v>0.81</c:v>
                </c:pt>
                <c:pt idx="2619">
                  <c:v>0.74</c:v>
                </c:pt>
                <c:pt idx="2620">
                  <c:v>0.35</c:v>
                </c:pt>
                <c:pt idx="2621">
                  <c:v>0.45</c:v>
                </c:pt>
                <c:pt idx="2622">
                  <c:v>0.42</c:v>
                </c:pt>
                <c:pt idx="2623">
                  <c:v>0.7</c:v>
                </c:pt>
                <c:pt idx="2624">
                  <c:v>0.63</c:v>
                </c:pt>
                <c:pt idx="2625">
                  <c:v>0.63</c:v>
                </c:pt>
                <c:pt idx="2626">
                  <c:v>0.72</c:v>
                </c:pt>
                <c:pt idx="2627">
                  <c:v>0.81</c:v>
                </c:pt>
                <c:pt idx="2628">
                  <c:v>0.82</c:v>
                </c:pt>
                <c:pt idx="2629">
                  <c:v>0.86</c:v>
                </c:pt>
                <c:pt idx="2630">
                  <c:v>0.86</c:v>
                </c:pt>
                <c:pt idx="2631">
                  <c:v>0.72</c:v>
                </c:pt>
                <c:pt idx="2632">
                  <c:v>0.88</c:v>
                </c:pt>
                <c:pt idx="2633">
                  <c:v>0.91</c:v>
                </c:pt>
                <c:pt idx="2634">
                  <c:v>0.92</c:v>
                </c:pt>
                <c:pt idx="2635">
                  <c:v>0.7</c:v>
                </c:pt>
                <c:pt idx="2636">
                  <c:v>0.68</c:v>
                </c:pt>
                <c:pt idx="2637">
                  <c:v>0.72</c:v>
                </c:pt>
                <c:pt idx="2638">
                  <c:v>0.66</c:v>
                </c:pt>
                <c:pt idx="2639">
                  <c:v>0.51</c:v>
                </c:pt>
                <c:pt idx="2640">
                  <c:v>0.49</c:v>
                </c:pt>
                <c:pt idx="2641">
                  <c:v>0.5</c:v>
                </c:pt>
                <c:pt idx="2642">
                  <c:v>0.48</c:v>
                </c:pt>
                <c:pt idx="2643">
                  <c:v>0.56999999999999995</c:v>
                </c:pt>
                <c:pt idx="2644">
                  <c:v>0.48</c:v>
                </c:pt>
                <c:pt idx="2645">
                  <c:v>0.54</c:v>
                </c:pt>
                <c:pt idx="2646">
                  <c:v>0.6</c:v>
                </c:pt>
                <c:pt idx="2647">
                  <c:v>0.69</c:v>
                </c:pt>
                <c:pt idx="2648">
                  <c:v>0.86</c:v>
                </c:pt>
                <c:pt idx="2649">
                  <c:v>0.84</c:v>
                </c:pt>
                <c:pt idx="2650">
                  <c:v>0.95</c:v>
                </c:pt>
                <c:pt idx="2651">
                  <c:v>0.98</c:v>
                </c:pt>
                <c:pt idx="2652">
                  <c:v>1.48</c:v>
                </c:pt>
                <c:pt idx="2653">
                  <c:v>1.42</c:v>
                </c:pt>
                <c:pt idx="2654">
                  <c:v>1.47</c:v>
                </c:pt>
                <c:pt idx="2655">
                  <c:v>1.52</c:v>
                </c:pt>
                <c:pt idx="2656">
                  <c:v>1.54</c:v>
                </c:pt>
                <c:pt idx="2657">
                  <c:v>1.38</c:v>
                </c:pt>
                <c:pt idx="2658">
                  <c:v>1.43</c:v>
                </c:pt>
                <c:pt idx="2659">
                  <c:v>1.59</c:v>
                </c:pt>
                <c:pt idx="2660">
                  <c:v>1.32</c:v>
                </c:pt>
                <c:pt idx="2661">
                  <c:v>0.95</c:v>
                </c:pt>
                <c:pt idx="2662">
                  <c:v>0.9</c:v>
                </c:pt>
                <c:pt idx="2663">
                  <c:v>1.03</c:v>
                </c:pt>
                <c:pt idx="2664">
                  <c:v>1.03</c:v>
                </c:pt>
                <c:pt idx="2665">
                  <c:v>1.06</c:v>
                </c:pt>
                <c:pt idx="2666">
                  <c:v>1.05</c:v>
                </c:pt>
                <c:pt idx="2667">
                  <c:v>1</c:v>
                </c:pt>
                <c:pt idx="2668">
                  <c:v>0.99</c:v>
                </c:pt>
                <c:pt idx="2669">
                  <c:v>0.95</c:v>
                </c:pt>
                <c:pt idx="2670">
                  <c:v>0.99</c:v>
                </c:pt>
                <c:pt idx="2671">
                  <c:v>1.01</c:v>
                </c:pt>
                <c:pt idx="2672">
                  <c:v>0.9</c:v>
                </c:pt>
                <c:pt idx="2673">
                  <c:v>0.78</c:v>
                </c:pt>
                <c:pt idx="2674">
                  <c:v>1.1399999999999999</c:v>
                </c:pt>
                <c:pt idx="2675">
                  <c:v>1.28</c:v>
                </c:pt>
                <c:pt idx="2676">
                  <c:v>1.6</c:v>
                </c:pt>
                <c:pt idx="2677">
                  <c:v>1.57</c:v>
                </c:pt>
                <c:pt idx="2678">
                  <c:v>1.26</c:v>
                </c:pt>
                <c:pt idx="2679">
                  <c:v>3.74</c:v>
                </c:pt>
                <c:pt idx="2680">
                  <c:v>1.1499999999999999</c:v>
                </c:pt>
                <c:pt idx="2681">
                  <c:v>1.1399999999999999</c:v>
                </c:pt>
                <c:pt idx="2682">
                  <c:v>1.05</c:v>
                </c:pt>
                <c:pt idx="2683">
                  <c:v>1.01</c:v>
                </c:pt>
                <c:pt idx="2684">
                  <c:v>0.92</c:v>
                </c:pt>
                <c:pt idx="2685">
                  <c:v>0.85</c:v>
                </c:pt>
                <c:pt idx="2686">
                  <c:v>0.89</c:v>
                </c:pt>
                <c:pt idx="2687">
                  <c:v>0.93</c:v>
                </c:pt>
                <c:pt idx="2688">
                  <c:v>0.92</c:v>
                </c:pt>
                <c:pt idx="2689">
                  <c:v>0.96</c:v>
                </c:pt>
                <c:pt idx="2690">
                  <c:v>0.8</c:v>
                </c:pt>
                <c:pt idx="2691">
                  <c:v>0.85</c:v>
                </c:pt>
                <c:pt idx="2692">
                  <c:v>0.94</c:v>
                </c:pt>
                <c:pt idx="2693">
                  <c:v>0.9</c:v>
                </c:pt>
                <c:pt idx="2694">
                  <c:v>0.98</c:v>
                </c:pt>
                <c:pt idx="2695">
                  <c:v>0.97</c:v>
                </c:pt>
                <c:pt idx="2696">
                  <c:v>1.1000000000000001</c:v>
                </c:pt>
                <c:pt idx="2697">
                  <c:v>1.01</c:v>
                </c:pt>
                <c:pt idx="2698">
                  <c:v>1.1599999999999999</c:v>
                </c:pt>
                <c:pt idx="2699">
                  <c:v>0.95</c:v>
                </c:pt>
                <c:pt idx="2700">
                  <c:v>0.84</c:v>
                </c:pt>
                <c:pt idx="2701">
                  <c:v>2.08</c:v>
                </c:pt>
                <c:pt idx="2702">
                  <c:v>0.85</c:v>
                </c:pt>
                <c:pt idx="2704">
                  <c:v>0.79</c:v>
                </c:pt>
                <c:pt idx="2705">
                  <c:v>0.8</c:v>
                </c:pt>
                <c:pt idx="2706">
                  <c:v>0.86</c:v>
                </c:pt>
                <c:pt idx="2707">
                  <c:v>0.87</c:v>
                </c:pt>
                <c:pt idx="2708">
                  <c:v>0.9</c:v>
                </c:pt>
                <c:pt idx="2709">
                  <c:v>0.94</c:v>
                </c:pt>
                <c:pt idx="2710">
                  <c:v>0.92</c:v>
                </c:pt>
                <c:pt idx="2711">
                  <c:v>0.86</c:v>
                </c:pt>
                <c:pt idx="2712">
                  <c:v>0.84</c:v>
                </c:pt>
                <c:pt idx="2713">
                  <c:v>0.9</c:v>
                </c:pt>
                <c:pt idx="2714">
                  <c:v>0.89</c:v>
                </c:pt>
                <c:pt idx="2715">
                  <c:v>0.92</c:v>
                </c:pt>
                <c:pt idx="2716">
                  <c:v>0.93</c:v>
                </c:pt>
                <c:pt idx="2717">
                  <c:v>0.91</c:v>
                </c:pt>
                <c:pt idx="2718">
                  <c:v>0.72</c:v>
                </c:pt>
                <c:pt idx="2719">
                  <c:v>0.7</c:v>
                </c:pt>
                <c:pt idx="2720">
                  <c:v>0.68</c:v>
                </c:pt>
                <c:pt idx="2721">
                  <c:v>0.69</c:v>
                </c:pt>
                <c:pt idx="2722">
                  <c:v>0.65</c:v>
                </c:pt>
                <c:pt idx="2723">
                  <c:v>0.65</c:v>
                </c:pt>
                <c:pt idx="2724">
                  <c:v>0.66</c:v>
                </c:pt>
                <c:pt idx="2725">
                  <c:v>0.87</c:v>
                </c:pt>
                <c:pt idx="2726">
                  <c:v>1.03</c:v>
                </c:pt>
                <c:pt idx="2727">
                  <c:v>1.07</c:v>
                </c:pt>
                <c:pt idx="2728">
                  <c:v>1.1000000000000001</c:v>
                </c:pt>
                <c:pt idx="2729">
                  <c:v>0.93</c:v>
                </c:pt>
                <c:pt idx="2730">
                  <c:v>0.96</c:v>
                </c:pt>
                <c:pt idx="2731">
                  <c:v>0.7</c:v>
                </c:pt>
                <c:pt idx="2732">
                  <c:v>0.48</c:v>
                </c:pt>
                <c:pt idx="2733">
                  <c:v>0.46</c:v>
                </c:pt>
                <c:pt idx="2734">
                  <c:v>0.62</c:v>
                </c:pt>
                <c:pt idx="2735">
                  <c:v>1.01</c:v>
                </c:pt>
                <c:pt idx="2736">
                  <c:v>0.91</c:v>
                </c:pt>
                <c:pt idx="2737">
                  <c:v>1.01</c:v>
                </c:pt>
                <c:pt idx="2738">
                  <c:v>1.1599999999999999</c:v>
                </c:pt>
                <c:pt idx="2739">
                  <c:v>1.5</c:v>
                </c:pt>
                <c:pt idx="2740">
                  <c:v>1.38</c:v>
                </c:pt>
                <c:pt idx="2741">
                  <c:v>1.1499999999999999</c:v>
                </c:pt>
                <c:pt idx="2742">
                  <c:v>1.21</c:v>
                </c:pt>
                <c:pt idx="2743">
                  <c:v>1.23</c:v>
                </c:pt>
                <c:pt idx="2744">
                  <c:v>1.1000000000000001</c:v>
                </c:pt>
                <c:pt idx="2745">
                  <c:v>1.1499999999999999</c:v>
                </c:pt>
                <c:pt idx="2746">
                  <c:v>1.1100000000000001</c:v>
                </c:pt>
                <c:pt idx="2747">
                  <c:v>0.85</c:v>
                </c:pt>
                <c:pt idx="2748">
                  <c:v>0.94</c:v>
                </c:pt>
                <c:pt idx="2749">
                  <c:v>0.83</c:v>
                </c:pt>
                <c:pt idx="2750">
                  <c:v>0.88</c:v>
                </c:pt>
                <c:pt idx="2751">
                  <c:v>0.87</c:v>
                </c:pt>
                <c:pt idx="2752">
                  <c:v>0.9</c:v>
                </c:pt>
                <c:pt idx="2753">
                  <c:v>0.88</c:v>
                </c:pt>
                <c:pt idx="2754">
                  <c:v>0.91</c:v>
                </c:pt>
                <c:pt idx="2755">
                  <c:v>0.88</c:v>
                </c:pt>
                <c:pt idx="2756">
                  <c:v>1.7</c:v>
                </c:pt>
                <c:pt idx="2757">
                  <c:v>1.61</c:v>
                </c:pt>
                <c:pt idx="2758">
                  <c:v>1.24</c:v>
                </c:pt>
                <c:pt idx="2759">
                  <c:v>1.23</c:v>
                </c:pt>
                <c:pt idx="2760">
                  <c:v>0.82</c:v>
                </c:pt>
                <c:pt idx="2761">
                  <c:v>0.87</c:v>
                </c:pt>
                <c:pt idx="2762">
                  <c:v>0.84</c:v>
                </c:pt>
                <c:pt idx="2763">
                  <c:v>0.68</c:v>
                </c:pt>
                <c:pt idx="2764">
                  <c:v>0.69</c:v>
                </c:pt>
                <c:pt idx="2765">
                  <c:v>0.68</c:v>
                </c:pt>
                <c:pt idx="2766">
                  <c:v>0.76</c:v>
                </c:pt>
                <c:pt idx="2767">
                  <c:v>0.77</c:v>
                </c:pt>
                <c:pt idx="2768">
                  <c:v>0.77</c:v>
                </c:pt>
                <c:pt idx="2769">
                  <c:v>0.78</c:v>
                </c:pt>
                <c:pt idx="2770">
                  <c:v>0.8</c:v>
                </c:pt>
                <c:pt idx="2771">
                  <c:v>0.79</c:v>
                </c:pt>
                <c:pt idx="2772">
                  <c:v>0.78</c:v>
                </c:pt>
                <c:pt idx="2773">
                  <c:v>0.98</c:v>
                </c:pt>
                <c:pt idx="2774">
                  <c:v>1</c:v>
                </c:pt>
                <c:pt idx="2775">
                  <c:v>1.05</c:v>
                </c:pt>
                <c:pt idx="2776">
                  <c:v>1.1000000000000001</c:v>
                </c:pt>
                <c:pt idx="2777">
                  <c:v>1.07</c:v>
                </c:pt>
                <c:pt idx="2778">
                  <c:v>1.1200000000000001</c:v>
                </c:pt>
                <c:pt idx="2779">
                  <c:v>1.0900000000000001</c:v>
                </c:pt>
                <c:pt idx="2780">
                  <c:v>1.05</c:v>
                </c:pt>
                <c:pt idx="2781">
                  <c:v>1.04</c:v>
                </c:pt>
                <c:pt idx="2782">
                  <c:v>0.94</c:v>
                </c:pt>
                <c:pt idx="2783">
                  <c:v>0.94</c:v>
                </c:pt>
                <c:pt idx="2784">
                  <c:v>0.95</c:v>
                </c:pt>
                <c:pt idx="2785">
                  <c:v>0.93</c:v>
                </c:pt>
                <c:pt idx="2786">
                  <c:v>0.92</c:v>
                </c:pt>
                <c:pt idx="2787">
                  <c:v>0.93</c:v>
                </c:pt>
                <c:pt idx="2788">
                  <c:v>1.03</c:v>
                </c:pt>
                <c:pt idx="2789">
                  <c:v>1.04</c:v>
                </c:pt>
                <c:pt idx="2790">
                  <c:v>0.94</c:v>
                </c:pt>
                <c:pt idx="2791">
                  <c:v>0.94</c:v>
                </c:pt>
                <c:pt idx="2792">
                  <c:v>0.94</c:v>
                </c:pt>
                <c:pt idx="2793">
                  <c:v>0.93</c:v>
                </c:pt>
                <c:pt idx="2794">
                  <c:v>0.94</c:v>
                </c:pt>
                <c:pt idx="2795">
                  <c:v>0.79</c:v>
                </c:pt>
                <c:pt idx="2796">
                  <c:v>1.02</c:v>
                </c:pt>
                <c:pt idx="2797">
                  <c:v>1.02</c:v>
                </c:pt>
                <c:pt idx="2798">
                  <c:v>0.92</c:v>
                </c:pt>
                <c:pt idx="2799">
                  <c:v>0.88</c:v>
                </c:pt>
                <c:pt idx="2800">
                  <c:v>0.92</c:v>
                </c:pt>
                <c:pt idx="2801">
                  <c:v>0.9</c:v>
                </c:pt>
                <c:pt idx="2802">
                  <c:v>1.04</c:v>
                </c:pt>
                <c:pt idx="2803">
                  <c:v>1</c:v>
                </c:pt>
                <c:pt idx="2804">
                  <c:v>1</c:v>
                </c:pt>
                <c:pt idx="2805">
                  <c:v>0.97</c:v>
                </c:pt>
                <c:pt idx="2806">
                  <c:v>0.93</c:v>
                </c:pt>
                <c:pt idx="2807">
                  <c:v>0.92</c:v>
                </c:pt>
                <c:pt idx="2808">
                  <c:v>1.03</c:v>
                </c:pt>
                <c:pt idx="2809">
                  <c:v>1.03</c:v>
                </c:pt>
                <c:pt idx="2810">
                  <c:v>1.02</c:v>
                </c:pt>
                <c:pt idx="2811">
                  <c:v>1.01</c:v>
                </c:pt>
                <c:pt idx="2812">
                  <c:v>1.01</c:v>
                </c:pt>
                <c:pt idx="2813">
                  <c:v>0.99</c:v>
                </c:pt>
                <c:pt idx="2814">
                  <c:v>1.1000000000000001</c:v>
                </c:pt>
                <c:pt idx="2815">
                  <c:v>1.04</c:v>
                </c:pt>
                <c:pt idx="2816">
                  <c:v>1.0900000000000001</c:v>
                </c:pt>
                <c:pt idx="2817">
                  <c:v>1.01</c:v>
                </c:pt>
                <c:pt idx="2818">
                  <c:v>0.99</c:v>
                </c:pt>
                <c:pt idx="2819">
                  <c:v>1.05</c:v>
                </c:pt>
                <c:pt idx="2820">
                  <c:v>1.22</c:v>
                </c:pt>
                <c:pt idx="2821">
                  <c:v>1.28</c:v>
                </c:pt>
                <c:pt idx="2822">
                  <c:v>1.04</c:v>
                </c:pt>
                <c:pt idx="2823">
                  <c:v>1.02</c:v>
                </c:pt>
                <c:pt idx="2824">
                  <c:v>0.98</c:v>
                </c:pt>
                <c:pt idx="2825">
                  <c:v>0.95</c:v>
                </c:pt>
                <c:pt idx="2826">
                  <c:v>0.97</c:v>
                </c:pt>
                <c:pt idx="2827">
                  <c:v>0.96</c:v>
                </c:pt>
                <c:pt idx="2828">
                  <c:v>0.98</c:v>
                </c:pt>
                <c:pt idx="2829">
                  <c:v>0.97</c:v>
                </c:pt>
                <c:pt idx="2830">
                  <c:v>0.9</c:v>
                </c:pt>
                <c:pt idx="2831">
                  <c:v>0.89</c:v>
                </c:pt>
                <c:pt idx="2832">
                  <c:v>0.87</c:v>
                </c:pt>
                <c:pt idx="2833">
                  <c:v>0.88</c:v>
                </c:pt>
                <c:pt idx="2834">
                  <c:v>0.87</c:v>
                </c:pt>
                <c:pt idx="2835">
                  <c:v>1.07</c:v>
                </c:pt>
                <c:pt idx="2836">
                  <c:v>0.9</c:v>
                </c:pt>
                <c:pt idx="2837">
                  <c:v>0.9</c:v>
                </c:pt>
                <c:pt idx="2838">
                  <c:v>0.95</c:v>
                </c:pt>
                <c:pt idx="2839">
                  <c:v>0.91</c:v>
                </c:pt>
                <c:pt idx="2840">
                  <c:v>0.87</c:v>
                </c:pt>
                <c:pt idx="2841">
                  <c:v>1.1000000000000001</c:v>
                </c:pt>
                <c:pt idx="2842">
                  <c:v>1.0900000000000001</c:v>
                </c:pt>
                <c:pt idx="2843">
                  <c:v>0.7</c:v>
                </c:pt>
                <c:pt idx="2844">
                  <c:v>0.66</c:v>
                </c:pt>
                <c:pt idx="2845">
                  <c:v>0.67</c:v>
                </c:pt>
                <c:pt idx="2846">
                  <c:v>0.69</c:v>
                </c:pt>
                <c:pt idx="2847">
                  <c:v>0.65</c:v>
                </c:pt>
                <c:pt idx="2848">
                  <c:v>0.63</c:v>
                </c:pt>
                <c:pt idx="2849">
                  <c:v>0.63</c:v>
                </c:pt>
                <c:pt idx="2850">
                  <c:v>0.64</c:v>
                </c:pt>
                <c:pt idx="2851">
                  <c:v>0.64</c:v>
                </c:pt>
                <c:pt idx="2852">
                  <c:v>0.65</c:v>
                </c:pt>
                <c:pt idx="2853">
                  <c:v>0.63</c:v>
                </c:pt>
                <c:pt idx="2854">
                  <c:v>0.64</c:v>
                </c:pt>
                <c:pt idx="2855">
                  <c:v>0.67</c:v>
                </c:pt>
                <c:pt idx="2856">
                  <c:v>0.7</c:v>
                </c:pt>
                <c:pt idx="2857">
                  <c:v>0.64</c:v>
                </c:pt>
                <c:pt idx="2858">
                  <c:v>0.65</c:v>
                </c:pt>
                <c:pt idx="2859">
                  <c:v>0.68</c:v>
                </c:pt>
                <c:pt idx="2860">
                  <c:v>0.69</c:v>
                </c:pt>
                <c:pt idx="2861">
                  <c:v>0.67</c:v>
                </c:pt>
                <c:pt idx="2862">
                  <c:v>0.68</c:v>
                </c:pt>
                <c:pt idx="2863">
                  <c:v>0.67</c:v>
                </c:pt>
                <c:pt idx="2864">
                  <c:v>0.62</c:v>
                </c:pt>
                <c:pt idx="2865">
                  <c:v>0.62</c:v>
                </c:pt>
                <c:pt idx="2866">
                  <c:v>0.67</c:v>
                </c:pt>
                <c:pt idx="2867">
                  <c:v>0.65</c:v>
                </c:pt>
                <c:pt idx="2868">
                  <c:v>0.66</c:v>
                </c:pt>
                <c:pt idx="2869">
                  <c:v>0.63</c:v>
                </c:pt>
                <c:pt idx="2870">
                  <c:v>0.64</c:v>
                </c:pt>
                <c:pt idx="2871">
                  <c:v>0.66</c:v>
                </c:pt>
                <c:pt idx="2872">
                  <c:v>0.65</c:v>
                </c:pt>
                <c:pt idx="2873">
                  <c:v>0.62</c:v>
                </c:pt>
                <c:pt idx="2874">
                  <c:v>0.62</c:v>
                </c:pt>
                <c:pt idx="2875">
                  <c:v>0.69</c:v>
                </c:pt>
                <c:pt idx="2876">
                  <c:v>0.7</c:v>
                </c:pt>
                <c:pt idx="2877">
                  <c:v>0.68</c:v>
                </c:pt>
                <c:pt idx="2878">
                  <c:v>0.63</c:v>
                </c:pt>
                <c:pt idx="2879">
                  <c:v>0.62</c:v>
                </c:pt>
                <c:pt idx="2880">
                  <c:v>0.57999999999999996</c:v>
                </c:pt>
                <c:pt idx="2881">
                  <c:v>0.55000000000000004</c:v>
                </c:pt>
                <c:pt idx="2882">
                  <c:v>0.61</c:v>
                </c:pt>
                <c:pt idx="2883">
                  <c:v>0.66</c:v>
                </c:pt>
                <c:pt idx="2884">
                  <c:v>0.69</c:v>
                </c:pt>
                <c:pt idx="2885">
                  <c:v>0.62</c:v>
                </c:pt>
                <c:pt idx="2886">
                  <c:v>0.59</c:v>
                </c:pt>
                <c:pt idx="2887">
                  <c:v>0.6</c:v>
                </c:pt>
                <c:pt idx="2888">
                  <c:v>0.56000000000000005</c:v>
                </c:pt>
                <c:pt idx="2889">
                  <c:v>0.57999999999999996</c:v>
                </c:pt>
                <c:pt idx="2890">
                  <c:v>0.6</c:v>
                </c:pt>
                <c:pt idx="2891">
                  <c:v>0.57999999999999996</c:v>
                </c:pt>
                <c:pt idx="2892">
                  <c:v>0.51</c:v>
                </c:pt>
                <c:pt idx="2893">
                  <c:v>0.53</c:v>
                </c:pt>
                <c:pt idx="2894">
                  <c:v>0.54</c:v>
                </c:pt>
                <c:pt idx="2895">
                  <c:v>0.54</c:v>
                </c:pt>
                <c:pt idx="2896">
                  <c:v>0.53</c:v>
                </c:pt>
                <c:pt idx="2897">
                  <c:v>0.56000000000000005</c:v>
                </c:pt>
                <c:pt idx="2898">
                  <c:v>0.56000000000000005</c:v>
                </c:pt>
                <c:pt idx="2899">
                  <c:v>0.54</c:v>
                </c:pt>
                <c:pt idx="2900">
                  <c:v>0.51</c:v>
                </c:pt>
                <c:pt idx="2901">
                  <c:v>0.51</c:v>
                </c:pt>
                <c:pt idx="2902">
                  <c:v>0.5</c:v>
                </c:pt>
                <c:pt idx="2903">
                  <c:v>0.49</c:v>
                </c:pt>
                <c:pt idx="2904">
                  <c:v>0.5</c:v>
                </c:pt>
                <c:pt idx="2905">
                  <c:v>0.59</c:v>
                </c:pt>
                <c:pt idx="2906">
                  <c:v>0.59</c:v>
                </c:pt>
                <c:pt idx="2907">
                  <c:v>0.54</c:v>
                </c:pt>
                <c:pt idx="2908">
                  <c:v>0.51</c:v>
                </c:pt>
                <c:pt idx="2909">
                  <c:v>0.5</c:v>
                </c:pt>
                <c:pt idx="2910">
                  <c:v>0.64</c:v>
                </c:pt>
                <c:pt idx="2911">
                  <c:v>0.56000000000000005</c:v>
                </c:pt>
                <c:pt idx="2912">
                  <c:v>0.51</c:v>
                </c:pt>
                <c:pt idx="2913">
                  <c:v>0.38</c:v>
                </c:pt>
                <c:pt idx="2914">
                  <c:v>0.91</c:v>
                </c:pt>
                <c:pt idx="2915">
                  <c:v>0.61</c:v>
                </c:pt>
                <c:pt idx="2916">
                  <c:v>0.33</c:v>
                </c:pt>
                <c:pt idx="2917">
                  <c:v>0.74</c:v>
                </c:pt>
                <c:pt idx="2918">
                  <c:v>0.45</c:v>
                </c:pt>
                <c:pt idx="2919">
                  <c:v>0.39</c:v>
                </c:pt>
                <c:pt idx="2920">
                  <c:v>0.62</c:v>
                </c:pt>
                <c:pt idx="2921">
                  <c:v>0.95</c:v>
                </c:pt>
                <c:pt idx="2922">
                  <c:v>1.01</c:v>
                </c:pt>
                <c:pt idx="2923">
                  <c:v>1.1299999999999999</c:v>
                </c:pt>
                <c:pt idx="2924">
                  <c:v>0.56000000000000005</c:v>
                </c:pt>
                <c:pt idx="2925">
                  <c:v>0.56000000000000005</c:v>
                </c:pt>
                <c:pt idx="2926">
                  <c:v>0.81</c:v>
                </c:pt>
                <c:pt idx="2927">
                  <c:v>0.93</c:v>
                </c:pt>
                <c:pt idx="2928">
                  <c:v>1.1100000000000001</c:v>
                </c:pt>
                <c:pt idx="2929">
                  <c:v>1.22</c:v>
                </c:pt>
                <c:pt idx="2930">
                  <c:v>0.56999999999999995</c:v>
                </c:pt>
                <c:pt idx="2931">
                  <c:v>0.56000000000000005</c:v>
                </c:pt>
                <c:pt idx="2932">
                  <c:v>0.52</c:v>
                </c:pt>
                <c:pt idx="2933">
                  <c:v>0.45</c:v>
                </c:pt>
                <c:pt idx="2934">
                  <c:v>0.45</c:v>
                </c:pt>
                <c:pt idx="2935">
                  <c:v>0.44</c:v>
                </c:pt>
                <c:pt idx="2936">
                  <c:v>0.41</c:v>
                </c:pt>
                <c:pt idx="2937">
                  <c:v>0.44</c:v>
                </c:pt>
                <c:pt idx="2938">
                  <c:v>0.39</c:v>
                </c:pt>
                <c:pt idx="2939">
                  <c:v>0.33</c:v>
                </c:pt>
                <c:pt idx="2940">
                  <c:v>0.27</c:v>
                </c:pt>
                <c:pt idx="2941">
                  <c:v>0.16</c:v>
                </c:pt>
                <c:pt idx="2942">
                  <c:v>0.04</c:v>
                </c:pt>
                <c:pt idx="2943">
                  <c:v>0</c:v>
                </c:pt>
                <c:pt idx="2944">
                  <c:v>1.38</c:v>
                </c:pt>
                <c:pt idx="2945">
                  <c:v>1.53</c:v>
                </c:pt>
                <c:pt idx="2946">
                  <c:v>1.02</c:v>
                </c:pt>
                <c:pt idx="2947">
                  <c:v>1.1499999999999999</c:v>
                </c:pt>
                <c:pt idx="2948">
                  <c:v>1.64</c:v>
                </c:pt>
                <c:pt idx="2949">
                  <c:v>0.33</c:v>
                </c:pt>
                <c:pt idx="2950">
                  <c:v>0</c:v>
                </c:pt>
                <c:pt idx="2951">
                  <c:v>0</c:v>
                </c:pt>
                <c:pt idx="2952">
                  <c:v>1.77</c:v>
                </c:pt>
                <c:pt idx="2953">
                  <c:v>1.73</c:v>
                </c:pt>
                <c:pt idx="2954">
                  <c:v>1.41</c:v>
                </c:pt>
                <c:pt idx="2955">
                  <c:v>1.51</c:v>
                </c:pt>
                <c:pt idx="2956">
                  <c:v>1.69</c:v>
                </c:pt>
                <c:pt idx="2957">
                  <c:v>1.39</c:v>
                </c:pt>
                <c:pt idx="2958">
                  <c:v>1.4</c:v>
                </c:pt>
                <c:pt idx="2959">
                  <c:v>1.52</c:v>
                </c:pt>
                <c:pt idx="2960">
                  <c:v>1.51</c:v>
                </c:pt>
                <c:pt idx="2961">
                  <c:v>1.62</c:v>
                </c:pt>
                <c:pt idx="2962">
                  <c:v>1.59</c:v>
                </c:pt>
                <c:pt idx="2963">
                  <c:v>1.54</c:v>
                </c:pt>
                <c:pt idx="2964">
                  <c:v>1.54</c:v>
                </c:pt>
                <c:pt idx="2965">
                  <c:v>1.51</c:v>
                </c:pt>
                <c:pt idx="2966">
                  <c:v>1.53</c:v>
                </c:pt>
                <c:pt idx="2967">
                  <c:v>1.53</c:v>
                </c:pt>
                <c:pt idx="2968">
                  <c:v>1.56</c:v>
                </c:pt>
                <c:pt idx="2969">
                  <c:v>1.53</c:v>
                </c:pt>
                <c:pt idx="2970">
                  <c:v>1.61</c:v>
                </c:pt>
                <c:pt idx="2971">
                  <c:v>1.63</c:v>
                </c:pt>
                <c:pt idx="2972">
                  <c:v>1.6</c:v>
                </c:pt>
                <c:pt idx="2973">
                  <c:v>1.63</c:v>
                </c:pt>
                <c:pt idx="2974">
                  <c:v>1.6</c:v>
                </c:pt>
                <c:pt idx="2975">
                  <c:v>1.46</c:v>
                </c:pt>
                <c:pt idx="2976">
                  <c:v>1.4</c:v>
                </c:pt>
                <c:pt idx="2977">
                  <c:v>1.48</c:v>
                </c:pt>
                <c:pt idx="2978">
                  <c:v>1.56</c:v>
                </c:pt>
                <c:pt idx="2979">
                  <c:v>1.07</c:v>
                </c:pt>
                <c:pt idx="2980">
                  <c:v>1.82</c:v>
                </c:pt>
                <c:pt idx="2981">
                  <c:v>1.94</c:v>
                </c:pt>
                <c:pt idx="2982">
                  <c:v>2.16</c:v>
                </c:pt>
                <c:pt idx="2983">
                  <c:v>2.19</c:v>
                </c:pt>
                <c:pt idx="2984">
                  <c:v>1.3</c:v>
                </c:pt>
                <c:pt idx="2985">
                  <c:v>1.45</c:v>
                </c:pt>
                <c:pt idx="2986">
                  <c:v>1.67</c:v>
                </c:pt>
                <c:pt idx="2987">
                  <c:v>1.85</c:v>
                </c:pt>
                <c:pt idx="2988">
                  <c:v>1.76</c:v>
                </c:pt>
                <c:pt idx="2989">
                  <c:v>1.6</c:v>
                </c:pt>
                <c:pt idx="2990">
                  <c:v>1.54</c:v>
                </c:pt>
                <c:pt idx="2991">
                  <c:v>1.41</c:v>
                </c:pt>
                <c:pt idx="2992">
                  <c:v>1.3</c:v>
                </c:pt>
                <c:pt idx="2993">
                  <c:v>1.2</c:v>
                </c:pt>
                <c:pt idx="2994">
                  <c:v>1.18</c:v>
                </c:pt>
                <c:pt idx="2995">
                  <c:v>1.39</c:v>
                </c:pt>
                <c:pt idx="2996">
                  <c:v>1.62</c:v>
                </c:pt>
                <c:pt idx="2997">
                  <c:v>1.59</c:v>
                </c:pt>
                <c:pt idx="2998">
                  <c:v>1.5</c:v>
                </c:pt>
                <c:pt idx="2999">
                  <c:v>1.36</c:v>
                </c:pt>
                <c:pt idx="3000">
                  <c:v>1.33</c:v>
                </c:pt>
                <c:pt idx="3001">
                  <c:v>1.17</c:v>
                </c:pt>
                <c:pt idx="3002">
                  <c:v>1.1100000000000001</c:v>
                </c:pt>
                <c:pt idx="3003">
                  <c:v>0.97</c:v>
                </c:pt>
                <c:pt idx="3004">
                  <c:v>0.99</c:v>
                </c:pt>
                <c:pt idx="3005">
                  <c:v>1.51</c:v>
                </c:pt>
                <c:pt idx="3006">
                  <c:v>1.69</c:v>
                </c:pt>
                <c:pt idx="3007">
                  <c:v>1.88</c:v>
                </c:pt>
                <c:pt idx="3008">
                  <c:v>2.0499999999999998</c:v>
                </c:pt>
                <c:pt idx="3009">
                  <c:v>1.49</c:v>
                </c:pt>
                <c:pt idx="3010">
                  <c:v>1.51</c:v>
                </c:pt>
                <c:pt idx="3011">
                  <c:v>1.57</c:v>
                </c:pt>
                <c:pt idx="3012">
                  <c:v>1.55</c:v>
                </c:pt>
                <c:pt idx="3013">
                  <c:v>1.51</c:v>
                </c:pt>
                <c:pt idx="3014">
                  <c:v>1.44</c:v>
                </c:pt>
                <c:pt idx="3015">
                  <c:v>1.37</c:v>
                </c:pt>
                <c:pt idx="3016">
                  <c:v>1.3</c:v>
                </c:pt>
                <c:pt idx="3017">
                  <c:v>1.25</c:v>
                </c:pt>
                <c:pt idx="3018">
                  <c:v>1.22</c:v>
                </c:pt>
                <c:pt idx="3019">
                  <c:v>1.24</c:v>
                </c:pt>
                <c:pt idx="3020">
                  <c:v>1.06</c:v>
                </c:pt>
                <c:pt idx="3021">
                  <c:v>1.01</c:v>
                </c:pt>
                <c:pt idx="3022">
                  <c:v>0.61</c:v>
                </c:pt>
                <c:pt idx="3023">
                  <c:v>0.66</c:v>
                </c:pt>
                <c:pt idx="3024">
                  <c:v>0.71</c:v>
                </c:pt>
                <c:pt idx="3025">
                  <c:v>0.62</c:v>
                </c:pt>
                <c:pt idx="3026">
                  <c:v>0.57999999999999996</c:v>
                </c:pt>
                <c:pt idx="3027">
                  <c:v>1.58</c:v>
                </c:pt>
                <c:pt idx="3028">
                  <c:v>1.32</c:v>
                </c:pt>
                <c:pt idx="3029">
                  <c:v>1.06</c:v>
                </c:pt>
                <c:pt idx="3030">
                  <c:v>0.81</c:v>
                </c:pt>
                <c:pt idx="3031">
                  <c:v>0.85</c:v>
                </c:pt>
                <c:pt idx="3032">
                  <c:v>0.96</c:v>
                </c:pt>
                <c:pt idx="3033">
                  <c:v>1.03</c:v>
                </c:pt>
                <c:pt idx="3034">
                  <c:v>0.94</c:v>
                </c:pt>
                <c:pt idx="3035">
                  <c:v>0.83</c:v>
                </c:pt>
                <c:pt idx="3036">
                  <c:v>0.67</c:v>
                </c:pt>
                <c:pt idx="3037">
                  <c:v>0.47</c:v>
                </c:pt>
                <c:pt idx="3038">
                  <c:v>0.25</c:v>
                </c:pt>
                <c:pt idx="3039">
                  <c:v>0.73</c:v>
                </c:pt>
                <c:pt idx="3040">
                  <c:v>0.7</c:v>
                </c:pt>
                <c:pt idx="3041">
                  <c:v>0</c:v>
                </c:pt>
                <c:pt idx="3042">
                  <c:v>0</c:v>
                </c:pt>
                <c:pt idx="3051">
                  <c:v>0</c:v>
                </c:pt>
                <c:pt idx="3052">
                  <c:v>0.75</c:v>
                </c:pt>
                <c:pt idx="3053">
                  <c:v>0.67</c:v>
                </c:pt>
                <c:pt idx="3054">
                  <c:v>0</c:v>
                </c:pt>
                <c:pt idx="3055">
                  <c:v>7.02</c:v>
                </c:pt>
                <c:pt idx="3056">
                  <c:v>4.18</c:v>
                </c:pt>
                <c:pt idx="3057">
                  <c:v>1.04</c:v>
                </c:pt>
                <c:pt idx="3058">
                  <c:v>1.02</c:v>
                </c:pt>
                <c:pt idx="3059">
                  <c:v>0.98</c:v>
                </c:pt>
                <c:pt idx="3060">
                  <c:v>0.96</c:v>
                </c:pt>
                <c:pt idx="3061">
                  <c:v>0.9</c:v>
                </c:pt>
                <c:pt idx="3062">
                  <c:v>0.85</c:v>
                </c:pt>
                <c:pt idx="3063">
                  <c:v>0.83</c:v>
                </c:pt>
                <c:pt idx="3064">
                  <c:v>0.76</c:v>
                </c:pt>
                <c:pt idx="3065">
                  <c:v>0.71</c:v>
                </c:pt>
                <c:pt idx="3066">
                  <c:v>0.7</c:v>
                </c:pt>
                <c:pt idx="3067">
                  <c:v>0.67</c:v>
                </c:pt>
                <c:pt idx="3068">
                  <c:v>0.64</c:v>
                </c:pt>
                <c:pt idx="3069">
                  <c:v>0.63</c:v>
                </c:pt>
                <c:pt idx="3070">
                  <c:v>0.64</c:v>
                </c:pt>
                <c:pt idx="3071">
                  <c:v>0.57999999999999996</c:v>
                </c:pt>
                <c:pt idx="3072">
                  <c:v>0.73</c:v>
                </c:pt>
                <c:pt idx="3073">
                  <c:v>0.74</c:v>
                </c:pt>
                <c:pt idx="3074">
                  <c:v>0.71</c:v>
                </c:pt>
                <c:pt idx="3075">
                  <c:v>0.67</c:v>
                </c:pt>
                <c:pt idx="3076">
                  <c:v>0.79</c:v>
                </c:pt>
                <c:pt idx="3077">
                  <c:v>0.72</c:v>
                </c:pt>
                <c:pt idx="3078">
                  <c:v>0.85</c:v>
                </c:pt>
                <c:pt idx="3079">
                  <c:v>0.73</c:v>
                </c:pt>
                <c:pt idx="3080">
                  <c:v>0.71</c:v>
                </c:pt>
                <c:pt idx="3081">
                  <c:v>0.63</c:v>
                </c:pt>
                <c:pt idx="3082">
                  <c:v>0.6</c:v>
                </c:pt>
                <c:pt idx="3083">
                  <c:v>0.49</c:v>
                </c:pt>
                <c:pt idx="3084">
                  <c:v>0.49</c:v>
                </c:pt>
                <c:pt idx="3085">
                  <c:v>0.54</c:v>
                </c:pt>
                <c:pt idx="3086">
                  <c:v>0.46</c:v>
                </c:pt>
                <c:pt idx="3087">
                  <c:v>0.61</c:v>
                </c:pt>
                <c:pt idx="3088">
                  <c:v>0.62</c:v>
                </c:pt>
                <c:pt idx="3089">
                  <c:v>0.64</c:v>
                </c:pt>
                <c:pt idx="3090">
                  <c:v>0.62</c:v>
                </c:pt>
                <c:pt idx="3091">
                  <c:v>0.61</c:v>
                </c:pt>
                <c:pt idx="3092">
                  <c:v>0.6</c:v>
                </c:pt>
                <c:pt idx="3093">
                  <c:v>0.61</c:v>
                </c:pt>
                <c:pt idx="3094">
                  <c:v>0.57999999999999996</c:v>
                </c:pt>
                <c:pt idx="3095">
                  <c:v>0.49</c:v>
                </c:pt>
                <c:pt idx="3096">
                  <c:v>0.49</c:v>
                </c:pt>
                <c:pt idx="3097">
                  <c:v>0.59</c:v>
                </c:pt>
                <c:pt idx="3098">
                  <c:v>0.81</c:v>
                </c:pt>
                <c:pt idx="3099">
                  <c:v>0.73</c:v>
                </c:pt>
                <c:pt idx="3100">
                  <c:v>0.64</c:v>
                </c:pt>
                <c:pt idx="3101">
                  <c:v>0.74</c:v>
                </c:pt>
                <c:pt idx="3102">
                  <c:v>0.85</c:v>
                </c:pt>
                <c:pt idx="3103">
                  <c:v>1.22</c:v>
                </c:pt>
                <c:pt idx="3104">
                  <c:v>1.1200000000000001</c:v>
                </c:pt>
                <c:pt idx="3105">
                  <c:v>1.1000000000000001</c:v>
                </c:pt>
                <c:pt idx="3106">
                  <c:v>0.56000000000000005</c:v>
                </c:pt>
                <c:pt idx="3107">
                  <c:v>0.51</c:v>
                </c:pt>
                <c:pt idx="3108">
                  <c:v>0.55000000000000004</c:v>
                </c:pt>
                <c:pt idx="3109">
                  <c:v>0.55000000000000004</c:v>
                </c:pt>
                <c:pt idx="3110">
                  <c:v>0.59</c:v>
                </c:pt>
                <c:pt idx="3111">
                  <c:v>0.63</c:v>
                </c:pt>
                <c:pt idx="3112">
                  <c:v>0.65</c:v>
                </c:pt>
                <c:pt idx="3113">
                  <c:v>0.81</c:v>
                </c:pt>
                <c:pt idx="3114">
                  <c:v>0.81</c:v>
                </c:pt>
                <c:pt idx="3115">
                  <c:v>0.79</c:v>
                </c:pt>
                <c:pt idx="3116">
                  <c:v>1.1299999999999999</c:v>
                </c:pt>
                <c:pt idx="3117">
                  <c:v>1.01</c:v>
                </c:pt>
                <c:pt idx="3118">
                  <c:v>0.78</c:v>
                </c:pt>
                <c:pt idx="3119">
                  <c:v>0.66</c:v>
                </c:pt>
                <c:pt idx="3120">
                  <c:v>0.62</c:v>
                </c:pt>
                <c:pt idx="3121">
                  <c:v>0.59</c:v>
                </c:pt>
                <c:pt idx="3122">
                  <c:v>0.38</c:v>
                </c:pt>
                <c:pt idx="3123">
                  <c:v>0.32</c:v>
                </c:pt>
                <c:pt idx="3124">
                  <c:v>0.27</c:v>
                </c:pt>
                <c:pt idx="3125">
                  <c:v>0.23</c:v>
                </c:pt>
                <c:pt idx="3126">
                  <c:v>0.37</c:v>
                </c:pt>
                <c:pt idx="3127">
                  <c:v>0.5</c:v>
                </c:pt>
                <c:pt idx="3128">
                  <c:v>0.83</c:v>
                </c:pt>
                <c:pt idx="3129">
                  <c:v>0.83</c:v>
                </c:pt>
                <c:pt idx="3130">
                  <c:v>0.96</c:v>
                </c:pt>
                <c:pt idx="3131">
                  <c:v>0.91</c:v>
                </c:pt>
                <c:pt idx="3132">
                  <c:v>0.84</c:v>
                </c:pt>
                <c:pt idx="3133">
                  <c:v>0.84</c:v>
                </c:pt>
                <c:pt idx="3134">
                  <c:v>0.64</c:v>
                </c:pt>
                <c:pt idx="3135">
                  <c:v>0.62</c:v>
                </c:pt>
                <c:pt idx="3136">
                  <c:v>0.6</c:v>
                </c:pt>
                <c:pt idx="3137">
                  <c:v>0.59</c:v>
                </c:pt>
                <c:pt idx="3138">
                  <c:v>0.72</c:v>
                </c:pt>
                <c:pt idx="3139">
                  <c:v>0.67</c:v>
                </c:pt>
                <c:pt idx="3140">
                  <c:v>0.61</c:v>
                </c:pt>
                <c:pt idx="3141">
                  <c:v>0.63</c:v>
                </c:pt>
                <c:pt idx="3142">
                  <c:v>0.56999999999999995</c:v>
                </c:pt>
                <c:pt idx="3143">
                  <c:v>0.55000000000000004</c:v>
                </c:pt>
                <c:pt idx="3144">
                  <c:v>0.61</c:v>
                </c:pt>
                <c:pt idx="3145">
                  <c:v>0.57999999999999996</c:v>
                </c:pt>
                <c:pt idx="3146">
                  <c:v>0.54</c:v>
                </c:pt>
                <c:pt idx="3147">
                  <c:v>0.5</c:v>
                </c:pt>
                <c:pt idx="3148">
                  <c:v>0.54</c:v>
                </c:pt>
                <c:pt idx="3149">
                  <c:v>0.64</c:v>
                </c:pt>
                <c:pt idx="3150">
                  <c:v>0.59</c:v>
                </c:pt>
                <c:pt idx="3151">
                  <c:v>0.66</c:v>
                </c:pt>
                <c:pt idx="3152">
                  <c:v>0.77</c:v>
                </c:pt>
                <c:pt idx="3153">
                  <c:v>0.87</c:v>
                </c:pt>
                <c:pt idx="3154">
                  <c:v>1.01</c:v>
                </c:pt>
                <c:pt idx="3155">
                  <c:v>1.1000000000000001</c:v>
                </c:pt>
                <c:pt idx="3156">
                  <c:v>1.2</c:v>
                </c:pt>
                <c:pt idx="3157">
                  <c:v>1.1000000000000001</c:v>
                </c:pt>
                <c:pt idx="3158">
                  <c:v>1.21</c:v>
                </c:pt>
                <c:pt idx="3159">
                  <c:v>1.1200000000000001</c:v>
                </c:pt>
                <c:pt idx="3160">
                  <c:v>1.17</c:v>
                </c:pt>
                <c:pt idx="3161">
                  <c:v>1.08</c:v>
                </c:pt>
                <c:pt idx="3162">
                  <c:v>1.07</c:v>
                </c:pt>
                <c:pt idx="3163">
                  <c:v>0.99</c:v>
                </c:pt>
                <c:pt idx="3164">
                  <c:v>0.92</c:v>
                </c:pt>
                <c:pt idx="3165">
                  <c:v>0.95</c:v>
                </c:pt>
                <c:pt idx="3166">
                  <c:v>0.96</c:v>
                </c:pt>
                <c:pt idx="3167">
                  <c:v>0.92</c:v>
                </c:pt>
                <c:pt idx="3168">
                  <c:v>0.81</c:v>
                </c:pt>
                <c:pt idx="3169">
                  <c:v>0.72</c:v>
                </c:pt>
                <c:pt idx="3170">
                  <c:v>0.7</c:v>
                </c:pt>
                <c:pt idx="3171">
                  <c:v>0.76</c:v>
                </c:pt>
                <c:pt idx="3172">
                  <c:v>0.7</c:v>
                </c:pt>
                <c:pt idx="3173">
                  <c:v>0.65</c:v>
                </c:pt>
                <c:pt idx="3174">
                  <c:v>0.69</c:v>
                </c:pt>
                <c:pt idx="3175">
                  <c:v>0.74</c:v>
                </c:pt>
                <c:pt idx="3176">
                  <c:v>0.72</c:v>
                </c:pt>
                <c:pt idx="3177">
                  <c:v>0.8</c:v>
                </c:pt>
                <c:pt idx="3178">
                  <c:v>0.81</c:v>
                </c:pt>
                <c:pt idx="3179">
                  <c:v>0.92</c:v>
                </c:pt>
                <c:pt idx="3180">
                  <c:v>0.99</c:v>
                </c:pt>
                <c:pt idx="3181">
                  <c:v>0.79</c:v>
                </c:pt>
                <c:pt idx="3182">
                  <c:v>0.79</c:v>
                </c:pt>
                <c:pt idx="3183">
                  <c:v>0.76</c:v>
                </c:pt>
                <c:pt idx="3184">
                  <c:v>0.77</c:v>
                </c:pt>
                <c:pt idx="3185">
                  <c:v>0.63</c:v>
                </c:pt>
                <c:pt idx="3186">
                  <c:v>0.68</c:v>
                </c:pt>
                <c:pt idx="3187">
                  <c:v>0.88</c:v>
                </c:pt>
                <c:pt idx="3188">
                  <c:v>0.86</c:v>
                </c:pt>
                <c:pt idx="3189">
                  <c:v>0.97</c:v>
                </c:pt>
                <c:pt idx="3190">
                  <c:v>0.97</c:v>
                </c:pt>
                <c:pt idx="3191">
                  <c:v>1.1000000000000001</c:v>
                </c:pt>
                <c:pt idx="3192">
                  <c:v>1.03</c:v>
                </c:pt>
                <c:pt idx="3193">
                  <c:v>1.03</c:v>
                </c:pt>
                <c:pt idx="3195">
                  <c:v>0.8</c:v>
                </c:pt>
                <c:pt idx="3196">
                  <c:v>0.69</c:v>
                </c:pt>
                <c:pt idx="3197">
                  <c:v>0.69</c:v>
                </c:pt>
                <c:pt idx="3198">
                  <c:v>0.68</c:v>
                </c:pt>
                <c:pt idx="3199">
                  <c:v>0.61</c:v>
                </c:pt>
                <c:pt idx="3200">
                  <c:v>0.85</c:v>
                </c:pt>
                <c:pt idx="3201">
                  <c:v>1.26</c:v>
                </c:pt>
                <c:pt idx="3202">
                  <c:v>1.7</c:v>
                </c:pt>
                <c:pt idx="3203">
                  <c:v>1.91</c:v>
                </c:pt>
                <c:pt idx="3204">
                  <c:v>1.4</c:v>
                </c:pt>
                <c:pt idx="3205">
                  <c:v>1.51</c:v>
                </c:pt>
                <c:pt idx="3206">
                  <c:v>1.38</c:v>
                </c:pt>
                <c:pt idx="3207">
                  <c:v>0.98</c:v>
                </c:pt>
                <c:pt idx="3208">
                  <c:v>1.01</c:v>
                </c:pt>
                <c:pt idx="3209">
                  <c:v>0.95</c:v>
                </c:pt>
                <c:pt idx="3210">
                  <c:v>0.95</c:v>
                </c:pt>
                <c:pt idx="3211">
                  <c:v>0.89</c:v>
                </c:pt>
                <c:pt idx="3212">
                  <c:v>0.84</c:v>
                </c:pt>
                <c:pt idx="3213">
                  <c:v>0.77</c:v>
                </c:pt>
                <c:pt idx="3214">
                  <c:v>0.76</c:v>
                </c:pt>
                <c:pt idx="3215">
                  <c:v>0.75</c:v>
                </c:pt>
                <c:pt idx="3216">
                  <c:v>0.86</c:v>
                </c:pt>
                <c:pt idx="3217">
                  <c:v>0.88</c:v>
                </c:pt>
                <c:pt idx="3218">
                  <c:v>0.9</c:v>
                </c:pt>
                <c:pt idx="3219">
                  <c:v>0.96</c:v>
                </c:pt>
                <c:pt idx="3220">
                  <c:v>0.88</c:v>
                </c:pt>
                <c:pt idx="3221">
                  <c:v>0.89</c:v>
                </c:pt>
                <c:pt idx="3222">
                  <c:v>0.86</c:v>
                </c:pt>
                <c:pt idx="3223">
                  <c:v>0.86</c:v>
                </c:pt>
                <c:pt idx="3224">
                  <c:v>0.86</c:v>
                </c:pt>
                <c:pt idx="3225">
                  <c:v>0.95</c:v>
                </c:pt>
                <c:pt idx="3226">
                  <c:v>1.25</c:v>
                </c:pt>
                <c:pt idx="3227">
                  <c:v>1.38</c:v>
                </c:pt>
                <c:pt idx="3228">
                  <c:v>1.3</c:v>
                </c:pt>
                <c:pt idx="3229">
                  <c:v>1.34</c:v>
                </c:pt>
                <c:pt idx="3230">
                  <c:v>1.25</c:v>
                </c:pt>
                <c:pt idx="3231">
                  <c:v>1.2</c:v>
                </c:pt>
                <c:pt idx="3232">
                  <c:v>1.1599999999999999</c:v>
                </c:pt>
                <c:pt idx="3233">
                  <c:v>1.8</c:v>
                </c:pt>
                <c:pt idx="3234">
                  <c:v>1.1000000000000001</c:v>
                </c:pt>
                <c:pt idx="3235">
                  <c:v>0.98</c:v>
                </c:pt>
                <c:pt idx="3236">
                  <c:v>1.1399999999999999</c:v>
                </c:pt>
                <c:pt idx="3237">
                  <c:v>1.1200000000000001</c:v>
                </c:pt>
                <c:pt idx="3238">
                  <c:v>1.17</c:v>
                </c:pt>
                <c:pt idx="3239">
                  <c:v>1.1100000000000001</c:v>
                </c:pt>
                <c:pt idx="3240">
                  <c:v>1.0900000000000001</c:v>
                </c:pt>
                <c:pt idx="3241">
                  <c:v>1.1000000000000001</c:v>
                </c:pt>
                <c:pt idx="3242">
                  <c:v>1.1200000000000001</c:v>
                </c:pt>
                <c:pt idx="3243">
                  <c:v>1.1100000000000001</c:v>
                </c:pt>
                <c:pt idx="3244">
                  <c:v>1.05</c:v>
                </c:pt>
                <c:pt idx="3245">
                  <c:v>1.04</c:v>
                </c:pt>
                <c:pt idx="3246">
                  <c:v>1.06</c:v>
                </c:pt>
                <c:pt idx="3247">
                  <c:v>1.02</c:v>
                </c:pt>
                <c:pt idx="3248">
                  <c:v>1</c:v>
                </c:pt>
                <c:pt idx="3249">
                  <c:v>1.24</c:v>
                </c:pt>
                <c:pt idx="3250">
                  <c:v>1.33</c:v>
                </c:pt>
                <c:pt idx="3251">
                  <c:v>1.37</c:v>
                </c:pt>
                <c:pt idx="3252">
                  <c:v>1.28</c:v>
                </c:pt>
                <c:pt idx="3253">
                  <c:v>1.2</c:v>
                </c:pt>
                <c:pt idx="3254">
                  <c:v>1.23</c:v>
                </c:pt>
                <c:pt idx="3255">
                  <c:v>1.21</c:v>
                </c:pt>
                <c:pt idx="3256">
                  <c:v>1.19</c:v>
                </c:pt>
                <c:pt idx="3257">
                  <c:v>1.28</c:v>
                </c:pt>
                <c:pt idx="3258">
                  <c:v>1.06</c:v>
                </c:pt>
                <c:pt idx="3259">
                  <c:v>0.94</c:v>
                </c:pt>
                <c:pt idx="3260">
                  <c:v>0.89</c:v>
                </c:pt>
                <c:pt idx="3261">
                  <c:v>1.08</c:v>
                </c:pt>
                <c:pt idx="3262">
                  <c:v>1.1000000000000001</c:v>
                </c:pt>
                <c:pt idx="3263">
                  <c:v>1.0900000000000001</c:v>
                </c:pt>
                <c:pt idx="3264">
                  <c:v>1.22</c:v>
                </c:pt>
                <c:pt idx="3265">
                  <c:v>1.05</c:v>
                </c:pt>
                <c:pt idx="3266">
                  <c:v>0.71</c:v>
                </c:pt>
                <c:pt idx="3267">
                  <c:v>0.7</c:v>
                </c:pt>
                <c:pt idx="3268">
                  <c:v>0.63</c:v>
                </c:pt>
                <c:pt idx="3269">
                  <c:v>0.54</c:v>
                </c:pt>
                <c:pt idx="3270">
                  <c:v>0.45</c:v>
                </c:pt>
                <c:pt idx="3271">
                  <c:v>0.7</c:v>
                </c:pt>
                <c:pt idx="3272">
                  <c:v>0.79</c:v>
                </c:pt>
                <c:pt idx="3273">
                  <c:v>0.9</c:v>
                </c:pt>
                <c:pt idx="3274">
                  <c:v>0.98</c:v>
                </c:pt>
                <c:pt idx="3275">
                  <c:v>1.0900000000000001</c:v>
                </c:pt>
                <c:pt idx="3276">
                  <c:v>0.69</c:v>
                </c:pt>
                <c:pt idx="3277">
                  <c:v>0.65</c:v>
                </c:pt>
                <c:pt idx="3278">
                  <c:v>0.67</c:v>
                </c:pt>
                <c:pt idx="3279">
                  <c:v>0.68</c:v>
                </c:pt>
                <c:pt idx="3280">
                  <c:v>0.68</c:v>
                </c:pt>
                <c:pt idx="3281">
                  <c:v>0.68</c:v>
                </c:pt>
                <c:pt idx="3282">
                  <c:v>1.1499999999999999</c:v>
                </c:pt>
                <c:pt idx="3283">
                  <c:v>0.95</c:v>
                </c:pt>
                <c:pt idx="3284">
                  <c:v>0.93</c:v>
                </c:pt>
                <c:pt idx="3285">
                  <c:v>0.93</c:v>
                </c:pt>
                <c:pt idx="3286">
                  <c:v>0.95</c:v>
                </c:pt>
                <c:pt idx="3287">
                  <c:v>0.92</c:v>
                </c:pt>
                <c:pt idx="3288">
                  <c:v>0.96</c:v>
                </c:pt>
                <c:pt idx="3289">
                  <c:v>0.95</c:v>
                </c:pt>
                <c:pt idx="3290">
                  <c:v>0.94</c:v>
                </c:pt>
                <c:pt idx="3291">
                  <c:v>0.93</c:v>
                </c:pt>
                <c:pt idx="3292">
                  <c:v>0.94</c:v>
                </c:pt>
                <c:pt idx="3293">
                  <c:v>0.86</c:v>
                </c:pt>
                <c:pt idx="3294">
                  <c:v>0.73</c:v>
                </c:pt>
                <c:pt idx="3295">
                  <c:v>0.72</c:v>
                </c:pt>
                <c:pt idx="3296">
                  <c:v>0.74</c:v>
                </c:pt>
                <c:pt idx="3297">
                  <c:v>0.72</c:v>
                </c:pt>
                <c:pt idx="3298">
                  <c:v>0.73</c:v>
                </c:pt>
                <c:pt idx="3299">
                  <c:v>0.72</c:v>
                </c:pt>
                <c:pt idx="3300">
                  <c:v>0.75</c:v>
                </c:pt>
                <c:pt idx="3301">
                  <c:v>0.82</c:v>
                </c:pt>
                <c:pt idx="3302">
                  <c:v>0.82</c:v>
                </c:pt>
                <c:pt idx="3303">
                  <c:v>0.94</c:v>
                </c:pt>
                <c:pt idx="3304">
                  <c:v>0.96</c:v>
                </c:pt>
                <c:pt idx="3305">
                  <c:v>0.73</c:v>
                </c:pt>
                <c:pt idx="3306">
                  <c:v>0.66</c:v>
                </c:pt>
                <c:pt idx="3307">
                  <c:v>0.73</c:v>
                </c:pt>
                <c:pt idx="3308">
                  <c:v>0.72</c:v>
                </c:pt>
                <c:pt idx="3309">
                  <c:v>0.72</c:v>
                </c:pt>
                <c:pt idx="3310">
                  <c:v>0.8</c:v>
                </c:pt>
                <c:pt idx="3311">
                  <c:v>0.79</c:v>
                </c:pt>
                <c:pt idx="3312">
                  <c:v>0.85</c:v>
                </c:pt>
                <c:pt idx="3313">
                  <c:v>0.85</c:v>
                </c:pt>
                <c:pt idx="3314">
                  <c:v>0.84</c:v>
                </c:pt>
                <c:pt idx="3315">
                  <c:v>0.88</c:v>
                </c:pt>
                <c:pt idx="3316">
                  <c:v>0.86</c:v>
                </c:pt>
                <c:pt idx="3317">
                  <c:v>0.87</c:v>
                </c:pt>
                <c:pt idx="3318">
                  <c:v>0.79</c:v>
                </c:pt>
                <c:pt idx="3319">
                  <c:v>0.87</c:v>
                </c:pt>
                <c:pt idx="3320">
                  <c:v>0.7</c:v>
                </c:pt>
                <c:pt idx="3321">
                  <c:v>0.72</c:v>
                </c:pt>
                <c:pt idx="3322">
                  <c:v>0.68</c:v>
                </c:pt>
                <c:pt idx="3323">
                  <c:v>0.84</c:v>
                </c:pt>
                <c:pt idx="3324">
                  <c:v>0.84</c:v>
                </c:pt>
                <c:pt idx="3325">
                  <c:v>0.75</c:v>
                </c:pt>
                <c:pt idx="3326">
                  <c:v>0.74</c:v>
                </c:pt>
                <c:pt idx="3327">
                  <c:v>0.72</c:v>
                </c:pt>
                <c:pt idx="3328">
                  <c:v>0.71</c:v>
                </c:pt>
                <c:pt idx="3329">
                  <c:v>0.71</c:v>
                </c:pt>
                <c:pt idx="3330">
                  <c:v>0.62</c:v>
                </c:pt>
                <c:pt idx="3331">
                  <c:v>0.71</c:v>
                </c:pt>
                <c:pt idx="3332">
                  <c:v>0.66</c:v>
                </c:pt>
                <c:pt idx="3333">
                  <c:v>0.64</c:v>
                </c:pt>
                <c:pt idx="3334">
                  <c:v>0.61</c:v>
                </c:pt>
                <c:pt idx="3335">
                  <c:v>0.66</c:v>
                </c:pt>
                <c:pt idx="3336">
                  <c:v>0.64</c:v>
                </c:pt>
                <c:pt idx="3337">
                  <c:v>0.64</c:v>
                </c:pt>
                <c:pt idx="3338">
                  <c:v>0.72</c:v>
                </c:pt>
                <c:pt idx="3339">
                  <c:v>0.64</c:v>
                </c:pt>
                <c:pt idx="3340">
                  <c:v>0.46</c:v>
                </c:pt>
                <c:pt idx="3341">
                  <c:v>0.47</c:v>
                </c:pt>
                <c:pt idx="3342">
                  <c:v>0.53</c:v>
                </c:pt>
                <c:pt idx="3343">
                  <c:v>0.68</c:v>
                </c:pt>
                <c:pt idx="3344">
                  <c:v>0.95</c:v>
                </c:pt>
                <c:pt idx="3345">
                  <c:v>1.07</c:v>
                </c:pt>
                <c:pt idx="3346">
                  <c:v>0.87</c:v>
                </c:pt>
                <c:pt idx="3347">
                  <c:v>0.91</c:v>
                </c:pt>
                <c:pt idx="3348">
                  <c:v>0.89</c:v>
                </c:pt>
                <c:pt idx="3349">
                  <c:v>0.86</c:v>
                </c:pt>
                <c:pt idx="3350">
                  <c:v>0.82</c:v>
                </c:pt>
                <c:pt idx="3351">
                  <c:v>0.79</c:v>
                </c:pt>
                <c:pt idx="3352">
                  <c:v>0.79</c:v>
                </c:pt>
                <c:pt idx="3353">
                  <c:v>0.78</c:v>
                </c:pt>
                <c:pt idx="3354">
                  <c:v>0.78</c:v>
                </c:pt>
                <c:pt idx="3355">
                  <c:v>0.99</c:v>
                </c:pt>
                <c:pt idx="3356">
                  <c:v>0.97</c:v>
                </c:pt>
                <c:pt idx="3357">
                  <c:v>0.97</c:v>
                </c:pt>
                <c:pt idx="3358">
                  <c:v>0.93</c:v>
                </c:pt>
                <c:pt idx="3359">
                  <c:v>0.92</c:v>
                </c:pt>
                <c:pt idx="3360">
                  <c:v>0.94</c:v>
                </c:pt>
                <c:pt idx="3361">
                  <c:v>0.92</c:v>
                </c:pt>
                <c:pt idx="3362">
                  <c:v>1.02</c:v>
                </c:pt>
                <c:pt idx="3363">
                  <c:v>0.84</c:v>
                </c:pt>
                <c:pt idx="3364">
                  <c:v>0.84</c:v>
                </c:pt>
                <c:pt idx="3365">
                  <c:v>0.84</c:v>
                </c:pt>
                <c:pt idx="3366">
                  <c:v>0.84</c:v>
                </c:pt>
                <c:pt idx="3367">
                  <c:v>0.83</c:v>
                </c:pt>
                <c:pt idx="3368">
                  <c:v>0.82</c:v>
                </c:pt>
                <c:pt idx="3369">
                  <c:v>0.88</c:v>
                </c:pt>
                <c:pt idx="3370">
                  <c:v>0.97</c:v>
                </c:pt>
                <c:pt idx="3371">
                  <c:v>0.96</c:v>
                </c:pt>
                <c:pt idx="3372">
                  <c:v>0.92</c:v>
                </c:pt>
                <c:pt idx="3373">
                  <c:v>0.9</c:v>
                </c:pt>
                <c:pt idx="3374">
                  <c:v>0.91</c:v>
                </c:pt>
                <c:pt idx="3375">
                  <c:v>0.9</c:v>
                </c:pt>
                <c:pt idx="3376">
                  <c:v>0.81</c:v>
                </c:pt>
                <c:pt idx="3377">
                  <c:v>0.81</c:v>
                </c:pt>
                <c:pt idx="3378">
                  <c:v>0.74</c:v>
                </c:pt>
                <c:pt idx="3379">
                  <c:v>0.79</c:v>
                </c:pt>
                <c:pt idx="3380">
                  <c:v>0.82</c:v>
                </c:pt>
                <c:pt idx="3381">
                  <c:v>0.83</c:v>
                </c:pt>
                <c:pt idx="3382">
                  <c:v>0.83</c:v>
                </c:pt>
                <c:pt idx="3383">
                  <c:v>0.8</c:v>
                </c:pt>
                <c:pt idx="3384">
                  <c:v>0.8</c:v>
                </c:pt>
                <c:pt idx="3385">
                  <c:v>0.88</c:v>
                </c:pt>
                <c:pt idx="3386">
                  <c:v>0.65</c:v>
                </c:pt>
                <c:pt idx="3387">
                  <c:v>0.66</c:v>
                </c:pt>
                <c:pt idx="3388">
                  <c:v>0.65</c:v>
                </c:pt>
                <c:pt idx="3389">
                  <c:v>0.71</c:v>
                </c:pt>
                <c:pt idx="3390">
                  <c:v>0.75</c:v>
                </c:pt>
                <c:pt idx="3391">
                  <c:v>0.74</c:v>
                </c:pt>
                <c:pt idx="3392">
                  <c:v>0.63</c:v>
                </c:pt>
                <c:pt idx="3393">
                  <c:v>0.64</c:v>
                </c:pt>
                <c:pt idx="3394">
                  <c:v>0.72</c:v>
                </c:pt>
                <c:pt idx="3395">
                  <c:v>0.74</c:v>
                </c:pt>
                <c:pt idx="3396">
                  <c:v>0.73</c:v>
                </c:pt>
                <c:pt idx="3397">
                  <c:v>0.7</c:v>
                </c:pt>
                <c:pt idx="3398">
                  <c:v>0.7</c:v>
                </c:pt>
                <c:pt idx="3399">
                  <c:v>0.68</c:v>
                </c:pt>
                <c:pt idx="3400">
                  <c:v>0.66</c:v>
                </c:pt>
                <c:pt idx="3401">
                  <c:v>0.74</c:v>
                </c:pt>
                <c:pt idx="3402">
                  <c:v>0.72</c:v>
                </c:pt>
                <c:pt idx="3403">
                  <c:v>0.68</c:v>
                </c:pt>
                <c:pt idx="3404">
                  <c:v>0.66</c:v>
                </c:pt>
                <c:pt idx="3405">
                  <c:v>0.67</c:v>
                </c:pt>
                <c:pt idx="3406">
                  <c:v>0.69</c:v>
                </c:pt>
                <c:pt idx="3407">
                  <c:v>0.87</c:v>
                </c:pt>
                <c:pt idx="3408">
                  <c:v>0.69</c:v>
                </c:pt>
                <c:pt idx="3409">
                  <c:v>0.68</c:v>
                </c:pt>
                <c:pt idx="3410">
                  <c:v>0.67</c:v>
                </c:pt>
                <c:pt idx="3411">
                  <c:v>0.89</c:v>
                </c:pt>
                <c:pt idx="3412">
                  <c:v>0.96</c:v>
                </c:pt>
                <c:pt idx="3413">
                  <c:v>0.86</c:v>
                </c:pt>
                <c:pt idx="3414">
                  <c:v>0.61</c:v>
                </c:pt>
                <c:pt idx="3415">
                  <c:v>0.61</c:v>
                </c:pt>
                <c:pt idx="3416">
                  <c:v>0.73</c:v>
                </c:pt>
                <c:pt idx="3417">
                  <c:v>0.88</c:v>
                </c:pt>
                <c:pt idx="3418">
                  <c:v>0.99</c:v>
                </c:pt>
                <c:pt idx="3419">
                  <c:v>0.99</c:v>
                </c:pt>
                <c:pt idx="3420">
                  <c:v>0.86</c:v>
                </c:pt>
                <c:pt idx="3421">
                  <c:v>0.87</c:v>
                </c:pt>
                <c:pt idx="3422">
                  <c:v>0.8</c:v>
                </c:pt>
                <c:pt idx="3423">
                  <c:v>0.75</c:v>
                </c:pt>
                <c:pt idx="3424">
                  <c:v>0.68</c:v>
                </c:pt>
                <c:pt idx="3425">
                  <c:v>0.65</c:v>
                </c:pt>
                <c:pt idx="3426">
                  <c:v>0.64</c:v>
                </c:pt>
                <c:pt idx="3427">
                  <c:v>0.64</c:v>
                </c:pt>
                <c:pt idx="3428">
                  <c:v>0.61</c:v>
                </c:pt>
                <c:pt idx="3429">
                  <c:v>0.63</c:v>
                </c:pt>
                <c:pt idx="3430">
                  <c:v>0.67</c:v>
                </c:pt>
                <c:pt idx="3431">
                  <c:v>0.65</c:v>
                </c:pt>
                <c:pt idx="3432">
                  <c:v>0.61</c:v>
                </c:pt>
                <c:pt idx="3433">
                  <c:v>0.63</c:v>
                </c:pt>
                <c:pt idx="3434">
                  <c:v>0.65</c:v>
                </c:pt>
                <c:pt idx="3435">
                  <c:v>0.55000000000000004</c:v>
                </c:pt>
                <c:pt idx="3436">
                  <c:v>0.51</c:v>
                </c:pt>
                <c:pt idx="3437">
                  <c:v>0.5</c:v>
                </c:pt>
                <c:pt idx="3438">
                  <c:v>0.42</c:v>
                </c:pt>
                <c:pt idx="3439">
                  <c:v>0.36</c:v>
                </c:pt>
                <c:pt idx="3440">
                  <c:v>0.38</c:v>
                </c:pt>
                <c:pt idx="3441">
                  <c:v>0.17</c:v>
                </c:pt>
                <c:pt idx="3442">
                  <c:v>1.4</c:v>
                </c:pt>
                <c:pt idx="3443">
                  <c:v>1.35</c:v>
                </c:pt>
                <c:pt idx="3444">
                  <c:v>1.56</c:v>
                </c:pt>
                <c:pt idx="3445">
                  <c:v>1.6</c:v>
                </c:pt>
                <c:pt idx="3446">
                  <c:v>1.65</c:v>
                </c:pt>
                <c:pt idx="3447">
                  <c:v>1.34</c:v>
                </c:pt>
                <c:pt idx="3448">
                  <c:v>1.35</c:v>
                </c:pt>
                <c:pt idx="3449">
                  <c:v>0.56999999999999995</c:v>
                </c:pt>
                <c:pt idx="3450">
                  <c:v>0.57999999999999996</c:v>
                </c:pt>
                <c:pt idx="3451">
                  <c:v>0.6</c:v>
                </c:pt>
                <c:pt idx="3452">
                  <c:v>0.59</c:v>
                </c:pt>
                <c:pt idx="3453">
                  <c:v>0.56999999999999995</c:v>
                </c:pt>
                <c:pt idx="3454">
                  <c:v>0.59</c:v>
                </c:pt>
                <c:pt idx="3455">
                  <c:v>0.59</c:v>
                </c:pt>
                <c:pt idx="3456">
                  <c:v>0.6</c:v>
                </c:pt>
                <c:pt idx="3457">
                  <c:v>0.67</c:v>
                </c:pt>
                <c:pt idx="3458">
                  <c:v>0.53</c:v>
                </c:pt>
                <c:pt idx="3459">
                  <c:v>0.5</c:v>
                </c:pt>
                <c:pt idx="3460">
                  <c:v>0.45</c:v>
                </c:pt>
                <c:pt idx="3461">
                  <c:v>0.46</c:v>
                </c:pt>
                <c:pt idx="3462">
                  <c:v>0.44</c:v>
                </c:pt>
                <c:pt idx="3463">
                  <c:v>0.49</c:v>
                </c:pt>
                <c:pt idx="3464">
                  <c:v>0.51</c:v>
                </c:pt>
                <c:pt idx="3465">
                  <c:v>0.59</c:v>
                </c:pt>
                <c:pt idx="3466">
                  <c:v>0.55000000000000004</c:v>
                </c:pt>
                <c:pt idx="3467">
                  <c:v>0.54</c:v>
                </c:pt>
                <c:pt idx="3468">
                  <c:v>0.53</c:v>
                </c:pt>
                <c:pt idx="3469">
                  <c:v>0.54</c:v>
                </c:pt>
                <c:pt idx="3470">
                  <c:v>0.52</c:v>
                </c:pt>
                <c:pt idx="3471">
                  <c:v>0.53</c:v>
                </c:pt>
                <c:pt idx="3472">
                  <c:v>0.52</c:v>
                </c:pt>
                <c:pt idx="3473">
                  <c:v>0.51</c:v>
                </c:pt>
                <c:pt idx="3474">
                  <c:v>0.51</c:v>
                </c:pt>
                <c:pt idx="3475">
                  <c:v>0.53</c:v>
                </c:pt>
                <c:pt idx="3476">
                  <c:v>0.52</c:v>
                </c:pt>
                <c:pt idx="3477">
                  <c:v>0.57999999999999996</c:v>
                </c:pt>
                <c:pt idx="3478">
                  <c:v>0.63</c:v>
                </c:pt>
                <c:pt idx="3479">
                  <c:v>0.57999999999999996</c:v>
                </c:pt>
                <c:pt idx="3480">
                  <c:v>0.52</c:v>
                </c:pt>
                <c:pt idx="3481">
                  <c:v>0.5</c:v>
                </c:pt>
                <c:pt idx="3482">
                  <c:v>0.48</c:v>
                </c:pt>
                <c:pt idx="3483">
                  <c:v>0.54</c:v>
                </c:pt>
                <c:pt idx="3484">
                  <c:v>0.53</c:v>
                </c:pt>
                <c:pt idx="3485">
                  <c:v>0.51</c:v>
                </c:pt>
                <c:pt idx="3486">
                  <c:v>0.56000000000000005</c:v>
                </c:pt>
                <c:pt idx="3487">
                  <c:v>0.56999999999999995</c:v>
                </c:pt>
                <c:pt idx="3488">
                  <c:v>0.59</c:v>
                </c:pt>
                <c:pt idx="3489">
                  <c:v>0.6</c:v>
                </c:pt>
                <c:pt idx="3490">
                  <c:v>0.63</c:v>
                </c:pt>
                <c:pt idx="3491">
                  <c:v>0.7</c:v>
                </c:pt>
                <c:pt idx="3492">
                  <c:v>0.59</c:v>
                </c:pt>
                <c:pt idx="3493">
                  <c:v>0.56999999999999995</c:v>
                </c:pt>
                <c:pt idx="3494">
                  <c:v>0.55000000000000004</c:v>
                </c:pt>
                <c:pt idx="3495">
                  <c:v>0.56000000000000005</c:v>
                </c:pt>
                <c:pt idx="3496">
                  <c:v>0.56999999999999995</c:v>
                </c:pt>
                <c:pt idx="3497">
                  <c:v>0.55000000000000004</c:v>
                </c:pt>
                <c:pt idx="3498">
                  <c:v>0.56000000000000005</c:v>
                </c:pt>
                <c:pt idx="3499">
                  <c:v>0.55000000000000004</c:v>
                </c:pt>
                <c:pt idx="3500">
                  <c:v>0.56000000000000005</c:v>
                </c:pt>
                <c:pt idx="3501">
                  <c:v>0.55000000000000004</c:v>
                </c:pt>
                <c:pt idx="3502">
                  <c:v>0.56000000000000005</c:v>
                </c:pt>
                <c:pt idx="3503">
                  <c:v>0.59</c:v>
                </c:pt>
                <c:pt idx="3504">
                  <c:v>0.61</c:v>
                </c:pt>
                <c:pt idx="3505">
                  <c:v>0.61</c:v>
                </c:pt>
                <c:pt idx="3506">
                  <c:v>0.6</c:v>
                </c:pt>
                <c:pt idx="3507">
                  <c:v>0.59</c:v>
                </c:pt>
                <c:pt idx="3508">
                  <c:v>0.63</c:v>
                </c:pt>
                <c:pt idx="3509">
                  <c:v>0.59</c:v>
                </c:pt>
                <c:pt idx="3510">
                  <c:v>0.57999999999999996</c:v>
                </c:pt>
                <c:pt idx="3511">
                  <c:v>0.78</c:v>
                </c:pt>
                <c:pt idx="3512">
                  <c:v>0.91</c:v>
                </c:pt>
                <c:pt idx="3513">
                  <c:v>1.04</c:v>
                </c:pt>
                <c:pt idx="3514">
                  <c:v>1.03</c:v>
                </c:pt>
                <c:pt idx="3515">
                  <c:v>1.01</c:v>
                </c:pt>
                <c:pt idx="3516">
                  <c:v>1.02</c:v>
                </c:pt>
                <c:pt idx="3517">
                  <c:v>1.02</c:v>
                </c:pt>
                <c:pt idx="3518">
                  <c:v>1.05</c:v>
                </c:pt>
                <c:pt idx="3519">
                  <c:v>1.0900000000000001</c:v>
                </c:pt>
                <c:pt idx="3520">
                  <c:v>1.1000000000000001</c:v>
                </c:pt>
                <c:pt idx="3521">
                  <c:v>0.88</c:v>
                </c:pt>
                <c:pt idx="3522">
                  <c:v>0.94</c:v>
                </c:pt>
                <c:pt idx="3523">
                  <c:v>0.97</c:v>
                </c:pt>
                <c:pt idx="3524">
                  <c:v>0.95</c:v>
                </c:pt>
                <c:pt idx="3525">
                  <c:v>0.9</c:v>
                </c:pt>
                <c:pt idx="3526">
                  <c:v>0.88</c:v>
                </c:pt>
                <c:pt idx="3527">
                  <c:v>0.81</c:v>
                </c:pt>
                <c:pt idx="3528">
                  <c:v>0.79</c:v>
                </c:pt>
                <c:pt idx="3529">
                  <c:v>0.87</c:v>
                </c:pt>
                <c:pt idx="3530">
                  <c:v>1.0900000000000001</c:v>
                </c:pt>
                <c:pt idx="3531">
                  <c:v>0.79</c:v>
                </c:pt>
                <c:pt idx="3532">
                  <c:v>0.78</c:v>
                </c:pt>
                <c:pt idx="3533">
                  <c:v>0.78</c:v>
                </c:pt>
                <c:pt idx="3534">
                  <c:v>0.84</c:v>
                </c:pt>
                <c:pt idx="3535">
                  <c:v>0.95</c:v>
                </c:pt>
                <c:pt idx="3536">
                  <c:v>0.98</c:v>
                </c:pt>
                <c:pt idx="3537">
                  <c:v>1.02</c:v>
                </c:pt>
                <c:pt idx="3538">
                  <c:v>1.08</c:v>
                </c:pt>
                <c:pt idx="3539">
                  <c:v>1.21</c:v>
                </c:pt>
                <c:pt idx="3540">
                  <c:v>1.01</c:v>
                </c:pt>
                <c:pt idx="3541">
                  <c:v>0.99</c:v>
                </c:pt>
                <c:pt idx="3542">
                  <c:v>0.96</c:v>
                </c:pt>
                <c:pt idx="3543">
                  <c:v>0.93</c:v>
                </c:pt>
                <c:pt idx="3544">
                  <c:v>1.17</c:v>
                </c:pt>
                <c:pt idx="3545">
                  <c:v>1.26</c:v>
                </c:pt>
                <c:pt idx="3546">
                  <c:v>1.3</c:v>
                </c:pt>
                <c:pt idx="3547">
                  <c:v>1.34</c:v>
                </c:pt>
                <c:pt idx="3548">
                  <c:v>1.33</c:v>
                </c:pt>
                <c:pt idx="3549">
                  <c:v>1.21</c:v>
                </c:pt>
                <c:pt idx="3550">
                  <c:v>1.07</c:v>
                </c:pt>
                <c:pt idx="3551">
                  <c:v>1.1000000000000001</c:v>
                </c:pt>
                <c:pt idx="3552">
                  <c:v>0.87</c:v>
                </c:pt>
                <c:pt idx="3553">
                  <c:v>0.88</c:v>
                </c:pt>
                <c:pt idx="3554">
                  <c:v>0.98</c:v>
                </c:pt>
                <c:pt idx="3555">
                  <c:v>1.18</c:v>
                </c:pt>
                <c:pt idx="3556">
                  <c:v>0.68</c:v>
                </c:pt>
                <c:pt idx="3557">
                  <c:v>1.1499999999999999</c:v>
                </c:pt>
                <c:pt idx="3558">
                  <c:v>0.63</c:v>
                </c:pt>
                <c:pt idx="3559">
                  <c:v>1.02</c:v>
                </c:pt>
                <c:pt idx="3560">
                  <c:v>0.55000000000000004</c:v>
                </c:pt>
                <c:pt idx="3561">
                  <c:v>0.98</c:v>
                </c:pt>
                <c:pt idx="3562">
                  <c:v>0.47</c:v>
                </c:pt>
                <c:pt idx="3563">
                  <c:v>1.17</c:v>
                </c:pt>
                <c:pt idx="3564">
                  <c:v>0.68</c:v>
                </c:pt>
                <c:pt idx="3565">
                  <c:v>0.13100000000000001</c:v>
                </c:pt>
                <c:pt idx="3566">
                  <c:v>0.91</c:v>
                </c:pt>
                <c:pt idx="3567">
                  <c:v>1.28</c:v>
                </c:pt>
                <c:pt idx="3568">
                  <c:v>1.27</c:v>
                </c:pt>
                <c:pt idx="3569">
                  <c:v>0.96</c:v>
                </c:pt>
                <c:pt idx="3570">
                  <c:v>1.21</c:v>
                </c:pt>
                <c:pt idx="3571">
                  <c:v>0.99</c:v>
                </c:pt>
                <c:pt idx="3572">
                  <c:v>1.29</c:v>
                </c:pt>
                <c:pt idx="3573">
                  <c:v>0.98</c:v>
                </c:pt>
                <c:pt idx="3574">
                  <c:v>1.3</c:v>
                </c:pt>
                <c:pt idx="3575">
                  <c:v>0.94</c:v>
                </c:pt>
                <c:pt idx="3576">
                  <c:v>1.27</c:v>
                </c:pt>
                <c:pt idx="3577">
                  <c:v>0.88</c:v>
                </c:pt>
                <c:pt idx="3578">
                  <c:v>0.125</c:v>
                </c:pt>
                <c:pt idx="3579">
                  <c:v>0.96</c:v>
                </c:pt>
                <c:pt idx="3580">
                  <c:v>0.99</c:v>
                </c:pt>
                <c:pt idx="3581">
                  <c:v>0.9</c:v>
                </c:pt>
                <c:pt idx="3582">
                  <c:v>0.9</c:v>
                </c:pt>
                <c:pt idx="3583">
                  <c:v>0.93</c:v>
                </c:pt>
                <c:pt idx="3584">
                  <c:v>0.85</c:v>
                </c:pt>
                <c:pt idx="3585">
                  <c:v>0.9</c:v>
                </c:pt>
                <c:pt idx="3586">
                  <c:v>0.83</c:v>
                </c:pt>
                <c:pt idx="3587">
                  <c:v>0.85</c:v>
                </c:pt>
                <c:pt idx="3588">
                  <c:v>0.86</c:v>
                </c:pt>
                <c:pt idx="3589">
                  <c:v>1.07</c:v>
                </c:pt>
                <c:pt idx="3590">
                  <c:v>1.1000000000000001</c:v>
                </c:pt>
                <c:pt idx="3591">
                  <c:v>1.07</c:v>
                </c:pt>
                <c:pt idx="3592">
                  <c:v>1.0900000000000001</c:v>
                </c:pt>
                <c:pt idx="3593">
                  <c:v>1.22</c:v>
                </c:pt>
                <c:pt idx="3594">
                  <c:v>0.99</c:v>
                </c:pt>
                <c:pt idx="3595">
                  <c:v>1.23</c:v>
                </c:pt>
                <c:pt idx="3596">
                  <c:v>0.85</c:v>
                </c:pt>
                <c:pt idx="3597">
                  <c:v>1.21</c:v>
                </c:pt>
                <c:pt idx="3598">
                  <c:v>0.86</c:v>
                </c:pt>
                <c:pt idx="3599">
                  <c:v>1.1599999999999999</c:v>
                </c:pt>
                <c:pt idx="3600">
                  <c:v>0.79</c:v>
                </c:pt>
                <c:pt idx="3601">
                  <c:v>0.76</c:v>
                </c:pt>
                <c:pt idx="3602">
                  <c:v>0.78</c:v>
                </c:pt>
                <c:pt idx="3603">
                  <c:v>0.72</c:v>
                </c:pt>
                <c:pt idx="3604">
                  <c:v>0.72</c:v>
                </c:pt>
                <c:pt idx="3605">
                  <c:v>0.77</c:v>
                </c:pt>
                <c:pt idx="3606">
                  <c:v>0.76</c:v>
                </c:pt>
                <c:pt idx="3607">
                  <c:v>0.52</c:v>
                </c:pt>
                <c:pt idx="3608">
                  <c:v>0.9</c:v>
                </c:pt>
                <c:pt idx="3609">
                  <c:v>0.81</c:v>
                </c:pt>
                <c:pt idx="3610">
                  <c:v>0.85</c:v>
                </c:pt>
                <c:pt idx="3611">
                  <c:v>0.93</c:v>
                </c:pt>
                <c:pt idx="3612">
                  <c:v>0.99</c:v>
                </c:pt>
                <c:pt idx="3613">
                  <c:v>0.94</c:v>
                </c:pt>
                <c:pt idx="3614">
                  <c:v>0.99</c:v>
                </c:pt>
                <c:pt idx="3615">
                  <c:v>0.9</c:v>
                </c:pt>
                <c:pt idx="3616">
                  <c:v>0.91</c:v>
                </c:pt>
                <c:pt idx="3617">
                  <c:v>0.8</c:v>
                </c:pt>
                <c:pt idx="3618">
                  <c:v>0.73</c:v>
                </c:pt>
                <c:pt idx="3619">
                  <c:v>9.6</c:v>
                </c:pt>
                <c:pt idx="3620">
                  <c:v>1.1499999999999999</c:v>
                </c:pt>
                <c:pt idx="3621">
                  <c:v>1.26</c:v>
                </c:pt>
                <c:pt idx="3622">
                  <c:v>1.24</c:v>
                </c:pt>
                <c:pt idx="3623">
                  <c:v>1.28</c:v>
                </c:pt>
                <c:pt idx="3624">
                  <c:v>1.33</c:v>
                </c:pt>
                <c:pt idx="3625">
                  <c:v>1.28</c:v>
                </c:pt>
                <c:pt idx="3626">
                  <c:v>1.06</c:v>
                </c:pt>
                <c:pt idx="3627">
                  <c:v>0.81</c:v>
                </c:pt>
                <c:pt idx="3628">
                  <c:v>0.94</c:v>
                </c:pt>
                <c:pt idx="3629">
                  <c:v>0.86</c:v>
                </c:pt>
                <c:pt idx="3630">
                  <c:v>0.85</c:v>
                </c:pt>
                <c:pt idx="3631">
                  <c:v>0.75</c:v>
                </c:pt>
                <c:pt idx="3632">
                  <c:v>0.75</c:v>
                </c:pt>
                <c:pt idx="3633">
                  <c:v>0.8</c:v>
                </c:pt>
                <c:pt idx="3634">
                  <c:v>1.06</c:v>
                </c:pt>
                <c:pt idx="3635">
                  <c:v>1.1200000000000001</c:v>
                </c:pt>
                <c:pt idx="3636">
                  <c:v>1.1100000000000001</c:v>
                </c:pt>
                <c:pt idx="3637">
                  <c:v>1.1499999999999999</c:v>
                </c:pt>
                <c:pt idx="3638">
                  <c:v>1.18</c:v>
                </c:pt>
                <c:pt idx="3639">
                  <c:v>1.1599999999999999</c:v>
                </c:pt>
                <c:pt idx="3640">
                  <c:v>1.1599999999999999</c:v>
                </c:pt>
                <c:pt idx="3641">
                  <c:v>1.1599999999999999</c:v>
                </c:pt>
                <c:pt idx="3642">
                  <c:v>1.1399999999999999</c:v>
                </c:pt>
                <c:pt idx="3643">
                  <c:v>1.1000000000000001</c:v>
                </c:pt>
                <c:pt idx="3644">
                  <c:v>0.98</c:v>
                </c:pt>
                <c:pt idx="3645">
                  <c:v>0.99</c:v>
                </c:pt>
                <c:pt idx="3646">
                  <c:v>1.06</c:v>
                </c:pt>
                <c:pt idx="3647">
                  <c:v>0.98</c:v>
                </c:pt>
                <c:pt idx="3648">
                  <c:v>1.0900000000000001</c:v>
                </c:pt>
                <c:pt idx="3649">
                  <c:v>1.1399999999999999</c:v>
                </c:pt>
                <c:pt idx="3650">
                  <c:v>1.06</c:v>
                </c:pt>
                <c:pt idx="3651">
                  <c:v>1.1499999999999999</c:v>
                </c:pt>
                <c:pt idx="3652">
                  <c:v>1.1399999999999999</c:v>
                </c:pt>
                <c:pt idx="3653">
                  <c:v>0.98</c:v>
                </c:pt>
                <c:pt idx="3654">
                  <c:v>1</c:v>
                </c:pt>
                <c:pt idx="3655">
                  <c:v>0.99</c:v>
                </c:pt>
                <c:pt idx="3656">
                  <c:v>0.81</c:v>
                </c:pt>
                <c:pt idx="3657">
                  <c:v>0.79</c:v>
                </c:pt>
                <c:pt idx="3658">
                  <c:v>0.92</c:v>
                </c:pt>
                <c:pt idx="3659">
                  <c:v>0.94</c:v>
                </c:pt>
                <c:pt idx="3660">
                  <c:v>1</c:v>
                </c:pt>
                <c:pt idx="3661">
                  <c:v>1.06</c:v>
                </c:pt>
                <c:pt idx="3662">
                  <c:v>1.08</c:v>
                </c:pt>
                <c:pt idx="3663">
                  <c:v>1.1000000000000001</c:v>
                </c:pt>
                <c:pt idx="3664">
                  <c:v>1.05</c:v>
                </c:pt>
                <c:pt idx="3665">
                  <c:v>1.04</c:v>
                </c:pt>
                <c:pt idx="3666">
                  <c:v>1.03</c:v>
                </c:pt>
                <c:pt idx="3667">
                  <c:v>1</c:v>
                </c:pt>
                <c:pt idx="3668">
                  <c:v>1.04</c:v>
                </c:pt>
                <c:pt idx="3669">
                  <c:v>0.98</c:v>
                </c:pt>
                <c:pt idx="3670">
                  <c:v>0.98</c:v>
                </c:pt>
                <c:pt idx="3671">
                  <c:v>1.1000000000000001</c:v>
                </c:pt>
                <c:pt idx="3672">
                  <c:v>1.1399999999999999</c:v>
                </c:pt>
                <c:pt idx="3673">
                  <c:v>1.1499999999999999</c:v>
                </c:pt>
                <c:pt idx="3674">
                  <c:v>1.27</c:v>
                </c:pt>
                <c:pt idx="3675">
                  <c:v>1.2</c:v>
                </c:pt>
                <c:pt idx="3676">
                  <c:v>1.17</c:v>
                </c:pt>
                <c:pt idx="3677">
                  <c:v>1.04</c:v>
                </c:pt>
                <c:pt idx="3678">
                  <c:v>0.94</c:v>
                </c:pt>
                <c:pt idx="3679">
                  <c:v>0.85</c:v>
                </c:pt>
                <c:pt idx="3680">
                  <c:v>0.92</c:v>
                </c:pt>
                <c:pt idx="3681">
                  <c:v>0.81</c:v>
                </c:pt>
                <c:pt idx="3682">
                  <c:v>0.83</c:v>
                </c:pt>
                <c:pt idx="3683">
                  <c:v>0.9</c:v>
                </c:pt>
                <c:pt idx="3684">
                  <c:v>0.96</c:v>
                </c:pt>
                <c:pt idx="3685">
                  <c:v>0.97</c:v>
                </c:pt>
                <c:pt idx="3686">
                  <c:v>1.06</c:v>
                </c:pt>
                <c:pt idx="3687">
                  <c:v>1.1000000000000001</c:v>
                </c:pt>
                <c:pt idx="3688">
                  <c:v>1.27</c:v>
                </c:pt>
                <c:pt idx="3689">
                  <c:v>1.48</c:v>
                </c:pt>
                <c:pt idx="3690">
                  <c:v>1.43</c:v>
                </c:pt>
                <c:pt idx="3691">
                  <c:v>1.51</c:v>
                </c:pt>
                <c:pt idx="3692">
                  <c:v>1.45</c:v>
                </c:pt>
                <c:pt idx="3693">
                  <c:v>1.34</c:v>
                </c:pt>
                <c:pt idx="3694">
                  <c:v>1.34</c:v>
                </c:pt>
                <c:pt idx="3695">
                  <c:v>1.28</c:v>
                </c:pt>
                <c:pt idx="3696">
                  <c:v>1.31</c:v>
                </c:pt>
                <c:pt idx="3697">
                  <c:v>1.23</c:v>
                </c:pt>
                <c:pt idx="3698">
                  <c:v>1.01</c:v>
                </c:pt>
                <c:pt idx="3699">
                  <c:v>1.03</c:v>
                </c:pt>
                <c:pt idx="3700">
                  <c:v>1.08</c:v>
                </c:pt>
                <c:pt idx="3701">
                  <c:v>1.3</c:v>
                </c:pt>
                <c:pt idx="3702">
                  <c:v>1.32</c:v>
                </c:pt>
                <c:pt idx="3703">
                  <c:v>1.1499999999999999</c:v>
                </c:pt>
                <c:pt idx="3704">
                  <c:v>1.1100000000000001</c:v>
                </c:pt>
                <c:pt idx="3705">
                  <c:v>1.32</c:v>
                </c:pt>
                <c:pt idx="3706">
                  <c:v>1.57</c:v>
                </c:pt>
                <c:pt idx="3707">
                  <c:v>1.6</c:v>
                </c:pt>
                <c:pt idx="3708">
                  <c:v>1.6</c:v>
                </c:pt>
                <c:pt idx="3709">
                  <c:v>1.61</c:v>
                </c:pt>
                <c:pt idx="3710">
                  <c:v>1.61</c:v>
                </c:pt>
                <c:pt idx="3711">
                  <c:v>1.7</c:v>
                </c:pt>
                <c:pt idx="3712">
                  <c:v>1.76</c:v>
                </c:pt>
                <c:pt idx="3713">
                  <c:v>1.67</c:v>
                </c:pt>
                <c:pt idx="3714">
                  <c:v>1.99</c:v>
                </c:pt>
                <c:pt idx="3715">
                  <c:v>2.04</c:v>
                </c:pt>
                <c:pt idx="3716">
                  <c:v>2.0299999999999998</c:v>
                </c:pt>
                <c:pt idx="3717">
                  <c:v>1.81</c:v>
                </c:pt>
                <c:pt idx="3718">
                  <c:v>1.5</c:v>
                </c:pt>
                <c:pt idx="3719">
                  <c:v>1.47</c:v>
                </c:pt>
                <c:pt idx="3720">
                  <c:v>1.58</c:v>
                </c:pt>
                <c:pt idx="3721">
                  <c:v>1.62</c:v>
                </c:pt>
                <c:pt idx="3722">
                  <c:v>1.85</c:v>
                </c:pt>
                <c:pt idx="3723">
                  <c:v>1.76</c:v>
                </c:pt>
                <c:pt idx="3724">
                  <c:v>1.67</c:v>
                </c:pt>
                <c:pt idx="3725">
                  <c:v>1.63</c:v>
                </c:pt>
                <c:pt idx="3726">
                  <c:v>1.38</c:v>
                </c:pt>
                <c:pt idx="3727">
                  <c:v>1.32</c:v>
                </c:pt>
                <c:pt idx="3728">
                  <c:v>1.33</c:v>
                </c:pt>
                <c:pt idx="3729">
                  <c:v>1.36</c:v>
                </c:pt>
                <c:pt idx="3730">
                  <c:v>1.2</c:v>
                </c:pt>
                <c:pt idx="3731">
                  <c:v>1.1399999999999999</c:v>
                </c:pt>
                <c:pt idx="3732">
                  <c:v>1.1299999999999999</c:v>
                </c:pt>
                <c:pt idx="3733">
                  <c:v>1.1200000000000001</c:v>
                </c:pt>
                <c:pt idx="3734">
                  <c:v>1.27</c:v>
                </c:pt>
                <c:pt idx="3735">
                  <c:v>1.45</c:v>
                </c:pt>
                <c:pt idx="3736">
                  <c:v>1.75</c:v>
                </c:pt>
                <c:pt idx="3737">
                  <c:v>1.79</c:v>
                </c:pt>
                <c:pt idx="3738">
                  <c:v>1.95</c:v>
                </c:pt>
                <c:pt idx="3739">
                  <c:v>1.74</c:v>
                </c:pt>
                <c:pt idx="3740">
                  <c:v>1.71</c:v>
                </c:pt>
                <c:pt idx="3741">
                  <c:v>1.65</c:v>
                </c:pt>
                <c:pt idx="3742">
                  <c:v>1.54</c:v>
                </c:pt>
                <c:pt idx="3743">
                  <c:v>1.47</c:v>
                </c:pt>
                <c:pt idx="3744">
                  <c:v>1.55</c:v>
                </c:pt>
                <c:pt idx="3745">
                  <c:v>1.53</c:v>
                </c:pt>
                <c:pt idx="3746">
                  <c:v>1.52</c:v>
                </c:pt>
                <c:pt idx="3747">
                  <c:v>1.61</c:v>
                </c:pt>
                <c:pt idx="3748">
                  <c:v>1.6</c:v>
                </c:pt>
                <c:pt idx="3749">
                  <c:v>1.49</c:v>
                </c:pt>
                <c:pt idx="3750">
                  <c:v>1.44</c:v>
                </c:pt>
                <c:pt idx="3751">
                  <c:v>1.4</c:v>
                </c:pt>
                <c:pt idx="3752">
                  <c:v>1.51</c:v>
                </c:pt>
                <c:pt idx="3753">
                  <c:v>1.42</c:v>
                </c:pt>
                <c:pt idx="3754">
                  <c:v>1.39</c:v>
                </c:pt>
                <c:pt idx="3755">
                  <c:v>1.32</c:v>
                </c:pt>
                <c:pt idx="3756">
                  <c:v>1.33</c:v>
                </c:pt>
                <c:pt idx="3757">
                  <c:v>1.29</c:v>
                </c:pt>
                <c:pt idx="3758">
                  <c:v>1.33</c:v>
                </c:pt>
                <c:pt idx="3759">
                  <c:v>1.43</c:v>
                </c:pt>
                <c:pt idx="3760">
                  <c:v>1.39</c:v>
                </c:pt>
                <c:pt idx="3761">
                  <c:v>1.38</c:v>
                </c:pt>
                <c:pt idx="3762">
                  <c:v>1.4</c:v>
                </c:pt>
                <c:pt idx="3763">
                  <c:v>1.42</c:v>
                </c:pt>
                <c:pt idx="3764">
                  <c:v>1.38</c:v>
                </c:pt>
                <c:pt idx="3765">
                  <c:v>1.36</c:v>
                </c:pt>
                <c:pt idx="3766">
                  <c:v>1.27</c:v>
                </c:pt>
                <c:pt idx="3767">
                  <c:v>1.26</c:v>
                </c:pt>
                <c:pt idx="3768">
                  <c:v>1.1299999999999999</c:v>
                </c:pt>
                <c:pt idx="3769">
                  <c:v>1.1000000000000001</c:v>
                </c:pt>
                <c:pt idx="3770">
                  <c:v>1.1100000000000001</c:v>
                </c:pt>
                <c:pt idx="3771">
                  <c:v>1.22</c:v>
                </c:pt>
                <c:pt idx="3772">
                  <c:v>1.33</c:v>
                </c:pt>
                <c:pt idx="3773">
                  <c:v>1.35</c:v>
                </c:pt>
                <c:pt idx="3774">
                  <c:v>1.43</c:v>
                </c:pt>
                <c:pt idx="3775">
                  <c:v>1.51</c:v>
                </c:pt>
                <c:pt idx="3776">
                  <c:v>1.47</c:v>
                </c:pt>
                <c:pt idx="3777">
                  <c:v>1.39</c:v>
                </c:pt>
                <c:pt idx="3778">
                  <c:v>1.2</c:v>
                </c:pt>
                <c:pt idx="3779">
                  <c:v>1.18</c:v>
                </c:pt>
                <c:pt idx="3780">
                  <c:v>1.26</c:v>
                </c:pt>
                <c:pt idx="3781">
                  <c:v>1.28</c:v>
                </c:pt>
                <c:pt idx="3782">
                  <c:v>1.21</c:v>
                </c:pt>
                <c:pt idx="3783">
                  <c:v>1.21</c:v>
                </c:pt>
                <c:pt idx="3784">
                  <c:v>1.2</c:v>
                </c:pt>
                <c:pt idx="3785">
                  <c:v>1.19</c:v>
                </c:pt>
                <c:pt idx="3786">
                  <c:v>1.22</c:v>
                </c:pt>
                <c:pt idx="3787">
                  <c:v>1.1499999999999999</c:v>
                </c:pt>
                <c:pt idx="3788">
                  <c:v>1.18</c:v>
                </c:pt>
                <c:pt idx="3789">
                  <c:v>1.2</c:v>
                </c:pt>
                <c:pt idx="3790">
                  <c:v>1.18</c:v>
                </c:pt>
                <c:pt idx="3791">
                  <c:v>1.1599999999999999</c:v>
                </c:pt>
                <c:pt idx="3792">
                  <c:v>1.17</c:v>
                </c:pt>
                <c:pt idx="3793">
                  <c:v>1.08</c:v>
                </c:pt>
                <c:pt idx="3794">
                  <c:v>1.2</c:v>
                </c:pt>
                <c:pt idx="3795">
                  <c:v>1</c:v>
                </c:pt>
                <c:pt idx="3796">
                  <c:v>0.93</c:v>
                </c:pt>
                <c:pt idx="3797">
                  <c:v>0.93</c:v>
                </c:pt>
                <c:pt idx="3798">
                  <c:v>0.94</c:v>
                </c:pt>
                <c:pt idx="3799">
                  <c:v>0.93</c:v>
                </c:pt>
                <c:pt idx="3800">
                  <c:v>0.87</c:v>
                </c:pt>
                <c:pt idx="3801">
                  <c:v>0.86</c:v>
                </c:pt>
                <c:pt idx="3802">
                  <c:v>0.88</c:v>
                </c:pt>
                <c:pt idx="3803">
                  <c:v>0.96</c:v>
                </c:pt>
                <c:pt idx="3804">
                  <c:v>0.94</c:v>
                </c:pt>
                <c:pt idx="3805">
                  <c:v>0.95</c:v>
                </c:pt>
                <c:pt idx="3806">
                  <c:v>0.94</c:v>
                </c:pt>
                <c:pt idx="3807">
                  <c:v>0.92</c:v>
                </c:pt>
                <c:pt idx="3808">
                  <c:v>0.88</c:v>
                </c:pt>
                <c:pt idx="3809">
                  <c:v>0.88</c:v>
                </c:pt>
                <c:pt idx="3810">
                  <c:v>0.87</c:v>
                </c:pt>
                <c:pt idx="3811">
                  <c:v>0.87</c:v>
                </c:pt>
                <c:pt idx="3812">
                  <c:v>0.89</c:v>
                </c:pt>
                <c:pt idx="3813">
                  <c:v>0.87</c:v>
                </c:pt>
                <c:pt idx="3814">
                  <c:v>0.88</c:v>
                </c:pt>
                <c:pt idx="3815">
                  <c:v>0.88</c:v>
                </c:pt>
                <c:pt idx="3816">
                  <c:v>0.87</c:v>
                </c:pt>
                <c:pt idx="3817">
                  <c:v>0.87</c:v>
                </c:pt>
                <c:pt idx="3818">
                  <c:v>0.86</c:v>
                </c:pt>
                <c:pt idx="3819">
                  <c:v>0.86</c:v>
                </c:pt>
                <c:pt idx="3820">
                  <c:v>1.04</c:v>
                </c:pt>
                <c:pt idx="3821">
                  <c:v>1.02</c:v>
                </c:pt>
                <c:pt idx="3822">
                  <c:v>1.01</c:v>
                </c:pt>
                <c:pt idx="3823">
                  <c:v>0.92</c:v>
                </c:pt>
                <c:pt idx="3824">
                  <c:v>0.8</c:v>
                </c:pt>
                <c:pt idx="3825">
                  <c:v>0.8</c:v>
                </c:pt>
                <c:pt idx="3826">
                  <c:v>0.78</c:v>
                </c:pt>
                <c:pt idx="3827">
                  <c:v>0.8</c:v>
                </c:pt>
                <c:pt idx="3828">
                  <c:v>0.78</c:v>
                </c:pt>
                <c:pt idx="3829">
                  <c:v>0.71</c:v>
                </c:pt>
                <c:pt idx="3830">
                  <c:v>0.7</c:v>
                </c:pt>
                <c:pt idx="3831">
                  <c:v>0.66</c:v>
                </c:pt>
                <c:pt idx="3832">
                  <c:v>0.66</c:v>
                </c:pt>
                <c:pt idx="3833">
                  <c:v>0.64</c:v>
                </c:pt>
                <c:pt idx="3834">
                  <c:v>0.64</c:v>
                </c:pt>
                <c:pt idx="3835">
                  <c:v>0.64</c:v>
                </c:pt>
                <c:pt idx="3836">
                  <c:v>0.64</c:v>
                </c:pt>
                <c:pt idx="3837">
                  <c:v>0.64</c:v>
                </c:pt>
                <c:pt idx="3838">
                  <c:v>0.66</c:v>
                </c:pt>
                <c:pt idx="3839">
                  <c:v>0.65</c:v>
                </c:pt>
                <c:pt idx="3840">
                  <c:v>0.65</c:v>
                </c:pt>
                <c:pt idx="3841">
                  <c:v>0.64</c:v>
                </c:pt>
                <c:pt idx="3842">
                  <c:v>0.64</c:v>
                </c:pt>
                <c:pt idx="3843">
                  <c:v>0.63</c:v>
                </c:pt>
                <c:pt idx="3844">
                  <c:v>0.76</c:v>
                </c:pt>
                <c:pt idx="3845">
                  <c:v>0.76</c:v>
                </c:pt>
                <c:pt idx="3846">
                  <c:v>0.75</c:v>
                </c:pt>
                <c:pt idx="3847">
                  <c:v>0.75</c:v>
                </c:pt>
                <c:pt idx="3848">
                  <c:v>0.76</c:v>
                </c:pt>
                <c:pt idx="3849">
                  <c:v>0.7</c:v>
                </c:pt>
                <c:pt idx="3850">
                  <c:v>0.78</c:v>
                </c:pt>
                <c:pt idx="3851">
                  <c:v>0.74</c:v>
                </c:pt>
                <c:pt idx="3852">
                  <c:v>0.76</c:v>
                </c:pt>
                <c:pt idx="3853">
                  <c:v>0.72</c:v>
                </c:pt>
                <c:pt idx="3854">
                  <c:v>0.72</c:v>
                </c:pt>
                <c:pt idx="3855">
                  <c:v>0.7</c:v>
                </c:pt>
                <c:pt idx="3856">
                  <c:v>0.7</c:v>
                </c:pt>
                <c:pt idx="3857">
                  <c:v>0.65</c:v>
                </c:pt>
                <c:pt idx="3858">
                  <c:v>0.7</c:v>
                </c:pt>
                <c:pt idx="3859">
                  <c:v>0.74</c:v>
                </c:pt>
                <c:pt idx="3860">
                  <c:v>0.83</c:v>
                </c:pt>
                <c:pt idx="3861">
                  <c:v>0.79</c:v>
                </c:pt>
                <c:pt idx="3862">
                  <c:v>0.75</c:v>
                </c:pt>
                <c:pt idx="3863">
                  <c:v>0.73</c:v>
                </c:pt>
                <c:pt idx="3864">
                  <c:v>0.72</c:v>
                </c:pt>
                <c:pt idx="3865">
                  <c:v>0.73</c:v>
                </c:pt>
                <c:pt idx="3866">
                  <c:v>0.57999999999999996</c:v>
                </c:pt>
                <c:pt idx="3867">
                  <c:v>0.59</c:v>
                </c:pt>
                <c:pt idx="3868">
                  <c:v>0.56000000000000005</c:v>
                </c:pt>
                <c:pt idx="3869">
                  <c:v>0.54</c:v>
                </c:pt>
                <c:pt idx="3870">
                  <c:v>0.53</c:v>
                </c:pt>
                <c:pt idx="3871">
                  <c:v>0.52</c:v>
                </c:pt>
                <c:pt idx="3872">
                  <c:v>0.52</c:v>
                </c:pt>
                <c:pt idx="3873">
                  <c:v>0.59</c:v>
                </c:pt>
                <c:pt idx="3874">
                  <c:v>0.57999999999999996</c:v>
                </c:pt>
                <c:pt idx="3875">
                  <c:v>0.71</c:v>
                </c:pt>
                <c:pt idx="3876">
                  <c:v>0.68</c:v>
                </c:pt>
                <c:pt idx="3877">
                  <c:v>0.67</c:v>
                </c:pt>
                <c:pt idx="3878">
                  <c:v>0.57999999999999996</c:v>
                </c:pt>
                <c:pt idx="3879">
                  <c:v>0.6</c:v>
                </c:pt>
                <c:pt idx="3880">
                  <c:v>0.49</c:v>
                </c:pt>
                <c:pt idx="3881">
                  <c:v>0.5</c:v>
                </c:pt>
                <c:pt idx="3882">
                  <c:v>0.74</c:v>
                </c:pt>
                <c:pt idx="3883">
                  <c:v>0.78</c:v>
                </c:pt>
                <c:pt idx="3884">
                  <c:v>0.81</c:v>
                </c:pt>
                <c:pt idx="3885">
                  <c:v>0.46</c:v>
                </c:pt>
                <c:pt idx="3886">
                  <c:v>0.76</c:v>
                </c:pt>
                <c:pt idx="3887">
                  <c:v>0.84</c:v>
                </c:pt>
                <c:pt idx="3888">
                  <c:v>0.76</c:v>
                </c:pt>
                <c:pt idx="3889">
                  <c:v>1.07</c:v>
                </c:pt>
                <c:pt idx="3890">
                  <c:v>1.22</c:v>
                </c:pt>
                <c:pt idx="3891">
                  <c:v>1.48</c:v>
                </c:pt>
                <c:pt idx="3892">
                  <c:v>1.88</c:v>
                </c:pt>
                <c:pt idx="3893">
                  <c:v>1.19</c:v>
                </c:pt>
                <c:pt idx="3894">
                  <c:v>1.26</c:v>
                </c:pt>
                <c:pt idx="3895">
                  <c:v>1.1100000000000001</c:v>
                </c:pt>
                <c:pt idx="3896">
                  <c:v>1.1599999999999999</c:v>
                </c:pt>
                <c:pt idx="3897">
                  <c:v>1.01</c:v>
                </c:pt>
                <c:pt idx="3898">
                  <c:v>0.98</c:v>
                </c:pt>
                <c:pt idx="3899">
                  <c:v>0.84</c:v>
                </c:pt>
                <c:pt idx="3900">
                  <c:v>0.83</c:v>
                </c:pt>
                <c:pt idx="3901">
                  <c:v>0.7</c:v>
                </c:pt>
                <c:pt idx="3902">
                  <c:v>0.69</c:v>
                </c:pt>
                <c:pt idx="3903">
                  <c:v>0.67</c:v>
                </c:pt>
                <c:pt idx="3904">
                  <c:v>0.65</c:v>
                </c:pt>
                <c:pt idx="3905">
                  <c:v>0.66</c:v>
                </c:pt>
                <c:pt idx="3906">
                  <c:v>0.76</c:v>
                </c:pt>
                <c:pt idx="3907">
                  <c:v>0.74</c:v>
                </c:pt>
                <c:pt idx="3908">
                  <c:v>0.79</c:v>
                </c:pt>
                <c:pt idx="3909">
                  <c:v>0.65</c:v>
                </c:pt>
                <c:pt idx="3910">
                  <c:v>0.78</c:v>
                </c:pt>
                <c:pt idx="3911">
                  <c:v>0.74</c:v>
                </c:pt>
                <c:pt idx="3912">
                  <c:v>0.68</c:v>
                </c:pt>
                <c:pt idx="3913">
                  <c:v>0.68</c:v>
                </c:pt>
                <c:pt idx="3914">
                  <c:v>0.61</c:v>
                </c:pt>
                <c:pt idx="3915">
                  <c:v>0.53</c:v>
                </c:pt>
                <c:pt idx="3916">
                  <c:v>0.44</c:v>
                </c:pt>
                <c:pt idx="3917">
                  <c:v>0.41</c:v>
                </c:pt>
                <c:pt idx="3918">
                  <c:v>0.32</c:v>
                </c:pt>
                <c:pt idx="3919">
                  <c:v>0.48</c:v>
                </c:pt>
                <c:pt idx="3920">
                  <c:v>0.56000000000000005</c:v>
                </c:pt>
                <c:pt idx="3921">
                  <c:v>0.59</c:v>
                </c:pt>
                <c:pt idx="3922">
                  <c:v>0.73</c:v>
                </c:pt>
                <c:pt idx="3923">
                  <c:v>0.78</c:v>
                </c:pt>
                <c:pt idx="3924">
                  <c:v>0.75</c:v>
                </c:pt>
                <c:pt idx="3925">
                  <c:v>0.75</c:v>
                </c:pt>
                <c:pt idx="3926">
                  <c:v>0.66</c:v>
                </c:pt>
                <c:pt idx="3927">
                  <c:v>0.65</c:v>
                </c:pt>
                <c:pt idx="3928">
                  <c:v>0.65</c:v>
                </c:pt>
                <c:pt idx="3929">
                  <c:v>0.61</c:v>
                </c:pt>
                <c:pt idx="3930">
                  <c:v>0.59</c:v>
                </c:pt>
                <c:pt idx="3931">
                  <c:v>0.56999999999999995</c:v>
                </c:pt>
                <c:pt idx="3932">
                  <c:v>0.56000000000000005</c:v>
                </c:pt>
                <c:pt idx="3933">
                  <c:v>0.55000000000000004</c:v>
                </c:pt>
                <c:pt idx="3934">
                  <c:v>0.52</c:v>
                </c:pt>
                <c:pt idx="3935">
                  <c:v>0.51</c:v>
                </c:pt>
                <c:pt idx="3936">
                  <c:v>0.52</c:v>
                </c:pt>
                <c:pt idx="3937">
                  <c:v>0.51</c:v>
                </c:pt>
                <c:pt idx="3938">
                  <c:v>0.54</c:v>
                </c:pt>
                <c:pt idx="3939">
                  <c:v>0.55000000000000004</c:v>
                </c:pt>
                <c:pt idx="3940">
                  <c:v>0.56000000000000005</c:v>
                </c:pt>
                <c:pt idx="3941">
                  <c:v>0.56000000000000005</c:v>
                </c:pt>
                <c:pt idx="3942">
                  <c:v>0.56999999999999995</c:v>
                </c:pt>
                <c:pt idx="3943">
                  <c:v>0.54</c:v>
                </c:pt>
                <c:pt idx="3944">
                  <c:v>0.54</c:v>
                </c:pt>
                <c:pt idx="3945">
                  <c:v>0.53</c:v>
                </c:pt>
                <c:pt idx="3946">
                  <c:v>0.54</c:v>
                </c:pt>
                <c:pt idx="3947">
                  <c:v>0.6</c:v>
                </c:pt>
                <c:pt idx="3948">
                  <c:v>0.59</c:v>
                </c:pt>
                <c:pt idx="3949">
                  <c:v>0.6</c:v>
                </c:pt>
                <c:pt idx="3950">
                  <c:v>0.56999999999999995</c:v>
                </c:pt>
                <c:pt idx="3951">
                  <c:v>0.54</c:v>
                </c:pt>
                <c:pt idx="3952">
                  <c:v>0.54</c:v>
                </c:pt>
                <c:pt idx="3953">
                  <c:v>0.5</c:v>
                </c:pt>
                <c:pt idx="3954">
                  <c:v>0.5</c:v>
                </c:pt>
                <c:pt idx="3955">
                  <c:v>0.63</c:v>
                </c:pt>
                <c:pt idx="3956">
                  <c:v>0.62</c:v>
                </c:pt>
                <c:pt idx="3957">
                  <c:v>0.63</c:v>
                </c:pt>
                <c:pt idx="3958">
                  <c:v>0.62</c:v>
                </c:pt>
                <c:pt idx="3959">
                  <c:v>0.65</c:v>
                </c:pt>
                <c:pt idx="3960">
                  <c:v>0.65</c:v>
                </c:pt>
                <c:pt idx="3961">
                  <c:v>0.64</c:v>
                </c:pt>
                <c:pt idx="3962">
                  <c:v>0.46</c:v>
                </c:pt>
                <c:pt idx="3963">
                  <c:v>0.62</c:v>
                </c:pt>
                <c:pt idx="3964">
                  <c:v>0.62</c:v>
                </c:pt>
                <c:pt idx="3965">
                  <c:v>0.63</c:v>
                </c:pt>
                <c:pt idx="3966">
                  <c:v>0.47</c:v>
                </c:pt>
                <c:pt idx="3967">
                  <c:v>0.59</c:v>
                </c:pt>
                <c:pt idx="3968">
                  <c:v>0.68</c:v>
                </c:pt>
                <c:pt idx="3969">
                  <c:v>0.66</c:v>
                </c:pt>
                <c:pt idx="3970">
                  <c:v>0.67</c:v>
                </c:pt>
                <c:pt idx="3971">
                  <c:v>0.71</c:v>
                </c:pt>
                <c:pt idx="3972">
                  <c:v>0.7</c:v>
                </c:pt>
                <c:pt idx="3973">
                  <c:v>0.68</c:v>
                </c:pt>
                <c:pt idx="3974">
                  <c:v>0.71</c:v>
                </c:pt>
                <c:pt idx="3975">
                  <c:v>0.7</c:v>
                </c:pt>
                <c:pt idx="3976">
                  <c:v>0.72</c:v>
                </c:pt>
                <c:pt idx="3977">
                  <c:v>0.74</c:v>
                </c:pt>
                <c:pt idx="3978">
                  <c:v>0.74</c:v>
                </c:pt>
                <c:pt idx="3979">
                  <c:v>0.68</c:v>
                </c:pt>
                <c:pt idx="3980">
                  <c:v>0.67</c:v>
                </c:pt>
                <c:pt idx="3981">
                  <c:v>0.7</c:v>
                </c:pt>
                <c:pt idx="3982">
                  <c:v>0.69</c:v>
                </c:pt>
                <c:pt idx="3983">
                  <c:v>0.7</c:v>
                </c:pt>
                <c:pt idx="3984">
                  <c:v>0.72</c:v>
                </c:pt>
                <c:pt idx="3985">
                  <c:v>0.69</c:v>
                </c:pt>
                <c:pt idx="3986">
                  <c:v>0.71</c:v>
                </c:pt>
                <c:pt idx="3987">
                  <c:v>0.76</c:v>
                </c:pt>
                <c:pt idx="3988">
                  <c:v>0.48</c:v>
                </c:pt>
                <c:pt idx="3989">
                  <c:v>0.63</c:v>
                </c:pt>
                <c:pt idx="3990">
                  <c:v>1.79</c:v>
                </c:pt>
                <c:pt idx="3991">
                  <c:v>1.8</c:v>
                </c:pt>
                <c:pt idx="3992">
                  <c:v>1.88</c:v>
                </c:pt>
                <c:pt idx="3993">
                  <c:v>2.0299999999999998</c:v>
                </c:pt>
                <c:pt idx="3994">
                  <c:v>1.65</c:v>
                </c:pt>
                <c:pt idx="3995">
                  <c:v>1.35</c:v>
                </c:pt>
                <c:pt idx="3996">
                  <c:v>1.27</c:v>
                </c:pt>
                <c:pt idx="3997">
                  <c:v>1.1000000000000001</c:v>
                </c:pt>
                <c:pt idx="3998">
                  <c:v>1.38</c:v>
                </c:pt>
                <c:pt idx="3999">
                  <c:v>1.26</c:v>
                </c:pt>
                <c:pt idx="4000">
                  <c:v>1.24</c:v>
                </c:pt>
                <c:pt idx="4001">
                  <c:v>1</c:v>
                </c:pt>
                <c:pt idx="4002">
                  <c:v>0.88</c:v>
                </c:pt>
                <c:pt idx="4003">
                  <c:v>0.77</c:v>
                </c:pt>
                <c:pt idx="4004">
                  <c:v>0.65</c:v>
                </c:pt>
                <c:pt idx="4005">
                  <c:v>0.61</c:v>
                </c:pt>
                <c:pt idx="4006">
                  <c:v>0.64</c:v>
                </c:pt>
                <c:pt idx="4007">
                  <c:v>0.64</c:v>
                </c:pt>
                <c:pt idx="4008">
                  <c:v>0.71</c:v>
                </c:pt>
                <c:pt idx="4009">
                  <c:v>0.69</c:v>
                </c:pt>
                <c:pt idx="4010">
                  <c:v>0.65</c:v>
                </c:pt>
                <c:pt idx="4011">
                  <c:v>0.7</c:v>
                </c:pt>
                <c:pt idx="4012">
                  <c:v>0.63</c:v>
                </c:pt>
                <c:pt idx="4013">
                  <c:v>0.61</c:v>
                </c:pt>
                <c:pt idx="4014">
                  <c:v>0.62</c:v>
                </c:pt>
                <c:pt idx="4015">
                  <c:v>0.68</c:v>
                </c:pt>
                <c:pt idx="4016">
                  <c:v>0.84</c:v>
                </c:pt>
                <c:pt idx="4017">
                  <c:v>0.57999999999999996</c:v>
                </c:pt>
                <c:pt idx="4018">
                  <c:v>0.75</c:v>
                </c:pt>
                <c:pt idx="4019">
                  <c:v>0.75</c:v>
                </c:pt>
                <c:pt idx="4020">
                  <c:v>1.26</c:v>
                </c:pt>
                <c:pt idx="4021">
                  <c:v>1.1499999999999999</c:v>
                </c:pt>
                <c:pt idx="4022">
                  <c:v>1.1299999999999999</c:v>
                </c:pt>
                <c:pt idx="4023">
                  <c:v>1.1499999999999999</c:v>
                </c:pt>
                <c:pt idx="4024">
                  <c:v>1.1299999999999999</c:v>
                </c:pt>
                <c:pt idx="4025">
                  <c:v>1.1399999999999999</c:v>
                </c:pt>
                <c:pt idx="4026">
                  <c:v>0.98</c:v>
                </c:pt>
                <c:pt idx="4027">
                  <c:v>0.7</c:v>
                </c:pt>
                <c:pt idx="4028">
                  <c:v>0.78</c:v>
                </c:pt>
                <c:pt idx="4029">
                  <c:v>0.72</c:v>
                </c:pt>
                <c:pt idx="4030">
                  <c:v>0.71</c:v>
                </c:pt>
                <c:pt idx="4031">
                  <c:v>0.68</c:v>
                </c:pt>
                <c:pt idx="4032">
                  <c:v>0.62</c:v>
                </c:pt>
                <c:pt idx="4033">
                  <c:v>0.53</c:v>
                </c:pt>
                <c:pt idx="4034">
                  <c:v>0.53</c:v>
                </c:pt>
                <c:pt idx="4035">
                  <c:v>0.59</c:v>
                </c:pt>
                <c:pt idx="4036">
                  <c:v>0.59</c:v>
                </c:pt>
                <c:pt idx="4037">
                  <c:v>0.56000000000000005</c:v>
                </c:pt>
                <c:pt idx="4038">
                  <c:v>0.53</c:v>
                </c:pt>
                <c:pt idx="4039">
                  <c:v>0.6</c:v>
                </c:pt>
                <c:pt idx="4040">
                  <c:v>0.56999999999999995</c:v>
                </c:pt>
                <c:pt idx="4041">
                  <c:v>0.56000000000000005</c:v>
                </c:pt>
                <c:pt idx="4042">
                  <c:v>0.59</c:v>
                </c:pt>
                <c:pt idx="4043">
                  <c:v>0.65</c:v>
                </c:pt>
                <c:pt idx="4044">
                  <c:v>0.68</c:v>
                </c:pt>
                <c:pt idx="4045">
                  <c:v>0.7</c:v>
                </c:pt>
                <c:pt idx="4046">
                  <c:v>0.56000000000000005</c:v>
                </c:pt>
                <c:pt idx="4047">
                  <c:v>0.56999999999999995</c:v>
                </c:pt>
                <c:pt idx="4048">
                  <c:v>0.54</c:v>
                </c:pt>
                <c:pt idx="4049">
                  <c:v>0.53</c:v>
                </c:pt>
                <c:pt idx="4050">
                  <c:v>0.49</c:v>
                </c:pt>
                <c:pt idx="4051">
                  <c:v>0.65</c:v>
                </c:pt>
                <c:pt idx="4052">
                  <c:v>0.63</c:v>
                </c:pt>
                <c:pt idx="4053">
                  <c:v>0.57999999999999996</c:v>
                </c:pt>
                <c:pt idx="4054">
                  <c:v>0.56999999999999995</c:v>
                </c:pt>
                <c:pt idx="4055">
                  <c:v>0.59</c:v>
                </c:pt>
                <c:pt idx="4056">
                  <c:v>0.56999999999999995</c:v>
                </c:pt>
                <c:pt idx="4057">
                  <c:v>0.59</c:v>
                </c:pt>
                <c:pt idx="4058">
                  <c:v>0.76</c:v>
                </c:pt>
                <c:pt idx="4059">
                  <c:v>0.71</c:v>
                </c:pt>
                <c:pt idx="4060">
                  <c:v>0.68</c:v>
                </c:pt>
                <c:pt idx="4061">
                  <c:v>0.67</c:v>
                </c:pt>
                <c:pt idx="4062">
                  <c:v>0.63</c:v>
                </c:pt>
                <c:pt idx="4063">
                  <c:v>0.57999999999999996</c:v>
                </c:pt>
                <c:pt idx="4064">
                  <c:v>0.56999999999999995</c:v>
                </c:pt>
                <c:pt idx="4065">
                  <c:v>0.56999999999999995</c:v>
                </c:pt>
                <c:pt idx="4066">
                  <c:v>0.57999999999999996</c:v>
                </c:pt>
                <c:pt idx="4067">
                  <c:v>0.54</c:v>
                </c:pt>
                <c:pt idx="4068">
                  <c:v>0.57999999999999996</c:v>
                </c:pt>
                <c:pt idx="4069">
                  <c:v>0.3</c:v>
                </c:pt>
                <c:pt idx="4070">
                  <c:v>0.44</c:v>
                </c:pt>
                <c:pt idx="4071">
                  <c:v>0.31</c:v>
                </c:pt>
                <c:pt idx="4072">
                  <c:v>0.55000000000000004</c:v>
                </c:pt>
                <c:pt idx="4073">
                  <c:v>0.61</c:v>
                </c:pt>
                <c:pt idx="4074">
                  <c:v>0.8</c:v>
                </c:pt>
                <c:pt idx="4075">
                  <c:v>1.08</c:v>
                </c:pt>
                <c:pt idx="4076">
                  <c:v>1.28</c:v>
                </c:pt>
                <c:pt idx="4077">
                  <c:v>1.28</c:v>
                </c:pt>
                <c:pt idx="4078">
                  <c:v>1.29</c:v>
                </c:pt>
                <c:pt idx="4079">
                  <c:v>1.23</c:v>
                </c:pt>
                <c:pt idx="4080">
                  <c:v>1.02</c:v>
                </c:pt>
                <c:pt idx="4081">
                  <c:v>0.91</c:v>
                </c:pt>
                <c:pt idx="4082">
                  <c:v>0.6</c:v>
                </c:pt>
                <c:pt idx="4083">
                  <c:v>0.64</c:v>
                </c:pt>
                <c:pt idx="4084">
                  <c:v>0.89</c:v>
                </c:pt>
                <c:pt idx="4085">
                  <c:v>0.72</c:v>
                </c:pt>
                <c:pt idx="4086">
                  <c:v>0.63</c:v>
                </c:pt>
                <c:pt idx="4087">
                  <c:v>0.61</c:v>
                </c:pt>
                <c:pt idx="4088">
                  <c:v>0.57999999999999996</c:v>
                </c:pt>
                <c:pt idx="4089">
                  <c:v>0.57999999999999996</c:v>
                </c:pt>
                <c:pt idx="4090">
                  <c:v>0.54</c:v>
                </c:pt>
                <c:pt idx="4091">
                  <c:v>0.51</c:v>
                </c:pt>
                <c:pt idx="4092">
                  <c:v>0.5</c:v>
                </c:pt>
                <c:pt idx="4093">
                  <c:v>0.52</c:v>
                </c:pt>
                <c:pt idx="4094">
                  <c:v>0.5</c:v>
                </c:pt>
                <c:pt idx="4095">
                  <c:v>0.49</c:v>
                </c:pt>
                <c:pt idx="4096">
                  <c:v>0.53</c:v>
                </c:pt>
                <c:pt idx="4097">
                  <c:v>0.53</c:v>
                </c:pt>
                <c:pt idx="4098">
                  <c:v>0.6</c:v>
                </c:pt>
                <c:pt idx="4099">
                  <c:v>0.55000000000000004</c:v>
                </c:pt>
                <c:pt idx="4100">
                  <c:v>0.57999999999999996</c:v>
                </c:pt>
                <c:pt idx="4101">
                  <c:v>0.52</c:v>
                </c:pt>
                <c:pt idx="4102">
                  <c:v>0.48</c:v>
                </c:pt>
                <c:pt idx="4103">
                  <c:v>0.53</c:v>
                </c:pt>
                <c:pt idx="4104">
                  <c:v>0.55000000000000004</c:v>
                </c:pt>
                <c:pt idx="4105">
                  <c:v>0.54</c:v>
                </c:pt>
                <c:pt idx="4106">
                  <c:v>0.63</c:v>
                </c:pt>
                <c:pt idx="4107">
                  <c:v>0.67</c:v>
                </c:pt>
                <c:pt idx="4108">
                  <c:v>1.95</c:v>
                </c:pt>
                <c:pt idx="4109">
                  <c:v>1.65</c:v>
                </c:pt>
                <c:pt idx="4110">
                  <c:v>1.6</c:v>
                </c:pt>
                <c:pt idx="4111">
                  <c:v>1.62</c:v>
                </c:pt>
                <c:pt idx="4112">
                  <c:v>1.42</c:v>
                </c:pt>
                <c:pt idx="4113">
                  <c:v>1.04</c:v>
                </c:pt>
                <c:pt idx="4114">
                  <c:v>1.24</c:v>
                </c:pt>
                <c:pt idx="4115">
                  <c:v>1.24</c:v>
                </c:pt>
                <c:pt idx="4116">
                  <c:v>0.61</c:v>
                </c:pt>
                <c:pt idx="4117">
                  <c:v>0.57999999999999996</c:v>
                </c:pt>
                <c:pt idx="4118">
                  <c:v>0.56999999999999995</c:v>
                </c:pt>
                <c:pt idx="4119">
                  <c:v>0.57999999999999996</c:v>
                </c:pt>
                <c:pt idx="4120">
                  <c:v>0.56999999999999995</c:v>
                </c:pt>
                <c:pt idx="4121">
                  <c:v>0.81</c:v>
                </c:pt>
                <c:pt idx="4122">
                  <c:v>0.78</c:v>
                </c:pt>
                <c:pt idx="4123">
                  <c:v>0.68</c:v>
                </c:pt>
                <c:pt idx="4124">
                  <c:v>0.62</c:v>
                </c:pt>
                <c:pt idx="4125">
                  <c:v>0.6</c:v>
                </c:pt>
                <c:pt idx="4126">
                  <c:v>0.57999999999999996</c:v>
                </c:pt>
                <c:pt idx="4127">
                  <c:v>0.56999999999999995</c:v>
                </c:pt>
                <c:pt idx="4128">
                  <c:v>0.51</c:v>
                </c:pt>
                <c:pt idx="4129">
                  <c:v>0.5</c:v>
                </c:pt>
                <c:pt idx="4130">
                  <c:v>0.48</c:v>
                </c:pt>
                <c:pt idx="4131">
                  <c:v>0.54</c:v>
                </c:pt>
                <c:pt idx="4132">
                  <c:v>0.78</c:v>
                </c:pt>
                <c:pt idx="4133">
                  <c:v>0.68</c:v>
                </c:pt>
                <c:pt idx="4134">
                  <c:v>0.7</c:v>
                </c:pt>
                <c:pt idx="4135">
                  <c:v>0.53</c:v>
                </c:pt>
                <c:pt idx="4136">
                  <c:v>0.51</c:v>
                </c:pt>
                <c:pt idx="4137">
                  <c:v>0.5</c:v>
                </c:pt>
                <c:pt idx="4138">
                  <c:v>0.48</c:v>
                </c:pt>
                <c:pt idx="4139">
                  <c:v>0.46</c:v>
                </c:pt>
                <c:pt idx="4140">
                  <c:v>0.52</c:v>
                </c:pt>
                <c:pt idx="4141">
                  <c:v>0.53</c:v>
                </c:pt>
                <c:pt idx="4142">
                  <c:v>0.52</c:v>
                </c:pt>
                <c:pt idx="4143">
                  <c:v>0.53</c:v>
                </c:pt>
                <c:pt idx="4144">
                  <c:v>0.52</c:v>
                </c:pt>
                <c:pt idx="4145">
                  <c:v>0.52</c:v>
                </c:pt>
                <c:pt idx="4146">
                  <c:v>0.5</c:v>
                </c:pt>
                <c:pt idx="4147">
                  <c:v>0.52</c:v>
                </c:pt>
                <c:pt idx="4148">
                  <c:v>0.52</c:v>
                </c:pt>
                <c:pt idx="4149">
                  <c:v>0.51</c:v>
                </c:pt>
                <c:pt idx="4150">
                  <c:v>0.55000000000000004</c:v>
                </c:pt>
                <c:pt idx="4151">
                  <c:v>0.52</c:v>
                </c:pt>
                <c:pt idx="4152">
                  <c:v>0.51</c:v>
                </c:pt>
                <c:pt idx="4153">
                  <c:v>0.55000000000000004</c:v>
                </c:pt>
                <c:pt idx="4154">
                  <c:v>0.54</c:v>
                </c:pt>
                <c:pt idx="4155">
                  <c:v>0.56999999999999995</c:v>
                </c:pt>
                <c:pt idx="4156">
                  <c:v>0.55000000000000004</c:v>
                </c:pt>
                <c:pt idx="4157">
                  <c:v>0.87</c:v>
                </c:pt>
                <c:pt idx="4158">
                  <c:v>0.66</c:v>
                </c:pt>
                <c:pt idx="4159">
                  <c:v>0.65</c:v>
                </c:pt>
                <c:pt idx="4160">
                  <c:v>0.39</c:v>
                </c:pt>
                <c:pt idx="4161">
                  <c:v>0.65</c:v>
                </c:pt>
                <c:pt idx="4162">
                  <c:v>0.63</c:v>
                </c:pt>
                <c:pt idx="4163">
                  <c:v>0.61</c:v>
                </c:pt>
                <c:pt idx="4164">
                  <c:v>0.6</c:v>
                </c:pt>
                <c:pt idx="4165">
                  <c:v>0.59</c:v>
                </c:pt>
                <c:pt idx="4166">
                  <c:v>0.61</c:v>
                </c:pt>
                <c:pt idx="4167">
                  <c:v>0.67</c:v>
                </c:pt>
                <c:pt idx="4168">
                  <c:v>0.61</c:v>
                </c:pt>
                <c:pt idx="4169">
                  <c:v>0.59</c:v>
                </c:pt>
                <c:pt idx="4170">
                  <c:v>0.59</c:v>
                </c:pt>
                <c:pt idx="4171">
                  <c:v>0.59</c:v>
                </c:pt>
                <c:pt idx="4172">
                  <c:v>0.57999999999999996</c:v>
                </c:pt>
                <c:pt idx="4173">
                  <c:v>0.59</c:v>
                </c:pt>
                <c:pt idx="4174">
                  <c:v>0.59</c:v>
                </c:pt>
                <c:pt idx="4175">
                  <c:v>0.56999999999999995</c:v>
                </c:pt>
                <c:pt idx="4176">
                  <c:v>0.53</c:v>
                </c:pt>
                <c:pt idx="4177">
                  <c:v>0.53</c:v>
                </c:pt>
                <c:pt idx="4178">
                  <c:v>0.52</c:v>
                </c:pt>
                <c:pt idx="4179">
                  <c:v>0.59</c:v>
                </c:pt>
                <c:pt idx="4180">
                  <c:v>0.62</c:v>
                </c:pt>
                <c:pt idx="4181">
                  <c:v>0.52</c:v>
                </c:pt>
                <c:pt idx="4182">
                  <c:v>0.67</c:v>
                </c:pt>
                <c:pt idx="4183">
                  <c:v>0.66</c:v>
                </c:pt>
                <c:pt idx="4184">
                  <c:v>0.44</c:v>
                </c:pt>
                <c:pt idx="4185">
                  <c:v>0.6</c:v>
                </c:pt>
                <c:pt idx="4186">
                  <c:v>0.59</c:v>
                </c:pt>
                <c:pt idx="4187">
                  <c:v>0.76</c:v>
                </c:pt>
                <c:pt idx="4188">
                  <c:v>0.76</c:v>
                </c:pt>
                <c:pt idx="4189">
                  <c:v>0.75</c:v>
                </c:pt>
                <c:pt idx="4190">
                  <c:v>0.77</c:v>
                </c:pt>
                <c:pt idx="4191">
                  <c:v>0.77</c:v>
                </c:pt>
                <c:pt idx="4192">
                  <c:v>0.75</c:v>
                </c:pt>
                <c:pt idx="4193">
                  <c:v>0.77</c:v>
                </c:pt>
                <c:pt idx="4194">
                  <c:v>0.76</c:v>
                </c:pt>
                <c:pt idx="4195">
                  <c:v>0.71</c:v>
                </c:pt>
                <c:pt idx="4196">
                  <c:v>0.72</c:v>
                </c:pt>
                <c:pt idx="4197">
                  <c:v>0.69</c:v>
                </c:pt>
                <c:pt idx="4198">
                  <c:v>0.68</c:v>
                </c:pt>
                <c:pt idx="4199">
                  <c:v>0.69</c:v>
                </c:pt>
                <c:pt idx="4200">
                  <c:v>0.66</c:v>
                </c:pt>
                <c:pt idx="4201">
                  <c:v>0.62</c:v>
                </c:pt>
                <c:pt idx="4202">
                  <c:v>0.63</c:v>
                </c:pt>
                <c:pt idx="4203">
                  <c:v>0.6</c:v>
                </c:pt>
                <c:pt idx="4204">
                  <c:v>0.63</c:v>
                </c:pt>
                <c:pt idx="4205">
                  <c:v>0.83</c:v>
                </c:pt>
                <c:pt idx="4206">
                  <c:v>0.94</c:v>
                </c:pt>
                <c:pt idx="4207">
                  <c:v>0.8</c:v>
                </c:pt>
                <c:pt idx="4208">
                  <c:v>0.68</c:v>
                </c:pt>
                <c:pt idx="4209">
                  <c:v>0.67</c:v>
                </c:pt>
                <c:pt idx="4210">
                  <c:v>0.67</c:v>
                </c:pt>
                <c:pt idx="4211">
                  <c:v>0.69</c:v>
                </c:pt>
                <c:pt idx="4212">
                  <c:v>0.63</c:v>
                </c:pt>
                <c:pt idx="4213">
                  <c:v>0.7</c:v>
                </c:pt>
                <c:pt idx="4214">
                  <c:v>0.72</c:v>
                </c:pt>
                <c:pt idx="4215">
                  <c:v>0.98</c:v>
                </c:pt>
                <c:pt idx="4216">
                  <c:v>0.9</c:v>
                </c:pt>
                <c:pt idx="4217">
                  <c:v>0.85</c:v>
                </c:pt>
                <c:pt idx="4218">
                  <c:v>0.88</c:v>
                </c:pt>
                <c:pt idx="4219">
                  <c:v>0.76</c:v>
                </c:pt>
                <c:pt idx="4220">
                  <c:v>0.77</c:v>
                </c:pt>
                <c:pt idx="4221">
                  <c:v>0.83</c:v>
                </c:pt>
                <c:pt idx="4222">
                  <c:v>0.85</c:v>
                </c:pt>
                <c:pt idx="4223">
                  <c:v>0.86</c:v>
                </c:pt>
                <c:pt idx="4224">
                  <c:v>0.79</c:v>
                </c:pt>
                <c:pt idx="4225">
                  <c:v>0.78</c:v>
                </c:pt>
                <c:pt idx="4226">
                  <c:v>0.75</c:v>
                </c:pt>
                <c:pt idx="4227">
                  <c:v>0.8</c:v>
                </c:pt>
                <c:pt idx="4228">
                  <c:v>0.81</c:v>
                </c:pt>
                <c:pt idx="4229">
                  <c:v>0.83</c:v>
                </c:pt>
                <c:pt idx="4230">
                  <c:v>0.85</c:v>
                </c:pt>
                <c:pt idx="4231">
                  <c:v>0.84</c:v>
                </c:pt>
                <c:pt idx="4232">
                  <c:v>0.83</c:v>
                </c:pt>
                <c:pt idx="4233">
                  <c:v>0.88</c:v>
                </c:pt>
                <c:pt idx="4234">
                  <c:v>0.86</c:v>
                </c:pt>
                <c:pt idx="4235">
                  <c:v>0.84</c:v>
                </c:pt>
                <c:pt idx="4236">
                  <c:v>0.87</c:v>
                </c:pt>
                <c:pt idx="4237">
                  <c:v>0.86</c:v>
                </c:pt>
                <c:pt idx="4238">
                  <c:v>0.88</c:v>
                </c:pt>
                <c:pt idx="4239">
                  <c:v>0.84</c:v>
                </c:pt>
                <c:pt idx="4240">
                  <c:v>0.86</c:v>
                </c:pt>
                <c:pt idx="4241">
                  <c:v>0.88</c:v>
                </c:pt>
                <c:pt idx="4242">
                  <c:v>0.87</c:v>
                </c:pt>
                <c:pt idx="4243">
                  <c:v>0.87</c:v>
                </c:pt>
                <c:pt idx="4244">
                  <c:v>0.88</c:v>
                </c:pt>
                <c:pt idx="4245">
                  <c:v>0.87</c:v>
                </c:pt>
                <c:pt idx="4246">
                  <c:v>0.83</c:v>
                </c:pt>
                <c:pt idx="4247">
                  <c:v>0.81</c:v>
                </c:pt>
                <c:pt idx="4248">
                  <c:v>0.82</c:v>
                </c:pt>
                <c:pt idx="4249">
                  <c:v>0.79</c:v>
                </c:pt>
                <c:pt idx="4250">
                  <c:v>0.79</c:v>
                </c:pt>
                <c:pt idx="4251">
                  <c:v>0.83</c:v>
                </c:pt>
                <c:pt idx="4252">
                  <c:v>0.85</c:v>
                </c:pt>
                <c:pt idx="4253">
                  <c:v>0.96</c:v>
                </c:pt>
                <c:pt idx="4254">
                  <c:v>0.8</c:v>
                </c:pt>
                <c:pt idx="4255">
                  <c:v>0.77</c:v>
                </c:pt>
                <c:pt idx="4256">
                  <c:v>0.76</c:v>
                </c:pt>
                <c:pt idx="4257">
                  <c:v>0.83</c:v>
                </c:pt>
                <c:pt idx="4258">
                  <c:v>0.77</c:v>
                </c:pt>
                <c:pt idx="4259">
                  <c:v>0.8</c:v>
                </c:pt>
                <c:pt idx="4260">
                  <c:v>0.88</c:v>
                </c:pt>
                <c:pt idx="4261">
                  <c:v>0.85</c:v>
                </c:pt>
                <c:pt idx="4262">
                  <c:v>0.81</c:v>
                </c:pt>
                <c:pt idx="4263">
                  <c:v>0.78</c:v>
                </c:pt>
                <c:pt idx="4264">
                  <c:v>0.77</c:v>
                </c:pt>
                <c:pt idx="4265">
                  <c:v>0.72</c:v>
                </c:pt>
                <c:pt idx="4267">
                  <c:v>0.68</c:v>
                </c:pt>
                <c:pt idx="4268">
                  <c:v>0.67</c:v>
                </c:pt>
                <c:pt idx="4269">
                  <c:v>0.66</c:v>
                </c:pt>
                <c:pt idx="4270">
                  <c:v>0.67</c:v>
                </c:pt>
                <c:pt idx="4271">
                  <c:v>0.68</c:v>
                </c:pt>
                <c:pt idx="4272">
                  <c:v>0.69</c:v>
                </c:pt>
                <c:pt idx="4273">
                  <c:v>0.68</c:v>
                </c:pt>
                <c:pt idx="4274">
                  <c:v>0.87</c:v>
                </c:pt>
                <c:pt idx="4275">
                  <c:v>0.75</c:v>
                </c:pt>
                <c:pt idx="4276">
                  <c:v>0.83</c:v>
                </c:pt>
                <c:pt idx="4277">
                  <c:v>0.84</c:v>
                </c:pt>
                <c:pt idx="4278">
                  <c:v>0.84</c:v>
                </c:pt>
                <c:pt idx="4279">
                  <c:v>0.84</c:v>
                </c:pt>
                <c:pt idx="4280">
                  <c:v>0.82</c:v>
                </c:pt>
                <c:pt idx="4281">
                  <c:v>1.01</c:v>
                </c:pt>
                <c:pt idx="4282">
                  <c:v>0.72</c:v>
                </c:pt>
                <c:pt idx="4283">
                  <c:v>0.74</c:v>
                </c:pt>
                <c:pt idx="4284">
                  <c:v>0.98</c:v>
                </c:pt>
                <c:pt idx="4285">
                  <c:v>0.94</c:v>
                </c:pt>
                <c:pt idx="4286">
                  <c:v>0.91</c:v>
                </c:pt>
                <c:pt idx="4287">
                  <c:v>0.86</c:v>
                </c:pt>
                <c:pt idx="4288">
                  <c:v>0.82</c:v>
                </c:pt>
                <c:pt idx="4289">
                  <c:v>0.8</c:v>
                </c:pt>
                <c:pt idx="4290">
                  <c:v>0.78</c:v>
                </c:pt>
                <c:pt idx="4291">
                  <c:v>0.43</c:v>
                </c:pt>
                <c:pt idx="4292">
                  <c:v>0.87</c:v>
                </c:pt>
                <c:pt idx="4293">
                  <c:v>0.84</c:v>
                </c:pt>
                <c:pt idx="4294">
                  <c:v>0.99</c:v>
                </c:pt>
                <c:pt idx="4295">
                  <c:v>0.9</c:v>
                </c:pt>
                <c:pt idx="4296">
                  <c:v>0.86</c:v>
                </c:pt>
                <c:pt idx="4297">
                  <c:v>0.85</c:v>
                </c:pt>
                <c:pt idx="4298">
                  <c:v>0.91</c:v>
                </c:pt>
                <c:pt idx="4299">
                  <c:v>0.77</c:v>
                </c:pt>
                <c:pt idx="4300">
                  <c:v>0.78</c:v>
                </c:pt>
                <c:pt idx="4301">
                  <c:v>0.8</c:v>
                </c:pt>
                <c:pt idx="4302">
                  <c:v>0.78</c:v>
                </c:pt>
                <c:pt idx="4303">
                  <c:v>0.75</c:v>
                </c:pt>
                <c:pt idx="4304">
                  <c:v>0.73</c:v>
                </c:pt>
                <c:pt idx="4305">
                  <c:v>0.6</c:v>
                </c:pt>
                <c:pt idx="4306">
                  <c:v>0.52</c:v>
                </c:pt>
                <c:pt idx="4307">
                  <c:v>0.6</c:v>
                </c:pt>
                <c:pt idx="4308">
                  <c:v>0.52</c:v>
                </c:pt>
                <c:pt idx="4309">
                  <c:v>0.52</c:v>
                </c:pt>
                <c:pt idx="4310">
                  <c:v>0.45</c:v>
                </c:pt>
                <c:pt idx="4311">
                  <c:v>0.51</c:v>
                </c:pt>
                <c:pt idx="4312">
                  <c:v>0.51</c:v>
                </c:pt>
                <c:pt idx="4313">
                  <c:v>0.52</c:v>
                </c:pt>
                <c:pt idx="4314">
                  <c:v>0.49</c:v>
                </c:pt>
                <c:pt idx="4315">
                  <c:v>0.53</c:v>
                </c:pt>
                <c:pt idx="4316">
                  <c:v>0.51</c:v>
                </c:pt>
                <c:pt idx="4317">
                  <c:v>0.51</c:v>
                </c:pt>
                <c:pt idx="4318">
                  <c:v>0.53</c:v>
                </c:pt>
                <c:pt idx="4319">
                  <c:v>0.53</c:v>
                </c:pt>
                <c:pt idx="4320">
                  <c:v>0.54</c:v>
                </c:pt>
                <c:pt idx="4321">
                  <c:v>0.56000000000000005</c:v>
                </c:pt>
                <c:pt idx="4322">
                  <c:v>0.52</c:v>
                </c:pt>
                <c:pt idx="4323">
                  <c:v>0.55000000000000004</c:v>
                </c:pt>
                <c:pt idx="4324">
                  <c:v>0.53</c:v>
                </c:pt>
                <c:pt idx="4325">
                  <c:v>0.55000000000000004</c:v>
                </c:pt>
                <c:pt idx="4326">
                  <c:v>0.57999999999999996</c:v>
                </c:pt>
                <c:pt idx="4327">
                  <c:v>0.59</c:v>
                </c:pt>
                <c:pt idx="4328">
                  <c:v>0.59</c:v>
                </c:pt>
                <c:pt idx="4329">
                  <c:v>0.62</c:v>
                </c:pt>
                <c:pt idx="4330">
                  <c:v>0.61</c:v>
                </c:pt>
                <c:pt idx="4331">
                  <c:v>0.57999999999999996</c:v>
                </c:pt>
                <c:pt idx="4332">
                  <c:v>0.6</c:v>
                </c:pt>
                <c:pt idx="4333">
                  <c:v>0.61</c:v>
                </c:pt>
                <c:pt idx="4334">
                  <c:v>0.59</c:v>
                </c:pt>
                <c:pt idx="4335">
                  <c:v>0.57999999999999996</c:v>
                </c:pt>
                <c:pt idx="4336">
                  <c:v>0.54</c:v>
                </c:pt>
                <c:pt idx="4337">
                  <c:v>0.61</c:v>
                </c:pt>
                <c:pt idx="4338">
                  <c:v>0.59</c:v>
                </c:pt>
                <c:pt idx="4339">
                  <c:v>0.75</c:v>
                </c:pt>
                <c:pt idx="4340">
                  <c:v>1.1000000000000001</c:v>
                </c:pt>
                <c:pt idx="4341">
                  <c:v>1.1399999999999999</c:v>
                </c:pt>
                <c:pt idx="4342">
                  <c:v>0.86</c:v>
                </c:pt>
                <c:pt idx="4343">
                  <c:v>0.5</c:v>
                </c:pt>
                <c:pt idx="4344">
                  <c:v>0.78</c:v>
                </c:pt>
                <c:pt idx="4345">
                  <c:v>0.71</c:v>
                </c:pt>
                <c:pt idx="4346">
                  <c:v>0.56000000000000005</c:v>
                </c:pt>
                <c:pt idx="4347">
                  <c:v>0.52</c:v>
                </c:pt>
                <c:pt idx="4348">
                  <c:v>0.62</c:v>
                </c:pt>
                <c:pt idx="4349">
                  <c:v>0.64</c:v>
                </c:pt>
                <c:pt idx="4350">
                  <c:v>0.57999999999999996</c:v>
                </c:pt>
                <c:pt idx="4351">
                  <c:v>0.59</c:v>
                </c:pt>
                <c:pt idx="4352">
                  <c:v>0.57999999999999996</c:v>
                </c:pt>
                <c:pt idx="4353">
                  <c:v>0.6</c:v>
                </c:pt>
                <c:pt idx="4354">
                  <c:v>0.56999999999999995</c:v>
                </c:pt>
                <c:pt idx="4355">
                  <c:v>0.59</c:v>
                </c:pt>
                <c:pt idx="4356">
                  <c:v>0.56999999999999995</c:v>
                </c:pt>
                <c:pt idx="4357">
                  <c:v>0.54</c:v>
                </c:pt>
                <c:pt idx="4358">
                  <c:v>0.59</c:v>
                </c:pt>
                <c:pt idx="4359">
                  <c:v>0.61</c:v>
                </c:pt>
                <c:pt idx="4360">
                  <c:v>0.57999999999999996</c:v>
                </c:pt>
                <c:pt idx="4361">
                  <c:v>0.59</c:v>
                </c:pt>
                <c:pt idx="4362">
                  <c:v>0.67</c:v>
                </c:pt>
                <c:pt idx="4363">
                  <c:v>0.66</c:v>
                </c:pt>
                <c:pt idx="4364">
                  <c:v>0.67</c:v>
                </c:pt>
                <c:pt idx="4365">
                  <c:v>0.66</c:v>
                </c:pt>
                <c:pt idx="4366">
                  <c:v>0.65</c:v>
                </c:pt>
                <c:pt idx="4367">
                  <c:v>0.63</c:v>
                </c:pt>
                <c:pt idx="4368">
                  <c:v>0.62</c:v>
                </c:pt>
                <c:pt idx="4369">
                  <c:v>0.6</c:v>
                </c:pt>
                <c:pt idx="4370">
                  <c:v>0.76</c:v>
                </c:pt>
                <c:pt idx="4371">
                  <c:v>0.56999999999999995</c:v>
                </c:pt>
                <c:pt idx="4372">
                  <c:v>0.53</c:v>
                </c:pt>
                <c:pt idx="4373">
                  <c:v>0.67</c:v>
                </c:pt>
                <c:pt idx="4374">
                  <c:v>0.69</c:v>
                </c:pt>
                <c:pt idx="4375">
                  <c:v>0.67</c:v>
                </c:pt>
                <c:pt idx="4376">
                  <c:v>0.72</c:v>
                </c:pt>
                <c:pt idx="4377">
                  <c:v>0.73</c:v>
                </c:pt>
                <c:pt idx="4378">
                  <c:v>0.69</c:v>
                </c:pt>
                <c:pt idx="4379">
                  <c:v>0.71</c:v>
                </c:pt>
                <c:pt idx="4380">
                  <c:v>1.18</c:v>
                </c:pt>
                <c:pt idx="4381">
                  <c:v>1.04</c:v>
                </c:pt>
                <c:pt idx="4382">
                  <c:v>0.96</c:v>
                </c:pt>
                <c:pt idx="4383">
                  <c:v>0.88</c:v>
                </c:pt>
                <c:pt idx="4384">
                  <c:v>0.91</c:v>
                </c:pt>
                <c:pt idx="4385">
                  <c:v>0.78</c:v>
                </c:pt>
                <c:pt idx="4386">
                  <c:v>0.63</c:v>
                </c:pt>
                <c:pt idx="4387">
                  <c:v>0.62</c:v>
                </c:pt>
                <c:pt idx="4388">
                  <c:v>0.6</c:v>
                </c:pt>
                <c:pt idx="4389">
                  <c:v>0.57999999999999996</c:v>
                </c:pt>
                <c:pt idx="4390">
                  <c:v>0.55000000000000004</c:v>
                </c:pt>
                <c:pt idx="4391">
                  <c:v>0.59</c:v>
                </c:pt>
                <c:pt idx="4392">
                  <c:v>0.59</c:v>
                </c:pt>
                <c:pt idx="4393">
                  <c:v>0.64</c:v>
                </c:pt>
                <c:pt idx="4394">
                  <c:v>0.63</c:v>
                </c:pt>
                <c:pt idx="4395">
                  <c:v>0.64</c:v>
                </c:pt>
                <c:pt idx="4396">
                  <c:v>1.06</c:v>
                </c:pt>
                <c:pt idx="4397">
                  <c:v>1.0900000000000001</c:v>
                </c:pt>
                <c:pt idx="4398">
                  <c:v>1.1299999999999999</c:v>
                </c:pt>
                <c:pt idx="4399">
                  <c:v>1.01</c:v>
                </c:pt>
                <c:pt idx="4400">
                  <c:v>0.99</c:v>
                </c:pt>
                <c:pt idx="4401">
                  <c:v>1.03</c:v>
                </c:pt>
                <c:pt idx="4402">
                  <c:v>0.94</c:v>
                </c:pt>
                <c:pt idx="4403">
                  <c:v>0.92</c:v>
                </c:pt>
                <c:pt idx="4404">
                  <c:v>0.9</c:v>
                </c:pt>
                <c:pt idx="4405">
                  <c:v>0.83</c:v>
                </c:pt>
                <c:pt idx="4406">
                  <c:v>0.87</c:v>
                </c:pt>
                <c:pt idx="4407">
                  <c:v>0.85</c:v>
                </c:pt>
                <c:pt idx="4408">
                  <c:v>0.82</c:v>
                </c:pt>
                <c:pt idx="4409">
                  <c:v>0.86</c:v>
                </c:pt>
                <c:pt idx="4410">
                  <c:v>0.88</c:v>
                </c:pt>
                <c:pt idx="4411">
                  <c:v>0.83</c:v>
                </c:pt>
                <c:pt idx="4412">
                  <c:v>0.72</c:v>
                </c:pt>
                <c:pt idx="4413">
                  <c:v>0.84</c:v>
                </c:pt>
                <c:pt idx="4414">
                  <c:v>0.8</c:v>
                </c:pt>
                <c:pt idx="4415">
                  <c:v>0.9</c:v>
                </c:pt>
                <c:pt idx="4416">
                  <c:v>0.96</c:v>
                </c:pt>
                <c:pt idx="4417">
                  <c:v>1.17</c:v>
                </c:pt>
                <c:pt idx="4418">
                  <c:v>1.05</c:v>
                </c:pt>
                <c:pt idx="4419">
                  <c:v>1.06</c:v>
                </c:pt>
                <c:pt idx="4420">
                  <c:v>1.02</c:v>
                </c:pt>
                <c:pt idx="4421">
                  <c:v>0.84</c:v>
                </c:pt>
                <c:pt idx="4422">
                  <c:v>0.83</c:v>
                </c:pt>
                <c:pt idx="4423">
                  <c:v>0.83</c:v>
                </c:pt>
                <c:pt idx="4424">
                  <c:v>0.77</c:v>
                </c:pt>
                <c:pt idx="4425">
                  <c:v>0.76</c:v>
                </c:pt>
                <c:pt idx="4426">
                  <c:v>0.74</c:v>
                </c:pt>
                <c:pt idx="4427">
                  <c:v>0.75</c:v>
                </c:pt>
                <c:pt idx="4428">
                  <c:v>0.65</c:v>
                </c:pt>
                <c:pt idx="4429">
                  <c:v>0.61</c:v>
                </c:pt>
                <c:pt idx="4430">
                  <c:v>0.56000000000000005</c:v>
                </c:pt>
                <c:pt idx="4431">
                  <c:v>0.56999999999999995</c:v>
                </c:pt>
                <c:pt idx="4432">
                  <c:v>0.62</c:v>
                </c:pt>
                <c:pt idx="4433">
                  <c:v>0.59</c:v>
                </c:pt>
                <c:pt idx="4434">
                  <c:v>0.62</c:v>
                </c:pt>
                <c:pt idx="4435">
                  <c:v>0.57999999999999996</c:v>
                </c:pt>
                <c:pt idx="4436">
                  <c:v>0.51</c:v>
                </c:pt>
                <c:pt idx="4437">
                  <c:v>0.52</c:v>
                </c:pt>
                <c:pt idx="4438">
                  <c:v>0.54</c:v>
                </c:pt>
                <c:pt idx="4439">
                  <c:v>0.51</c:v>
                </c:pt>
                <c:pt idx="4440">
                  <c:v>0.48</c:v>
                </c:pt>
                <c:pt idx="4441">
                  <c:v>0.6</c:v>
                </c:pt>
                <c:pt idx="4442">
                  <c:v>0.61</c:v>
                </c:pt>
                <c:pt idx="4443">
                  <c:v>0.62</c:v>
                </c:pt>
                <c:pt idx="4444">
                  <c:v>0.61</c:v>
                </c:pt>
                <c:pt idx="4445">
                  <c:v>0.61</c:v>
                </c:pt>
                <c:pt idx="4446">
                  <c:v>0.57999999999999996</c:v>
                </c:pt>
                <c:pt idx="4447">
                  <c:v>0.66</c:v>
                </c:pt>
                <c:pt idx="4448">
                  <c:v>0.66</c:v>
                </c:pt>
                <c:pt idx="4449">
                  <c:v>0.65</c:v>
                </c:pt>
                <c:pt idx="4450">
                  <c:v>0.65</c:v>
                </c:pt>
                <c:pt idx="4451">
                  <c:v>0.73</c:v>
                </c:pt>
                <c:pt idx="4452">
                  <c:v>0.75</c:v>
                </c:pt>
                <c:pt idx="4453">
                  <c:v>0.86</c:v>
                </c:pt>
                <c:pt idx="4454">
                  <c:v>0.74</c:v>
                </c:pt>
                <c:pt idx="4455">
                  <c:v>0.69</c:v>
                </c:pt>
                <c:pt idx="4456">
                  <c:v>0.63</c:v>
                </c:pt>
                <c:pt idx="4457">
                  <c:v>0.71</c:v>
                </c:pt>
                <c:pt idx="4458">
                  <c:v>0.68</c:v>
                </c:pt>
                <c:pt idx="4459">
                  <c:v>0.75</c:v>
                </c:pt>
                <c:pt idx="4460">
                  <c:v>0.97</c:v>
                </c:pt>
                <c:pt idx="4461">
                  <c:v>0.92</c:v>
                </c:pt>
                <c:pt idx="4462">
                  <c:v>0.87</c:v>
                </c:pt>
                <c:pt idx="4463">
                  <c:v>0.88</c:v>
                </c:pt>
                <c:pt idx="4464">
                  <c:v>1.01</c:v>
                </c:pt>
                <c:pt idx="4465">
                  <c:v>0.93</c:v>
                </c:pt>
                <c:pt idx="4466">
                  <c:v>0.66</c:v>
                </c:pt>
                <c:pt idx="4467">
                  <c:v>1.1399999999999999</c:v>
                </c:pt>
                <c:pt idx="4468">
                  <c:v>0.93</c:v>
                </c:pt>
                <c:pt idx="4469">
                  <c:v>1.04</c:v>
                </c:pt>
                <c:pt idx="4470">
                  <c:v>1.36</c:v>
                </c:pt>
                <c:pt idx="4471">
                  <c:v>1.22</c:v>
                </c:pt>
                <c:pt idx="4472">
                  <c:v>1.19</c:v>
                </c:pt>
                <c:pt idx="4473">
                  <c:v>1.1200000000000001</c:v>
                </c:pt>
                <c:pt idx="4474">
                  <c:v>1.28</c:v>
                </c:pt>
                <c:pt idx="4475">
                  <c:v>1.36</c:v>
                </c:pt>
                <c:pt idx="4476">
                  <c:v>0.89</c:v>
                </c:pt>
                <c:pt idx="4477">
                  <c:v>0.87</c:v>
                </c:pt>
                <c:pt idx="4478">
                  <c:v>0.9</c:v>
                </c:pt>
                <c:pt idx="4479">
                  <c:v>0.69</c:v>
                </c:pt>
                <c:pt idx="4480">
                  <c:v>0.69</c:v>
                </c:pt>
                <c:pt idx="4481">
                  <c:v>0.62</c:v>
                </c:pt>
                <c:pt idx="4482">
                  <c:v>0.62</c:v>
                </c:pt>
                <c:pt idx="4483">
                  <c:v>0.61</c:v>
                </c:pt>
                <c:pt idx="4484">
                  <c:v>0.57999999999999996</c:v>
                </c:pt>
                <c:pt idx="4485">
                  <c:v>0.55000000000000004</c:v>
                </c:pt>
                <c:pt idx="4486">
                  <c:v>0.55000000000000004</c:v>
                </c:pt>
                <c:pt idx="4487">
                  <c:v>0.53</c:v>
                </c:pt>
                <c:pt idx="4488">
                  <c:v>0.57999999999999996</c:v>
                </c:pt>
                <c:pt idx="4489">
                  <c:v>0.67</c:v>
                </c:pt>
                <c:pt idx="4490">
                  <c:v>0.66</c:v>
                </c:pt>
                <c:pt idx="4491">
                  <c:v>0.84</c:v>
                </c:pt>
                <c:pt idx="4492">
                  <c:v>0.84</c:v>
                </c:pt>
                <c:pt idx="4493">
                  <c:v>0.8</c:v>
                </c:pt>
                <c:pt idx="4494">
                  <c:v>0.7</c:v>
                </c:pt>
                <c:pt idx="4495">
                  <c:v>0.6</c:v>
                </c:pt>
                <c:pt idx="4496">
                  <c:v>0.57999999999999996</c:v>
                </c:pt>
                <c:pt idx="4497">
                  <c:v>0.56000000000000005</c:v>
                </c:pt>
                <c:pt idx="4498">
                  <c:v>0.5</c:v>
                </c:pt>
                <c:pt idx="4499">
                  <c:v>0.53</c:v>
                </c:pt>
                <c:pt idx="4500">
                  <c:v>0.56999999999999995</c:v>
                </c:pt>
                <c:pt idx="4501">
                  <c:v>0.51</c:v>
                </c:pt>
                <c:pt idx="4502">
                  <c:v>0.44</c:v>
                </c:pt>
                <c:pt idx="4503">
                  <c:v>0.46</c:v>
                </c:pt>
                <c:pt idx="4504">
                  <c:v>0.48</c:v>
                </c:pt>
                <c:pt idx="4505">
                  <c:v>0.48</c:v>
                </c:pt>
                <c:pt idx="4506">
                  <c:v>0.44</c:v>
                </c:pt>
                <c:pt idx="4507">
                  <c:v>0.46</c:v>
                </c:pt>
                <c:pt idx="4508">
                  <c:v>0.41</c:v>
                </c:pt>
                <c:pt idx="4509">
                  <c:v>0.37</c:v>
                </c:pt>
                <c:pt idx="4510">
                  <c:v>0.31</c:v>
                </c:pt>
                <c:pt idx="4511">
                  <c:v>0.26</c:v>
                </c:pt>
                <c:pt idx="4512">
                  <c:v>0.25</c:v>
                </c:pt>
                <c:pt idx="4513">
                  <c:v>0.26</c:v>
                </c:pt>
                <c:pt idx="4514">
                  <c:v>0.89</c:v>
                </c:pt>
                <c:pt idx="4515">
                  <c:v>1.0900000000000001</c:v>
                </c:pt>
                <c:pt idx="4516">
                  <c:v>1</c:v>
                </c:pt>
                <c:pt idx="4517">
                  <c:v>0.95</c:v>
                </c:pt>
                <c:pt idx="4518">
                  <c:v>0.9</c:v>
                </c:pt>
                <c:pt idx="4519">
                  <c:v>0.88</c:v>
                </c:pt>
                <c:pt idx="4520">
                  <c:v>0.85</c:v>
                </c:pt>
                <c:pt idx="4521">
                  <c:v>0.86</c:v>
                </c:pt>
                <c:pt idx="4522">
                  <c:v>1.25</c:v>
                </c:pt>
                <c:pt idx="4523">
                  <c:v>0.81</c:v>
                </c:pt>
                <c:pt idx="4524">
                  <c:v>0.56999999999999995</c:v>
                </c:pt>
                <c:pt idx="4525">
                  <c:v>0.55000000000000004</c:v>
                </c:pt>
                <c:pt idx="4526">
                  <c:v>0.51</c:v>
                </c:pt>
                <c:pt idx="4527">
                  <c:v>0.51</c:v>
                </c:pt>
                <c:pt idx="4528">
                  <c:v>0.45</c:v>
                </c:pt>
                <c:pt idx="4529">
                  <c:v>0.45</c:v>
                </c:pt>
                <c:pt idx="4530">
                  <c:v>0.43</c:v>
                </c:pt>
                <c:pt idx="4531">
                  <c:v>0.44</c:v>
                </c:pt>
                <c:pt idx="4532">
                  <c:v>0.45</c:v>
                </c:pt>
                <c:pt idx="4533">
                  <c:v>0.44</c:v>
                </c:pt>
                <c:pt idx="4534">
                  <c:v>0.45</c:v>
                </c:pt>
                <c:pt idx="4535">
                  <c:v>0.48</c:v>
                </c:pt>
                <c:pt idx="4536">
                  <c:v>0.5</c:v>
                </c:pt>
                <c:pt idx="4537">
                  <c:v>0.52</c:v>
                </c:pt>
                <c:pt idx="4538">
                  <c:v>0.55000000000000004</c:v>
                </c:pt>
                <c:pt idx="4539">
                  <c:v>0.56000000000000005</c:v>
                </c:pt>
                <c:pt idx="4540">
                  <c:v>0.48</c:v>
                </c:pt>
                <c:pt idx="4541">
                  <c:v>0.51</c:v>
                </c:pt>
                <c:pt idx="4542">
                  <c:v>0.52</c:v>
                </c:pt>
                <c:pt idx="4543">
                  <c:v>0.52</c:v>
                </c:pt>
                <c:pt idx="4544">
                  <c:v>0.5</c:v>
                </c:pt>
                <c:pt idx="4545">
                  <c:v>0.49</c:v>
                </c:pt>
                <c:pt idx="4546">
                  <c:v>0.46</c:v>
                </c:pt>
                <c:pt idx="4547">
                  <c:v>0.6</c:v>
                </c:pt>
                <c:pt idx="4548">
                  <c:v>0.59</c:v>
                </c:pt>
                <c:pt idx="4549">
                  <c:v>0.57999999999999996</c:v>
                </c:pt>
                <c:pt idx="4550">
                  <c:v>0.51</c:v>
                </c:pt>
                <c:pt idx="4551">
                  <c:v>0.46</c:v>
                </c:pt>
                <c:pt idx="4552">
                  <c:v>0.46</c:v>
                </c:pt>
                <c:pt idx="4553">
                  <c:v>0.45</c:v>
                </c:pt>
                <c:pt idx="4554">
                  <c:v>0.41</c:v>
                </c:pt>
                <c:pt idx="4555">
                  <c:v>0.44</c:v>
                </c:pt>
                <c:pt idx="4556">
                  <c:v>0.41</c:v>
                </c:pt>
                <c:pt idx="4557">
                  <c:v>0.48</c:v>
                </c:pt>
                <c:pt idx="4558">
                  <c:v>0.39</c:v>
                </c:pt>
                <c:pt idx="4559">
                  <c:v>0.35</c:v>
                </c:pt>
                <c:pt idx="4560">
                  <c:v>0.61</c:v>
                </c:pt>
                <c:pt idx="4561">
                  <c:v>0.57999999999999996</c:v>
                </c:pt>
                <c:pt idx="4562">
                  <c:v>0.79</c:v>
                </c:pt>
                <c:pt idx="4563">
                  <c:v>0.79</c:v>
                </c:pt>
                <c:pt idx="4564">
                  <c:v>0.82</c:v>
                </c:pt>
                <c:pt idx="4565">
                  <c:v>0.79</c:v>
                </c:pt>
                <c:pt idx="4566">
                  <c:v>0.82</c:v>
                </c:pt>
                <c:pt idx="4567">
                  <c:v>0.8</c:v>
                </c:pt>
                <c:pt idx="4568">
                  <c:v>0.83</c:v>
                </c:pt>
                <c:pt idx="4569">
                  <c:v>0.8</c:v>
                </c:pt>
                <c:pt idx="4570">
                  <c:v>0.81</c:v>
                </c:pt>
                <c:pt idx="4571">
                  <c:v>0.79</c:v>
                </c:pt>
                <c:pt idx="4572">
                  <c:v>0.74</c:v>
                </c:pt>
                <c:pt idx="4573">
                  <c:v>0.34</c:v>
                </c:pt>
                <c:pt idx="4574">
                  <c:v>0.65</c:v>
                </c:pt>
                <c:pt idx="4575">
                  <c:v>0.68</c:v>
                </c:pt>
                <c:pt idx="4576">
                  <c:v>0.68</c:v>
                </c:pt>
                <c:pt idx="4577">
                  <c:v>0.65</c:v>
                </c:pt>
                <c:pt idx="4578">
                  <c:v>0.65</c:v>
                </c:pt>
                <c:pt idx="4579">
                  <c:v>0.68</c:v>
                </c:pt>
                <c:pt idx="4580">
                  <c:v>0.67</c:v>
                </c:pt>
                <c:pt idx="4581">
                  <c:v>0.65</c:v>
                </c:pt>
                <c:pt idx="4582">
                  <c:v>0.5</c:v>
                </c:pt>
                <c:pt idx="4583">
                  <c:v>0.56000000000000005</c:v>
                </c:pt>
                <c:pt idx="4584">
                  <c:v>0.63</c:v>
                </c:pt>
                <c:pt idx="4585">
                  <c:v>0.65</c:v>
                </c:pt>
                <c:pt idx="4586">
                  <c:v>0.3</c:v>
                </c:pt>
                <c:pt idx="4587">
                  <c:v>0.11</c:v>
                </c:pt>
                <c:pt idx="4588">
                  <c:v>0.08</c:v>
                </c:pt>
                <c:pt idx="4589">
                  <c:v>0</c:v>
                </c:pt>
                <c:pt idx="4590">
                  <c:v>0</c:v>
                </c:pt>
                <c:pt idx="4591">
                  <c:v>0</c:v>
                </c:pt>
                <c:pt idx="4592">
                  <c:v>0</c:v>
                </c:pt>
                <c:pt idx="4593">
                  <c:v>0</c:v>
                </c:pt>
                <c:pt idx="4594">
                  <c:v>6.4</c:v>
                </c:pt>
                <c:pt idx="4595">
                  <c:v>0.86</c:v>
                </c:pt>
                <c:pt idx="4596">
                  <c:v>1.04</c:v>
                </c:pt>
                <c:pt idx="4597">
                  <c:v>0</c:v>
                </c:pt>
                <c:pt idx="4598">
                  <c:v>11.35</c:v>
                </c:pt>
                <c:pt idx="4599">
                  <c:v>2.2400000000000002</c:v>
                </c:pt>
                <c:pt idx="4600">
                  <c:v>1.8</c:v>
                </c:pt>
                <c:pt idx="4601">
                  <c:v>1.74</c:v>
                </c:pt>
                <c:pt idx="4602">
                  <c:v>1.81</c:v>
                </c:pt>
                <c:pt idx="4603">
                  <c:v>2.0099999999999998</c:v>
                </c:pt>
                <c:pt idx="4604">
                  <c:v>2.2599999999999998</c:v>
                </c:pt>
                <c:pt idx="4605">
                  <c:v>2.34</c:v>
                </c:pt>
                <c:pt idx="4606">
                  <c:v>2.4</c:v>
                </c:pt>
                <c:pt idx="4607">
                  <c:v>2.41</c:v>
                </c:pt>
                <c:pt idx="4608">
                  <c:v>2.4</c:v>
                </c:pt>
                <c:pt idx="4609">
                  <c:v>1.42</c:v>
                </c:pt>
                <c:pt idx="4610">
                  <c:v>0.93</c:v>
                </c:pt>
                <c:pt idx="4611">
                  <c:v>0.98</c:v>
                </c:pt>
                <c:pt idx="4612">
                  <c:v>1.01</c:v>
                </c:pt>
                <c:pt idx="4613">
                  <c:v>1.03</c:v>
                </c:pt>
                <c:pt idx="4614">
                  <c:v>1.04</c:v>
                </c:pt>
                <c:pt idx="4615">
                  <c:v>1.23</c:v>
                </c:pt>
                <c:pt idx="4616">
                  <c:v>0.8</c:v>
                </c:pt>
                <c:pt idx="4617">
                  <c:v>0.91</c:v>
                </c:pt>
                <c:pt idx="4618">
                  <c:v>1.1000000000000001</c:v>
                </c:pt>
                <c:pt idx="4619">
                  <c:v>0.86</c:v>
                </c:pt>
                <c:pt idx="4620">
                  <c:v>0.84</c:v>
                </c:pt>
                <c:pt idx="4621">
                  <c:v>0.84</c:v>
                </c:pt>
                <c:pt idx="4622">
                  <c:v>0.84</c:v>
                </c:pt>
                <c:pt idx="4623">
                  <c:v>1.08</c:v>
                </c:pt>
                <c:pt idx="4624">
                  <c:v>1.04</c:v>
                </c:pt>
                <c:pt idx="4625">
                  <c:v>1.06</c:v>
                </c:pt>
                <c:pt idx="4626">
                  <c:v>1.07</c:v>
                </c:pt>
                <c:pt idx="4627">
                  <c:v>1.04</c:v>
                </c:pt>
                <c:pt idx="4628">
                  <c:v>1.02</c:v>
                </c:pt>
                <c:pt idx="4629">
                  <c:v>1.04</c:v>
                </c:pt>
                <c:pt idx="4630">
                  <c:v>0.98</c:v>
                </c:pt>
                <c:pt idx="4631">
                  <c:v>0.87</c:v>
                </c:pt>
                <c:pt idx="4632">
                  <c:v>0.85</c:v>
                </c:pt>
                <c:pt idx="4633">
                  <c:v>0.8</c:v>
                </c:pt>
                <c:pt idx="4634">
                  <c:v>0.67</c:v>
                </c:pt>
                <c:pt idx="4635">
                  <c:v>0.93</c:v>
                </c:pt>
                <c:pt idx="4636">
                  <c:v>0.96</c:v>
                </c:pt>
                <c:pt idx="4637">
                  <c:v>1.04</c:v>
                </c:pt>
                <c:pt idx="4638">
                  <c:v>1.1000000000000001</c:v>
                </c:pt>
                <c:pt idx="4639">
                  <c:v>1.1499999999999999</c:v>
                </c:pt>
                <c:pt idx="4640">
                  <c:v>1.55</c:v>
                </c:pt>
                <c:pt idx="4641">
                  <c:v>1.01</c:v>
                </c:pt>
                <c:pt idx="4642">
                  <c:v>0.81</c:v>
                </c:pt>
                <c:pt idx="4643">
                  <c:v>0.79</c:v>
                </c:pt>
                <c:pt idx="4644">
                  <c:v>1.07</c:v>
                </c:pt>
                <c:pt idx="4645">
                  <c:v>1.1000000000000001</c:v>
                </c:pt>
                <c:pt idx="4646">
                  <c:v>0.91</c:v>
                </c:pt>
                <c:pt idx="4647">
                  <c:v>0.91</c:v>
                </c:pt>
                <c:pt idx="4648">
                  <c:v>0.92</c:v>
                </c:pt>
                <c:pt idx="4649">
                  <c:v>0.89</c:v>
                </c:pt>
                <c:pt idx="4650">
                  <c:v>0.96</c:v>
                </c:pt>
                <c:pt idx="4651">
                  <c:v>0.69</c:v>
                </c:pt>
                <c:pt idx="4652">
                  <c:v>0.74</c:v>
                </c:pt>
                <c:pt idx="4653">
                  <c:v>0.69</c:v>
                </c:pt>
                <c:pt idx="4654">
                  <c:v>0.68</c:v>
                </c:pt>
                <c:pt idx="4655">
                  <c:v>0.78</c:v>
                </c:pt>
                <c:pt idx="4656">
                  <c:v>0.93</c:v>
                </c:pt>
                <c:pt idx="4657">
                  <c:v>1.03</c:v>
                </c:pt>
                <c:pt idx="4658">
                  <c:v>1.29</c:v>
                </c:pt>
                <c:pt idx="4659">
                  <c:v>1.47</c:v>
                </c:pt>
                <c:pt idx="4660">
                  <c:v>0.85</c:v>
                </c:pt>
                <c:pt idx="4661">
                  <c:v>0.81</c:v>
                </c:pt>
                <c:pt idx="4662">
                  <c:v>1.81</c:v>
                </c:pt>
                <c:pt idx="4663">
                  <c:v>0.89</c:v>
                </c:pt>
                <c:pt idx="4664">
                  <c:v>0.87</c:v>
                </c:pt>
                <c:pt idx="4665">
                  <c:v>0.72</c:v>
                </c:pt>
                <c:pt idx="4666">
                  <c:v>0.73</c:v>
                </c:pt>
                <c:pt idx="4667">
                  <c:v>0.86</c:v>
                </c:pt>
                <c:pt idx="4668">
                  <c:v>0.89</c:v>
                </c:pt>
                <c:pt idx="4669">
                  <c:v>0.87</c:v>
                </c:pt>
                <c:pt idx="4670">
                  <c:v>0.81</c:v>
                </c:pt>
                <c:pt idx="4671">
                  <c:v>0.76</c:v>
                </c:pt>
                <c:pt idx="4672">
                  <c:v>0.72</c:v>
                </c:pt>
                <c:pt idx="4673">
                  <c:v>0.71</c:v>
                </c:pt>
                <c:pt idx="4674">
                  <c:v>0.93</c:v>
                </c:pt>
                <c:pt idx="4675">
                  <c:v>0.95</c:v>
                </c:pt>
                <c:pt idx="4676">
                  <c:v>0.96</c:v>
                </c:pt>
                <c:pt idx="4677">
                  <c:v>0.93</c:v>
                </c:pt>
                <c:pt idx="4678">
                  <c:v>0.96</c:v>
                </c:pt>
                <c:pt idx="4679">
                  <c:v>0.98</c:v>
                </c:pt>
                <c:pt idx="4680">
                  <c:v>0.99</c:v>
                </c:pt>
                <c:pt idx="4681">
                  <c:v>0.92</c:v>
                </c:pt>
                <c:pt idx="4682">
                  <c:v>0.63</c:v>
                </c:pt>
                <c:pt idx="4683">
                  <c:v>0.6</c:v>
                </c:pt>
                <c:pt idx="4684">
                  <c:v>0.54</c:v>
                </c:pt>
                <c:pt idx="4685">
                  <c:v>1.04</c:v>
                </c:pt>
                <c:pt idx="4686">
                  <c:v>1</c:v>
                </c:pt>
                <c:pt idx="4687">
                  <c:v>1.01</c:v>
                </c:pt>
                <c:pt idx="4688">
                  <c:v>0.99</c:v>
                </c:pt>
                <c:pt idx="4689">
                  <c:v>0.97</c:v>
                </c:pt>
                <c:pt idx="4690">
                  <c:v>0.94</c:v>
                </c:pt>
                <c:pt idx="4691">
                  <c:v>1.02</c:v>
                </c:pt>
                <c:pt idx="4692">
                  <c:v>1.04</c:v>
                </c:pt>
                <c:pt idx="4693">
                  <c:v>1.07</c:v>
                </c:pt>
                <c:pt idx="4694">
                  <c:v>0.98</c:v>
                </c:pt>
                <c:pt idx="4695">
                  <c:v>1.03</c:v>
                </c:pt>
                <c:pt idx="4696">
                  <c:v>0.78</c:v>
                </c:pt>
                <c:pt idx="4697">
                  <c:v>0.72</c:v>
                </c:pt>
                <c:pt idx="4698">
                  <c:v>0.74</c:v>
                </c:pt>
                <c:pt idx="4699">
                  <c:v>0.69</c:v>
                </c:pt>
                <c:pt idx="4700">
                  <c:v>0.69</c:v>
                </c:pt>
                <c:pt idx="4701">
                  <c:v>0.7</c:v>
                </c:pt>
                <c:pt idx="4702">
                  <c:v>0.74</c:v>
                </c:pt>
                <c:pt idx="4703">
                  <c:v>0.8</c:v>
                </c:pt>
                <c:pt idx="4704">
                  <c:v>0.62</c:v>
                </c:pt>
                <c:pt idx="4705">
                  <c:v>0.71</c:v>
                </c:pt>
                <c:pt idx="4706">
                  <c:v>0.84</c:v>
                </c:pt>
                <c:pt idx="4707">
                  <c:v>0.92</c:v>
                </c:pt>
                <c:pt idx="4708">
                  <c:v>0.79</c:v>
                </c:pt>
                <c:pt idx="4709">
                  <c:v>0.5</c:v>
                </c:pt>
                <c:pt idx="4710">
                  <c:v>0.87</c:v>
                </c:pt>
                <c:pt idx="4711">
                  <c:v>1.07</c:v>
                </c:pt>
                <c:pt idx="4712">
                  <c:v>0.83</c:v>
                </c:pt>
                <c:pt idx="4713">
                  <c:v>0.92</c:v>
                </c:pt>
                <c:pt idx="4714">
                  <c:v>1.07</c:v>
                </c:pt>
                <c:pt idx="4715">
                  <c:v>0.88</c:v>
                </c:pt>
                <c:pt idx="4716">
                  <c:v>1.23</c:v>
                </c:pt>
                <c:pt idx="4717">
                  <c:v>0.65</c:v>
                </c:pt>
                <c:pt idx="4718">
                  <c:v>1.19</c:v>
                </c:pt>
                <c:pt idx="4719">
                  <c:v>0.68</c:v>
                </c:pt>
                <c:pt idx="4720">
                  <c:v>0.42</c:v>
                </c:pt>
                <c:pt idx="4721">
                  <c:v>1.01</c:v>
                </c:pt>
                <c:pt idx="4722">
                  <c:v>0.89</c:v>
                </c:pt>
                <c:pt idx="4723">
                  <c:v>1.1100000000000001</c:v>
                </c:pt>
                <c:pt idx="4724">
                  <c:v>1.01</c:v>
                </c:pt>
                <c:pt idx="4725">
                  <c:v>1.2</c:v>
                </c:pt>
                <c:pt idx="4726">
                  <c:v>0.94</c:v>
                </c:pt>
                <c:pt idx="4727">
                  <c:v>0.93</c:v>
                </c:pt>
                <c:pt idx="4728">
                  <c:v>0.99</c:v>
                </c:pt>
                <c:pt idx="4729">
                  <c:v>0.92</c:v>
                </c:pt>
                <c:pt idx="4730">
                  <c:v>0.89</c:v>
                </c:pt>
                <c:pt idx="4731">
                  <c:v>0.77</c:v>
                </c:pt>
                <c:pt idx="4732">
                  <c:v>0.45</c:v>
                </c:pt>
                <c:pt idx="4733">
                  <c:v>0.73</c:v>
                </c:pt>
                <c:pt idx="4734">
                  <c:v>0.99</c:v>
                </c:pt>
                <c:pt idx="4735">
                  <c:v>1.5</c:v>
                </c:pt>
                <c:pt idx="4736">
                  <c:v>1.18</c:v>
                </c:pt>
                <c:pt idx="4737">
                  <c:v>0.83</c:v>
                </c:pt>
                <c:pt idx="4738">
                  <c:v>0.71</c:v>
                </c:pt>
                <c:pt idx="4739">
                  <c:v>0.68</c:v>
                </c:pt>
                <c:pt idx="4740">
                  <c:v>0.68</c:v>
                </c:pt>
                <c:pt idx="4741">
                  <c:v>0.45</c:v>
                </c:pt>
                <c:pt idx="4742">
                  <c:v>0.74</c:v>
                </c:pt>
                <c:pt idx="4743">
                  <c:v>0.67</c:v>
                </c:pt>
                <c:pt idx="4744">
                  <c:v>0.79</c:v>
                </c:pt>
                <c:pt idx="4745">
                  <c:v>0.67</c:v>
                </c:pt>
                <c:pt idx="4746">
                  <c:v>0.48</c:v>
                </c:pt>
                <c:pt idx="4747">
                  <c:v>0.42</c:v>
                </c:pt>
                <c:pt idx="4748">
                  <c:v>1.08</c:v>
                </c:pt>
                <c:pt idx="4749">
                  <c:v>2.96</c:v>
                </c:pt>
                <c:pt idx="4750">
                  <c:v>5.16</c:v>
                </c:pt>
                <c:pt idx="4751">
                  <c:v>5.16</c:v>
                </c:pt>
                <c:pt idx="4752">
                  <c:v>5.16</c:v>
                </c:pt>
                <c:pt idx="4753">
                  <c:v>2.89</c:v>
                </c:pt>
                <c:pt idx="4754">
                  <c:v>1.4</c:v>
                </c:pt>
                <c:pt idx="4755">
                  <c:v>1.0900000000000001</c:v>
                </c:pt>
                <c:pt idx="4756">
                  <c:v>3.73</c:v>
                </c:pt>
                <c:pt idx="4757">
                  <c:v>4.2</c:v>
                </c:pt>
                <c:pt idx="4758">
                  <c:v>1.54</c:v>
                </c:pt>
                <c:pt idx="4759">
                  <c:v>1.54</c:v>
                </c:pt>
                <c:pt idx="4760">
                  <c:v>1.6</c:v>
                </c:pt>
                <c:pt idx="4761">
                  <c:v>1.57</c:v>
                </c:pt>
                <c:pt idx="4762">
                  <c:v>1.55</c:v>
                </c:pt>
                <c:pt idx="4763">
                  <c:v>1.58</c:v>
                </c:pt>
                <c:pt idx="4764">
                  <c:v>1.6</c:v>
                </c:pt>
                <c:pt idx="4765">
                  <c:v>1.51</c:v>
                </c:pt>
                <c:pt idx="4766">
                  <c:v>1.49</c:v>
                </c:pt>
                <c:pt idx="4767">
                  <c:v>1.54</c:v>
                </c:pt>
                <c:pt idx="4768">
                  <c:v>1.59</c:v>
                </c:pt>
                <c:pt idx="4769">
                  <c:v>1.49</c:v>
                </c:pt>
                <c:pt idx="4770">
                  <c:v>1.48</c:v>
                </c:pt>
                <c:pt idx="4771">
                  <c:v>1.49</c:v>
                </c:pt>
                <c:pt idx="4772">
                  <c:v>0.93</c:v>
                </c:pt>
                <c:pt idx="4773">
                  <c:v>0.98</c:v>
                </c:pt>
                <c:pt idx="4774">
                  <c:v>1.01</c:v>
                </c:pt>
                <c:pt idx="4775">
                  <c:v>1.03</c:v>
                </c:pt>
                <c:pt idx="4776">
                  <c:v>1.04</c:v>
                </c:pt>
                <c:pt idx="4777">
                  <c:v>1.23</c:v>
                </c:pt>
                <c:pt idx="4778">
                  <c:v>0.8</c:v>
                </c:pt>
                <c:pt idx="4779">
                  <c:v>0.91</c:v>
                </c:pt>
                <c:pt idx="4780">
                  <c:v>1.1000000000000001</c:v>
                </c:pt>
                <c:pt idx="4781">
                  <c:v>0.86</c:v>
                </c:pt>
                <c:pt idx="4782">
                  <c:v>0.84</c:v>
                </c:pt>
                <c:pt idx="4783">
                  <c:v>0.84</c:v>
                </c:pt>
                <c:pt idx="4784">
                  <c:v>0.84</c:v>
                </c:pt>
                <c:pt idx="4785">
                  <c:v>1.08</c:v>
                </c:pt>
                <c:pt idx="4786">
                  <c:v>1.04</c:v>
                </c:pt>
                <c:pt idx="4787">
                  <c:v>1.06</c:v>
                </c:pt>
                <c:pt idx="4788">
                  <c:v>1.07</c:v>
                </c:pt>
                <c:pt idx="4789">
                  <c:v>1.04</c:v>
                </c:pt>
                <c:pt idx="4790">
                  <c:v>1.02</c:v>
                </c:pt>
                <c:pt idx="4791">
                  <c:v>1.04</c:v>
                </c:pt>
                <c:pt idx="4792">
                  <c:v>0.98</c:v>
                </c:pt>
                <c:pt idx="4793">
                  <c:v>0.87</c:v>
                </c:pt>
                <c:pt idx="4794">
                  <c:v>0.85</c:v>
                </c:pt>
                <c:pt idx="4795">
                  <c:v>0.8</c:v>
                </c:pt>
                <c:pt idx="4796">
                  <c:v>0.67</c:v>
                </c:pt>
                <c:pt idx="4797">
                  <c:v>0.93</c:v>
                </c:pt>
                <c:pt idx="4798">
                  <c:v>0.96</c:v>
                </c:pt>
                <c:pt idx="4799">
                  <c:v>1.04</c:v>
                </c:pt>
                <c:pt idx="4800">
                  <c:v>1.1000000000000001</c:v>
                </c:pt>
                <c:pt idx="4801">
                  <c:v>1.1499999999999999</c:v>
                </c:pt>
                <c:pt idx="4802">
                  <c:v>1.55</c:v>
                </c:pt>
                <c:pt idx="4803">
                  <c:v>1.01</c:v>
                </c:pt>
                <c:pt idx="4804">
                  <c:v>0.81</c:v>
                </c:pt>
                <c:pt idx="4805">
                  <c:v>0.79</c:v>
                </c:pt>
                <c:pt idx="4806">
                  <c:v>1.07</c:v>
                </c:pt>
                <c:pt idx="4807">
                  <c:v>1.1000000000000001</c:v>
                </c:pt>
                <c:pt idx="4808">
                  <c:v>0.91</c:v>
                </c:pt>
                <c:pt idx="4809">
                  <c:v>0.91</c:v>
                </c:pt>
                <c:pt idx="4810">
                  <c:v>0.92</c:v>
                </c:pt>
                <c:pt idx="4811">
                  <c:v>0.89</c:v>
                </c:pt>
                <c:pt idx="4812">
                  <c:v>0.86</c:v>
                </c:pt>
                <c:pt idx="4813">
                  <c:v>0.69</c:v>
                </c:pt>
                <c:pt idx="4814">
                  <c:v>0.74</c:v>
                </c:pt>
                <c:pt idx="4815">
                  <c:v>0.69</c:v>
                </c:pt>
                <c:pt idx="4816">
                  <c:v>0.68</c:v>
                </c:pt>
                <c:pt idx="4817">
                  <c:v>0.78</c:v>
                </c:pt>
                <c:pt idx="4818">
                  <c:v>0.93</c:v>
                </c:pt>
                <c:pt idx="4819">
                  <c:v>1.1000000000000001</c:v>
                </c:pt>
                <c:pt idx="4820">
                  <c:v>1.29</c:v>
                </c:pt>
                <c:pt idx="4821">
                  <c:v>1.47</c:v>
                </c:pt>
                <c:pt idx="4822">
                  <c:v>0.85</c:v>
                </c:pt>
                <c:pt idx="4823">
                  <c:v>0.81</c:v>
                </c:pt>
                <c:pt idx="4824">
                  <c:v>0.81</c:v>
                </c:pt>
                <c:pt idx="4825">
                  <c:v>0.89</c:v>
                </c:pt>
                <c:pt idx="4826">
                  <c:v>0.97</c:v>
                </c:pt>
                <c:pt idx="4827">
                  <c:v>0.72</c:v>
                </c:pt>
                <c:pt idx="4828">
                  <c:v>0.73</c:v>
                </c:pt>
                <c:pt idx="4829">
                  <c:v>0.86</c:v>
                </c:pt>
                <c:pt idx="4830">
                  <c:v>0.89</c:v>
                </c:pt>
                <c:pt idx="4831">
                  <c:v>0.87</c:v>
                </c:pt>
                <c:pt idx="4832">
                  <c:v>0.81</c:v>
                </c:pt>
                <c:pt idx="4833">
                  <c:v>0.76</c:v>
                </c:pt>
                <c:pt idx="4834">
                  <c:v>0.72</c:v>
                </c:pt>
                <c:pt idx="4835">
                  <c:v>0.71</c:v>
                </c:pt>
                <c:pt idx="4836">
                  <c:v>0.53</c:v>
                </c:pt>
                <c:pt idx="4837">
                  <c:v>0.95</c:v>
                </c:pt>
                <c:pt idx="4838">
                  <c:v>0.96</c:v>
                </c:pt>
                <c:pt idx="4839">
                  <c:v>0.93</c:v>
                </c:pt>
                <c:pt idx="4840">
                  <c:v>0.96</c:v>
                </c:pt>
                <c:pt idx="4841">
                  <c:v>0.98</c:v>
                </c:pt>
                <c:pt idx="4842">
                  <c:v>0.99</c:v>
                </c:pt>
                <c:pt idx="4843">
                  <c:v>0.92</c:v>
                </c:pt>
                <c:pt idx="4844">
                  <c:v>0.52</c:v>
                </c:pt>
                <c:pt idx="4845">
                  <c:v>0.66</c:v>
                </c:pt>
                <c:pt idx="4846">
                  <c:v>0.65</c:v>
                </c:pt>
                <c:pt idx="4847">
                  <c:v>0.69</c:v>
                </c:pt>
                <c:pt idx="4848">
                  <c:v>0.73</c:v>
                </c:pt>
                <c:pt idx="4849">
                  <c:v>0.82</c:v>
                </c:pt>
                <c:pt idx="4850">
                  <c:v>0.81</c:v>
                </c:pt>
                <c:pt idx="4851">
                  <c:v>0.34</c:v>
                </c:pt>
                <c:pt idx="4852">
                  <c:v>0.35</c:v>
                </c:pt>
                <c:pt idx="4853">
                  <c:v>0.4</c:v>
                </c:pt>
                <c:pt idx="4854">
                  <c:v>0.39</c:v>
                </c:pt>
                <c:pt idx="4855">
                  <c:v>0.39</c:v>
                </c:pt>
                <c:pt idx="4856">
                  <c:v>0.41</c:v>
                </c:pt>
                <c:pt idx="4857">
                  <c:v>0.36</c:v>
                </c:pt>
                <c:pt idx="4858">
                  <c:v>0.35</c:v>
                </c:pt>
                <c:pt idx="4859">
                  <c:v>0.38</c:v>
                </c:pt>
                <c:pt idx="4860">
                  <c:v>0.43</c:v>
                </c:pt>
                <c:pt idx="4861">
                  <c:v>0.57999999999999996</c:v>
                </c:pt>
                <c:pt idx="4862">
                  <c:v>0.65</c:v>
                </c:pt>
                <c:pt idx="4863">
                  <c:v>0.61</c:v>
                </c:pt>
                <c:pt idx="4864">
                  <c:v>0.59</c:v>
                </c:pt>
                <c:pt idx="4865">
                  <c:v>0.5</c:v>
                </c:pt>
                <c:pt idx="4866">
                  <c:v>0.51</c:v>
                </c:pt>
                <c:pt idx="4867">
                  <c:v>0.51</c:v>
                </c:pt>
                <c:pt idx="4868">
                  <c:v>0.42</c:v>
                </c:pt>
                <c:pt idx="4869">
                  <c:v>0.27</c:v>
                </c:pt>
                <c:pt idx="4870">
                  <c:v>0.22</c:v>
                </c:pt>
                <c:pt idx="4871">
                  <c:v>0.32</c:v>
                </c:pt>
                <c:pt idx="4872">
                  <c:v>0.44</c:v>
                </c:pt>
                <c:pt idx="4873">
                  <c:v>0.51</c:v>
                </c:pt>
                <c:pt idx="4874">
                  <c:v>0.63</c:v>
                </c:pt>
                <c:pt idx="4876">
                  <c:v>0.65</c:v>
                </c:pt>
                <c:pt idx="4877">
                  <c:v>0.86</c:v>
                </c:pt>
                <c:pt idx="4878">
                  <c:v>0.56999999999999995</c:v>
                </c:pt>
                <c:pt idx="4879">
                  <c:v>0.4</c:v>
                </c:pt>
                <c:pt idx="4880">
                  <c:v>0.99</c:v>
                </c:pt>
                <c:pt idx="4881">
                  <c:v>1.04</c:v>
                </c:pt>
                <c:pt idx="4882">
                  <c:v>1.1100000000000001</c:v>
                </c:pt>
                <c:pt idx="4883">
                  <c:v>1.18</c:v>
                </c:pt>
                <c:pt idx="4884">
                  <c:v>1.37</c:v>
                </c:pt>
                <c:pt idx="4885">
                  <c:v>1</c:v>
                </c:pt>
                <c:pt idx="4886">
                  <c:v>0.86</c:v>
                </c:pt>
                <c:pt idx="4887">
                  <c:v>1</c:v>
                </c:pt>
                <c:pt idx="4888">
                  <c:v>0.75</c:v>
                </c:pt>
                <c:pt idx="4889">
                  <c:v>0.6</c:v>
                </c:pt>
                <c:pt idx="4890">
                  <c:v>0.67</c:v>
                </c:pt>
                <c:pt idx="4891">
                  <c:v>0.56000000000000005</c:v>
                </c:pt>
                <c:pt idx="4892">
                  <c:v>0.64</c:v>
                </c:pt>
                <c:pt idx="4893">
                  <c:v>0.76</c:v>
                </c:pt>
                <c:pt idx="4894">
                  <c:v>0.41</c:v>
                </c:pt>
                <c:pt idx="4895">
                  <c:v>0.79</c:v>
                </c:pt>
                <c:pt idx="4896">
                  <c:v>0.79</c:v>
                </c:pt>
                <c:pt idx="4897">
                  <c:v>0.8</c:v>
                </c:pt>
                <c:pt idx="4898">
                  <c:v>0.71</c:v>
                </c:pt>
                <c:pt idx="4899">
                  <c:v>0.49</c:v>
                </c:pt>
                <c:pt idx="4900">
                  <c:v>0</c:v>
                </c:pt>
                <c:pt idx="4901">
                  <c:v>1.7</c:v>
                </c:pt>
                <c:pt idx="4902">
                  <c:v>0</c:v>
                </c:pt>
                <c:pt idx="4903">
                  <c:v>0</c:v>
                </c:pt>
                <c:pt idx="4904">
                  <c:v>0</c:v>
                </c:pt>
                <c:pt idx="4905">
                  <c:v>0.79</c:v>
                </c:pt>
                <c:pt idx="4906">
                  <c:v>0.65</c:v>
                </c:pt>
                <c:pt idx="4907">
                  <c:v>0.52</c:v>
                </c:pt>
                <c:pt idx="4908">
                  <c:v>0.43</c:v>
                </c:pt>
                <c:pt idx="4909">
                  <c:v>0.42</c:v>
                </c:pt>
                <c:pt idx="4910">
                  <c:v>0.4</c:v>
                </c:pt>
                <c:pt idx="4911">
                  <c:v>0.41</c:v>
                </c:pt>
                <c:pt idx="4912">
                  <c:v>0.5</c:v>
                </c:pt>
                <c:pt idx="4913">
                  <c:v>0.56999999999999995</c:v>
                </c:pt>
                <c:pt idx="4914">
                  <c:v>0.56000000000000005</c:v>
                </c:pt>
                <c:pt idx="4915">
                  <c:v>0.44</c:v>
                </c:pt>
                <c:pt idx="4916">
                  <c:v>0.34</c:v>
                </c:pt>
                <c:pt idx="4917">
                  <c:v>0.44</c:v>
                </c:pt>
                <c:pt idx="4918">
                  <c:v>0.39</c:v>
                </c:pt>
                <c:pt idx="4919">
                  <c:v>0.39</c:v>
                </c:pt>
                <c:pt idx="4920">
                  <c:v>0.4</c:v>
                </c:pt>
                <c:pt idx="4921">
                  <c:v>0.23</c:v>
                </c:pt>
                <c:pt idx="4922">
                  <c:v>0.24</c:v>
                </c:pt>
                <c:pt idx="4923">
                  <c:v>0.25</c:v>
                </c:pt>
                <c:pt idx="4924">
                  <c:v>0.26</c:v>
                </c:pt>
                <c:pt idx="4925">
                  <c:v>0.34</c:v>
                </c:pt>
                <c:pt idx="4926">
                  <c:v>0.4</c:v>
                </c:pt>
                <c:pt idx="4927">
                  <c:v>0.46</c:v>
                </c:pt>
                <c:pt idx="4928">
                  <c:v>0.41</c:v>
                </c:pt>
                <c:pt idx="4929">
                  <c:v>0.39</c:v>
                </c:pt>
                <c:pt idx="4930">
                  <c:v>0.41</c:v>
                </c:pt>
                <c:pt idx="4931">
                  <c:v>0.43</c:v>
                </c:pt>
                <c:pt idx="4932">
                  <c:v>0.42</c:v>
                </c:pt>
                <c:pt idx="4933">
                  <c:v>0.42</c:v>
                </c:pt>
                <c:pt idx="4934">
                  <c:v>0.47</c:v>
                </c:pt>
                <c:pt idx="4936">
                  <c:v>0.43</c:v>
                </c:pt>
                <c:pt idx="4937">
                  <c:v>0.45</c:v>
                </c:pt>
                <c:pt idx="4938">
                  <c:v>0.41</c:v>
                </c:pt>
                <c:pt idx="4939">
                  <c:v>0.36</c:v>
                </c:pt>
                <c:pt idx="4940">
                  <c:v>0.38</c:v>
                </c:pt>
                <c:pt idx="4941">
                  <c:v>0.28999999999999998</c:v>
                </c:pt>
                <c:pt idx="4942">
                  <c:v>0.26</c:v>
                </c:pt>
                <c:pt idx="4943">
                  <c:v>0.3</c:v>
                </c:pt>
                <c:pt idx="4944">
                  <c:v>0.32</c:v>
                </c:pt>
                <c:pt idx="4945">
                  <c:v>0.32</c:v>
                </c:pt>
                <c:pt idx="4946">
                  <c:v>0.34</c:v>
                </c:pt>
                <c:pt idx="4947">
                  <c:v>0.39</c:v>
                </c:pt>
                <c:pt idx="4948">
                  <c:v>0.56999999999999995</c:v>
                </c:pt>
                <c:pt idx="4949">
                  <c:v>0.85</c:v>
                </c:pt>
                <c:pt idx="4950">
                  <c:v>0.74</c:v>
                </c:pt>
                <c:pt idx="4951">
                  <c:v>0.71</c:v>
                </c:pt>
                <c:pt idx="4952">
                  <c:v>0.56999999999999995</c:v>
                </c:pt>
                <c:pt idx="4953">
                  <c:v>0.53</c:v>
                </c:pt>
                <c:pt idx="4954">
                  <c:v>0.54</c:v>
                </c:pt>
                <c:pt idx="4955">
                  <c:v>0.56000000000000005</c:v>
                </c:pt>
                <c:pt idx="4956">
                  <c:v>0.55000000000000004</c:v>
                </c:pt>
                <c:pt idx="4957">
                  <c:v>0.22</c:v>
                </c:pt>
                <c:pt idx="4958">
                  <c:v>0.25</c:v>
                </c:pt>
                <c:pt idx="4959">
                  <c:v>0.25</c:v>
                </c:pt>
                <c:pt idx="4960">
                  <c:v>0.25</c:v>
                </c:pt>
                <c:pt idx="4961">
                  <c:v>0.26</c:v>
                </c:pt>
                <c:pt idx="4962">
                  <c:v>0.25</c:v>
                </c:pt>
                <c:pt idx="4963">
                  <c:v>0.28000000000000003</c:v>
                </c:pt>
                <c:pt idx="4964">
                  <c:v>0.53</c:v>
                </c:pt>
                <c:pt idx="4965">
                  <c:v>0.44</c:v>
                </c:pt>
                <c:pt idx="4966">
                  <c:v>0.42</c:v>
                </c:pt>
                <c:pt idx="4967">
                  <c:v>0.4</c:v>
                </c:pt>
                <c:pt idx="4968">
                  <c:v>0.42</c:v>
                </c:pt>
                <c:pt idx="4969">
                  <c:v>0.4</c:v>
                </c:pt>
                <c:pt idx="4970">
                  <c:v>0.38</c:v>
                </c:pt>
                <c:pt idx="4971">
                  <c:v>0.82</c:v>
                </c:pt>
                <c:pt idx="4972">
                  <c:v>1.1499999999999999</c:v>
                </c:pt>
                <c:pt idx="4973">
                  <c:v>1.02</c:v>
                </c:pt>
                <c:pt idx="4974">
                  <c:v>0.66</c:v>
                </c:pt>
                <c:pt idx="4975">
                  <c:v>2.1</c:v>
                </c:pt>
                <c:pt idx="4976">
                  <c:v>0.3</c:v>
                </c:pt>
                <c:pt idx="4977">
                  <c:v>0.28999999999999998</c:v>
                </c:pt>
                <c:pt idx="4978">
                  <c:v>0.27</c:v>
                </c:pt>
                <c:pt idx="4979">
                  <c:v>0.51</c:v>
                </c:pt>
                <c:pt idx="4980">
                  <c:v>0.63</c:v>
                </c:pt>
                <c:pt idx="4981">
                  <c:v>0.76</c:v>
                </c:pt>
                <c:pt idx="4982">
                  <c:v>0.75</c:v>
                </c:pt>
                <c:pt idx="4983">
                  <c:v>0.8</c:v>
                </c:pt>
                <c:pt idx="4984">
                  <c:v>0.69</c:v>
                </c:pt>
                <c:pt idx="4985">
                  <c:v>0.47</c:v>
                </c:pt>
                <c:pt idx="4986">
                  <c:v>0.49</c:v>
                </c:pt>
                <c:pt idx="4987">
                  <c:v>0.5</c:v>
                </c:pt>
                <c:pt idx="4988">
                  <c:v>0.35</c:v>
                </c:pt>
                <c:pt idx="4989">
                  <c:v>0.33</c:v>
                </c:pt>
                <c:pt idx="4990">
                  <c:v>0.35</c:v>
                </c:pt>
                <c:pt idx="4991">
                  <c:v>0.33</c:v>
                </c:pt>
                <c:pt idx="4992">
                  <c:v>0.31</c:v>
                </c:pt>
                <c:pt idx="4993">
                  <c:v>0.33</c:v>
                </c:pt>
                <c:pt idx="4994">
                  <c:v>0.26</c:v>
                </c:pt>
                <c:pt idx="4995">
                  <c:v>0.17</c:v>
                </c:pt>
                <c:pt idx="4996">
                  <c:v>0.17</c:v>
                </c:pt>
                <c:pt idx="4997">
                  <c:v>0.16</c:v>
                </c:pt>
                <c:pt idx="4998">
                  <c:v>0.37</c:v>
                </c:pt>
                <c:pt idx="4999">
                  <c:v>0.54</c:v>
                </c:pt>
                <c:pt idx="5000">
                  <c:v>0.76</c:v>
                </c:pt>
                <c:pt idx="5001">
                  <c:v>0.72</c:v>
                </c:pt>
                <c:pt idx="5002">
                  <c:v>0.73</c:v>
                </c:pt>
                <c:pt idx="5003">
                  <c:v>0.99</c:v>
                </c:pt>
                <c:pt idx="5004">
                  <c:v>0.78</c:v>
                </c:pt>
                <c:pt idx="5005">
                  <c:v>0.57999999999999996</c:v>
                </c:pt>
                <c:pt idx="5006">
                  <c:v>0.64</c:v>
                </c:pt>
                <c:pt idx="5007">
                  <c:v>0.66</c:v>
                </c:pt>
                <c:pt idx="5008">
                  <c:v>0.57999999999999996</c:v>
                </c:pt>
                <c:pt idx="5009">
                  <c:v>0.56000000000000005</c:v>
                </c:pt>
                <c:pt idx="5010">
                  <c:v>0.35</c:v>
                </c:pt>
                <c:pt idx="5011">
                  <c:v>0.24</c:v>
                </c:pt>
                <c:pt idx="5012">
                  <c:v>0.18</c:v>
                </c:pt>
                <c:pt idx="5013">
                  <c:v>0.15</c:v>
                </c:pt>
                <c:pt idx="5014">
                  <c:v>0.17</c:v>
                </c:pt>
                <c:pt idx="5015">
                  <c:v>0.16</c:v>
                </c:pt>
                <c:pt idx="5016">
                  <c:v>0.37</c:v>
                </c:pt>
                <c:pt idx="5017">
                  <c:v>0.31</c:v>
                </c:pt>
                <c:pt idx="5018">
                  <c:v>0.28000000000000003</c:v>
                </c:pt>
                <c:pt idx="5019">
                  <c:v>0.39</c:v>
                </c:pt>
                <c:pt idx="5020">
                  <c:v>0.23</c:v>
                </c:pt>
                <c:pt idx="5021">
                  <c:v>0.67</c:v>
                </c:pt>
                <c:pt idx="5022">
                  <c:v>1.97</c:v>
                </c:pt>
                <c:pt idx="5023">
                  <c:v>1.51</c:v>
                </c:pt>
                <c:pt idx="5024">
                  <c:v>0</c:v>
                </c:pt>
                <c:pt idx="5025">
                  <c:v>1.06</c:v>
                </c:pt>
                <c:pt idx="5026">
                  <c:v>0.74</c:v>
                </c:pt>
                <c:pt idx="5027">
                  <c:v>0.89</c:v>
                </c:pt>
                <c:pt idx="5028">
                  <c:v>0.7</c:v>
                </c:pt>
                <c:pt idx="5029">
                  <c:v>0.93</c:v>
                </c:pt>
                <c:pt idx="5030">
                  <c:v>0.8</c:v>
                </c:pt>
                <c:pt idx="5031">
                  <c:v>0.45</c:v>
                </c:pt>
                <c:pt idx="5032">
                  <c:v>0.41</c:v>
                </c:pt>
                <c:pt idx="5033">
                  <c:v>0.5</c:v>
                </c:pt>
                <c:pt idx="5034">
                  <c:v>0.55000000000000004</c:v>
                </c:pt>
                <c:pt idx="5035">
                  <c:v>0.5</c:v>
                </c:pt>
                <c:pt idx="5036">
                  <c:v>0.51</c:v>
                </c:pt>
                <c:pt idx="5037">
                  <c:v>0.47</c:v>
                </c:pt>
                <c:pt idx="5038">
                  <c:v>0.45</c:v>
                </c:pt>
                <c:pt idx="5039">
                  <c:v>0.44</c:v>
                </c:pt>
                <c:pt idx="5040">
                  <c:v>0.43</c:v>
                </c:pt>
                <c:pt idx="5041">
                  <c:v>0.47</c:v>
                </c:pt>
                <c:pt idx="5042">
                  <c:v>0.45</c:v>
                </c:pt>
                <c:pt idx="5043">
                  <c:v>0.45</c:v>
                </c:pt>
                <c:pt idx="5044">
                  <c:v>0.28999999999999998</c:v>
                </c:pt>
                <c:pt idx="5045">
                  <c:v>0.28000000000000003</c:v>
                </c:pt>
                <c:pt idx="5046">
                  <c:v>0.32</c:v>
                </c:pt>
                <c:pt idx="5047">
                  <c:v>0.43</c:v>
                </c:pt>
                <c:pt idx="5048">
                  <c:v>0.41</c:v>
                </c:pt>
                <c:pt idx="5049">
                  <c:v>0.36</c:v>
                </c:pt>
                <c:pt idx="5050">
                  <c:v>0.3</c:v>
                </c:pt>
                <c:pt idx="5051">
                  <c:v>0.43</c:v>
                </c:pt>
                <c:pt idx="5052">
                  <c:v>0.45</c:v>
                </c:pt>
                <c:pt idx="5053">
                  <c:v>0.36</c:v>
                </c:pt>
                <c:pt idx="5054">
                  <c:v>0.32</c:v>
                </c:pt>
                <c:pt idx="5055">
                  <c:v>0.32</c:v>
                </c:pt>
                <c:pt idx="5056">
                  <c:v>0.26</c:v>
                </c:pt>
                <c:pt idx="5057">
                  <c:v>0.22</c:v>
                </c:pt>
                <c:pt idx="5058">
                  <c:v>0.22</c:v>
                </c:pt>
                <c:pt idx="5059">
                  <c:v>0.24</c:v>
                </c:pt>
                <c:pt idx="5060">
                  <c:v>0.2</c:v>
                </c:pt>
                <c:pt idx="5061">
                  <c:v>0.21</c:v>
                </c:pt>
                <c:pt idx="5062">
                  <c:v>0.22</c:v>
                </c:pt>
                <c:pt idx="5063">
                  <c:v>0.25</c:v>
                </c:pt>
                <c:pt idx="5064">
                  <c:v>0.25</c:v>
                </c:pt>
                <c:pt idx="5065">
                  <c:v>0.2</c:v>
                </c:pt>
                <c:pt idx="5066">
                  <c:v>0.17</c:v>
                </c:pt>
                <c:pt idx="5067">
                  <c:v>0.4</c:v>
                </c:pt>
                <c:pt idx="5068">
                  <c:v>0.31</c:v>
                </c:pt>
                <c:pt idx="5069">
                  <c:v>0.35</c:v>
                </c:pt>
                <c:pt idx="5070">
                  <c:v>0.24</c:v>
                </c:pt>
                <c:pt idx="5071">
                  <c:v>0.24</c:v>
                </c:pt>
                <c:pt idx="5072">
                  <c:v>0.38</c:v>
                </c:pt>
                <c:pt idx="5073">
                  <c:v>0.8</c:v>
                </c:pt>
                <c:pt idx="5074">
                  <c:v>0.59</c:v>
                </c:pt>
                <c:pt idx="5075">
                  <c:v>0.48</c:v>
                </c:pt>
                <c:pt idx="5076">
                  <c:v>0.48</c:v>
                </c:pt>
                <c:pt idx="5077">
                  <c:v>0.43</c:v>
                </c:pt>
                <c:pt idx="5078">
                  <c:v>0.47</c:v>
                </c:pt>
                <c:pt idx="5079">
                  <c:v>0.43</c:v>
                </c:pt>
                <c:pt idx="5080">
                  <c:v>0.37</c:v>
                </c:pt>
                <c:pt idx="5081">
                  <c:v>0.38</c:v>
                </c:pt>
                <c:pt idx="5082">
                  <c:v>0.35</c:v>
                </c:pt>
                <c:pt idx="5083">
                  <c:v>0.34</c:v>
                </c:pt>
                <c:pt idx="5084">
                  <c:v>0.34</c:v>
                </c:pt>
                <c:pt idx="5085">
                  <c:v>0.24</c:v>
                </c:pt>
                <c:pt idx="5086">
                  <c:v>0.21</c:v>
                </c:pt>
                <c:pt idx="5087">
                  <c:v>0.2</c:v>
                </c:pt>
                <c:pt idx="5088">
                  <c:v>0.2</c:v>
                </c:pt>
                <c:pt idx="5089">
                  <c:v>0.2</c:v>
                </c:pt>
                <c:pt idx="5090">
                  <c:v>0.12</c:v>
                </c:pt>
                <c:pt idx="5091">
                  <c:v>0.14000000000000001</c:v>
                </c:pt>
                <c:pt idx="5092">
                  <c:v>0.1</c:v>
                </c:pt>
                <c:pt idx="5093">
                  <c:v>0.17</c:v>
                </c:pt>
                <c:pt idx="5094">
                  <c:v>7.0000000000000007E-2</c:v>
                </c:pt>
                <c:pt idx="5095">
                  <c:v>0.42</c:v>
                </c:pt>
                <c:pt idx="5096">
                  <c:v>0.76</c:v>
                </c:pt>
                <c:pt idx="5097">
                  <c:v>0.15</c:v>
                </c:pt>
                <c:pt idx="5098">
                  <c:v>0.22</c:v>
                </c:pt>
                <c:pt idx="5099">
                  <c:v>0.56999999999999995</c:v>
                </c:pt>
                <c:pt idx="5100">
                  <c:v>0.81</c:v>
                </c:pt>
                <c:pt idx="5101">
                  <c:v>1</c:v>
                </c:pt>
                <c:pt idx="5102">
                  <c:v>1.1599999999999999</c:v>
                </c:pt>
                <c:pt idx="5103">
                  <c:v>1.18</c:v>
                </c:pt>
                <c:pt idx="5104">
                  <c:v>1.4</c:v>
                </c:pt>
                <c:pt idx="5105">
                  <c:v>1.17</c:v>
                </c:pt>
                <c:pt idx="5106">
                  <c:v>1.4</c:v>
                </c:pt>
                <c:pt idx="5107">
                  <c:v>1.21</c:v>
                </c:pt>
                <c:pt idx="5108">
                  <c:v>1.05</c:v>
                </c:pt>
                <c:pt idx="5109">
                  <c:v>0.38</c:v>
                </c:pt>
                <c:pt idx="5110">
                  <c:v>0.42</c:v>
                </c:pt>
                <c:pt idx="5111">
                  <c:v>0.34</c:v>
                </c:pt>
                <c:pt idx="5112">
                  <c:v>0.36</c:v>
                </c:pt>
                <c:pt idx="5113">
                  <c:v>0.34</c:v>
                </c:pt>
                <c:pt idx="5114">
                  <c:v>0.31</c:v>
                </c:pt>
                <c:pt idx="5115">
                  <c:v>0.24</c:v>
                </c:pt>
                <c:pt idx="5116">
                  <c:v>0.28000000000000003</c:v>
                </c:pt>
                <c:pt idx="5117">
                  <c:v>0.28000000000000003</c:v>
                </c:pt>
                <c:pt idx="5118">
                  <c:v>0.3</c:v>
                </c:pt>
                <c:pt idx="5119">
                  <c:v>0.48</c:v>
                </c:pt>
                <c:pt idx="5120">
                  <c:v>0.56999999999999995</c:v>
                </c:pt>
                <c:pt idx="5121">
                  <c:v>0.7</c:v>
                </c:pt>
                <c:pt idx="5122">
                  <c:v>0.48</c:v>
                </c:pt>
                <c:pt idx="5123">
                  <c:v>0.5</c:v>
                </c:pt>
                <c:pt idx="5124">
                  <c:v>0.55000000000000004</c:v>
                </c:pt>
                <c:pt idx="5125">
                  <c:v>0.6</c:v>
                </c:pt>
                <c:pt idx="5126">
                  <c:v>0.62</c:v>
                </c:pt>
                <c:pt idx="5127">
                  <c:v>0.66</c:v>
                </c:pt>
                <c:pt idx="5128">
                  <c:v>0.69</c:v>
                </c:pt>
                <c:pt idx="5129">
                  <c:v>0.67</c:v>
                </c:pt>
                <c:pt idx="5130">
                  <c:v>0.66</c:v>
                </c:pt>
                <c:pt idx="5131">
                  <c:v>0.61</c:v>
                </c:pt>
                <c:pt idx="5132">
                  <c:v>0.52</c:v>
                </c:pt>
                <c:pt idx="5133">
                  <c:v>0.59</c:v>
                </c:pt>
                <c:pt idx="5134">
                  <c:v>0.47</c:v>
                </c:pt>
                <c:pt idx="5135">
                  <c:v>0.39</c:v>
                </c:pt>
                <c:pt idx="5136">
                  <c:v>0.64</c:v>
                </c:pt>
                <c:pt idx="5137">
                  <c:v>0.84</c:v>
                </c:pt>
                <c:pt idx="5138">
                  <c:v>1</c:v>
                </c:pt>
                <c:pt idx="5139">
                  <c:v>0.94</c:v>
                </c:pt>
                <c:pt idx="5140">
                  <c:v>0.57999999999999996</c:v>
                </c:pt>
                <c:pt idx="5141">
                  <c:v>0.35</c:v>
                </c:pt>
                <c:pt idx="5142">
                  <c:v>0.3</c:v>
                </c:pt>
                <c:pt idx="5143">
                  <c:v>0.34</c:v>
                </c:pt>
                <c:pt idx="5144">
                  <c:v>0.48</c:v>
                </c:pt>
                <c:pt idx="5145">
                  <c:v>0.54</c:v>
                </c:pt>
                <c:pt idx="5146">
                  <c:v>0.61</c:v>
                </c:pt>
                <c:pt idx="5147">
                  <c:v>0.57999999999999996</c:v>
                </c:pt>
                <c:pt idx="5148">
                  <c:v>0.63</c:v>
                </c:pt>
                <c:pt idx="5149">
                  <c:v>0.74</c:v>
                </c:pt>
                <c:pt idx="5150">
                  <c:v>0.4</c:v>
                </c:pt>
                <c:pt idx="5151">
                  <c:v>0.41</c:v>
                </c:pt>
                <c:pt idx="5152">
                  <c:v>0.43</c:v>
                </c:pt>
                <c:pt idx="5153">
                  <c:v>0.35</c:v>
                </c:pt>
                <c:pt idx="5154">
                  <c:v>0.78</c:v>
                </c:pt>
                <c:pt idx="5155">
                  <c:v>0.77</c:v>
                </c:pt>
                <c:pt idx="5156">
                  <c:v>0.12</c:v>
                </c:pt>
                <c:pt idx="5157">
                  <c:v>0.06</c:v>
                </c:pt>
                <c:pt idx="5158">
                  <c:v>0.09</c:v>
                </c:pt>
                <c:pt idx="5159">
                  <c:v>0.06</c:v>
                </c:pt>
                <c:pt idx="5160">
                  <c:v>0.08</c:v>
                </c:pt>
                <c:pt idx="5161">
                  <c:v>0.1</c:v>
                </c:pt>
                <c:pt idx="5162">
                  <c:v>0.09</c:v>
                </c:pt>
                <c:pt idx="5163">
                  <c:v>0.24</c:v>
                </c:pt>
                <c:pt idx="5164">
                  <c:v>0.26</c:v>
                </c:pt>
                <c:pt idx="5165">
                  <c:v>0.53</c:v>
                </c:pt>
                <c:pt idx="5166">
                  <c:v>0.71</c:v>
                </c:pt>
                <c:pt idx="5167">
                  <c:v>0.7</c:v>
                </c:pt>
                <c:pt idx="5168">
                  <c:v>0.64</c:v>
                </c:pt>
                <c:pt idx="5169">
                  <c:v>0.75</c:v>
                </c:pt>
                <c:pt idx="5170">
                  <c:v>0.8</c:v>
                </c:pt>
                <c:pt idx="5171">
                  <c:v>0.74</c:v>
                </c:pt>
                <c:pt idx="5172">
                  <c:v>0.82</c:v>
                </c:pt>
                <c:pt idx="5173">
                  <c:v>0.84</c:v>
                </c:pt>
                <c:pt idx="5174">
                  <c:v>0.8</c:v>
                </c:pt>
                <c:pt idx="5175">
                  <c:v>0.9</c:v>
                </c:pt>
                <c:pt idx="5176">
                  <c:v>0.88</c:v>
                </c:pt>
                <c:pt idx="5177">
                  <c:v>0.7</c:v>
                </c:pt>
                <c:pt idx="5178">
                  <c:v>0.7</c:v>
                </c:pt>
                <c:pt idx="5179">
                  <c:v>0.62</c:v>
                </c:pt>
                <c:pt idx="5180">
                  <c:v>0.55000000000000004</c:v>
                </c:pt>
                <c:pt idx="5181">
                  <c:v>0.5</c:v>
                </c:pt>
                <c:pt idx="5182">
                  <c:v>0.44</c:v>
                </c:pt>
                <c:pt idx="5183">
                  <c:v>0.41</c:v>
                </c:pt>
                <c:pt idx="5184">
                  <c:v>0.45</c:v>
                </c:pt>
                <c:pt idx="5185">
                  <c:v>0.52</c:v>
                </c:pt>
                <c:pt idx="5186">
                  <c:v>0.51</c:v>
                </c:pt>
                <c:pt idx="5187">
                  <c:v>0.49</c:v>
                </c:pt>
                <c:pt idx="5188">
                  <c:v>0.15</c:v>
                </c:pt>
                <c:pt idx="5189">
                  <c:v>0.2</c:v>
                </c:pt>
                <c:pt idx="5190">
                  <c:v>0.64</c:v>
                </c:pt>
                <c:pt idx="5191">
                  <c:v>0.48</c:v>
                </c:pt>
                <c:pt idx="5192">
                  <c:v>0.56000000000000005</c:v>
                </c:pt>
                <c:pt idx="5193">
                  <c:v>0.64</c:v>
                </c:pt>
                <c:pt idx="5194">
                  <c:v>0.62</c:v>
                </c:pt>
                <c:pt idx="5195">
                  <c:v>0.64</c:v>
                </c:pt>
                <c:pt idx="5196">
                  <c:v>0.56999999999999995</c:v>
                </c:pt>
                <c:pt idx="5197">
                  <c:v>0.67</c:v>
                </c:pt>
                <c:pt idx="5198">
                  <c:v>0.56999999999999995</c:v>
                </c:pt>
                <c:pt idx="5199">
                  <c:v>0.61</c:v>
                </c:pt>
                <c:pt idx="5200">
                  <c:v>0.47</c:v>
                </c:pt>
                <c:pt idx="5201">
                  <c:v>0.43</c:v>
                </c:pt>
                <c:pt idx="5202">
                  <c:v>0.46</c:v>
                </c:pt>
                <c:pt idx="5203">
                  <c:v>0.47</c:v>
                </c:pt>
                <c:pt idx="5204">
                  <c:v>0.41</c:v>
                </c:pt>
                <c:pt idx="5205">
                  <c:v>0.36</c:v>
                </c:pt>
                <c:pt idx="5206">
                  <c:v>0.46</c:v>
                </c:pt>
                <c:pt idx="5207">
                  <c:v>0.48</c:v>
                </c:pt>
                <c:pt idx="5208">
                  <c:v>0.39</c:v>
                </c:pt>
                <c:pt idx="5209">
                  <c:v>0.27</c:v>
                </c:pt>
                <c:pt idx="5210">
                  <c:v>0.25</c:v>
                </c:pt>
                <c:pt idx="5211">
                  <c:v>0.18</c:v>
                </c:pt>
                <c:pt idx="5212">
                  <c:v>0.48</c:v>
                </c:pt>
                <c:pt idx="5213">
                  <c:v>0.15</c:v>
                </c:pt>
                <c:pt idx="5214">
                  <c:v>0.49</c:v>
                </c:pt>
                <c:pt idx="5215">
                  <c:v>0.39</c:v>
                </c:pt>
                <c:pt idx="5216">
                  <c:v>0.59</c:v>
                </c:pt>
                <c:pt idx="5217">
                  <c:v>0.34</c:v>
                </c:pt>
                <c:pt idx="5218">
                  <c:v>0.6</c:v>
                </c:pt>
                <c:pt idx="5219">
                  <c:v>0.2</c:v>
                </c:pt>
                <c:pt idx="5220">
                  <c:v>0.44</c:v>
                </c:pt>
                <c:pt idx="5221">
                  <c:v>0.57999999999999996</c:v>
                </c:pt>
                <c:pt idx="5222">
                  <c:v>0.48</c:v>
                </c:pt>
                <c:pt idx="5223">
                  <c:v>0.52</c:v>
                </c:pt>
                <c:pt idx="5224">
                  <c:v>0.52</c:v>
                </c:pt>
                <c:pt idx="5225">
                  <c:v>0.38</c:v>
                </c:pt>
                <c:pt idx="5226">
                  <c:v>0.33</c:v>
                </c:pt>
                <c:pt idx="5227">
                  <c:v>0.31</c:v>
                </c:pt>
                <c:pt idx="5228">
                  <c:v>0.42</c:v>
                </c:pt>
                <c:pt idx="5229">
                  <c:v>0.44</c:v>
                </c:pt>
                <c:pt idx="5230">
                  <c:v>0.66</c:v>
                </c:pt>
                <c:pt idx="5231">
                  <c:v>0.44</c:v>
                </c:pt>
                <c:pt idx="5232">
                  <c:v>0.1</c:v>
                </c:pt>
                <c:pt idx="5233">
                  <c:v>0</c:v>
                </c:pt>
                <c:pt idx="5234">
                  <c:v>0</c:v>
                </c:pt>
                <c:pt idx="5235">
                  <c:v>0.89</c:v>
                </c:pt>
                <c:pt idx="5236">
                  <c:v>0.8</c:v>
                </c:pt>
                <c:pt idx="5237">
                  <c:v>0.68</c:v>
                </c:pt>
                <c:pt idx="5238">
                  <c:v>0.48</c:v>
                </c:pt>
                <c:pt idx="5239">
                  <c:v>0.52</c:v>
                </c:pt>
                <c:pt idx="5240">
                  <c:v>0.52</c:v>
                </c:pt>
                <c:pt idx="5241">
                  <c:v>0.55000000000000004</c:v>
                </c:pt>
                <c:pt idx="5244">
                  <c:v>0.25</c:v>
                </c:pt>
                <c:pt idx="5245">
                  <c:v>0.28999999999999998</c:v>
                </c:pt>
                <c:pt idx="5246">
                  <c:v>0.35</c:v>
                </c:pt>
                <c:pt idx="5247">
                  <c:v>0.34</c:v>
                </c:pt>
                <c:pt idx="5248">
                  <c:v>0.3</c:v>
                </c:pt>
                <c:pt idx="5249">
                  <c:v>0.28999999999999998</c:v>
                </c:pt>
                <c:pt idx="5250">
                  <c:v>0.3</c:v>
                </c:pt>
                <c:pt idx="5251">
                  <c:v>0.31</c:v>
                </c:pt>
                <c:pt idx="5252">
                  <c:v>0.32</c:v>
                </c:pt>
                <c:pt idx="5253">
                  <c:v>0.27</c:v>
                </c:pt>
                <c:pt idx="5254">
                  <c:v>0.26</c:v>
                </c:pt>
                <c:pt idx="5255">
                  <c:v>0.21</c:v>
                </c:pt>
                <c:pt idx="5256">
                  <c:v>7.0000000000000007E-2</c:v>
                </c:pt>
                <c:pt idx="5257">
                  <c:v>0.03</c:v>
                </c:pt>
                <c:pt idx="5258">
                  <c:v>0.33</c:v>
                </c:pt>
                <c:pt idx="5259">
                  <c:v>1.43</c:v>
                </c:pt>
                <c:pt idx="5260">
                  <c:v>0.48</c:v>
                </c:pt>
                <c:pt idx="5261">
                  <c:v>0.3</c:v>
                </c:pt>
                <c:pt idx="5262">
                  <c:v>0.34</c:v>
                </c:pt>
                <c:pt idx="5263">
                  <c:v>0.39</c:v>
                </c:pt>
                <c:pt idx="5264">
                  <c:v>0.41</c:v>
                </c:pt>
                <c:pt idx="5265">
                  <c:v>0.32</c:v>
                </c:pt>
                <c:pt idx="5266">
                  <c:v>0.27</c:v>
                </c:pt>
                <c:pt idx="5267">
                  <c:v>0.28999999999999998</c:v>
                </c:pt>
                <c:pt idx="5268">
                  <c:v>0.3</c:v>
                </c:pt>
                <c:pt idx="5269">
                  <c:v>0.32</c:v>
                </c:pt>
                <c:pt idx="5270">
                  <c:v>0.31</c:v>
                </c:pt>
                <c:pt idx="5271">
                  <c:v>0.36</c:v>
                </c:pt>
                <c:pt idx="5272">
                  <c:v>0.33</c:v>
                </c:pt>
                <c:pt idx="5273">
                  <c:v>0.34</c:v>
                </c:pt>
                <c:pt idx="5274">
                  <c:v>0.4</c:v>
                </c:pt>
                <c:pt idx="5275">
                  <c:v>0.26</c:v>
                </c:pt>
                <c:pt idx="5276">
                  <c:v>0.21</c:v>
                </c:pt>
                <c:pt idx="5277">
                  <c:v>0.21</c:v>
                </c:pt>
                <c:pt idx="5278">
                  <c:v>0.15</c:v>
                </c:pt>
                <c:pt idx="5279">
                  <c:v>0.1</c:v>
                </c:pt>
                <c:pt idx="5280">
                  <c:v>0.24</c:v>
                </c:pt>
                <c:pt idx="5281">
                  <c:v>0.17</c:v>
                </c:pt>
                <c:pt idx="5282">
                  <c:v>0.28000000000000003</c:v>
                </c:pt>
                <c:pt idx="5283">
                  <c:v>0.92</c:v>
                </c:pt>
                <c:pt idx="5284">
                  <c:v>0.51</c:v>
                </c:pt>
                <c:pt idx="5285">
                  <c:v>0.52</c:v>
                </c:pt>
                <c:pt idx="5286">
                  <c:v>0.45</c:v>
                </c:pt>
                <c:pt idx="5287">
                  <c:v>0.42</c:v>
                </c:pt>
                <c:pt idx="5288">
                  <c:v>0.37</c:v>
                </c:pt>
                <c:pt idx="5289">
                  <c:v>0.4</c:v>
                </c:pt>
                <c:pt idx="5290">
                  <c:v>0.42</c:v>
                </c:pt>
                <c:pt idx="5291">
                  <c:v>0.46</c:v>
                </c:pt>
                <c:pt idx="5292">
                  <c:v>0.53</c:v>
                </c:pt>
                <c:pt idx="5293">
                  <c:v>0.46</c:v>
                </c:pt>
                <c:pt idx="5294">
                  <c:v>0.51</c:v>
                </c:pt>
                <c:pt idx="5295">
                  <c:v>0.53</c:v>
                </c:pt>
                <c:pt idx="5296">
                  <c:v>0.49</c:v>
                </c:pt>
                <c:pt idx="5297">
                  <c:v>0.44</c:v>
                </c:pt>
                <c:pt idx="5298">
                  <c:v>0.33</c:v>
                </c:pt>
                <c:pt idx="5299">
                  <c:v>0.24</c:v>
                </c:pt>
                <c:pt idx="5300">
                  <c:v>0.37</c:v>
                </c:pt>
                <c:pt idx="5301">
                  <c:v>0.27</c:v>
                </c:pt>
                <c:pt idx="5302">
                  <c:v>0.19</c:v>
                </c:pt>
                <c:pt idx="5303">
                  <c:v>0.21</c:v>
                </c:pt>
                <c:pt idx="5304">
                  <c:v>0.14000000000000001</c:v>
                </c:pt>
                <c:pt idx="5305">
                  <c:v>0.4</c:v>
                </c:pt>
                <c:pt idx="5306">
                  <c:v>0.39</c:v>
                </c:pt>
                <c:pt idx="5307">
                  <c:v>0.67</c:v>
                </c:pt>
                <c:pt idx="5308">
                  <c:v>0.34</c:v>
                </c:pt>
                <c:pt idx="5309">
                  <c:v>1.02</c:v>
                </c:pt>
                <c:pt idx="5310">
                  <c:v>0.25</c:v>
                </c:pt>
                <c:pt idx="5311">
                  <c:v>0.32</c:v>
                </c:pt>
                <c:pt idx="5312">
                  <c:v>0.22</c:v>
                </c:pt>
                <c:pt idx="5313">
                  <c:v>0.35</c:v>
                </c:pt>
                <c:pt idx="5314">
                  <c:v>0.42</c:v>
                </c:pt>
                <c:pt idx="5315">
                  <c:v>0.49</c:v>
                </c:pt>
                <c:pt idx="5316">
                  <c:v>0.5</c:v>
                </c:pt>
                <c:pt idx="5317">
                  <c:v>0.49</c:v>
                </c:pt>
                <c:pt idx="5318">
                  <c:v>0.25</c:v>
                </c:pt>
                <c:pt idx="5319">
                  <c:v>0.36</c:v>
                </c:pt>
                <c:pt idx="5320">
                  <c:v>0.22</c:v>
                </c:pt>
                <c:pt idx="5321">
                  <c:v>0.2</c:v>
                </c:pt>
                <c:pt idx="5322">
                  <c:v>0.21</c:v>
                </c:pt>
                <c:pt idx="5323">
                  <c:v>0.22</c:v>
                </c:pt>
                <c:pt idx="5324">
                  <c:v>0.18</c:v>
                </c:pt>
                <c:pt idx="5325">
                  <c:v>0.48</c:v>
                </c:pt>
                <c:pt idx="5326">
                  <c:v>1.77</c:v>
                </c:pt>
                <c:pt idx="5327">
                  <c:v>0.41</c:v>
                </c:pt>
                <c:pt idx="5328">
                  <c:v>0.37</c:v>
                </c:pt>
                <c:pt idx="5329">
                  <c:v>0.56999999999999995</c:v>
                </c:pt>
                <c:pt idx="5330">
                  <c:v>0.54</c:v>
                </c:pt>
                <c:pt idx="5331">
                  <c:v>0.34</c:v>
                </c:pt>
                <c:pt idx="5332">
                  <c:v>0.35</c:v>
                </c:pt>
                <c:pt idx="5333">
                  <c:v>0.49</c:v>
                </c:pt>
                <c:pt idx="5334">
                  <c:v>0.64</c:v>
                </c:pt>
                <c:pt idx="5335">
                  <c:v>0.24</c:v>
                </c:pt>
                <c:pt idx="5336">
                  <c:v>0.32</c:v>
                </c:pt>
                <c:pt idx="5337">
                  <c:v>0.28000000000000003</c:v>
                </c:pt>
                <c:pt idx="5338">
                  <c:v>0.24</c:v>
                </c:pt>
                <c:pt idx="5339">
                  <c:v>0.13</c:v>
                </c:pt>
                <c:pt idx="5340">
                  <c:v>0.11</c:v>
                </c:pt>
                <c:pt idx="5341">
                  <c:v>0.17</c:v>
                </c:pt>
                <c:pt idx="5342">
                  <c:v>0.98</c:v>
                </c:pt>
                <c:pt idx="5343">
                  <c:v>0.74</c:v>
                </c:pt>
                <c:pt idx="5344">
                  <c:v>0.75</c:v>
                </c:pt>
                <c:pt idx="5345">
                  <c:v>1.32</c:v>
                </c:pt>
                <c:pt idx="5346">
                  <c:v>1.71</c:v>
                </c:pt>
                <c:pt idx="5347">
                  <c:v>1.95</c:v>
                </c:pt>
                <c:pt idx="5348">
                  <c:v>1.94</c:v>
                </c:pt>
                <c:pt idx="5349">
                  <c:v>1.9</c:v>
                </c:pt>
                <c:pt idx="5350">
                  <c:v>0.48</c:v>
                </c:pt>
                <c:pt idx="5351">
                  <c:v>0.49</c:v>
                </c:pt>
                <c:pt idx="5352">
                  <c:v>2.31</c:v>
                </c:pt>
                <c:pt idx="5353">
                  <c:v>0.56999999999999995</c:v>
                </c:pt>
                <c:pt idx="5354">
                  <c:v>0.5</c:v>
                </c:pt>
                <c:pt idx="5355">
                  <c:v>0.56000000000000005</c:v>
                </c:pt>
                <c:pt idx="5356">
                  <c:v>0.56000000000000005</c:v>
                </c:pt>
                <c:pt idx="5357">
                  <c:v>0.56000000000000005</c:v>
                </c:pt>
                <c:pt idx="5358">
                  <c:v>0.48</c:v>
                </c:pt>
                <c:pt idx="5359">
                  <c:v>0.45</c:v>
                </c:pt>
                <c:pt idx="5360">
                  <c:v>0.44</c:v>
                </c:pt>
                <c:pt idx="5361">
                  <c:v>0.49</c:v>
                </c:pt>
                <c:pt idx="5362">
                  <c:v>0.49</c:v>
                </c:pt>
                <c:pt idx="5363">
                  <c:v>0.56000000000000005</c:v>
                </c:pt>
                <c:pt idx="5364">
                  <c:v>0.52</c:v>
                </c:pt>
                <c:pt idx="5365">
                  <c:v>0.53</c:v>
                </c:pt>
                <c:pt idx="5366">
                  <c:v>0.6</c:v>
                </c:pt>
                <c:pt idx="5367">
                  <c:v>0.42</c:v>
                </c:pt>
                <c:pt idx="5368">
                  <c:v>0.34</c:v>
                </c:pt>
                <c:pt idx="5369">
                  <c:v>0.38</c:v>
                </c:pt>
                <c:pt idx="5370">
                  <c:v>0.46</c:v>
                </c:pt>
                <c:pt idx="5371">
                  <c:v>0.27</c:v>
                </c:pt>
                <c:pt idx="5372">
                  <c:v>0.31</c:v>
                </c:pt>
                <c:pt idx="5373">
                  <c:v>0.3</c:v>
                </c:pt>
                <c:pt idx="5374">
                  <c:v>0.35</c:v>
                </c:pt>
                <c:pt idx="5375">
                  <c:v>0.34</c:v>
                </c:pt>
                <c:pt idx="5376">
                  <c:v>0.96</c:v>
                </c:pt>
                <c:pt idx="5377">
                  <c:v>0.51</c:v>
                </c:pt>
                <c:pt idx="5378">
                  <c:v>0.37</c:v>
                </c:pt>
                <c:pt idx="5379">
                  <c:v>0.33</c:v>
                </c:pt>
                <c:pt idx="5380">
                  <c:v>0.36</c:v>
                </c:pt>
                <c:pt idx="5381">
                  <c:v>0.27</c:v>
                </c:pt>
                <c:pt idx="5382">
                  <c:v>0.37</c:v>
                </c:pt>
                <c:pt idx="5383">
                  <c:v>0.41</c:v>
                </c:pt>
                <c:pt idx="5384">
                  <c:v>0.38</c:v>
                </c:pt>
                <c:pt idx="5385">
                  <c:v>0.39</c:v>
                </c:pt>
                <c:pt idx="5386">
                  <c:v>0.38</c:v>
                </c:pt>
                <c:pt idx="5387">
                  <c:v>0.44</c:v>
                </c:pt>
                <c:pt idx="5388">
                  <c:v>0.46</c:v>
                </c:pt>
                <c:pt idx="5389">
                  <c:v>0.43</c:v>
                </c:pt>
                <c:pt idx="5390">
                  <c:v>0.36</c:v>
                </c:pt>
                <c:pt idx="5391">
                  <c:v>0.32</c:v>
                </c:pt>
                <c:pt idx="5392">
                  <c:v>0.31</c:v>
                </c:pt>
                <c:pt idx="5393">
                  <c:v>0.3</c:v>
                </c:pt>
                <c:pt idx="5394">
                  <c:v>0.33</c:v>
                </c:pt>
                <c:pt idx="5395">
                  <c:v>0.32</c:v>
                </c:pt>
                <c:pt idx="5396">
                  <c:v>0.28000000000000003</c:v>
                </c:pt>
                <c:pt idx="5397">
                  <c:v>0.39</c:v>
                </c:pt>
                <c:pt idx="5398">
                  <c:v>0.34</c:v>
                </c:pt>
                <c:pt idx="5399">
                  <c:v>0.28000000000000003</c:v>
                </c:pt>
                <c:pt idx="5400">
                  <c:v>0.39</c:v>
                </c:pt>
                <c:pt idx="5401">
                  <c:v>0.53</c:v>
                </c:pt>
                <c:pt idx="5402">
                  <c:v>0.56999999999999995</c:v>
                </c:pt>
                <c:pt idx="5403">
                  <c:v>0.54</c:v>
                </c:pt>
                <c:pt idx="5404">
                  <c:v>0.43</c:v>
                </c:pt>
                <c:pt idx="5405">
                  <c:v>0.47</c:v>
                </c:pt>
                <c:pt idx="5406">
                  <c:v>0.41</c:v>
                </c:pt>
                <c:pt idx="5407">
                  <c:v>0.35</c:v>
                </c:pt>
                <c:pt idx="5408">
                  <c:v>0.28999999999999998</c:v>
                </c:pt>
                <c:pt idx="5409">
                  <c:v>0.2</c:v>
                </c:pt>
                <c:pt idx="5410">
                  <c:v>0.19</c:v>
                </c:pt>
                <c:pt idx="5411">
                  <c:v>0.11</c:v>
                </c:pt>
                <c:pt idx="5412">
                  <c:v>0.16</c:v>
                </c:pt>
                <c:pt idx="5413">
                  <c:v>0.15</c:v>
                </c:pt>
                <c:pt idx="5414">
                  <c:v>0.13</c:v>
                </c:pt>
                <c:pt idx="5415">
                  <c:v>0.15</c:v>
                </c:pt>
                <c:pt idx="5416">
                  <c:v>0.21</c:v>
                </c:pt>
                <c:pt idx="5417">
                  <c:v>0.28000000000000003</c:v>
                </c:pt>
                <c:pt idx="5418">
                  <c:v>0.6</c:v>
                </c:pt>
                <c:pt idx="5419">
                  <c:v>0.44</c:v>
                </c:pt>
                <c:pt idx="5420">
                  <c:v>0.39</c:v>
                </c:pt>
                <c:pt idx="5421">
                  <c:v>0.28000000000000003</c:v>
                </c:pt>
                <c:pt idx="5422">
                  <c:v>0.31</c:v>
                </c:pt>
                <c:pt idx="5423">
                  <c:v>0.45</c:v>
                </c:pt>
                <c:pt idx="5424">
                  <c:v>0.46</c:v>
                </c:pt>
                <c:pt idx="5425">
                  <c:v>0.33</c:v>
                </c:pt>
                <c:pt idx="5426">
                  <c:v>0.26</c:v>
                </c:pt>
                <c:pt idx="5427">
                  <c:v>0.23</c:v>
                </c:pt>
                <c:pt idx="5428">
                  <c:v>0.33</c:v>
                </c:pt>
                <c:pt idx="5429">
                  <c:v>0.74</c:v>
                </c:pt>
                <c:pt idx="5430">
                  <c:v>0.38</c:v>
                </c:pt>
                <c:pt idx="5431">
                  <c:v>0.46</c:v>
                </c:pt>
                <c:pt idx="5432">
                  <c:v>0.47</c:v>
                </c:pt>
                <c:pt idx="5433">
                  <c:v>0.47</c:v>
                </c:pt>
                <c:pt idx="5434">
                  <c:v>0.48</c:v>
                </c:pt>
                <c:pt idx="5435">
                  <c:v>0.51</c:v>
                </c:pt>
                <c:pt idx="5436">
                  <c:v>0.4</c:v>
                </c:pt>
                <c:pt idx="5437">
                  <c:v>0.49</c:v>
                </c:pt>
                <c:pt idx="5438">
                  <c:v>0.54</c:v>
                </c:pt>
                <c:pt idx="5439">
                  <c:v>0.56000000000000005</c:v>
                </c:pt>
                <c:pt idx="5440">
                  <c:v>0.55000000000000004</c:v>
                </c:pt>
                <c:pt idx="5441">
                  <c:v>0.59</c:v>
                </c:pt>
                <c:pt idx="5442">
                  <c:v>0.52</c:v>
                </c:pt>
                <c:pt idx="5443">
                  <c:v>0.51</c:v>
                </c:pt>
                <c:pt idx="5444">
                  <c:v>0.48</c:v>
                </c:pt>
                <c:pt idx="5445">
                  <c:v>0.48</c:v>
                </c:pt>
                <c:pt idx="5446">
                  <c:v>0.42</c:v>
                </c:pt>
                <c:pt idx="5447">
                  <c:v>0.46</c:v>
                </c:pt>
                <c:pt idx="5448">
                  <c:v>0.48</c:v>
                </c:pt>
                <c:pt idx="5449">
                  <c:v>0.41</c:v>
                </c:pt>
                <c:pt idx="5450">
                  <c:v>0.48</c:v>
                </c:pt>
                <c:pt idx="5451">
                  <c:v>0.38</c:v>
                </c:pt>
                <c:pt idx="5452">
                  <c:v>0.37</c:v>
                </c:pt>
                <c:pt idx="5453">
                  <c:v>0.52</c:v>
                </c:pt>
                <c:pt idx="5454">
                  <c:v>0.51</c:v>
                </c:pt>
                <c:pt idx="5455">
                  <c:v>0.53</c:v>
                </c:pt>
                <c:pt idx="5456">
                  <c:v>0.39</c:v>
                </c:pt>
                <c:pt idx="5457">
                  <c:v>0.41</c:v>
                </c:pt>
                <c:pt idx="5458">
                  <c:v>0.4</c:v>
                </c:pt>
                <c:pt idx="5459">
                  <c:v>0.38</c:v>
                </c:pt>
                <c:pt idx="5460">
                  <c:v>0.35</c:v>
                </c:pt>
                <c:pt idx="5461">
                  <c:v>0.36</c:v>
                </c:pt>
                <c:pt idx="5462">
                  <c:v>0.26</c:v>
                </c:pt>
                <c:pt idx="5463">
                  <c:v>0.28000000000000003</c:v>
                </c:pt>
                <c:pt idx="5464">
                  <c:v>0.3</c:v>
                </c:pt>
                <c:pt idx="5465">
                  <c:v>0.32</c:v>
                </c:pt>
                <c:pt idx="5466">
                  <c:v>0.34</c:v>
                </c:pt>
                <c:pt idx="5467">
                  <c:v>0.28999999999999998</c:v>
                </c:pt>
                <c:pt idx="5468">
                  <c:v>0.19</c:v>
                </c:pt>
                <c:pt idx="5469">
                  <c:v>0.28000000000000003</c:v>
                </c:pt>
                <c:pt idx="5470">
                  <c:v>0.28000000000000003</c:v>
                </c:pt>
                <c:pt idx="5471">
                  <c:v>0.28000000000000003</c:v>
                </c:pt>
                <c:pt idx="5472">
                  <c:v>0.27</c:v>
                </c:pt>
                <c:pt idx="5473">
                  <c:v>0.22</c:v>
                </c:pt>
                <c:pt idx="5474">
                  <c:v>0.28999999999999998</c:v>
                </c:pt>
                <c:pt idx="5475">
                  <c:v>0.19</c:v>
                </c:pt>
                <c:pt idx="5476">
                  <c:v>0.45</c:v>
                </c:pt>
                <c:pt idx="5477">
                  <c:v>0.27</c:v>
                </c:pt>
                <c:pt idx="5478">
                  <c:v>0.42</c:v>
                </c:pt>
                <c:pt idx="5479">
                  <c:v>0.28000000000000003</c:v>
                </c:pt>
                <c:pt idx="5480">
                  <c:v>1.29</c:v>
                </c:pt>
                <c:pt idx="5481">
                  <c:v>3.63</c:v>
                </c:pt>
                <c:pt idx="5482">
                  <c:v>1.39</c:v>
                </c:pt>
                <c:pt idx="5483">
                  <c:v>0.33</c:v>
                </c:pt>
                <c:pt idx="5484">
                  <c:v>0.13</c:v>
                </c:pt>
                <c:pt idx="5485">
                  <c:v>0.43</c:v>
                </c:pt>
                <c:pt idx="5486">
                  <c:v>0.93</c:v>
                </c:pt>
                <c:pt idx="5487">
                  <c:v>0.72</c:v>
                </c:pt>
                <c:pt idx="5488">
                  <c:v>0.47</c:v>
                </c:pt>
                <c:pt idx="5489">
                  <c:v>0.41</c:v>
                </c:pt>
                <c:pt idx="5490">
                  <c:v>0.48</c:v>
                </c:pt>
                <c:pt idx="5491">
                  <c:v>0.46</c:v>
                </c:pt>
                <c:pt idx="5492">
                  <c:v>0.45</c:v>
                </c:pt>
                <c:pt idx="5493">
                  <c:v>0.36</c:v>
                </c:pt>
                <c:pt idx="5494">
                  <c:v>0.42</c:v>
                </c:pt>
                <c:pt idx="5495">
                  <c:v>0.36</c:v>
                </c:pt>
                <c:pt idx="5496">
                  <c:v>0.39</c:v>
                </c:pt>
                <c:pt idx="5497">
                  <c:v>0.33</c:v>
                </c:pt>
                <c:pt idx="5498">
                  <c:v>0.44</c:v>
                </c:pt>
                <c:pt idx="5499">
                  <c:v>0.36</c:v>
                </c:pt>
                <c:pt idx="5500">
                  <c:v>0.36</c:v>
                </c:pt>
                <c:pt idx="5501">
                  <c:v>0.39</c:v>
                </c:pt>
                <c:pt idx="5502">
                  <c:v>0.35</c:v>
                </c:pt>
                <c:pt idx="5503">
                  <c:v>0.4</c:v>
                </c:pt>
                <c:pt idx="5504">
                  <c:v>0.33</c:v>
                </c:pt>
                <c:pt idx="5505">
                  <c:v>0.24</c:v>
                </c:pt>
                <c:pt idx="5506">
                  <c:v>0.31</c:v>
                </c:pt>
                <c:pt idx="5507">
                  <c:v>0.27</c:v>
                </c:pt>
                <c:pt idx="5508">
                  <c:v>0.31</c:v>
                </c:pt>
                <c:pt idx="5509">
                  <c:v>0.14000000000000001</c:v>
                </c:pt>
                <c:pt idx="5510">
                  <c:v>0.24</c:v>
                </c:pt>
                <c:pt idx="5511">
                  <c:v>0.28000000000000003</c:v>
                </c:pt>
                <c:pt idx="5512">
                  <c:v>0.23</c:v>
                </c:pt>
                <c:pt idx="5513">
                  <c:v>0.31</c:v>
                </c:pt>
                <c:pt idx="5514">
                  <c:v>0.22</c:v>
                </c:pt>
                <c:pt idx="5515">
                  <c:v>0.56999999999999995</c:v>
                </c:pt>
                <c:pt idx="5516">
                  <c:v>0.62</c:v>
                </c:pt>
                <c:pt idx="5517">
                  <c:v>0.78</c:v>
                </c:pt>
                <c:pt idx="5518">
                  <c:v>0.54</c:v>
                </c:pt>
                <c:pt idx="5519">
                  <c:v>0.51</c:v>
                </c:pt>
                <c:pt idx="5520">
                  <c:v>0.42</c:v>
                </c:pt>
                <c:pt idx="5521">
                  <c:v>0.56999999999999995</c:v>
                </c:pt>
                <c:pt idx="5523">
                  <c:v>0.48</c:v>
                </c:pt>
                <c:pt idx="5524">
                  <c:v>0.42</c:v>
                </c:pt>
                <c:pt idx="5525">
                  <c:v>0.68</c:v>
                </c:pt>
                <c:pt idx="5526">
                  <c:v>0.81</c:v>
                </c:pt>
                <c:pt idx="5527">
                  <c:v>0.69</c:v>
                </c:pt>
                <c:pt idx="5528">
                  <c:v>0.79</c:v>
                </c:pt>
                <c:pt idx="5529">
                  <c:v>0.88</c:v>
                </c:pt>
                <c:pt idx="5530">
                  <c:v>0.63</c:v>
                </c:pt>
                <c:pt idx="5531">
                  <c:v>0.59</c:v>
                </c:pt>
                <c:pt idx="5532">
                  <c:v>0.63</c:v>
                </c:pt>
                <c:pt idx="5533">
                  <c:v>0.69</c:v>
                </c:pt>
                <c:pt idx="5534">
                  <c:v>0.5</c:v>
                </c:pt>
                <c:pt idx="5535">
                  <c:v>0.44</c:v>
                </c:pt>
                <c:pt idx="5536">
                  <c:v>0.45</c:v>
                </c:pt>
                <c:pt idx="5537">
                  <c:v>0.23</c:v>
                </c:pt>
                <c:pt idx="5538">
                  <c:v>0.26</c:v>
                </c:pt>
                <c:pt idx="5539">
                  <c:v>0.23</c:v>
                </c:pt>
                <c:pt idx="5540">
                  <c:v>0.47</c:v>
                </c:pt>
                <c:pt idx="5541">
                  <c:v>0.57999999999999996</c:v>
                </c:pt>
                <c:pt idx="5542">
                  <c:v>0.44</c:v>
                </c:pt>
                <c:pt idx="5543">
                  <c:v>0.43</c:v>
                </c:pt>
                <c:pt idx="5544">
                  <c:v>0.49</c:v>
                </c:pt>
                <c:pt idx="5545">
                  <c:v>0.48</c:v>
                </c:pt>
                <c:pt idx="5546">
                  <c:v>0.44</c:v>
                </c:pt>
                <c:pt idx="5547">
                  <c:v>0.53</c:v>
                </c:pt>
                <c:pt idx="5548">
                  <c:v>0.56999999999999995</c:v>
                </c:pt>
                <c:pt idx="5549">
                  <c:v>0.51</c:v>
                </c:pt>
                <c:pt idx="5550">
                  <c:v>0.78</c:v>
                </c:pt>
                <c:pt idx="5551">
                  <c:v>0.86</c:v>
                </c:pt>
                <c:pt idx="5552">
                  <c:v>0.81</c:v>
                </c:pt>
                <c:pt idx="5553">
                  <c:v>0.74</c:v>
                </c:pt>
                <c:pt idx="5554">
                  <c:v>0.73</c:v>
                </c:pt>
                <c:pt idx="5555">
                  <c:v>0.56999999999999995</c:v>
                </c:pt>
                <c:pt idx="5556">
                  <c:v>0.26</c:v>
                </c:pt>
                <c:pt idx="5557">
                  <c:v>0.53</c:v>
                </c:pt>
                <c:pt idx="5558">
                  <c:v>0.2</c:v>
                </c:pt>
                <c:pt idx="5563">
                  <c:v>0.5</c:v>
                </c:pt>
                <c:pt idx="5564">
                  <c:v>0.7</c:v>
                </c:pt>
                <c:pt idx="5565">
                  <c:v>0.76</c:v>
                </c:pt>
                <c:pt idx="5566">
                  <c:v>0.55000000000000004</c:v>
                </c:pt>
                <c:pt idx="5567">
                  <c:v>0.54</c:v>
                </c:pt>
                <c:pt idx="5568">
                  <c:v>0.38</c:v>
                </c:pt>
                <c:pt idx="5569">
                  <c:v>0.36</c:v>
                </c:pt>
                <c:pt idx="5570">
                  <c:v>0.39</c:v>
                </c:pt>
                <c:pt idx="5571">
                  <c:v>0.41</c:v>
                </c:pt>
                <c:pt idx="5572">
                  <c:v>0.41</c:v>
                </c:pt>
                <c:pt idx="5573">
                  <c:v>0.48</c:v>
                </c:pt>
                <c:pt idx="5574">
                  <c:v>0.61</c:v>
                </c:pt>
                <c:pt idx="5575">
                  <c:v>0.7</c:v>
                </c:pt>
                <c:pt idx="5576">
                  <c:v>0.65</c:v>
                </c:pt>
                <c:pt idx="5577">
                  <c:v>0.6</c:v>
                </c:pt>
                <c:pt idx="5578">
                  <c:v>0.6</c:v>
                </c:pt>
                <c:pt idx="5579">
                  <c:v>0.57999999999999996</c:v>
                </c:pt>
                <c:pt idx="5580">
                  <c:v>0.27</c:v>
                </c:pt>
                <c:pt idx="5581">
                  <c:v>0.31</c:v>
                </c:pt>
                <c:pt idx="5582">
                  <c:v>0.3</c:v>
                </c:pt>
                <c:pt idx="5583">
                  <c:v>0.4</c:v>
                </c:pt>
                <c:pt idx="5584">
                  <c:v>0.36</c:v>
                </c:pt>
                <c:pt idx="5585">
                  <c:v>0.37</c:v>
                </c:pt>
                <c:pt idx="5586">
                  <c:v>0.34</c:v>
                </c:pt>
                <c:pt idx="5587">
                  <c:v>0.36</c:v>
                </c:pt>
                <c:pt idx="5588">
                  <c:v>0.34</c:v>
                </c:pt>
                <c:pt idx="5589">
                  <c:v>0.32</c:v>
                </c:pt>
                <c:pt idx="5590">
                  <c:v>0.3</c:v>
                </c:pt>
                <c:pt idx="5591">
                  <c:v>0.4</c:v>
                </c:pt>
                <c:pt idx="5592">
                  <c:v>0.43</c:v>
                </c:pt>
                <c:pt idx="5593">
                  <c:v>0.45</c:v>
                </c:pt>
                <c:pt idx="5594">
                  <c:v>0.41</c:v>
                </c:pt>
                <c:pt idx="5595">
                  <c:v>0.37</c:v>
                </c:pt>
                <c:pt idx="5596">
                  <c:v>0.4</c:v>
                </c:pt>
                <c:pt idx="5597">
                  <c:v>0.41</c:v>
                </c:pt>
                <c:pt idx="5598">
                  <c:v>0.42</c:v>
                </c:pt>
                <c:pt idx="5599">
                  <c:v>0.42</c:v>
                </c:pt>
                <c:pt idx="5600">
                  <c:v>0.37</c:v>
                </c:pt>
                <c:pt idx="5601">
                  <c:v>0.31</c:v>
                </c:pt>
                <c:pt idx="5602">
                  <c:v>0.27</c:v>
                </c:pt>
                <c:pt idx="5603">
                  <c:v>0.22</c:v>
                </c:pt>
                <c:pt idx="5604">
                  <c:v>0.19</c:v>
                </c:pt>
                <c:pt idx="5605">
                  <c:v>0.21</c:v>
                </c:pt>
                <c:pt idx="5606">
                  <c:v>0.24</c:v>
                </c:pt>
                <c:pt idx="5607">
                  <c:v>0.24</c:v>
                </c:pt>
                <c:pt idx="5608">
                  <c:v>0.26</c:v>
                </c:pt>
                <c:pt idx="5609">
                  <c:v>0.27</c:v>
                </c:pt>
                <c:pt idx="5610">
                  <c:v>0.22</c:v>
                </c:pt>
                <c:pt idx="5611">
                  <c:v>0.24</c:v>
                </c:pt>
                <c:pt idx="5612">
                  <c:v>0.33</c:v>
                </c:pt>
                <c:pt idx="5613">
                  <c:v>0.31</c:v>
                </c:pt>
                <c:pt idx="5614">
                  <c:v>0.33</c:v>
                </c:pt>
                <c:pt idx="5615">
                  <c:v>0.31</c:v>
                </c:pt>
                <c:pt idx="5616">
                  <c:v>0.34</c:v>
                </c:pt>
                <c:pt idx="5617">
                  <c:v>0.41</c:v>
                </c:pt>
                <c:pt idx="5618">
                  <c:v>0.36</c:v>
                </c:pt>
                <c:pt idx="5619">
                  <c:v>0.46</c:v>
                </c:pt>
                <c:pt idx="5620">
                  <c:v>0.56999999999999995</c:v>
                </c:pt>
                <c:pt idx="5621">
                  <c:v>0.57999999999999996</c:v>
                </c:pt>
                <c:pt idx="5622">
                  <c:v>0.16</c:v>
                </c:pt>
                <c:pt idx="5623">
                  <c:v>0.01</c:v>
                </c:pt>
                <c:pt idx="5624">
                  <c:v>0.33</c:v>
                </c:pt>
                <c:pt idx="5625">
                  <c:v>0.31</c:v>
                </c:pt>
                <c:pt idx="5626">
                  <c:v>0.28000000000000003</c:v>
                </c:pt>
                <c:pt idx="5627">
                  <c:v>0</c:v>
                </c:pt>
                <c:pt idx="5628">
                  <c:v>0.43</c:v>
                </c:pt>
                <c:pt idx="5629">
                  <c:v>1.01</c:v>
                </c:pt>
                <c:pt idx="5630">
                  <c:v>1.28</c:v>
                </c:pt>
                <c:pt idx="5631">
                  <c:v>1.27</c:v>
                </c:pt>
                <c:pt idx="5632">
                  <c:v>1.01</c:v>
                </c:pt>
                <c:pt idx="5633">
                  <c:v>1.19</c:v>
                </c:pt>
                <c:pt idx="5634">
                  <c:v>0.56999999999999995</c:v>
                </c:pt>
                <c:pt idx="5635">
                  <c:v>0.5</c:v>
                </c:pt>
                <c:pt idx="5636">
                  <c:v>0.4</c:v>
                </c:pt>
                <c:pt idx="5637">
                  <c:v>0.43</c:v>
                </c:pt>
                <c:pt idx="5638">
                  <c:v>0.66</c:v>
                </c:pt>
                <c:pt idx="5639">
                  <c:v>0.64</c:v>
                </c:pt>
                <c:pt idx="5640">
                  <c:v>0.64</c:v>
                </c:pt>
                <c:pt idx="5641">
                  <c:v>0.55000000000000004</c:v>
                </c:pt>
                <c:pt idx="5642">
                  <c:v>0.6</c:v>
                </c:pt>
                <c:pt idx="5643">
                  <c:v>0.57999999999999996</c:v>
                </c:pt>
                <c:pt idx="5644">
                  <c:v>0.57999999999999996</c:v>
                </c:pt>
                <c:pt idx="5645">
                  <c:v>0.55000000000000004</c:v>
                </c:pt>
                <c:pt idx="5646">
                  <c:v>0.63</c:v>
                </c:pt>
                <c:pt idx="5647">
                  <c:v>0.62</c:v>
                </c:pt>
                <c:pt idx="5648">
                  <c:v>0.72</c:v>
                </c:pt>
                <c:pt idx="5649">
                  <c:v>0.64</c:v>
                </c:pt>
                <c:pt idx="5650">
                  <c:v>0.66</c:v>
                </c:pt>
                <c:pt idx="5651">
                  <c:v>0.66</c:v>
                </c:pt>
                <c:pt idx="5652">
                  <c:v>0.67</c:v>
                </c:pt>
                <c:pt idx="5653">
                  <c:v>0.64</c:v>
                </c:pt>
                <c:pt idx="5654">
                  <c:v>0.62</c:v>
                </c:pt>
                <c:pt idx="5655">
                  <c:v>0.59</c:v>
                </c:pt>
                <c:pt idx="5656">
                  <c:v>0.49</c:v>
                </c:pt>
                <c:pt idx="5657">
                  <c:v>1.1100000000000001</c:v>
                </c:pt>
                <c:pt idx="5658">
                  <c:v>0.1</c:v>
                </c:pt>
                <c:pt idx="5659">
                  <c:v>0.1</c:v>
                </c:pt>
                <c:pt idx="5660">
                  <c:v>0.23</c:v>
                </c:pt>
                <c:pt idx="5661">
                  <c:v>0.39</c:v>
                </c:pt>
                <c:pt idx="5662">
                  <c:v>0.84</c:v>
                </c:pt>
                <c:pt idx="5663">
                  <c:v>0.95</c:v>
                </c:pt>
                <c:pt idx="5664">
                  <c:v>0.54</c:v>
                </c:pt>
                <c:pt idx="5665">
                  <c:v>0.43</c:v>
                </c:pt>
                <c:pt idx="5666">
                  <c:v>0.78</c:v>
                </c:pt>
                <c:pt idx="5667">
                  <c:v>0.48</c:v>
                </c:pt>
                <c:pt idx="5668">
                  <c:v>0.76</c:v>
                </c:pt>
                <c:pt idx="5669">
                  <c:v>0.46</c:v>
                </c:pt>
                <c:pt idx="5670">
                  <c:v>0.7</c:v>
                </c:pt>
                <c:pt idx="5671">
                  <c:v>0.38</c:v>
                </c:pt>
                <c:pt idx="5672">
                  <c:v>0.57999999999999996</c:v>
                </c:pt>
                <c:pt idx="5673">
                  <c:v>0.37</c:v>
                </c:pt>
                <c:pt idx="5674">
                  <c:v>0.85</c:v>
                </c:pt>
                <c:pt idx="5675">
                  <c:v>0.38</c:v>
                </c:pt>
                <c:pt idx="5676">
                  <c:v>0.55000000000000004</c:v>
                </c:pt>
                <c:pt idx="5677">
                  <c:v>0.31</c:v>
                </c:pt>
                <c:pt idx="5678">
                  <c:v>0.27</c:v>
                </c:pt>
                <c:pt idx="5679">
                  <c:v>0.25</c:v>
                </c:pt>
                <c:pt idx="5680">
                  <c:v>0.42</c:v>
                </c:pt>
                <c:pt idx="5681">
                  <c:v>0.66</c:v>
                </c:pt>
                <c:pt idx="5682">
                  <c:v>0.22</c:v>
                </c:pt>
                <c:pt idx="5683">
                  <c:v>0.51</c:v>
                </c:pt>
                <c:pt idx="5684">
                  <c:v>0.69</c:v>
                </c:pt>
                <c:pt idx="5685">
                  <c:v>7.0000000000000007E-2</c:v>
                </c:pt>
                <c:pt idx="5686">
                  <c:v>0.54</c:v>
                </c:pt>
                <c:pt idx="5687">
                  <c:v>0.16</c:v>
                </c:pt>
                <c:pt idx="5688">
                  <c:v>0.62</c:v>
                </c:pt>
                <c:pt idx="5689">
                  <c:v>0</c:v>
                </c:pt>
                <c:pt idx="5690">
                  <c:v>0.49</c:v>
                </c:pt>
                <c:pt idx="5691">
                  <c:v>0.32</c:v>
                </c:pt>
                <c:pt idx="5692">
                  <c:v>0.48</c:v>
                </c:pt>
                <c:pt idx="5693">
                  <c:v>0.14000000000000001</c:v>
                </c:pt>
                <c:pt idx="5694">
                  <c:v>0.48</c:v>
                </c:pt>
                <c:pt idx="5695">
                  <c:v>0.49</c:v>
                </c:pt>
                <c:pt idx="5696">
                  <c:v>0.26</c:v>
                </c:pt>
                <c:pt idx="5697">
                  <c:v>0.41</c:v>
                </c:pt>
                <c:pt idx="5698">
                  <c:v>0.25</c:v>
                </c:pt>
                <c:pt idx="5699">
                  <c:v>0.6</c:v>
                </c:pt>
                <c:pt idx="5700">
                  <c:v>0.61</c:v>
                </c:pt>
                <c:pt idx="5701">
                  <c:v>0.88</c:v>
                </c:pt>
                <c:pt idx="5702">
                  <c:v>1.06</c:v>
                </c:pt>
                <c:pt idx="5703">
                  <c:v>1.1100000000000001</c:v>
                </c:pt>
                <c:pt idx="5704">
                  <c:v>1.26</c:v>
                </c:pt>
                <c:pt idx="5705">
                  <c:v>1.31</c:v>
                </c:pt>
                <c:pt idx="5706">
                  <c:v>0.63</c:v>
                </c:pt>
                <c:pt idx="5707">
                  <c:v>0.72</c:v>
                </c:pt>
                <c:pt idx="5708">
                  <c:v>0.49</c:v>
                </c:pt>
                <c:pt idx="5709">
                  <c:v>0.55000000000000004</c:v>
                </c:pt>
                <c:pt idx="5710">
                  <c:v>0.56999999999999995</c:v>
                </c:pt>
                <c:pt idx="5711">
                  <c:v>0.66</c:v>
                </c:pt>
                <c:pt idx="5712">
                  <c:v>0.34</c:v>
                </c:pt>
                <c:pt idx="5713">
                  <c:v>0.36</c:v>
                </c:pt>
                <c:pt idx="5714">
                  <c:v>0.45</c:v>
                </c:pt>
                <c:pt idx="5715">
                  <c:v>0.4</c:v>
                </c:pt>
                <c:pt idx="5716">
                  <c:v>0.24</c:v>
                </c:pt>
                <c:pt idx="5717">
                  <c:v>0.23</c:v>
                </c:pt>
                <c:pt idx="5718">
                  <c:v>0.18</c:v>
                </c:pt>
                <c:pt idx="5719">
                  <c:v>0.2</c:v>
                </c:pt>
                <c:pt idx="5720">
                  <c:v>0.15</c:v>
                </c:pt>
                <c:pt idx="5721">
                  <c:v>0.12</c:v>
                </c:pt>
                <c:pt idx="5722">
                  <c:v>0.35</c:v>
                </c:pt>
                <c:pt idx="5723">
                  <c:v>0.43</c:v>
                </c:pt>
                <c:pt idx="5724">
                  <c:v>0.39</c:v>
                </c:pt>
                <c:pt idx="5725">
                  <c:v>5.16</c:v>
                </c:pt>
                <c:pt idx="5726">
                  <c:v>0.53</c:v>
                </c:pt>
                <c:pt idx="5727">
                  <c:v>0.39</c:v>
                </c:pt>
                <c:pt idx="5728">
                  <c:v>0.54</c:v>
                </c:pt>
                <c:pt idx="5729">
                  <c:v>0.5</c:v>
                </c:pt>
                <c:pt idx="5730">
                  <c:v>0.44</c:v>
                </c:pt>
                <c:pt idx="5731">
                  <c:v>0.36</c:v>
                </c:pt>
                <c:pt idx="5732">
                  <c:v>1.25</c:v>
                </c:pt>
                <c:pt idx="5733">
                  <c:v>1.25</c:v>
                </c:pt>
                <c:pt idx="5734">
                  <c:v>0.61</c:v>
                </c:pt>
                <c:pt idx="5735">
                  <c:v>0.53</c:v>
                </c:pt>
                <c:pt idx="5736">
                  <c:v>0.72</c:v>
                </c:pt>
                <c:pt idx="5737">
                  <c:v>0.87</c:v>
                </c:pt>
                <c:pt idx="5738">
                  <c:v>0.81</c:v>
                </c:pt>
                <c:pt idx="5739">
                  <c:v>0.8</c:v>
                </c:pt>
                <c:pt idx="5740">
                  <c:v>0.76</c:v>
                </c:pt>
                <c:pt idx="5741">
                  <c:v>0.78</c:v>
                </c:pt>
                <c:pt idx="5742">
                  <c:v>0.63</c:v>
                </c:pt>
                <c:pt idx="5743">
                  <c:v>0.54</c:v>
                </c:pt>
                <c:pt idx="5744">
                  <c:v>0.66</c:v>
                </c:pt>
                <c:pt idx="5745">
                  <c:v>0.67</c:v>
                </c:pt>
                <c:pt idx="5746">
                  <c:v>0.6</c:v>
                </c:pt>
                <c:pt idx="5747">
                  <c:v>0.56000000000000005</c:v>
                </c:pt>
                <c:pt idx="5748">
                  <c:v>0.48</c:v>
                </c:pt>
                <c:pt idx="5749">
                  <c:v>0.35</c:v>
                </c:pt>
                <c:pt idx="5750">
                  <c:v>0.35</c:v>
                </c:pt>
                <c:pt idx="5751">
                  <c:v>0.34</c:v>
                </c:pt>
                <c:pt idx="5752">
                  <c:v>0.32</c:v>
                </c:pt>
                <c:pt idx="5753">
                  <c:v>0.45</c:v>
                </c:pt>
                <c:pt idx="5754">
                  <c:v>0.44</c:v>
                </c:pt>
                <c:pt idx="5755">
                  <c:v>0.47</c:v>
                </c:pt>
                <c:pt idx="5756">
                  <c:v>0.65</c:v>
                </c:pt>
                <c:pt idx="5757">
                  <c:v>0.61</c:v>
                </c:pt>
                <c:pt idx="5758">
                  <c:v>0.66</c:v>
                </c:pt>
                <c:pt idx="5759">
                  <c:v>0.6</c:v>
                </c:pt>
                <c:pt idx="5760">
                  <c:v>0.79</c:v>
                </c:pt>
                <c:pt idx="5761">
                  <c:v>0.75</c:v>
                </c:pt>
                <c:pt idx="5762">
                  <c:v>0.77</c:v>
                </c:pt>
                <c:pt idx="5763">
                  <c:v>0.74</c:v>
                </c:pt>
                <c:pt idx="5764">
                  <c:v>0.64</c:v>
                </c:pt>
                <c:pt idx="5765">
                  <c:v>0.56999999999999995</c:v>
                </c:pt>
                <c:pt idx="5766">
                  <c:v>0.36</c:v>
                </c:pt>
                <c:pt idx="5767">
                  <c:v>0.67</c:v>
                </c:pt>
                <c:pt idx="5768">
                  <c:v>0.77</c:v>
                </c:pt>
                <c:pt idx="5769">
                  <c:v>0.64</c:v>
                </c:pt>
                <c:pt idx="5770">
                  <c:v>0.6</c:v>
                </c:pt>
                <c:pt idx="5771">
                  <c:v>0.6</c:v>
                </c:pt>
                <c:pt idx="5772">
                  <c:v>0.48</c:v>
                </c:pt>
                <c:pt idx="5773">
                  <c:v>0.31</c:v>
                </c:pt>
                <c:pt idx="5774">
                  <c:v>0.24</c:v>
                </c:pt>
                <c:pt idx="5775">
                  <c:v>0.25</c:v>
                </c:pt>
                <c:pt idx="5776">
                  <c:v>0.21</c:v>
                </c:pt>
                <c:pt idx="5777">
                  <c:v>0.17</c:v>
                </c:pt>
                <c:pt idx="5778">
                  <c:v>0.44</c:v>
                </c:pt>
                <c:pt idx="5779">
                  <c:v>0.45</c:v>
                </c:pt>
                <c:pt idx="5780">
                  <c:v>0.4</c:v>
                </c:pt>
                <c:pt idx="5781">
                  <c:v>0.7</c:v>
                </c:pt>
                <c:pt idx="5782">
                  <c:v>0.74</c:v>
                </c:pt>
                <c:pt idx="5783">
                  <c:v>0.65</c:v>
                </c:pt>
                <c:pt idx="5784">
                  <c:v>0.67</c:v>
                </c:pt>
                <c:pt idx="5785">
                  <c:v>0.69</c:v>
                </c:pt>
                <c:pt idx="5786">
                  <c:v>0.78</c:v>
                </c:pt>
                <c:pt idx="5787">
                  <c:v>0.73</c:v>
                </c:pt>
                <c:pt idx="5788">
                  <c:v>0.56999999999999995</c:v>
                </c:pt>
                <c:pt idx="5789">
                  <c:v>0.52</c:v>
                </c:pt>
                <c:pt idx="5790">
                  <c:v>0.48</c:v>
                </c:pt>
                <c:pt idx="5791">
                  <c:v>0.45</c:v>
                </c:pt>
                <c:pt idx="5792">
                  <c:v>0.54</c:v>
                </c:pt>
                <c:pt idx="5793">
                  <c:v>0.53</c:v>
                </c:pt>
                <c:pt idx="5794">
                  <c:v>0.67</c:v>
                </c:pt>
                <c:pt idx="5795">
                  <c:v>0.68</c:v>
                </c:pt>
                <c:pt idx="5796">
                  <c:v>0.71</c:v>
                </c:pt>
                <c:pt idx="5797">
                  <c:v>0.57999999999999996</c:v>
                </c:pt>
                <c:pt idx="5798">
                  <c:v>0.59</c:v>
                </c:pt>
                <c:pt idx="5799">
                  <c:v>0.53</c:v>
                </c:pt>
                <c:pt idx="5800">
                  <c:v>0.52</c:v>
                </c:pt>
                <c:pt idx="5801">
                  <c:v>0.95</c:v>
                </c:pt>
                <c:pt idx="5802">
                  <c:v>0.77</c:v>
                </c:pt>
                <c:pt idx="5803">
                  <c:v>0.49</c:v>
                </c:pt>
                <c:pt idx="5804">
                  <c:v>0.24</c:v>
                </c:pt>
                <c:pt idx="5805">
                  <c:v>0.3</c:v>
                </c:pt>
                <c:pt idx="5806">
                  <c:v>0.62</c:v>
                </c:pt>
                <c:pt idx="5807">
                  <c:v>0.46</c:v>
                </c:pt>
                <c:pt idx="5808">
                  <c:v>0.36</c:v>
                </c:pt>
                <c:pt idx="5809">
                  <c:v>0.39</c:v>
                </c:pt>
                <c:pt idx="5810">
                  <c:v>0.53</c:v>
                </c:pt>
                <c:pt idx="5811">
                  <c:v>0.54</c:v>
                </c:pt>
                <c:pt idx="5812">
                  <c:v>0.48</c:v>
                </c:pt>
                <c:pt idx="5813">
                  <c:v>0.5</c:v>
                </c:pt>
                <c:pt idx="5814">
                  <c:v>0.52</c:v>
                </c:pt>
                <c:pt idx="5815">
                  <c:v>0.52</c:v>
                </c:pt>
                <c:pt idx="5816">
                  <c:v>0.51</c:v>
                </c:pt>
                <c:pt idx="5817">
                  <c:v>0.45</c:v>
                </c:pt>
                <c:pt idx="5818">
                  <c:v>0.47</c:v>
                </c:pt>
                <c:pt idx="5819">
                  <c:v>0.43</c:v>
                </c:pt>
                <c:pt idx="5820">
                  <c:v>0.44</c:v>
                </c:pt>
                <c:pt idx="5821">
                  <c:v>0.54</c:v>
                </c:pt>
                <c:pt idx="5822">
                  <c:v>0.46</c:v>
                </c:pt>
                <c:pt idx="5823">
                  <c:v>0.44</c:v>
                </c:pt>
                <c:pt idx="5824">
                  <c:v>0.43</c:v>
                </c:pt>
                <c:pt idx="5825">
                  <c:v>0.46</c:v>
                </c:pt>
                <c:pt idx="5826">
                  <c:v>0.48</c:v>
                </c:pt>
                <c:pt idx="5827">
                  <c:v>0.42</c:v>
                </c:pt>
                <c:pt idx="5828">
                  <c:v>0.48</c:v>
                </c:pt>
                <c:pt idx="5829">
                  <c:v>0.45</c:v>
                </c:pt>
                <c:pt idx="5830">
                  <c:v>0.5</c:v>
                </c:pt>
                <c:pt idx="5831">
                  <c:v>0.49</c:v>
                </c:pt>
                <c:pt idx="5832">
                  <c:v>0.53</c:v>
                </c:pt>
                <c:pt idx="5833">
                  <c:v>0.46</c:v>
                </c:pt>
                <c:pt idx="5834">
                  <c:v>0.45</c:v>
                </c:pt>
                <c:pt idx="5835">
                  <c:v>0.47</c:v>
                </c:pt>
                <c:pt idx="5836">
                  <c:v>0.44</c:v>
                </c:pt>
                <c:pt idx="5837">
                  <c:v>0.36</c:v>
                </c:pt>
                <c:pt idx="5838">
                  <c:v>0.43</c:v>
                </c:pt>
                <c:pt idx="5839">
                  <c:v>0.41</c:v>
                </c:pt>
                <c:pt idx="5840">
                  <c:v>0.38</c:v>
                </c:pt>
                <c:pt idx="5841">
                  <c:v>0.36</c:v>
                </c:pt>
                <c:pt idx="5842">
                  <c:v>0.28000000000000003</c:v>
                </c:pt>
                <c:pt idx="5843">
                  <c:v>0.34</c:v>
                </c:pt>
                <c:pt idx="5844">
                  <c:v>0.41</c:v>
                </c:pt>
                <c:pt idx="5845">
                  <c:v>0.57999999999999996</c:v>
                </c:pt>
                <c:pt idx="5846">
                  <c:v>0.54</c:v>
                </c:pt>
                <c:pt idx="5847">
                  <c:v>0.53</c:v>
                </c:pt>
                <c:pt idx="5848">
                  <c:v>0.46</c:v>
                </c:pt>
                <c:pt idx="5849">
                  <c:v>0.41</c:v>
                </c:pt>
                <c:pt idx="5850">
                  <c:v>0.41</c:v>
                </c:pt>
                <c:pt idx="5851">
                  <c:v>0.44</c:v>
                </c:pt>
                <c:pt idx="5852">
                  <c:v>0.59</c:v>
                </c:pt>
                <c:pt idx="5853">
                  <c:v>0.57999999999999996</c:v>
                </c:pt>
                <c:pt idx="5854">
                  <c:v>0.38</c:v>
                </c:pt>
                <c:pt idx="5855">
                  <c:v>0.4</c:v>
                </c:pt>
                <c:pt idx="5856">
                  <c:v>0.44</c:v>
                </c:pt>
                <c:pt idx="5857">
                  <c:v>0.44</c:v>
                </c:pt>
                <c:pt idx="5858">
                  <c:v>0.4</c:v>
                </c:pt>
                <c:pt idx="5859">
                  <c:v>0.37</c:v>
                </c:pt>
                <c:pt idx="5860">
                  <c:v>0.32</c:v>
                </c:pt>
                <c:pt idx="5861">
                  <c:v>0.32</c:v>
                </c:pt>
                <c:pt idx="5862">
                  <c:v>0.35</c:v>
                </c:pt>
                <c:pt idx="5863">
                  <c:v>0.33</c:v>
                </c:pt>
                <c:pt idx="5864">
                  <c:v>0.4</c:v>
                </c:pt>
                <c:pt idx="5865">
                  <c:v>0.39</c:v>
                </c:pt>
                <c:pt idx="5866">
                  <c:v>0.41</c:v>
                </c:pt>
                <c:pt idx="5867">
                  <c:v>0.53</c:v>
                </c:pt>
                <c:pt idx="5868">
                  <c:v>0.55000000000000004</c:v>
                </c:pt>
                <c:pt idx="5869">
                  <c:v>0.46</c:v>
                </c:pt>
                <c:pt idx="5870">
                  <c:v>0.35</c:v>
                </c:pt>
                <c:pt idx="5871">
                  <c:v>0.25</c:v>
                </c:pt>
                <c:pt idx="5872">
                  <c:v>18</c:v>
                </c:pt>
                <c:pt idx="5873">
                  <c:v>0.38</c:v>
                </c:pt>
                <c:pt idx="5874">
                  <c:v>0.61</c:v>
                </c:pt>
                <c:pt idx="5875">
                  <c:v>0.54</c:v>
                </c:pt>
                <c:pt idx="5876">
                  <c:v>0.46</c:v>
                </c:pt>
                <c:pt idx="5877">
                  <c:v>0.52</c:v>
                </c:pt>
                <c:pt idx="5878">
                  <c:v>0.5</c:v>
                </c:pt>
                <c:pt idx="5879">
                  <c:v>0.47</c:v>
                </c:pt>
                <c:pt idx="5880">
                  <c:v>0.49</c:v>
                </c:pt>
                <c:pt idx="5881">
                  <c:v>0.46</c:v>
                </c:pt>
                <c:pt idx="5882">
                  <c:v>0.47</c:v>
                </c:pt>
                <c:pt idx="5883">
                  <c:v>0.41</c:v>
                </c:pt>
                <c:pt idx="5884">
                  <c:v>0.39</c:v>
                </c:pt>
                <c:pt idx="5885">
                  <c:v>0.45</c:v>
                </c:pt>
                <c:pt idx="5886">
                  <c:v>0.43</c:v>
                </c:pt>
                <c:pt idx="5887">
                  <c:v>0.41</c:v>
                </c:pt>
                <c:pt idx="5888">
                  <c:v>0.42</c:v>
                </c:pt>
                <c:pt idx="5889">
                  <c:v>0.44</c:v>
                </c:pt>
                <c:pt idx="5890">
                  <c:v>0.45</c:v>
                </c:pt>
                <c:pt idx="5891">
                  <c:v>0.32</c:v>
                </c:pt>
                <c:pt idx="5892">
                  <c:v>0.33</c:v>
                </c:pt>
                <c:pt idx="5893">
                  <c:v>0.37</c:v>
                </c:pt>
                <c:pt idx="5894">
                  <c:v>0.44</c:v>
                </c:pt>
                <c:pt idx="5895">
                  <c:v>0.47</c:v>
                </c:pt>
                <c:pt idx="5896">
                  <c:v>0.37</c:v>
                </c:pt>
                <c:pt idx="5897">
                  <c:v>0.33</c:v>
                </c:pt>
                <c:pt idx="5898">
                  <c:v>0.3</c:v>
                </c:pt>
                <c:pt idx="5899">
                  <c:v>0.33</c:v>
                </c:pt>
                <c:pt idx="5900">
                  <c:v>0.28000000000000003</c:v>
                </c:pt>
                <c:pt idx="5901">
                  <c:v>0.28999999999999998</c:v>
                </c:pt>
                <c:pt idx="5902">
                  <c:v>0.46</c:v>
                </c:pt>
                <c:pt idx="5903">
                  <c:v>0.19</c:v>
                </c:pt>
                <c:pt idx="5904">
                  <c:v>0.18</c:v>
                </c:pt>
                <c:pt idx="5905">
                  <c:v>0.28000000000000003</c:v>
                </c:pt>
                <c:pt idx="5906">
                  <c:v>0.15</c:v>
                </c:pt>
                <c:pt idx="5907">
                  <c:v>0.18</c:v>
                </c:pt>
                <c:pt idx="5908">
                  <c:v>0</c:v>
                </c:pt>
                <c:pt idx="5909">
                  <c:v>0.45</c:v>
                </c:pt>
                <c:pt idx="5910">
                  <c:v>0.83</c:v>
                </c:pt>
                <c:pt idx="5911">
                  <c:v>0.71</c:v>
                </c:pt>
                <c:pt idx="5912">
                  <c:v>0.57999999999999996</c:v>
                </c:pt>
                <c:pt idx="5913">
                  <c:v>0.62</c:v>
                </c:pt>
                <c:pt idx="5914">
                  <c:v>0.56999999999999995</c:v>
                </c:pt>
                <c:pt idx="5915">
                  <c:v>0.61</c:v>
                </c:pt>
                <c:pt idx="5916">
                  <c:v>0.38</c:v>
                </c:pt>
                <c:pt idx="5917">
                  <c:v>0.22</c:v>
                </c:pt>
                <c:pt idx="5918">
                  <c:v>0.22</c:v>
                </c:pt>
                <c:pt idx="5919">
                  <c:v>0.25</c:v>
                </c:pt>
                <c:pt idx="5920">
                  <c:v>0.26</c:v>
                </c:pt>
                <c:pt idx="5921">
                  <c:v>0.28000000000000003</c:v>
                </c:pt>
                <c:pt idx="5922">
                  <c:v>0.31</c:v>
                </c:pt>
                <c:pt idx="5923">
                  <c:v>0.36</c:v>
                </c:pt>
                <c:pt idx="5924">
                  <c:v>0.43</c:v>
                </c:pt>
                <c:pt idx="5925">
                  <c:v>0.47</c:v>
                </c:pt>
                <c:pt idx="5926">
                  <c:v>0.45</c:v>
                </c:pt>
                <c:pt idx="5927">
                  <c:v>0.63</c:v>
                </c:pt>
                <c:pt idx="5928">
                  <c:v>0.64</c:v>
                </c:pt>
                <c:pt idx="5929">
                  <c:v>0.56000000000000005</c:v>
                </c:pt>
                <c:pt idx="5930">
                  <c:v>0.34</c:v>
                </c:pt>
                <c:pt idx="5931">
                  <c:v>0.47</c:v>
                </c:pt>
                <c:pt idx="5932">
                  <c:v>0.42</c:v>
                </c:pt>
                <c:pt idx="5933">
                  <c:v>0.35</c:v>
                </c:pt>
                <c:pt idx="5934">
                  <c:v>0.45</c:v>
                </c:pt>
                <c:pt idx="5935">
                  <c:v>0.43</c:v>
                </c:pt>
                <c:pt idx="5936">
                  <c:v>0.44</c:v>
                </c:pt>
                <c:pt idx="5937">
                  <c:v>0.49</c:v>
                </c:pt>
                <c:pt idx="5938">
                  <c:v>0.47</c:v>
                </c:pt>
                <c:pt idx="5939">
                  <c:v>0.56999999999999995</c:v>
                </c:pt>
                <c:pt idx="5940">
                  <c:v>0.55000000000000004</c:v>
                </c:pt>
                <c:pt idx="5941">
                  <c:v>0.5</c:v>
                </c:pt>
                <c:pt idx="5942">
                  <c:v>0.56000000000000005</c:v>
                </c:pt>
                <c:pt idx="5943">
                  <c:v>0.53</c:v>
                </c:pt>
                <c:pt idx="5944">
                  <c:v>0.47</c:v>
                </c:pt>
                <c:pt idx="5945">
                  <c:v>0.57999999999999996</c:v>
                </c:pt>
                <c:pt idx="5946">
                  <c:v>0.53</c:v>
                </c:pt>
                <c:pt idx="5947">
                  <c:v>0.41</c:v>
                </c:pt>
                <c:pt idx="5948">
                  <c:v>0.39</c:v>
                </c:pt>
                <c:pt idx="5949">
                  <c:v>0.42</c:v>
                </c:pt>
                <c:pt idx="5950">
                  <c:v>0.43</c:v>
                </c:pt>
                <c:pt idx="5951">
                  <c:v>0.44</c:v>
                </c:pt>
                <c:pt idx="5952">
                  <c:v>0.61</c:v>
                </c:pt>
                <c:pt idx="5953">
                  <c:v>0.49</c:v>
                </c:pt>
                <c:pt idx="5954">
                  <c:v>0.46</c:v>
                </c:pt>
                <c:pt idx="5955">
                  <c:v>0.3</c:v>
                </c:pt>
                <c:pt idx="5956">
                  <c:v>0.31</c:v>
                </c:pt>
                <c:pt idx="5957">
                  <c:v>18</c:v>
                </c:pt>
                <c:pt idx="5958">
                  <c:v>0.5</c:v>
                </c:pt>
                <c:pt idx="5959">
                  <c:v>0.57999999999999996</c:v>
                </c:pt>
                <c:pt idx="5960">
                  <c:v>0.4</c:v>
                </c:pt>
                <c:pt idx="5961">
                  <c:v>0.33</c:v>
                </c:pt>
                <c:pt idx="5962">
                  <c:v>0.38</c:v>
                </c:pt>
                <c:pt idx="5963">
                  <c:v>0.7</c:v>
                </c:pt>
                <c:pt idx="5964">
                  <c:v>0.52</c:v>
                </c:pt>
                <c:pt idx="5965">
                  <c:v>0.48</c:v>
                </c:pt>
                <c:pt idx="5966">
                  <c:v>0.4</c:v>
                </c:pt>
                <c:pt idx="5967">
                  <c:v>0.36</c:v>
                </c:pt>
                <c:pt idx="5968">
                  <c:v>0.36</c:v>
                </c:pt>
                <c:pt idx="5969">
                  <c:v>0.44</c:v>
                </c:pt>
                <c:pt idx="5970">
                  <c:v>0.4</c:v>
                </c:pt>
                <c:pt idx="5971">
                  <c:v>0.5</c:v>
                </c:pt>
                <c:pt idx="5972">
                  <c:v>0.55000000000000004</c:v>
                </c:pt>
                <c:pt idx="5973">
                  <c:v>0.64</c:v>
                </c:pt>
                <c:pt idx="5974">
                  <c:v>0.64</c:v>
                </c:pt>
                <c:pt idx="5975">
                  <c:v>0.52</c:v>
                </c:pt>
                <c:pt idx="5976">
                  <c:v>0.51</c:v>
                </c:pt>
                <c:pt idx="5977">
                  <c:v>0.34</c:v>
                </c:pt>
                <c:pt idx="5978">
                  <c:v>0.31</c:v>
                </c:pt>
                <c:pt idx="5979">
                  <c:v>0.33</c:v>
                </c:pt>
                <c:pt idx="5980">
                  <c:v>0.39</c:v>
                </c:pt>
                <c:pt idx="5981">
                  <c:v>0.35</c:v>
                </c:pt>
                <c:pt idx="5982">
                  <c:v>0.34</c:v>
                </c:pt>
                <c:pt idx="5983">
                  <c:v>0.41</c:v>
                </c:pt>
                <c:pt idx="5984">
                  <c:v>0.4</c:v>
                </c:pt>
                <c:pt idx="5985">
                  <c:v>0.36</c:v>
                </c:pt>
                <c:pt idx="5986">
                  <c:v>0.37</c:v>
                </c:pt>
                <c:pt idx="5987">
                  <c:v>0.33</c:v>
                </c:pt>
                <c:pt idx="5988">
                  <c:v>0.36</c:v>
                </c:pt>
                <c:pt idx="5989">
                  <c:v>0.35</c:v>
                </c:pt>
                <c:pt idx="5990">
                  <c:v>0.28000000000000003</c:v>
                </c:pt>
                <c:pt idx="5991">
                  <c:v>0.56999999999999995</c:v>
                </c:pt>
                <c:pt idx="5992">
                  <c:v>0.36</c:v>
                </c:pt>
                <c:pt idx="5993">
                  <c:v>0.23</c:v>
                </c:pt>
                <c:pt idx="5994">
                  <c:v>0.28000000000000003</c:v>
                </c:pt>
                <c:pt idx="5995">
                  <c:v>0.37</c:v>
                </c:pt>
                <c:pt idx="5996">
                  <c:v>0.35</c:v>
                </c:pt>
                <c:pt idx="5997">
                  <c:v>0.35</c:v>
                </c:pt>
                <c:pt idx="5998">
                  <c:v>0.34</c:v>
                </c:pt>
                <c:pt idx="5999">
                  <c:v>0.39</c:v>
                </c:pt>
                <c:pt idx="6000">
                  <c:v>0.33</c:v>
                </c:pt>
                <c:pt idx="6001">
                  <c:v>0.31</c:v>
                </c:pt>
                <c:pt idx="6002">
                  <c:v>0.22</c:v>
                </c:pt>
                <c:pt idx="6003">
                  <c:v>0.19</c:v>
                </c:pt>
                <c:pt idx="6004">
                  <c:v>0.14000000000000001</c:v>
                </c:pt>
                <c:pt idx="6005">
                  <c:v>0.16</c:v>
                </c:pt>
                <c:pt idx="6006">
                  <c:v>0.18</c:v>
                </c:pt>
                <c:pt idx="6007">
                  <c:v>0.17</c:v>
                </c:pt>
                <c:pt idx="6008">
                  <c:v>0.16</c:v>
                </c:pt>
                <c:pt idx="6009">
                  <c:v>0.17</c:v>
                </c:pt>
                <c:pt idx="6010">
                  <c:v>0.34</c:v>
                </c:pt>
                <c:pt idx="6011">
                  <c:v>0.27</c:v>
                </c:pt>
                <c:pt idx="6012">
                  <c:v>0.31</c:v>
                </c:pt>
                <c:pt idx="6013">
                  <c:v>0.37</c:v>
                </c:pt>
                <c:pt idx="6014">
                  <c:v>0.47</c:v>
                </c:pt>
                <c:pt idx="6015">
                  <c:v>0.39</c:v>
                </c:pt>
                <c:pt idx="6016">
                  <c:v>0.38</c:v>
                </c:pt>
                <c:pt idx="6017">
                  <c:v>0.28999999999999998</c:v>
                </c:pt>
                <c:pt idx="6018">
                  <c:v>0.28000000000000003</c:v>
                </c:pt>
                <c:pt idx="6019">
                  <c:v>0.28999999999999998</c:v>
                </c:pt>
                <c:pt idx="6020">
                  <c:v>0.44</c:v>
                </c:pt>
                <c:pt idx="6021">
                  <c:v>0.56999999999999995</c:v>
                </c:pt>
                <c:pt idx="6022">
                  <c:v>0.4</c:v>
                </c:pt>
                <c:pt idx="6023">
                  <c:v>0.42</c:v>
                </c:pt>
                <c:pt idx="6024">
                  <c:v>0.37</c:v>
                </c:pt>
                <c:pt idx="6025">
                  <c:v>0.69</c:v>
                </c:pt>
                <c:pt idx="6026">
                  <c:v>0.44</c:v>
                </c:pt>
                <c:pt idx="6027">
                  <c:v>0.56000000000000005</c:v>
                </c:pt>
                <c:pt idx="6028">
                  <c:v>0.49</c:v>
                </c:pt>
                <c:pt idx="6029">
                  <c:v>0.62</c:v>
                </c:pt>
                <c:pt idx="6030">
                  <c:v>0.51</c:v>
                </c:pt>
                <c:pt idx="6031">
                  <c:v>0.56000000000000005</c:v>
                </c:pt>
                <c:pt idx="6032">
                  <c:v>1.56</c:v>
                </c:pt>
                <c:pt idx="6033">
                  <c:v>0.64</c:v>
                </c:pt>
                <c:pt idx="6034">
                  <c:v>0.64</c:v>
                </c:pt>
                <c:pt idx="6035">
                  <c:v>0.79</c:v>
                </c:pt>
                <c:pt idx="6036">
                  <c:v>0.56999999999999995</c:v>
                </c:pt>
                <c:pt idx="6037">
                  <c:v>0.6</c:v>
                </c:pt>
                <c:pt idx="6038">
                  <c:v>0.63</c:v>
                </c:pt>
                <c:pt idx="6039">
                  <c:v>0.71</c:v>
                </c:pt>
                <c:pt idx="6040">
                  <c:v>0.61</c:v>
                </c:pt>
                <c:pt idx="6041">
                  <c:v>1.6</c:v>
                </c:pt>
                <c:pt idx="6042">
                  <c:v>1.1399999999999999</c:v>
                </c:pt>
                <c:pt idx="6043">
                  <c:v>0.81</c:v>
                </c:pt>
                <c:pt idx="6044">
                  <c:v>0.83</c:v>
                </c:pt>
                <c:pt idx="6045">
                  <c:v>0.77</c:v>
                </c:pt>
                <c:pt idx="6046">
                  <c:v>0.74</c:v>
                </c:pt>
                <c:pt idx="6047">
                  <c:v>0.72</c:v>
                </c:pt>
                <c:pt idx="6048">
                  <c:v>0.65</c:v>
                </c:pt>
                <c:pt idx="6049">
                  <c:v>0.57999999999999996</c:v>
                </c:pt>
                <c:pt idx="6050">
                  <c:v>0.49</c:v>
                </c:pt>
                <c:pt idx="6051">
                  <c:v>0.5</c:v>
                </c:pt>
                <c:pt idx="6052">
                  <c:v>0.51</c:v>
                </c:pt>
                <c:pt idx="6053">
                  <c:v>0.48</c:v>
                </c:pt>
                <c:pt idx="6054">
                  <c:v>0.48</c:v>
                </c:pt>
                <c:pt idx="6055">
                  <c:v>0.48</c:v>
                </c:pt>
                <c:pt idx="6056">
                  <c:v>0.49</c:v>
                </c:pt>
                <c:pt idx="6057">
                  <c:v>0.56000000000000005</c:v>
                </c:pt>
                <c:pt idx="6058">
                  <c:v>0.56000000000000005</c:v>
                </c:pt>
                <c:pt idx="6059">
                  <c:v>0.65</c:v>
                </c:pt>
                <c:pt idx="6060">
                  <c:v>0.49</c:v>
                </c:pt>
                <c:pt idx="6061">
                  <c:v>0.32</c:v>
                </c:pt>
                <c:pt idx="6062">
                  <c:v>0.52</c:v>
                </c:pt>
                <c:pt idx="6063">
                  <c:v>0.46</c:v>
                </c:pt>
                <c:pt idx="6064">
                  <c:v>0.42</c:v>
                </c:pt>
                <c:pt idx="6065">
                  <c:v>0.5</c:v>
                </c:pt>
                <c:pt idx="6066">
                  <c:v>0.47</c:v>
                </c:pt>
                <c:pt idx="6067">
                  <c:v>0.48</c:v>
                </c:pt>
                <c:pt idx="6068">
                  <c:v>0.46</c:v>
                </c:pt>
                <c:pt idx="6069">
                  <c:v>0.42</c:v>
                </c:pt>
                <c:pt idx="6070">
                  <c:v>0.42</c:v>
                </c:pt>
                <c:pt idx="6071">
                  <c:v>0.56999999999999995</c:v>
                </c:pt>
                <c:pt idx="6072">
                  <c:v>0.55000000000000004</c:v>
                </c:pt>
                <c:pt idx="6073">
                  <c:v>0.43</c:v>
                </c:pt>
                <c:pt idx="6074">
                  <c:v>0.52</c:v>
                </c:pt>
                <c:pt idx="6075">
                  <c:v>0.47</c:v>
                </c:pt>
                <c:pt idx="6076">
                  <c:v>0.36</c:v>
                </c:pt>
                <c:pt idx="6077">
                  <c:v>0.3</c:v>
                </c:pt>
                <c:pt idx="6078">
                  <c:v>0.28000000000000003</c:v>
                </c:pt>
                <c:pt idx="6079">
                  <c:v>0.3</c:v>
                </c:pt>
                <c:pt idx="6080">
                  <c:v>0.39</c:v>
                </c:pt>
                <c:pt idx="6081">
                  <c:v>0.45</c:v>
                </c:pt>
                <c:pt idx="6082">
                  <c:v>0.44</c:v>
                </c:pt>
                <c:pt idx="6083">
                  <c:v>0.47</c:v>
                </c:pt>
                <c:pt idx="6084">
                  <c:v>0.19</c:v>
                </c:pt>
                <c:pt idx="6085">
                  <c:v>0.28000000000000003</c:v>
                </c:pt>
                <c:pt idx="6086">
                  <c:v>0.26</c:v>
                </c:pt>
                <c:pt idx="6087">
                  <c:v>0.25</c:v>
                </c:pt>
                <c:pt idx="6088">
                  <c:v>0.19</c:v>
                </c:pt>
                <c:pt idx="6089">
                  <c:v>0.18</c:v>
                </c:pt>
                <c:pt idx="6090">
                  <c:v>0.18</c:v>
                </c:pt>
                <c:pt idx="6091">
                  <c:v>0.21</c:v>
                </c:pt>
                <c:pt idx="6092">
                  <c:v>0.19</c:v>
                </c:pt>
                <c:pt idx="6093">
                  <c:v>0.18</c:v>
                </c:pt>
                <c:pt idx="6094">
                  <c:v>0.15</c:v>
                </c:pt>
                <c:pt idx="6095">
                  <c:v>0.37</c:v>
                </c:pt>
                <c:pt idx="6096">
                  <c:v>0.37</c:v>
                </c:pt>
                <c:pt idx="6097">
                  <c:v>0.65</c:v>
                </c:pt>
                <c:pt idx="6098">
                  <c:v>0.42</c:v>
                </c:pt>
                <c:pt idx="6099">
                  <c:v>0.44</c:v>
                </c:pt>
                <c:pt idx="6100">
                  <c:v>0.4</c:v>
                </c:pt>
                <c:pt idx="6101">
                  <c:v>0.41</c:v>
                </c:pt>
                <c:pt idx="6102">
                  <c:v>0.38</c:v>
                </c:pt>
                <c:pt idx="6103">
                  <c:v>0.3</c:v>
                </c:pt>
                <c:pt idx="6104">
                  <c:v>0.31</c:v>
                </c:pt>
                <c:pt idx="6105">
                  <c:v>0.35</c:v>
                </c:pt>
                <c:pt idx="6106">
                  <c:v>0.38</c:v>
                </c:pt>
                <c:pt idx="6107">
                  <c:v>0.46</c:v>
                </c:pt>
                <c:pt idx="6108">
                  <c:v>0.51</c:v>
                </c:pt>
                <c:pt idx="6109">
                  <c:v>0.47</c:v>
                </c:pt>
                <c:pt idx="6110">
                  <c:v>0.48</c:v>
                </c:pt>
                <c:pt idx="6111">
                  <c:v>0.44</c:v>
                </c:pt>
                <c:pt idx="6112">
                  <c:v>0.32</c:v>
                </c:pt>
                <c:pt idx="6113">
                  <c:v>0.39</c:v>
                </c:pt>
                <c:pt idx="6114">
                  <c:v>0.38</c:v>
                </c:pt>
                <c:pt idx="6115">
                  <c:v>0.36</c:v>
                </c:pt>
                <c:pt idx="6116">
                  <c:v>0.3</c:v>
                </c:pt>
                <c:pt idx="6117">
                  <c:v>0.28000000000000003</c:v>
                </c:pt>
                <c:pt idx="6118">
                  <c:v>0.38</c:v>
                </c:pt>
                <c:pt idx="6119">
                  <c:v>0.34</c:v>
                </c:pt>
                <c:pt idx="6120">
                  <c:v>0.4</c:v>
                </c:pt>
                <c:pt idx="6121">
                  <c:v>0.45</c:v>
                </c:pt>
                <c:pt idx="6122">
                  <c:v>0.46</c:v>
                </c:pt>
                <c:pt idx="6123">
                  <c:v>0.48</c:v>
                </c:pt>
                <c:pt idx="6124">
                  <c:v>0.48</c:v>
                </c:pt>
                <c:pt idx="6125">
                  <c:v>0.51</c:v>
                </c:pt>
                <c:pt idx="6126">
                  <c:v>0.49</c:v>
                </c:pt>
                <c:pt idx="6127">
                  <c:v>0.59</c:v>
                </c:pt>
                <c:pt idx="6128">
                  <c:v>0.76</c:v>
                </c:pt>
                <c:pt idx="6129">
                  <c:v>0.57999999999999996</c:v>
                </c:pt>
                <c:pt idx="6130">
                  <c:v>0.56999999999999995</c:v>
                </c:pt>
                <c:pt idx="6131">
                  <c:v>0.48</c:v>
                </c:pt>
                <c:pt idx="6132">
                  <c:v>0.59</c:v>
                </c:pt>
                <c:pt idx="6133">
                  <c:v>0.54</c:v>
                </c:pt>
                <c:pt idx="6134">
                  <c:v>0.53</c:v>
                </c:pt>
                <c:pt idx="6135">
                  <c:v>0.45</c:v>
                </c:pt>
                <c:pt idx="6136">
                  <c:v>0.4</c:v>
                </c:pt>
                <c:pt idx="6137">
                  <c:v>0.46</c:v>
                </c:pt>
                <c:pt idx="6138">
                  <c:v>0.53</c:v>
                </c:pt>
                <c:pt idx="6139">
                  <c:v>0.53</c:v>
                </c:pt>
                <c:pt idx="6140">
                  <c:v>0.53</c:v>
                </c:pt>
                <c:pt idx="6141">
                  <c:v>0.56000000000000005</c:v>
                </c:pt>
                <c:pt idx="6142">
                  <c:v>0.71</c:v>
                </c:pt>
                <c:pt idx="6143">
                  <c:v>0.71</c:v>
                </c:pt>
                <c:pt idx="6144">
                  <c:v>0.7</c:v>
                </c:pt>
                <c:pt idx="6145">
                  <c:v>0.71</c:v>
                </c:pt>
                <c:pt idx="6146">
                  <c:v>0.57999999999999996</c:v>
                </c:pt>
                <c:pt idx="6147">
                  <c:v>0.37</c:v>
                </c:pt>
                <c:pt idx="6148">
                  <c:v>0.44</c:v>
                </c:pt>
                <c:pt idx="6149">
                  <c:v>0.39</c:v>
                </c:pt>
                <c:pt idx="6150">
                  <c:v>0.26</c:v>
                </c:pt>
                <c:pt idx="6151">
                  <c:v>0.41</c:v>
                </c:pt>
                <c:pt idx="6152">
                  <c:v>0.38</c:v>
                </c:pt>
                <c:pt idx="6153">
                  <c:v>0.41</c:v>
                </c:pt>
                <c:pt idx="6154">
                  <c:v>0.36</c:v>
                </c:pt>
                <c:pt idx="6155">
                  <c:v>0.39</c:v>
                </c:pt>
                <c:pt idx="6156">
                  <c:v>0.39</c:v>
                </c:pt>
                <c:pt idx="6157">
                  <c:v>0.32</c:v>
                </c:pt>
                <c:pt idx="6158">
                  <c:v>0.32</c:v>
                </c:pt>
                <c:pt idx="6159">
                  <c:v>0.31</c:v>
                </c:pt>
                <c:pt idx="6160">
                  <c:v>0.31</c:v>
                </c:pt>
                <c:pt idx="6161">
                  <c:v>0.31</c:v>
                </c:pt>
                <c:pt idx="6162">
                  <c:v>0.3</c:v>
                </c:pt>
                <c:pt idx="6163">
                  <c:v>0.27</c:v>
                </c:pt>
                <c:pt idx="6164">
                  <c:v>0.27</c:v>
                </c:pt>
                <c:pt idx="6165">
                  <c:v>0.28000000000000003</c:v>
                </c:pt>
                <c:pt idx="6166">
                  <c:v>0.42</c:v>
                </c:pt>
                <c:pt idx="6167">
                  <c:v>0.38</c:v>
                </c:pt>
                <c:pt idx="6168">
                  <c:v>0.43</c:v>
                </c:pt>
                <c:pt idx="6169">
                  <c:v>0.45</c:v>
                </c:pt>
                <c:pt idx="6170">
                  <c:v>0.28000000000000003</c:v>
                </c:pt>
                <c:pt idx="6171">
                  <c:v>0.33</c:v>
                </c:pt>
                <c:pt idx="6172">
                  <c:v>0.32</c:v>
                </c:pt>
                <c:pt idx="6173">
                  <c:v>0.33</c:v>
                </c:pt>
                <c:pt idx="6174">
                  <c:v>0.33</c:v>
                </c:pt>
                <c:pt idx="6175">
                  <c:v>0.34</c:v>
                </c:pt>
                <c:pt idx="6176">
                  <c:v>0.33</c:v>
                </c:pt>
                <c:pt idx="6177">
                  <c:v>0.37</c:v>
                </c:pt>
                <c:pt idx="6178">
                  <c:v>0.35</c:v>
                </c:pt>
                <c:pt idx="6179">
                  <c:v>0.87</c:v>
                </c:pt>
                <c:pt idx="6180">
                  <c:v>0.35</c:v>
                </c:pt>
                <c:pt idx="6181">
                  <c:v>0.3</c:v>
                </c:pt>
                <c:pt idx="6182">
                  <c:v>0.4</c:v>
                </c:pt>
                <c:pt idx="6183">
                  <c:v>0.31</c:v>
                </c:pt>
                <c:pt idx="6184">
                  <c:v>0.31</c:v>
                </c:pt>
                <c:pt idx="6185">
                  <c:v>3</c:v>
                </c:pt>
                <c:pt idx="6186">
                  <c:v>0.32</c:v>
                </c:pt>
                <c:pt idx="6187">
                  <c:v>0.3</c:v>
                </c:pt>
                <c:pt idx="6188">
                  <c:v>0.3</c:v>
                </c:pt>
                <c:pt idx="6189">
                  <c:v>0.31</c:v>
                </c:pt>
                <c:pt idx="6190">
                  <c:v>0.28000000000000003</c:v>
                </c:pt>
                <c:pt idx="6191">
                  <c:v>0.26</c:v>
                </c:pt>
                <c:pt idx="6192">
                  <c:v>0.25</c:v>
                </c:pt>
                <c:pt idx="6193">
                  <c:v>0.27</c:v>
                </c:pt>
                <c:pt idx="6194">
                  <c:v>0.28000000000000003</c:v>
                </c:pt>
                <c:pt idx="6195">
                  <c:v>0.27</c:v>
                </c:pt>
                <c:pt idx="6196">
                  <c:v>0.28000000000000003</c:v>
                </c:pt>
                <c:pt idx="6197">
                  <c:v>0.3</c:v>
                </c:pt>
                <c:pt idx="6198">
                  <c:v>0.31</c:v>
                </c:pt>
                <c:pt idx="6199">
                  <c:v>0.3</c:v>
                </c:pt>
                <c:pt idx="6200">
                  <c:v>0.3</c:v>
                </c:pt>
                <c:pt idx="6201">
                  <c:v>0.33</c:v>
                </c:pt>
                <c:pt idx="6202">
                  <c:v>0.36</c:v>
                </c:pt>
                <c:pt idx="6203">
                  <c:v>0.37</c:v>
                </c:pt>
                <c:pt idx="6204">
                  <c:v>0.32</c:v>
                </c:pt>
                <c:pt idx="6205">
                  <c:v>0.38</c:v>
                </c:pt>
                <c:pt idx="6206">
                  <c:v>0.39</c:v>
                </c:pt>
                <c:pt idx="6207">
                  <c:v>0.42</c:v>
                </c:pt>
                <c:pt idx="6208">
                  <c:v>0.46</c:v>
                </c:pt>
                <c:pt idx="6209">
                  <c:v>0.41</c:v>
                </c:pt>
                <c:pt idx="6210">
                  <c:v>0.42</c:v>
                </c:pt>
                <c:pt idx="6211">
                  <c:v>0.54</c:v>
                </c:pt>
                <c:pt idx="6212">
                  <c:v>0.53</c:v>
                </c:pt>
                <c:pt idx="6213">
                  <c:v>0.52</c:v>
                </c:pt>
                <c:pt idx="6214">
                  <c:v>0.54</c:v>
                </c:pt>
                <c:pt idx="6215">
                  <c:v>0.51</c:v>
                </c:pt>
                <c:pt idx="6216">
                  <c:v>0.5</c:v>
                </c:pt>
                <c:pt idx="6217">
                  <c:v>0.47</c:v>
                </c:pt>
                <c:pt idx="6218">
                  <c:v>0.42</c:v>
                </c:pt>
                <c:pt idx="6219">
                  <c:v>0.38</c:v>
                </c:pt>
                <c:pt idx="6220">
                  <c:v>0.35</c:v>
                </c:pt>
                <c:pt idx="6221">
                  <c:v>0.39</c:v>
                </c:pt>
                <c:pt idx="6222">
                  <c:v>0.43</c:v>
                </c:pt>
                <c:pt idx="6223">
                  <c:v>0.42</c:v>
                </c:pt>
                <c:pt idx="6224">
                  <c:v>0.56999999999999995</c:v>
                </c:pt>
                <c:pt idx="6225">
                  <c:v>0.52</c:v>
                </c:pt>
                <c:pt idx="6226">
                  <c:v>0.51</c:v>
                </c:pt>
                <c:pt idx="6227">
                  <c:v>0.43</c:v>
                </c:pt>
                <c:pt idx="6228">
                  <c:v>0.48</c:v>
                </c:pt>
                <c:pt idx="6229">
                  <c:v>0.51</c:v>
                </c:pt>
                <c:pt idx="6230">
                  <c:v>0.48</c:v>
                </c:pt>
                <c:pt idx="6231">
                  <c:v>0.52</c:v>
                </c:pt>
                <c:pt idx="6232">
                  <c:v>0.45</c:v>
                </c:pt>
                <c:pt idx="6233">
                  <c:v>0.42</c:v>
                </c:pt>
                <c:pt idx="6234">
                  <c:v>0.43</c:v>
                </c:pt>
                <c:pt idx="6235">
                  <c:v>0.61</c:v>
                </c:pt>
                <c:pt idx="6236">
                  <c:v>0.52</c:v>
                </c:pt>
                <c:pt idx="6237">
                  <c:v>0.53</c:v>
                </c:pt>
                <c:pt idx="6238">
                  <c:v>0.5</c:v>
                </c:pt>
                <c:pt idx="6239">
                  <c:v>0.45</c:v>
                </c:pt>
                <c:pt idx="6240">
                  <c:v>0.38</c:v>
                </c:pt>
                <c:pt idx="6241">
                  <c:v>0.37</c:v>
                </c:pt>
                <c:pt idx="6242">
                  <c:v>0.33</c:v>
                </c:pt>
                <c:pt idx="6243">
                  <c:v>0.3</c:v>
                </c:pt>
                <c:pt idx="6244">
                  <c:v>0.3</c:v>
                </c:pt>
                <c:pt idx="6245">
                  <c:v>0.33</c:v>
                </c:pt>
                <c:pt idx="6246">
                  <c:v>0.3</c:v>
                </c:pt>
                <c:pt idx="6247">
                  <c:v>0.3</c:v>
                </c:pt>
                <c:pt idx="6248">
                  <c:v>0.32</c:v>
                </c:pt>
                <c:pt idx="6249">
                  <c:v>0.3</c:v>
                </c:pt>
                <c:pt idx="6250">
                  <c:v>0.34</c:v>
                </c:pt>
                <c:pt idx="6251">
                  <c:v>0.36</c:v>
                </c:pt>
                <c:pt idx="6252">
                  <c:v>0.36</c:v>
                </c:pt>
                <c:pt idx="6253">
                  <c:v>0.45</c:v>
                </c:pt>
                <c:pt idx="6254">
                  <c:v>0.46</c:v>
                </c:pt>
                <c:pt idx="6255">
                  <c:v>0.47</c:v>
                </c:pt>
                <c:pt idx="6256">
                  <c:v>0.52</c:v>
                </c:pt>
                <c:pt idx="6257">
                  <c:v>0.45</c:v>
                </c:pt>
                <c:pt idx="6258">
                  <c:v>0.48</c:v>
                </c:pt>
                <c:pt idx="6259">
                  <c:v>0.48</c:v>
                </c:pt>
                <c:pt idx="6260">
                  <c:v>0.44</c:v>
                </c:pt>
                <c:pt idx="6261">
                  <c:v>0.5</c:v>
                </c:pt>
                <c:pt idx="6262">
                  <c:v>0.45</c:v>
                </c:pt>
                <c:pt idx="6263">
                  <c:v>0.46</c:v>
                </c:pt>
                <c:pt idx="6264">
                  <c:v>0.37</c:v>
                </c:pt>
                <c:pt idx="6265">
                  <c:v>0.36</c:v>
                </c:pt>
                <c:pt idx="6266">
                  <c:v>0.37</c:v>
                </c:pt>
                <c:pt idx="6267">
                  <c:v>0.33</c:v>
                </c:pt>
                <c:pt idx="6268">
                  <c:v>0.22</c:v>
                </c:pt>
                <c:pt idx="6269">
                  <c:v>0.17</c:v>
                </c:pt>
                <c:pt idx="6270">
                  <c:v>0.28999999999999998</c:v>
                </c:pt>
                <c:pt idx="6271">
                  <c:v>0.83</c:v>
                </c:pt>
                <c:pt idx="6272">
                  <c:v>0.32</c:v>
                </c:pt>
                <c:pt idx="6273">
                  <c:v>0.4</c:v>
                </c:pt>
                <c:pt idx="6274">
                  <c:v>0.32</c:v>
                </c:pt>
                <c:pt idx="6275">
                  <c:v>0.28999999999999998</c:v>
                </c:pt>
                <c:pt idx="6276">
                  <c:v>0.31</c:v>
                </c:pt>
                <c:pt idx="6277">
                  <c:v>0.33</c:v>
                </c:pt>
                <c:pt idx="6278">
                  <c:v>0.32</c:v>
                </c:pt>
                <c:pt idx="6279">
                  <c:v>0.35</c:v>
                </c:pt>
                <c:pt idx="6280">
                  <c:v>0.33</c:v>
                </c:pt>
                <c:pt idx="6281">
                  <c:v>0.36</c:v>
                </c:pt>
                <c:pt idx="6282">
                  <c:v>0.36</c:v>
                </c:pt>
                <c:pt idx="6283">
                  <c:v>0.32</c:v>
                </c:pt>
                <c:pt idx="6284">
                  <c:v>0.38</c:v>
                </c:pt>
                <c:pt idx="6285">
                  <c:v>0.32</c:v>
                </c:pt>
                <c:pt idx="6286">
                  <c:v>0.25</c:v>
                </c:pt>
                <c:pt idx="6287">
                  <c:v>0.45</c:v>
                </c:pt>
                <c:pt idx="6288">
                  <c:v>0.35</c:v>
                </c:pt>
                <c:pt idx="6289">
                  <c:v>0.3</c:v>
                </c:pt>
                <c:pt idx="6290">
                  <c:v>0.28999999999999998</c:v>
                </c:pt>
                <c:pt idx="6291">
                  <c:v>0.26</c:v>
                </c:pt>
                <c:pt idx="6292">
                  <c:v>0.3</c:v>
                </c:pt>
                <c:pt idx="6293">
                  <c:v>0.25</c:v>
                </c:pt>
                <c:pt idx="6294">
                  <c:v>0.28000000000000003</c:v>
                </c:pt>
                <c:pt idx="6295">
                  <c:v>0.28999999999999998</c:v>
                </c:pt>
                <c:pt idx="6296">
                  <c:v>0.56000000000000005</c:v>
                </c:pt>
                <c:pt idx="6297">
                  <c:v>0.51</c:v>
                </c:pt>
                <c:pt idx="6298">
                  <c:v>0.71</c:v>
                </c:pt>
                <c:pt idx="6299">
                  <c:v>0.69</c:v>
                </c:pt>
                <c:pt idx="6300">
                  <c:v>0.57999999999999996</c:v>
                </c:pt>
                <c:pt idx="6301">
                  <c:v>0.61</c:v>
                </c:pt>
                <c:pt idx="6302">
                  <c:v>0.57999999999999996</c:v>
                </c:pt>
                <c:pt idx="6303">
                  <c:v>0.56999999999999995</c:v>
                </c:pt>
                <c:pt idx="6304">
                  <c:v>0.53</c:v>
                </c:pt>
                <c:pt idx="6305">
                  <c:v>0.41</c:v>
                </c:pt>
                <c:pt idx="6306">
                  <c:v>0.48</c:v>
                </c:pt>
                <c:pt idx="6307">
                  <c:v>0.59</c:v>
                </c:pt>
                <c:pt idx="6308">
                  <c:v>0.5</c:v>
                </c:pt>
                <c:pt idx="6309">
                  <c:v>0.56000000000000005</c:v>
                </c:pt>
                <c:pt idx="6310">
                  <c:v>0.56000000000000005</c:v>
                </c:pt>
                <c:pt idx="6311">
                  <c:v>0.55000000000000004</c:v>
                </c:pt>
                <c:pt idx="6312">
                  <c:v>0.57999999999999996</c:v>
                </c:pt>
                <c:pt idx="6313">
                  <c:v>0.53</c:v>
                </c:pt>
                <c:pt idx="6314">
                  <c:v>0.59</c:v>
                </c:pt>
                <c:pt idx="6315">
                  <c:v>0.57999999999999996</c:v>
                </c:pt>
                <c:pt idx="6316">
                  <c:v>0.81</c:v>
                </c:pt>
                <c:pt idx="6317">
                  <c:v>0.82</c:v>
                </c:pt>
                <c:pt idx="6318">
                  <c:v>0.76</c:v>
                </c:pt>
                <c:pt idx="6319">
                  <c:v>0.78</c:v>
                </c:pt>
                <c:pt idx="6320">
                  <c:v>0.71</c:v>
                </c:pt>
                <c:pt idx="6321">
                  <c:v>0.71</c:v>
                </c:pt>
                <c:pt idx="6322">
                  <c:v>0.55000000000000004</c:v>
                </c:pt>
                <c:pt idx="6323">
                  <c:v>0.49</c:v>
                </c:pt>
                <c:pt idx="6324">
                  <c:v>0.48</c:v>
                </c:pt>
                <c:pt idx="6325">
                  <c:v>0.49</c:v>
                </c:pt>
                <c:pt idx="6326">
                  <c:v>0.46</c:v>
                </c:pt>
                <c:pt idx="6327">
                  <c:v>0.46</c:v>
                </c:pt>
                <c:pt idx="6328">
                  <c:v>0.57999999999999996</c:v>
                </c:pt>
                <c:pt idx="6329">
                  <c:v>0.54</c:v>
                </c:pt>
                <c:pt idx="6330">
                  <c:v>0.55000000000000004</c:v>
                </c:pt>
                <c:pt idx="6331">
                  <c:v>0.56000000000000005</c:v>
                </c:pt>
                <c:pt idx="6332">
                  <c:v>0.53</c:v>
                </c:pt>
                <c:pt idx="6333">
                  <c:v>0.44</c:v>
                </c:pt>
                <c:pt idx="6334">
                  <c:v>0.47</c:v>
                </c:pt>
                <c:pt idx="6335">
                  <c:v>0.46</c:v>
                </c:pt>
                <c:pt idx="6336">
                  <c:v>0.47</c:v>
                </c:pt>
                <c:pt idx="6337">
                  <c:v>0.49</c:v>
                </c:pt>
                <c:pt idx="6338">
                  <c:v>0.44</c:v>
                </c:pt>
                <c:pt idx="6339">
                  <c:v>0.42</c:v>
                </c:pt>
                <c:pt idx="6340">
                  <c:v>0.41</c:v>
                </c:pt>
                <c:pt idx="6341">
                  <c:v>0.38</c:v>
                </c:pt>
                <c:pt idx="6342">
                  <c:v>0.38</c:v>
                </c:pt>
                <c:pt idx="6343">
                  <c:v>0.38</c:v>
                </c:pt>
                <c:pt idx="6344">
                  <c:v>0.4</c:v>
                </c:pt>
                <c:pt idx="6345">
                  <c:v>0.35</c:v>
                </c:pt>
                <c:pt idx="6346">
                  <c:v>0.37</c:v>
                </c:pt>
                <c:pt idx="6347">
                  <c:v>0.35</c:v>
                </c:pt>
                <c:pt idx="6348">
                  <c:v>0.46</c:v>
                </c:pt>
                <c:pt idx="6349">
                  <c:v>0.35</c:v>
                </c:pt>
                <c:pt idx="6350">
                  <c:v>0.34</c:v>
                </c:pt>
                <c:pt idx="6351">
                  <c:v>0.37</c:v>
                </c:pt>
                <c:pt idx="6352">
                  <c:v>0.35</c:v>
                </c:pt>
                <c:pt idx="6353">
                  <c:v>0.37</c:v>
                </c:pt>
                <c:pt idx="6354">
                  <c:v>0.35</c:v>
                </c:pt>
                <c:pt idx="6355">
                  <c:v>0.35</c:v>
                </c:pt>
                <c:pt idx="6356">
                  <c:v>0.41</c:v>
                </c:pt>
                <c:pt idx="6357">
                  <c:v>0.38</c:v>
                </c:pt>
                <c:pt idx="6358">
                  <c:v>0.36</c:v>
                </c:pt>
                <c:pt idx="6359">
                  <c:v>0.36</c:v>
                </c:pt>
                <c:pt idx="6360">
                  <c:v>0.42</c:v>
                </c:pt>
                <c:pt idx="6361">
                  <c:v>0.38</c:v>
                </c:pt>
                <c:pt idx="6362">
                  <c:v>0.42</c:v>
                </c:pt>
                <c:pt idx="6363">
                  <c:v>0.45</c:v>
                </c:pt>
                <c:pt idx="6364">
                  <c:v>0.55000000000000004</c:v>
                </c:pt>
                <c:pt idx="6365">
                  <c:v>0.44</c:v>
                </c:pt>
                <c:pt idx="6366">
                  <c:v>0.31</c:v>
                </c:pt>
                <c:pt idx="6367">
                  <c:v>0.3</c:v>
                </c:pt>
                <c:pt idx="6368">
                  <c:v>0.3</c:v>
                </c:pt>
                <c:pt idx="6369">
                  <c:v>0.43</c:v>
                </c:pt>
                <c:pt idx="6370">
                  <c:v>0.34</c:v>
                </c:pt>
                <c:pt idx="6371">
                  <c:v>0.33</c:v>
                </c:pt>
                <c:pt idx="6372">
                  <c:v>0.28999999999999998</c:v>
                </c:pt>
                <c:pt idx="6373">
                  <c:v>0.35</c:v>
                </c:pt>
                <c:pt idx="6374">
                  <c:v>0.36</c:v>
                </c:pt>
                <c:pt idx="6375">
                  <c:v>0.38</c:v>
                </c:pt>
                <c:pt idx="6376">
                  <c:v>0.43</c:v>
                </c:pt>
                <c:pt idx="6377">
                  <c:v>0.39</c:v>
                </c:pt>
                <c:pt idx="6378">
                  <c:v>0.28000000000000003</c:v>
                </c:pt>
                <c:pt idx="6379">
                  <c:v>0.23</c:v>
                </c:pt>
                <c:pt idx="6380">
                  <c:v>0.26</c:v>
                </c:pt>
                <c:pt idx="6381">
                  <c:v>0.25</c:v>
                </c:pt>
                <c:pt idx="6382">
                  <c:v>0.28000000000000003</c:v>
                </c:pt>
                <c:pt idx="6383">
                  <c:v>0.25</c:v>
                </c:pt>
                <c:pt idx="6384">
                  <c:v>0.24</c:v>
                </c:pt>
                <c:pt idx="6385">
                  <c:v>0.31</c:v>
                </c:pt>
                <c:pt idx="6386">
                  <c:v>0.28000000000000003</c:v>
                </c:pt>
                <c:pt idx="6387">
                  <c:v>0.3</c:v>
                </c:pt>
                <c:pt idx="6388">
                  <c:v>0.18</c:v>
                </c:pt>
                <c:pt idx="6389">
                  <c:v>0.08</c:v>
                </c:pt>
                <c:pt idx="6390">
                  <c:v>0.3</c:v>
                </c:pt>
                <c:pt idx="6391">
                  <c:v>0.42</c:v>
                </c:pt>
                <c:pt idx="6392">
                  <c:v>0.65</c:v>
                </c:pt>
                <c:pt idx="6393">
                  <c:v>0.67</c:v>
                </c:pt>
                <c:pt idx="6394">
                  <c:v>0.72</c:v>
                </c:pt>
                <c:pt idx="6395">
                  <c:v>0.53</c:v>
                </c:pt>
                <c:pt idx="6396">
                  <c:v>0.54</c:v>
                </c:pt>
                <c:pt idx="6397">
                  <c:v>0.55000000000000004</c:v>
                </c:pt>
                <c:pt idx="6398">
                  <c:v>0.49</c:v>
                </c:pt>
                <c:pt idx="6399">
                  <c:v>0.5</c:v>
                </c:pt>
                <c:pt idx="6400">
                  <c:v>0.3</c:v>
                </c:pt>
                <c:pt idx="6401">
                  <c:v>0.32</c:v>
                </c:pt>
                <c:pt idx="6402">
                  <c:v>0.32</c:v>
                </c:pt>
                <c:pt idx="6403">
                  <c:v>0.6</c:v>
                </c:pt>
                <c:pt idx="6404">
                  <c:v>0.56000000000000005</c:v>
                </c:pt>
                <c:pt idx="6405">
                  <c:v>0.64</c:v>
                </c:pt>
                <c:pt idx="6406">
                  <c:v>0.64</c:v>
                </c:pt>
                <c:pt idx="6407">
                  <c:v>0.6</c:v>
                </c:pt>
                <c:pt idx="6408">
                  <c:v>0.59</c:v>
                </c:pt>
                <c:pt idx="6409">
                  <c:v>0.57999999999999996</c:v>
                </c:pt>
                <c:pt idx="6410">
                  <c:v>0.69</c:v>
                </c:pt>
                <c:pt idx="6411">
                  <c:v>0.66</c:v>
                </c:pt>
                <c:pt idx="6412">
                  <c:v>0.67</c:v>
                </c:pt>
                <c:pt idx="6413">
                  <c:v>0.61</c:v>
                </c:pt>
                <c:pt idx="6414">
                  <c:v>0.7</c:v>
                </c:pt>
                <c:pt idx="6415">
                  <c:v>0.71</c:v>
                </c:pt>
                <c:pt idx="6416">
                  <c:v>0.73</c:v>
                </c:pt>
                <c:pt idx="6417">
                  <c:v>0.69</c:v>
                </c:pt>
                <c:pt idx="6418">
                  <c:v>0.68</c:v>
                </c:pt>
                <c:pt idx="6419">
                  <c:v>0.48</c:v>
                </c:pt>
                <c:pt idx="6420">
                  <c:v>0.5</c:v>
                </c:pt>
                <c:pt idx="6421">
                  <c:v>0.48</c:v>
                </c:pt>
                <c:pt idx="6422">
                  <c:v>0.5</c:v>
                </c:pt>
                <c:pt idx="6423">
                  <c:v>0.51</c:v>
                </c:pt>
                <c:pt idx="6424">
                  <c:v>0.51</c:v>
                </c:pt>
                <c:pt idx="6425">
                  <c:v>0.56999999999999995</c:v>
                </c:pt>
                <c:pt idx="6426">
                  <c:v>0.77</c:v>
                </c:pt>
                <c:pt idx="6427">
                  <c:v>0.69</c:v>
                </c:pt>
                <c:pt idx="6428">
                  <c:v>0.65</c:v>
                </c:pt>
                <c:pt idx="6429">
                  <c:v>0.67</c:v>
                </c:pt>
                <c:pt idx="6430">
                  <c:v>0.63</c:v>
                </c:pt>
                <c:pt idx="6431">
                  <c:v>0.49</c:v>
                </c:pt>
                <c:pt idx="6432">
                  <c:v>0.5</c:v>
                </c:pt>
                <c:pt idx="6433">
                  <c:v>0.51</c:v>
                </c:pt>
                <c:pt idx="6434">
                  <c:v>0.49</c:v>
                </c:pt>
                <c:pt idx="6435">
                  <c:v>0.63</c:v>
                </c:pt>
                <c:pt idx="6436">
                  <c:v>0.63</c:v>
                </c:pt>
                <c:pt idx="6437">
                  <c:v>0.63</c:v>
                </c:pt>
                <c:pt idx="6438">
                  <c:v>0.62</c:v>
                </c:pt>
                <c:pt idx="6439">
                  <c:v>0.65</c:v>
                </c:pt>
                <c:pt idx="6440">
                  <c:v>0.55000000000000004</c:v>
                </c:pt>
                <c:pt idx="6441">
                  <c:v>0.42</c:v>
                </c:pt>
                <c:pt idx="6442">
                  <c:v>0.37</c:v>
                </c:pt>
                <c:pt idx="6443">
                  <c:v>0.4</c:v>
                </c:pt>
                <c:pt idx="6444">
                  <c:v>0.41</c:v>
                </c:pt>
                <c:pt idx="6445">
                  <c:v>0.33</c:v>
                </c:pt>
                <c:pt idx="6446">
                  <c:v>0.32</c:v>
                </c:pt>
                <c:pt idx="6447">
                  <c:v>0.32</c:v>
                </c:pt>
                <c:pt idx="6448">
                  <c:v>0.44</c:v>
                </c:pt>
                <c:pt idx="6449">
                  <c:v>0.44</c:v>
                </c:pt>
                <c:pt idx="6450">
                  <c:v>0.42</c:v>
                </c:pt>
                <c:pt idx="6451">
                  <c:v>0.56000000000000005</c:v>
                </c:pt>
                <c:pt idx="6452">
                  <c:v>0.5</c:v>
                </c:pt>
                <c:pt idx="6453">
                  <c:v>0.46</c:v>
                </c:pt>
                <c:pt idx="6454">
                  <c:v>0.44</c:v>
                </c:pt>
                <c:pt idx="6455">
                  <c:v>0.39</c:v>
                </c:pt>
                <c:pt idx="6456">
                  <c:v>0.36</c:v>
                </c:pt>
                <c:pt idx="6457">
                  <c:v>0.37</c:v>
                </c:pt>
                <c:pt idx="6458">
                  <c:v>0.37</c:v>
                </c:pt>
                <c:pt idx="6459">
                  <c:v>0.34</c:v>
                </c:pt>
                <c:pt idx="6460">
                  <c:v>0.46</c:v>
                </c:pt>
                <c:pt idx="6461">
                  <c:v>0.52</c:v>
                </c:pt>
                <c:pt idx="6462">
                  <c:v>0.53</c:v>
                </c:pt>
                <c:pt idx="6463">
                  <c:v>0.57999999999999996</c:v>
                </c:pt>
                <c:pt idx="6464">
                  <c:v>0.52</c:v>
                </c:pt>
                <c:pt idx="6465">
                  <c:v>0.53</c:v>
                </c:pt>
                <c:pt idx="6466">
                  <c:v>0.3</c:v>
                </c:pt>
                <c:pt idx="6467">
                  <c:v>0.43</c:v>
                </c:pt>
                <c:pt idx="6468">
                  <c:v>0.5</c:v>
                </c:pt>
                <c:pt idx="6469">
                  <c:v>0.45</c:v>
                </c:pt>
                <c:pt idx="6470">
                  <c:v>0.44</c:v>
                </c:pt>
                <c:pt idx="6471">
                  <c:v>0.48</c:v>
                </c:pt>
                <c:pt idx="6472">
                  <c:v>0.49</c:v>
                </c:pt>
                <c:pt idx="6473">
                  <c:v>0.27</c:v>
                </c:pt>
                <c:pt idx="6474">
                  <c:v>0.33</c:v>
                </c:pt>
                <c:pt idx="6475">
                  <c:v>0.31</c:v>
                </c:pt>
                <c:pt idx="6476">
                  <c:v>0.56999999999999995</c:v>
                </c:pt>
                <c:pt idx="6477">
                  <c:v>0.52</c:v>
                </c:pt>
                <c:pt idx="6478">
                  <c:v>0.37</c:v>
                </c:pt>
                <c:pt idx="6479">
                  <c:v>0.33</c:v>
                </c:pt>
                <c:pt idx="6480">
                  <c:v>0.33</c:v>
                </c:pt>
                <c:pt idx="6481">
                  <c:v>0.28999999999999998</c:v>
                </c:pt>
                <c:pt idx="6482">
                  <c:v>0.28999999999999998</c:v>
                </c:pt>
                <c:pt idx="6483">
                  <c:v>0.26</c:v>
                </c:pt>
                <c:pt idx="6484">
                  <c:v>0.24</c:v>
                </c:pt>
                <c:pt idx="6485">
                  <c:v>0.27</c:v>
                </c:pt>
                <c:pt idx="6486">
                  <c:v>0.37</c:v>
                </c:pt>
                <c:pt idx="6487">
                  <c:v>0.14000000000000001</c:v>
                </c:pt>
                <c:pt idx="6488">
                  <c:v>0.27</c:v>
                </c:pt>
                <c:pt idx="6489">
                  <c:v>0.36</c:v>
                </c:pt>
                <c:pt idx="6490">
                  <c:v>0.65</c:v>
                </c:pt>
                <c:pt idx="6491">
                  <c:v>0.21</c:v>
                </c:pt>
                <c:pt idx="6492">
                  <c:v>0.44</c:v>
                </c:pt>
                <c:pt idx="6493">
                  <c:v>0.46</c:v>
                </c:pt>
                <c:pt idx="6494">
                  <c:v>0.43</c:v>
                </c:pt>
                <c:pt idx="6495">
                  <c:v>0.42</c:v>
                </c:pt>
                <c:pt idx="6496">
                  <c:v>0.5</c:v>
                </c:pt>
                <c:pt idx="6497">
                  <c:v>0.44</c:v>
                </c:pt>
                <c:pt idx="6498">
                  <c:v>0.43</c:v>
                </c:pt>
                <c:pt idx="6499">
                  <c:v>0.42</c:v>
                </c:pt>
                <c:pt idx="6500">
                  <c:v>0.35</c:v>
                </c:pt>
                <c:pt idx="6501">
                  <c:v>0.33</c:v>
                </c:pt>
                <c:pt idx="6502">
                  <c:v>0.34</c:v>
                </c:pt>
                <c:pt idx="6503">
                  <c:v>0.35</c:v>
                </c:pt>
                <c:pt idx="6504">
                  <c:v>0.35</c:v>
                </c:pt>
                <c:pt idx="6505">
                  <c:v>0.36</c:v>
                </c:pt>
                <c:pt idx="6506">
                  <c:v>0.38</c:v>
                </c:pt>
                <c:pt idx="6507">
                  <c:v>0.37</c:v>
                </c:pt>
                <c:pt idx="6508">
                  <c:v>0.38</c:v>
                </c:pt>
                <c:pt idx="6509">
                  <c:v>0.41</c:v>
                </c:pt>
                <c:pt idx="6510">
                  <c:v>0.44</c:v>
                </c:pt>
                <c:pt idx="6511">
                  <c:v>0.41</c:v>
                </c:pt>
                <c:pt idx="6512">
                  <c:v>0.39</c:v>
                </c:pt>
                <c:pt idx="6513">
                  <c:v>0.36</c:v>
                </c:pt>
                <c:pt idx="6514">
                  <c:v>0.4</c:v>
                </c:pt>
                <c:pt idx="6515">
                  <c:v>0.39</c:v>
                </c:pt>
                <c:pt idx="6516">
                  <c:v>0.28999999999999998</c:v>
                </c:pt>
                <c:pt idx="6517">
                  <c:v>0.33</c:v>
                </c:pt>
                <c:pt idx="6518">
                  <c:v>0.28000000000000003</c:v>
                </c:pt>
                <c:pt idx="6519">
                  <c:v>0.26</c:v>
                </c:pt>
                <c:pt idx="6520">
                  <c:v>0.28000000000000003</c:v>
                </c:pt>
                <c:pt idx="6521">
                  <c:v>0.3</c:v>
                </c:pt>
                <c:pt idx="6522">
                  <c:v>0.3</c:v>
                </c:pt>
                <c:pt idx="6523">
                  <c:v>0.31</c:v>
                </c:pt>
                <c:pt idx="6524">
                  <c:v>0.28999999999999998</c:v>
                </c:pt>
                <c:pt idx="6525">
                  <c:v>0.32</c:v>
                </c:pt>
                <c:pt idx="6526">
                  <c:v>0.32</c:v>
                </c:pt>
                <c:pt idx="6527">
                  <c:v>0.35</c:v>
                </c:pt>
                <c:pt idx="6528">
                  <c:v>0.27</c:v>
                </c:pt>
                <c:pt idx="6529">
                  <c:v>0.27</c:v>
                </c:pt>
                <c:pt idx="6530">
                  <c:v>0.28000000000000003</c:v>
                </c:pt>
                <c:pt idx="6531">
                  <c:v>0.49</c:v>
                </c:pt>
                <c:pt idx="6532">
                  <c:v>0.56999999999999995</c:v>
                </c:pt>
                <c:pt idx="6533">
                  <c:v>0.62</c:v>
                </c:pt>
                <c:pt idx="6534">
                  <c:v>0.44</c:v>
                </c:pt>
                <c:pt idx="6535">
                  <c:v>0.53</c:v>
                </c:pt>
                <c:pt idx="6536">
                  <c:v>0.39</c:v>
                </c:pt>
                <c:pt idx="6537">
                  <c:v>0.38</c:v>
                </c:pt>
                <c:pt idx="6538">
                  <c:v>0.49</c:v>
                </c:pt>
                <c:pt idx="6539">
                  <c:v>0.59</c:v>
                </c:pt>
                <c:pt idx="6540">
                  <c:v>0.32</c:v>
                </c:pt>
                <c:pt idx="6541">
                  <c:v>0.31</c:v>
                </c:pt>
                <c:pt idx="6542">
                  <c:v>0.28999999999999998</c:v>
                </c:pt>
                <c:pt idx="6543">
                  <c:v>0.27</c:v>
                </c:pt>
                <c:pt idx="6544">
                  <c:v>0.28000000000000003</c:v>
                </c:pt>
                <c:pt idx="6545">
                  <c:v>0.28000000000000003</c:v>
                </c:pt>
                <c:pt idx="6546">
                  <c:v>0.27</c:v>
                </c:pt>
                <c:pt idx="6547">
                  <c:v>0.28000000000000003</c:v>
                </c:pt>
                <c:pt idx="6548">
                  <c:v>1.24</c:v>
                </c:pt>
                <c:pt idx="6549">
                  <c:v>0.59</c:v>
                </c:pt>
                <c:pt idx="6550">
                  <c:v>0.82</c:v>
                </c:pt>
                <c:pt idx="6551">
                  <c:v>0.77</c:v>
                </c:pt>
                <c:pt idx="6552">
                  <c:v>0.7</c:v>
                </c:pt>
                <c:pt idx="6553">
                  <c:v>0.65</c:v>
                </c:pt>
                <c:pt idx="6554">
                  <c:v>0.74</c:v>
                </c:pt>
                <c:pt idx="6555">
                  <c:v>0.67</c:v>
                </c:pt>
                <c:pt idx="6556">
                  <c:v>0.89</c:v>
                </c:pt>
                <c:pt idx="6557">
                  <c:v>0.81</c:v>
                </c:pt>
                <c:pt idx="6558">
                  <c:v>0.9</c:v>
                </c:pt>
                <c:pt idx="6559">
                  <c:v>1.02</c:v>
                </c:pt>
                <c:pt idx="6560">
                  <c:v>0.39</c:v>
                </c:pt>
                <c:pt idx="6561">
                  <c:v>0.4</c:v>
                </c:pt>
                <c:pt idx="6562">
                  <c:v>0.36</c:v>
                </c:pt>
                <c:pt idx="6563">
                  <c:v>0.32</c:v>
                </c:pt>
                <c:pt idx="6564">
                  <c:v>0.32</c:v>
                </c:pt>
                <c:pt idx="6565">
                  <c:v>0.3</c:v>
                </c:pt>
                <c:pt idx="6566">
                  <c:v>0.64</c:v>
                </c:pt>
                <c:pt idx="6567">
                  <c:v>0.64</c:v>
                </c:pt>
                <c:pt idx="6568">
                  <c:v>0.61</c:v>
                </c:pt>
                <c:pt idx="6569">
                  <c:v>0.53</c:v>
                </c:pt>
                <c:pt idx="6570">
                  <c:v>0.53</c:v>
                </c:pt>
                <c:pt idx="6571">
                  <c:v>0.49</c:v>
                </c:pt>
                <c:pt idx="6572">
                  <c:v>0.48</c:v>
                </c:pt>
                <c:pt idx="6573">
                  <c:v>0.45</c:v>
                </c:pt>
                <c:pt idx="6574">
                  <c:v>0.45</c:v>
                </c:pt>
                <c:pt idx="6575">
                  <c:v>0.48</c:v>
                </c:pt>
                <c:pt idx="6576">
                  <c:v>0.47</c:v>
                </c:pt>
                <c:pt idx="6577">
                  <c:v>0.49</c:v>
                </c:pt>
                <c:pt idx="6578">
                  <c:v>0.38</c:v>
                </c:pt>
                <c:pt idx="6579">
                  <c:v>0.48</c:v>
                </c:pt>
                <c:pt idx="6580">
                  <c:v>0.45</c:v>
                </c:pt>
                <c:pt idx="6581">
                  <c:v>0.41</c:v>
                </c:pt>
                <c:pt idx="6582">
                  <c:v>0.52</c:v>
                </c:pt>
                <c:pt idx="6583">
                  <c:v>0.55000000000000004</c:v>
                </c:pt>
                <c:pt idx="6584">
                  <c:v>0.67</c:v>
                </c:pt>
                <c:pt idx="6585">
                  <c:v>0.62</c:v>
                </c:pt>
                <c:pt idx="6586">
                  <c:v>0.57999999999999996</c:v>
                </c:pt>
                <c:pt idx="6587">
                  <c:v>0.56000000000000005</c:v>
                </c:pt>
                <c:pt idx="6588">
                  <c:v>0.62</c:v>
                </c:pt>
                <c:pt idx="6589">
                  <c:v>0.33</c:v>
                </c:pt>
                <c:pt idx="6590">
                  <c:v>0.3</c:v>
                </c:pt>
                <c:pt idx="6591">
                  <c:v>0.31</c:v>
                </c:pt>
                <c:pt idx="6592">
                  <c:v>0.52</c:v>
                </c:pt>
                <c:pt idx="6593">
                  <c:v>0.52</c:v>
                </c:pt>
                <c:pt idx="6594">
                  <c:v>0.5</c:v>
                </c:pt>
                <c:pt idx="6595">
                  <c:v>0.49</c:v>
                </c:pt>
                <c:pt idx="6596">
                  <c:v>0.54</c:v>
                </c:pt>
                <c:pt idx="6597">
                  <c:v>0.5</c:v>
                </c:pt>
                <c:pt idx="6598">
                  <c:v>0.56999999999999995</c:v>
                </c:pt>
                <c:pt idx="6599">
                  <c:v>0.53</c:v>
                </c:pt>
                <c:pt idx="6600">
                  <c:v>0.52</c:v>
                </c:pt>
                <c:pt idx="6601">
                  <c:v>0.51</c:v>
                </c:pt>
                <c:pt idx="6602">
                  <c:v>0.6</c:v>
                </c:pt>
                <c:pt idx="6603">
                  <c:v>0.56999999999999995</c:v>
                </c:pt>
                <c:pt idx="6604">
                  <c:v>0.54</c:v>
                </c:pt>
                <c:pt idx="6605">
                  <c:v>0.55000000000000004</c:v>
                </c:pt>
                <c:pt idx="6606">
                  <c:v>0.55000000000000004</c:v>
                </c:pt>
                <c:pt idx="6607">
                  <c:v>0.57999999999999996</c:v>
                </c:pt>
                <c:pt idx="6608">
                  <c:v>0.62</c:v>
                </c:pt>
                <c:pt idx="6609">
                  <c:v>0.59</c:v>
                </c:pt>
                <c:pt idx="6610">
                  <c:v>0.38</c:v>
                </c:pt>
                <c:pt idx="6611">
                  <c:v>0.46</c:v>
                </c:pt>
                <c:pt idx="6612">
                  <c:v>0.45</c:v>
                </c:pt>
                <c:pt idx="6613">
                  <c:v>0.51</c:v>
                </c:pt>
                <c:pt idx="6614">
                  <c:v>0.45</c:v>
                </c:pt>
                <c:pt idx="6615">
                  <c:v>0.41</c:v>
                </c:pt>
                <c:pt idx="6616">
                  <c:v>0.42</c:v>
                </c:pt>
                <c:pt idx="6617">
                  <c:v>0.42</c:v>
                </c:pt>
                <c:pt idx="6618">
                  <c:v>0.42</c:v>
                </c:pt>
                <c:pt idx="6619">
                  <c:v>0.41</c:v>
                </c:pt>
                <c:pt idx="6620">
                  <c:v>0.43</c:v>
                </c:pt>
                <c:pt idx="6621">
                  <c:v>0.4</c:v>
                </c:pt>
                <c:pt idx="6622">
                  <c:v>0.44</c:v>
                </c:pt>
                <c:pt idx="6623">
                  <c:v>0.43</c:v>
                </c:pt>
                <c:pt idx="6624">
                  <c:v>0.4</c:v>
                </c:pt>
                <c:pt idx="6625">
                  <c:v>0.38</c:v>
                </c:pt>
                <c:pt idx="6626">
                  <c:v>0.35</c:v>
                </c:pt>
                <c:pt idx="6627">
                  <c:v>0.37</c:v>
                </c:pt>
                <c:pt idx="6628">
                  <c:v>0.36</c:v>
                </c:pt>
                <c:pt idx="6629">
                  <c:v>0.4</c:v>
                </c:pt>
                <c:pt idx="6630">
                  <c:v>0.43</c:v>
                </c:pt>
                <c:pt idx="6631">
                  <c:v>0.33</c:v>
                </c:pt>
                <c:pt idx="6632">
                  <c:v>0.33</c:v>
                </c:pt>
                <c:pt idx="6633">
                  <c:v>0.38</c:v>
                </c:pt>
                <c:pt idx="6634">
                  <c:v>0.38</c:v>
                </c:pt>
                <c:pt idx="6635">
                  <c:v>0.49</c:v>
                </c:pt>
                <c:pt idx="6636">
                  <c:v>0.44</c:v>
                </c:pt>
                <c:pt idx="6637">
                  <c:v>0.49</c:v>
                </c:pt>
                <c:pt idx="6638">
                  <c:v>0.46</c:v>
                </c:pt>
                <c:pt idx="6639">
                  <c:v>0.49</c:v>
                </c:pt>
                <c:pt idx="6640">
                  <c:v>0.49</c:v>
                </c:pt>
                <c:pt idx="6641">
                  <c:v>0.43</c:v>
                </c:pt>
                <c:pt idx="6642">
                  <c:v>0.44</c:v>
                </c:pt>
                <c:pt idx="6643">
                  <c:v>0.45</c:v>
                </c:pt>
                <c:pt idx="6644">
                  <c:v>0.42</c:v>
                </c:pt>
                <c:pt idx="6645">
                  <c:v>0.45</c:v>
                </c:pt>
                <c:pt idx="6646">
                  <c:v>0.44</c:v>
                </c:pt>
                <c:pt idx="6647">
                  <c:v>0.43</c:v>
                </c:pt>
                <c:pt idx="6648">
                  <c:v>0.44</c:v>
                </c:pt>
                <c:pt idx="6649">
                  <c:v>0.4</c:v>
                </c:pt>
                <c:pt idx="6650">
                  <c:v>0.43</c:v>
                </c:pt>
                <c:pt idx="6651">
                  <c:v>0.39</c:v>
                </c:pt>
                <c:pt idx="6652">
                  <c:v>0.4</c:v>
                </c:pt>
                <c:pt idx="6653">
                  <c:v>0.46</c:v>
                </c:pt>
                <c:pt idx="6654">
                  <c:v>0.42</c:v>
                </c:pt>
                <c:pt idx="6655">
                  <c:v>0.42</c:v>
                </c:pt>
                <c:pt idx="6656">
                  <c:v>0.44</c:v>
                </c:pt>
                <c:pt idx="6657">
                  <c:v>0.41</c:v>
                </c:pt>
                <c:pt idx="6658">
                  <c:v>0.41</c:v>
                </c:pt>
                <c:pt idx="6659">
                  <c:v>0.4</c:v>
                </c:pt>
                <c:pt idx="6660">
                  <c:v>0.4</c:v>
                </c:pt>
                <c:pt idx="6661">
                  <c:v>0.4</c:v>
                </c:pt>
                <c:pt idx="6662">
                  <c:v>0.39</c:v>
                </c:pt>
                <c:pt idx="6663">
                  <c:v>0.38</c:v>
                </c:pt>
                <c:pt idx="6664">
                  <c:v>0.35</c:v>
                </c:pt>
                <c:pt idx="6665">
                  <c:v>0.31</c:v>
                </c:pt>
                <c:pt idx="6666">
                  <c:v>0.3</c:v>
                </c:pt>
                <c:pt idx="6667">
                  <c:v>0.31</c:v>
                </c:pt>
                <c:pt idx="6668">
                  <c:v>0.34</c:v>
                </c:pt>
                <c:pt idx="6669">
                  <c:v>0.31</c:v>
                </c:pt>
                <c:pt idx="6670">
                  <c:v>0.35</c:v>
                </c:pt>
                <c:pt idx="6671">
                  <c:v>0.3</c:v>
                </c:pt>
                <c:pt idx="6672">
                  <c:v>0.28999999999999998</c:v>
                </c:pt>
                <c:pt idx="6673">
                  <c:v>0.31</c:v>
                </c:pt>
                <c:pt idx="6674">
                  <c:v>0.3</c:v>
                </c:pt>
                <c:pt idx="6675">
                  <c:v>0.35</c:v>
                </c:pt>
                <c:pt idx="6676">
                  <c:v>0.38</c:v>
                </c:pt>
                <c:pt idx="6677">
                  <c:v>0.36</c:v>
                </c:pt>
                <c:pt idx="6678">
                  <c:v>0.45</c:v>
                </c:pt>
                <c:pt idx="6679">
                  <c:v>0.41</c:v>
                </c:pt>
                <c:pt idx="6680">
                  <c:v>0.42</c:v>
                </c:pt>
                <c:pt idx="6681">
                  <c:v>0.35</c:v>
                </c:pt>
                <c:pt idx="6682">
                  <c:v>0.52</c:v>
                </c:pt>
                <c:pt idx="6683">
                  <c:v>0.38</c:v>
                </c:pt>
                <c:pt idx="6684">
                  <c:v>0.34</c:v>
                </c:pt>
                <c:pt idx="6685">
                  <c:v>0.39</c:v>
                </c:pt>
                <c:pt idx="6686">
                  <c:v>0.73</c:v>
                </c:pt>
                <c:pt idx="6687">
                  <c:v>0.71</c:v>
                </c:pt>
                <c:pt idx="6688">
                  <c:v>0.56000000000000005</c:v>
                </c:pt>
                <c:pt idx="6689">
                  <c:v>0.45</c:v>
                </c:pt>
                <c:pt idx="6690">
                  <c:v>0.57999999999999996</c:v>
                </c:pt>
                <c:pt idx="6691">
                  <c:v>0.46</c:v>
                </c:pt>
                <c:pt idx="6692">
                  <c:v>0.48</c:v>
                </c:pt>
                <c:pt idx="6693">
                  <c:v>0.49</c:v>
                </c:pt>
                <c:pt idx="6694">
                  <c:v>0.43</c:v>
                </c:pt>
                <c:pt idx="6695">
                  <c:v>0.45</c:v>
                </c:pt>
                <c:pt idx="6696">
                  <c:v>0.43</c:v>
                </c:pt>
                <c:pt idx="6697">
                  <c:v>0.5</c:v>
                </c:pt>
                <c:pt idx="6698">
                  <c:v>0.47</c:v>
                </c:pt>
                <c:pt idx="6699">
                  <c:v>0.36</c:v>
                </c:pt>
                <c:pt idx="6700">
                  <c:v>0.35</c:v>
                </c:pt>
                <c:pt idx="6701">
                  <c:v>0.3</c:v>
                </c:pt>
                <c:pt idx="6702">
                  <c:v>0.2</c:v>
                </c:pt>
                <c:pt idx="6703">
                  <c:v>0.36</c:v>
                </c:pt>
                <c:pt idx="6704">
                  <c:v>0.41</c:v>
                </c:pt>
                <c:pt idx="6705">
                  <c:v>0.35</c:v>
                </c:pt>
                <c:pt idx="6706">
                  <c:v>0.28000000000000003</c:v>
                </c:pt>
                <c:pt idx="6707">
                  <c:v>0.09</c:v>
                </c:pt>
                <c:pt idx="6708">
                  <c:v>0.05</c:v>
                </c:pt>
                <c:pt idx="6709">
                  <c:v>0.11</c:v>
                </c:pt>
                <c:pt idx="6710">
                  <c:v>0.05</c:v>
                </c:pt>
                <c:pt idx="6711">
                  <c:v>0</c:v>
                </c:pt>
                <c:pt idx="6712">
                  <c:v>0</c:v>
                </c:pt>
                <c:pt idx="6713">
                  <c:v>0</c:v>
                </c:pt>
                <c:pt idx="6714">
                  <c:v>0</c:v>
                </c:pt>
                <c:pt idx="6715">
                  <c:v>0</c:v>
                </c:pt>
                <c:pt idx="6716">
                  <c:v>0</c:v>
                </c:pt>
                <c:pt idx="6717">
                  <c:v>0</c:v>
                </c:pt>
                <c:pt idx="6718">
                  <c:v>0</c:v>
                </c:pt>
                <c:pt idx="6719">
                  <c:v>0.15</c:v>
                </c:pt>
                <c:pt idx="6720">
                  <c:v>0.96</c:v>
                </c:pt>
                <c:pt idx="6721">
                  <c:v>1.17</c:v>
                </c:pt>
                <c:pt idx="6722">
                  <c:v>1.99</c:v>
                </c:pt>
                <c:pt idx="6723">
                  <c:v>1.01</c:v>
                </c:pt>
                <c:pt idx="6724">
                  <c:v>0.94</c:v>
                </c:pt>
                <c:pt idx="6725">
                  <c:v>1.1200000000000001</c:v>
                </c:pt>
                <c:pt idx="6726">
                  <c:v>0</c:v>
                </c:pt>
                <c:pt idx="6727">
                  <c:v>0.79</c:v>
                </c:pt>
                <c:pt idx="6728">
                  <c:v>5.16</c:v>
                </c:pt>
                <c:pt idx="6729">
                  <c:v>5.16</c:v>
                </c:pt>
                <c:pt idx="6730">
                  <c:v>5.16</c:v>
                </c:pt>
                <c:pt idx="6731">
                  <c:v>5.16</c:v>
                </c:pt>
                <c:pt idx="6732">
                  <c:v>5.16</c:v>
                </c:pt>
                <c:pt idx="6733">
                  <c:v>5.16</c:v>
                </c:pt>
                <c:pt idx="6734">
                  <c:v>5.16</c:v>
                </c:pt>
                <c:pt idx="6735">
                  <c:v>0.82</c:v>
                </c:pt>
                <c:pt idx="6736">
                  <c:v>0.55000000000000004</c:v>
                </c:pt>
                <c:pt idx="6737">
                  <c:v>0.33</c:v>
                </c:pt>
                <c:pt idx="6738">
                  <c:v>0.3</c:v>
                </c:pt>
                <c:pt idx="6739">
                  <c:v>0.42</c:v>
                </c:pt>
                <c:pt idx="6740">
                  <c:v>0.4</c:v>
                </c:pt>
                <c:pt idx="6741">
                  <c:v>0.43</c:v>
                </c:pt>
                <c:pt idx="6742">
                  <c:v>0.43</c:v>
                </c:pt>
                <c:pt idx="6743">
                  <c:v>0.48</c:v>
                </c:pt>
                <c:pt idx="6744">
                  <c:v>0.44</c:v>
                </c:pt>
                <c:pt idx="6745">
                  <c:v>0.43</c:v>
                </c:pt>
                <c:pt idx="6746">
                  <c:v>0.48</c:v>
                </c:pt>
                <c:pt idx="6747">
                  <c:v>0.41</c:v>
                </c:pt>
                <c:pt idx="6748">
                  <c:v>0.43</c:v>
                </c:pt>
                <c:pt idx="6749">
                  <c:v>0.22</c:v>
                </c:pt>
                <c:pt idx="6750">
                  <c:v>0.22</c:v>
                </c:pt>
                <c:pt idx="6751">
                  <c:v>0.21</c:v>
                </c:pt>
                <c:pt idx="6752">
                  <c:v>0.23</c:v>
                </c:pt>
                <c:pt idx="6753">
                  <c:v>0.45</c:v>
                </c:pt>
                <c:pt idx="6754">
                  <c:v>0.47</c:v>
                </c:pt>
                <c:pt idx="6755">
                  <c:v>0.43</c:v>
                </c:pt>
                <c:pt idx="6756">
                  <c:v>0.4</c:v>
                </c:pt>
                <c:pt idx="6757">
                  <c:v>0.25</c:v>
                </c:pt>
                <c:pt idx="6758">
                  <c:v>0.31</c:v>
                </c:pt>
                <c:pt idx="6759">
                  <c:v>0.36</c:v>
                </c:pt>
                <c:pt idx="6760">
                  <c:v>0.21</c:v>
                </c:pt>
                <c:pt idx="6761">
                  <c:v>0.3</c:v>
                </c:pt>
                <c:pt idx="6762">
                  <c:v>0.28999999999999998</c:v>
                </c:pt>
                <c:pt idx="6763">
                  <c:v>0.27</c:v>
                </c:pt>
                <c:pt idx="6764">
                  <c:v>0.31</c:v>
                </c:pt>
                <c:pt idx="6765">
                  <c:v>0.27</c:v>
                </c:pt>
                <c:pt idx="6766">
                  <c:v>0.39</c:v>
                </c:pt>
                <c:pt idx="6767">
                  <c:v>0.32</c:v>
                </c:pt>
                <c:pt idx="6768">
                  <c:v>0.28000000000000003</c:v>
                </c:pt>
                <c:pt idx="6769">
                  <c:v>0.23</c:v>
                </c:pt>
                <c:pt idx="6770">
                  <c:v>0.25</c:v>
                </c:pt>
                <c:pt idx="6771">
                  <c:v>0.17</c:v>
                </c:pt>
                <c:pt idx="6772">
                  <c:v>0.13</c:v>
                </c:pt>
                <c:pt idx="6773">
                  <c:v>0.1</c:v>
                </c:pt>
                <c:pt idx="6774">
                  <c:v>0.33</c:v>
                </c:pt>
                <c:pt idx="6775">
                  <c:v>0.42</c:v>
                </c:pt>
                <c:pt idx="6776">
                  <c:v>0.47</c:v>
                </c:pt>
                <c:pt idx="6777">
                  <c:v>0.55000000000000004</c:v>
                </c:pt>
                <c:pt idx="6778">
                  <c:v>0.74</c:v>
                </c:pt>
                <c:pt idx="6779">
                  <c:v>0.71</c:v>
                </c:pt>
                <c:pt idx="6780">
                  <c:v>0.85</c:v>
                </c:pt>
                <c:pt idx="6781">
                  <c:v>0.93</c:v>
                </c:pt>
                <c:pt idx="6782">
                  <c:v>0.44</c:v>
                </c:pt>
                <c:pt idx="6783">
                  <c:v>0.42</c:v>
                </c:pt>
                <c:pt idx="6784">
                  <c:v>0.45</c:v>
                </c:pt>
                <c:pt idx="6785">
                  <c:v>0.42</c:v>
                </c:pt>
                <c:pt idx="6786">
                  <c:v>0.43</c:v>
                </c:pt>
                <c:pt idx="6787">
                  <c:v>0.39</c:v>
                </c:pt>
                <c:pt idx="6788">
                  <c:v>0.36</c:v>
                </c:pt>
                <c:pt idx="6789">
                  <c:v>0.3</c:v>
                </c:pt>
                <c:pt idx="6790">
                  <c:v>0.51</c:v>
                </c:pt>
                <c:pt idx="6791">
                  <c:v>0.41</c:v>
                </c:pt>
                <c:pt idx="6792">
                  <c:v>0.36</c:v>
                </c:pt>
                <c:pt idx="6793">
                  <c:v>0.37</c:v>
                </c:pt>
                <c:pt idx="6794">
                  <c:v>0.38</c:v>
                </c:pt>
                <c:pt idx="6795">
                  <c:v>0.38</c:v>
                </c:pt>
                <c:pt idx="6796">
                  <c:v>0.35</c:v>
                </c:pt>
                <c:pt idx="6797">
                  <c:v>0.38</c:v>
                </c:pt>
                <c:pt idx="6798">
                  <c:v>0.88</c:v>
                </c:pt>
                <c:pt idx="6799">
                  <c:v>0.98</c:v>
                </c:pt>
                <c:pt idx="6800">
                  <c:v>1.2</c:v>
                </c:pt>
                <c:pt idx="6801">
                  <c:v>1.42</c:v>
                </c:pt>
                <c:pt idx="6802">
                  <c:v>1.49</c:v>
                </c:pt>
                <c:pt idx="6803">
                  <c:v>10.6</c:v>
                </c:pt>
                <c:pt idx="6804">
                  <c:v>0.96</c:v>
                </c:pt>
                <c:pt idx="6805">
                  <c:v>0.85</c:v>
                </c:pt>
                <c:pt idx="6806">
                  <c:v>0.99</c:v>
                </c:pt>
                <c:pt idx="6807">
                  <c:v>1</c:v>
                </c:pt>
                <c:pt idx="6808">
                  <c:v>0.76</c:v>
                </c:pt>
                <c:pt idx="6809">
                  <c:v>1.32</c:v>
                </c:pt>
                <c:pt idx="6810">
                  <c:v>1.32</c:v>
                </c:pt>
                <c:pt idx="6811">
                  <c:v>1.07</c:v>
                </c:pt>
                <c:pt idx="6812">
                  <c:v>1.1000000000000001</c:v>
                </c:pt>
                <c:pt idx="6813">
                  <c:v>1.1499999999999999</c:v>
                </c:pt>
                <c:pt idx="6814">
                  <c:v>0.96</c:v>
                </c:pt>
                <c:pt idx="6815">
                  <c:v>0.98</c:v>
                </c:pt>
                <c:pt idx="6816">
                  <c:v>0.87</c:v>
                </c:pt>
                <c:pt idx="6817">
                  <c:v>0.76</c:v>
                </c:pt>
                <c:pt idx="6818">
                  <c:v>1.1299999999999999</c:v>
                </c:pt>
                <c:pt idx="6819">
                  <c:v>1.18</c:v>
                </c:pt>
                <c:pt idx="6820">
                  <c:v>1.25</c:v>
                </c:pt>
                <c:pt idx="6821">
                  <c:v>1.37</c:v>
                </c:pt>
                <c:pt idx="6822">
                  <c:v>1.63</c:v>
                </c:pt>
                <c:pt idx="6823">
                  <c:v>1.67</c:v>
                </c:pt>
                <c:pt idx="6824">
                  <c:v>1.0900000000000001</c:v>
                </c:pt>
                <c:pt idx="6825">
                  <c:v>1.0900000000000001</c:v>
                </c:pt>
                <c:pt idx="6826">
                  <c:v>1.02</c:v>
                </c:pt>
                <c:pt idx="6827">
                  <c:v>1</c:v>
                </c:pt>
                <c:pt idx="6828">
                  <c:v>0.98</c:v>
                </c:pt>
                <c:pt idx="6829">
                  <c:v>0.97</c:v>
                </c:pt>
                <c:pt idx="6830">
                  <c:v>0.77</c:v>
                </c:pt>
                <c:pt idx="6831">
                  <c:v>0.97</c:v>
                </c:pt>
                <c:pt idx="6832">
                  <c:v>1.08</c:v>
                </c:pt>
                <c:pt idx="6833">
                  <c:v>1.25</c:v>
                </c:pt>
                <c:pt idx="6834">
                  <c:v>0.9</c:v>
                </c:pt>
                <c:pt idx="6835">
                  <c:v>1.02</c:v>
                </c:pt>
                <c:pt idx="6836">
                  <c:v>0.99</c:v>
                </c:pt>
                <c:pt idx="6837">
                  <c:v>0.84</c:v>
                </c:pt>
                <c:pt idx="6838">
                  <c:v>0.73</c:v>
                </c:pt>
                <c:pt idx="6839">
                  <c:v>0.66</c:v>
                </c:pt>
                <c:pt idx="6840">
                  <c:v>0.62</c:v>
                </c:pt>
                <c:pt idx="6841">
                  <c:v>0.98</c:v>
                </c:pt>
                <c:pt idx="6842">
                  <c:v>1.31</c:v>
                </c:pt>
                <c:pt idx="6843">
                  <c:v>1.41</c:v>
                </c:pt>
                <c:pt idx="6844">
                  <c:v>1.38</c:v>
                </c:pt>
                <c:pt idx="6845">
                  <c:v>1.38</c:v>
                </c:pt>
                <c:pt idx="6846">
                  <c:v>1.35</c:v>
                </c:pt>
                <c:pt idx="6847">
                  <c:v>1.32</c:v>
                </c:pt>
                <c:pt idx="6848">
                  <c:v>1.28</c:v>
                </c:pt>
                <c:pt idx="6849">
                  <c:v>1.21</c:v>
                </c:pt>
                <c:pt idx="6850">
                  <c:v>1.1399999999999999</c:v>
                </c:pt>
                <c:pt idx="6851">
                  <c:v>1.1399999999999999</c:v>
                </c:pt>
                <c:pt idx="6852">
                  <c:v>1.24</c:v>
                </c:pt>
                <c:pt idx="6853">
                  <c:v>1.05</c:v>
                </c:pt>
                <c:pt idx="6854">
                  <c:v>1.1499999999999999</c:v>
                </c:pt>
                <c:pt idx="6855">
                  <c:v>1.36</c:v>
                </c:pt>
                <c:pt idx="6856">
                  <c:v>1.33</c:v>
                </c:pt>
                <c:pt idx="6857">
                  <c:v>1.25</c:v>
                </c:pt>
                <c:pt idx="6858">
                  <c:v>1.31</c:v>
                </c:pt>
                <c:pt idx="6859">
                  <c:v>1.07</c:v>
                </c:pt>
                <c:pt idx="6860">
                  <c:v>0.91</c:v>
                </c:pt>
                <c:pt idx="6861">
                  <c:v>0.89</c:v>
                </c:pt>
                <c:pt idx="6862">
                  <c:v>0.86</c:v>
                </c:pt>
                <c:pt idx="6863">
                  <c:v>0.87</c:v>
                </c:pt>
                <c:pt idx="6864">
                  <c:v>0.89</c:v>
                </c:pt>
                <c:pt idx="6865">
                  <c:v>0.85</c:v>
                </c:pt>
                <c:pt idx="6866">
                  <c:v>0.99</c:v>
                </c:pt>
                <c:pt idx="6867">
                  <c:v>1.1000000000000001</c:v>
                </c:pt>
                <c:pt idx="6868">
                  <c:v>0.9</c:v>
                </c:pt>
                <c:pt idx="6869">
                  <c:v>0.89</c:v>
                </c:pt>
                <c:pt idx="6870">
                  <c:v>0.86</c:v>
                </c:pt>
                <c:pt idx="6871">
                  <c:v>0.66</c:v>
                </c:pt>
                <c:pt idx="6872">
                  <c:v>0.63</c:v>
                </c:pt>
                <c:pt idx="6873">
                  <c:v>0.62</c:v>
                </c:pt>
                <c:pt idx="6874">
                  <c:v>0.61</c:v>
                </c:pt>
                <c:pt idx="6875">
                  <c:v>0.69</c:v>
                </c:pt>
                <c:pt idx="6876">
                  <c:v>0.72</c:v>
                </c:pt>
                <c:pt idx="6877">
                  <c:v>0.64</c:v>
                </c:pt>
                <c:pt idx="6878">
                  <c:v>0.53</c:v>
                </c:pt>
                <c:pt idx="6879">
                  <c:v>0.54</c:v>
                </c:pt>
                <c:pt idx="6880">
                  <c:v>0.56999999999999995</c:v>
                </c:pt>
                <c:pt idx="6881">
                  <c:v>0.48</c:v>
                </c:pt>
                <c:pt idx="6882">
                  <c:v>0.52</c:v>
                </c:pt>
                <c:pt idx="6883">
                  <c:v>0.62</c:v>
                </c:pt>
                <c:pt idx="6884">
                  <c:v>0.61</c:v>
                </c:pt>
                <c:pt idx="6885">
                  <c:v>0.54</c:v>
                </c:pt>
                <c:pt idx="6886">
                  <c:v>0.52</c:v>
                </c:pt>
                <c:pt idx="6887">
                  <c:v>0.49</c:v>
                </c:pt>
                <c:pt idx="6888">
                  <c:v>0.49</c:v>
                </c:pt>
                <c:pt idx="6889">
                  <c:v>0.51</c:v>
                </c:pt>
                <c:pt idx="6890">
                  <c:v>0.55000000000000004</c:v>
                </c:pt>
                <c:pt idx="6891">
                  <c:v>0.57999999999999996</c:v>
                </c:pt>
                <c:pt idx="6892">
                  <c:v>0.6</c:v>
                </c:pt>
                <c:pt idx="6893">
                  <c:v>0.54</c:v>
                </c:pt>
                <c:pt idx="6894">
                  <c:v>0.53</c:v>
                </c:pt>
                <c:pt idx="6895">
                  <c:v>0.53</c:v>
                </c:pt>
                <c:pt idx="6896">
                  <c:v>0.54</c:v>
                </c:pt>
                <c:pt idx="6897">
                  <c:v>0.54</c:v>
                </c:pt>
                <c:pt idx="6898">
                  <c:v>0.55000000000000004</c:v>
                </c:pt>
                <c:pt idx="6899">
                  <c:v>0.56999999999999995</c:v>
                </c:pt>
                <c:pt idx="6900">
                  <c:v>0.53</c:v>
                </c:pt>
                <c:pt idx="6901">
                  <c:v>0.52</c:v>
                </c:pt>
                <c:pt idx="6902">
                  <c:v>0.53</c:v>
                </c:pt>
                <c:pt idx="6903">
                  <c:v>0.48</c:v>
                </c:pt>
                <c:pt idx="6904">
                  <c:v>0.51</c:v>
                </c:pt>
                <c:pt idx="6905">
                  <c:v>0.48</c:v>
                </c:pt>
                <c:pt idx="6906">
                  <c:v>0.25</c:v>
                </c:pt>
                <c:pt idx="6907">
                  <c:v>0.39</c:v>
                </c:pt>
                <c:pt idx="6908">
                  <c:v>0.34</c:v>
                </c:pt>
                <c:pt idx="6909">
                  <c:v>0.36</c:v>
                </c:pt>
                <c:pt idx="6910">
                  <c:v>0.34</c:v>
                </c:pt>
                <c:pt idx="6911">
                  <c:v>0.38</c:v>
                </c:pt>
                <c:pt idx="6912">
                  <c:v>0.37</c:v>
                </c:pt>
                <c:pt idx="6913">
                  <c:v>0.36</c:v>
                </c:pt>
                <c:pt idx="6914">
                  <c:v>0.38</c:v>
                </c:pt>
                <c:pt idx="6915">
                  <c:v>0.4</c:v>
                </c:pt>
                <c:pt idx="6916">
                  <c:v>0.37</c:v>
                </c:pt>
                <c:pt idx="6917">
                  <c:v>0.38</c:v>
                </c:pt>
                <c:pt idx="6918">
                  <c:v>0.39</c:v>
                </c:pt>
                <c:pt idx="6919">
                  <c:v>0.41</c:v>
                </c:pt>
                <c:pt idx="6920">
                  <c:v>0.4</c:v>
                </c:pt>
                <c:pt idx="6921">
                  <c:v>0.41</c:v>
                </c:pt>
                <c:pt idx="6922">
                  <c:v>0.39</c:v>
                </c:pt>
                <c:pt idx="6923">
                  <c:v>0.39</c:v>
                </c:pt>
                <c:pt idx="6924">
                  <c:v>0.43</c:v>
                </c:pt>
                <c:pt idx="6925">
                  <c:v>0.4</c:v>
                </c:pt>
                <c:pt idx="6926">
                  <c:v>0.37</c:v>
                </c:pt>
                <c:pt idx="6927">
                  <c:v>0.32</c:v>
                </c:pt>
                <c:pt idx="6928">
                  <c:v>0.3</c:v>
                </c:pt>
                <c:pt idx="6929">
                  <c:v>0.3</c:v>
                </c:pt>
                <c:pt idx="6930">
                  <c:v>0.35</c:v>
                </c:pt>
                <c:pt idx="6931">
                  <c:v>0.3</c:v>
                </c:pt>
                <c:pt idx="6932">
                  <c:v>0.3</c:v>
                </c:pt>
                <c:pt idx="6933">
                  <c:v>0.35</c:v>
                </c:pt>
                <c:pt idx="6934">
                  <c:v>0.7</c:v>
                </c:pt>
                <c:pt idx="6935">
                  <c:v>0.56999999999999995</c:v>
                </c:pt>
                <c:pt idx="6936">
                  <c:v>0.61</c:v>
                </c:pt>
                <c:pt idx="6937">
                  <c:v>0.54</c:v>
                </c:pt>
                <c:pt idx="6938">
                  <c:v>0.63</c:v>
                </c:pt>
                <c:pt idx="6939">
                  <c:v>0.66</c:v>
                </c:pt>
                <c:pt idx="6940">
                  <c:v>0.65</c:v>
                </c:pt>
                <c:pt idx="6941">
                  <c:v>0.49</c:v>
                </c:pt>
                <c:pt idx="6942">
                  <c:v>0.42</c:v>
                </c:pt>
                <c:pt idx="6943">
                  <c:v>0.44</c:v>
                </c:pt>
                <c:pt idx="6944">
                  <c:v>0.33</c:v>
                </c:pt>
                <c:pt idx="6945">
                  <c:v>0.49</c:v>
                </c:pt>
                <c:pt idx="6946">
                  <c:v>0.5</c:v>
                </c:pt>
                <c:pt idx="6947">
                  <c:v>0</c:v>
                </c:pt>
                <c:pt idx="6948">
                  <c:v>0.28000000000000003</c:v>
                </c:pt>
                <c:pt idx="6949">
                  <c:v>0.74</c:v>
                </c:pt>
                <c:pt idx="6950">
                  <c:v>0.71</c:v>
                </c:pt>
                <c:pt idx="6951">
                  <c:v>0.72</c:v>
                </c:pt>
                <c:pt idx="6952">
                  <c:v>0.8</c:v>
                </c:pt>
                <c:pt idx="6953">
                  <c:v>0.85</c:v>
                </c:pt>
                <c:pt idx="6954">
                  <c:v>0.74</c:v>
                </c:pt>
                <c:pt idx="6955">
                  <c:v>0.61</c:v>
                </c:pt>
                <c:pt idx="6956">
                  <c:v>0.6</c:v>
                </c:pt>
                <c:pt idx="6957">
                  <c:v>0.64</c:v>
                </c:pt>
                <c:pt idx="6958">
                  <c:v>0.65</c:v>
                </c:pt>
                <c:pt idx="6959">
                  <c:v>0.64</c:v>
                </c:pt>
                <c:pt idx="6960">
                  <c:v>0.62</c:v>
                </c:pt>
                <c:pt idx="6961">
                  <c:v>0.63</c:v>
                </c:pt>
                <c:pt idx="6962">
                  <c:v>0.64</c:v>
                </c:pt>
                <c:pt idx="6963">
                  <c:v>0.65</c:v>
                </c:pt>
                <c:pt idx="6964">
                  <c:v>0.5</c:v>
                </c:pt>
                <c:pt idx="6965">
                  <c:v>0.5</c:v>
                </c:pt>
                <c:pt idx="6966">
                  <c:v>0.49</c:v>
                </c:pt>
                <c:pt idx="6967">
                  <c:v>0.49</c:v>
                </c:pt>
                <c:pt idx="6968">
                  <c:v>0.6</c:v>
                </c:pt>
                <c:pt idx="6969">
                  <c:v>0.63</c:v>
                </c:pt>
                <c:pt idx="6970">
                  <c:v>0.64</c:v>
                </c:pt>
                <c:pt idx="6971">
                  <c:v>0.62</c:v>
                </c:pt>
                <c:pt idx="6972">
                  <c:v>0.63</c:v>
                </c:pt>
                <c:pt idx="6973">
                  <c:v>0.57999999999999996</c:v>
                </c:pt>
                <c:pt idx="6974">
                  <c:v>0.66</c:v>
                </c:pt>
                <c:pt idx="6975">
                  <c:v>0.68</c:v>
                </c:pt>
                <c:pt idx="6976">
                  <c:v>0.66</c:v>
                </c:pt>
                <c:pt idx="6977">
                  <c:v>0.7</c:v>
                </c:pt>
                <c:pt idx="6978">
                  <c:v>0.66</c:v>
                </c:pt>
                <c:pt idx="6979">
                  <c:v>0.49</c:v>
                </c:pt>
                <c:pt idx="6980">
                  <c:v>0.47</c:v>
                </c:pt>
                <c:pt idx="6981">
                  <c:v>0.45</c:v>
                </c:pt>
                <c:pt idx="6982">
                  <c:v>0.44</c:v>
                </c:pt>
                <c:pt idx="6983">
                  <c:v>0.44</c:v>
                </c:pt>
                <c:pt idx="6984">
                  <c:v>0.44</c:v>
                </c:pt>
                <c:pt idx="6985">
                  <c:v>0.45</c:v>
                </c:pt>
                <c:pt idx="6986">
                  <c:v>0.42</c:v>
                </c:pt>
                <c:pt idx="6987">
                  <c:v>0.45</c:v>
                </c:pt>
                <c:pt idx="6988">
                  <c:v>0.45</c:v>
                </c:pt>
                <c:pt idx="6989">
                  <c:v>0.44</c:v>
                </c:pt>
                <c:pt idx="6990">
                  <c:v>0.44</c:v>
                </c:pt>
                <c:pt idx="6991">
                  <c:v>0.43</c:v>
                </c:pt>
                <c:pt idx="6992">
                  <c:v>0.44</c:v>
                </c:pt>
                <c:pt idx="6993">
                  <c:v>0.42</c:v>
                </c:pt>
                <c:pt idx="6994">
                  <c:v>0.45</c:v>
                </c:pt>
                <c:pt idx="6995">
                  <c:v>0.41</c:v>
                </c:pt>
                <c:pt idx="6996">
                  <c:v>0.41</c:v>
                </c:pt>
                <c:pt idx="6997">
                  <c:v>0.39</c:v>
                </c:pt>
                <c:pt idx="6998">
                  <c:v>0.44</c:v>
                </c:pt>
                <c:pt idx="6999">
                  <c:v>0.47</c:v>
                </c:pt>
                <c:pt idx="7000">
                  <c:v>0.5</c:v>
                </c:pt>
                <c:pt idx="7001">
                  <c:v>0.51</c:v>
                </c:pt>
                <c:pt idx="7002">
                  <c:v>0.51</c:v>
                </c:pt>
                <c:pt idx="7003">
                  <c:v>0.51</c:v>
                </c:pt>
                <c:pt idx="7004">
                  <c:v>0.49</c:v>
                </c:pt>
                <c:pt idx="7005">
                  <c:v>0.42</c:v>
                </c:pt>
                <c:pt idx="7006">
                  <c:v>0.45</c:v>
                </c:pt>
                <c:pt idx="7007">
                  <c:v>0.44</c:v>
                </c:pt>
                <c:pt idx="7008">
                  <c:v>0.4</c:v>
                </c:pt>
                <c:pt idx="7009">
                  <c:v>0.42</c:v>
                </c:pt>
                <c:pt idx="7010">
                  <c:v>0.42</c:v>
                </c:pt>
                <c:pt idx="7011">
                  <c:v>0.44</c:v>
                </c:pt>
                <c:pt idx="7012">
                  <c:v>0.46</c:v>
                </c:pt>
                <c:pt idx="7013">
                  <c:v>0.45</c:v>
                </c:pt>
                <c:pt idx="7014">
                  <c:v>0.46</c:v>
                </c:pt>
                <c:pt idx="7015">
                  <c:v>0.44</c:v>
                </c:pt>
                <c:pt idx="7016">
                  <c:v>0.44</c:v>
                </c:pt>
                <c:pt idx="7017">
                  <c:v>0.44</c:v>
                </c:pt>
                <c:pt idx="7018">
                  <c:v>0.44</c:v>
                </c:pt>
                <c:pt idx="7019">
                  <c:v>0.44</c:v>
                </c:pt>
                <c:pt idx="7020">
                  <c:v>0.43</c:v>
                </c:pt>
                <c:pt idx="7021">
                  <c:v>0.43</c:v>
                </c:pt>
                <c:pt idx="7022">
                  <c:v>0.44</c:v>
                </c:pt>
                <c:pt idx="7023">
                  <c:v>0.51</c:v>
                </c:pt>
                <c:pt idx="7024">
                  <c:v>0.48</c:v>
                </c:pt>
                <c:pt idx="7025">
                  <c:v>0.5</c:v>
                </c:pt>
                <c:pt idx="7026">
                  <c:v>0.49</c:v>
                </c:pt>
                <c:pt idx="7027">
                  <c:v>0.5</c:v>
                </c:pt>
                <c:pt idx="7028">
                  <c:v>0.48</c:v>
                </c:pt>
                <c:pt idx="7029">
                  <c:v>0.38</c:v>
                </c:pt>
                <c:pt idx="7030">
                  <c:v>0.21</c:v>
                </c:pt>
                <c:pt idx="7031">
                  <c:v>0.18</c:v>
                </c:pt>
                <c:pt idx="7032">
                  <c:v>16</c:v>
                </c:pt>
                <c:pt idx="7033">
                  <c:v>14</c:v>
                </c:pt>
                <c:pt idx="7034">
                  <c:v>11</c:v>
                </c:pt>
                <c:pt idx="7035">
                  <c:v>0.09</c:v>
                </c:pt>
                <c:pt idx="7036">
                  <c:v>0.1</c:v>
                </c:pt>
                <c:pt idx="7037">
                  <c:v>0.09</c:v>
                </c:pt>
                <c:pt idx="7038">
                  <c:v>0.1</c:v>
                </c:pt>
                <c:pt idx="7039">
                  <c:v>0.11</c:v>
                </c:pt>
                <c:pt idx="7040">
                  <c:v>0.17</c:v>
                </c:pt>
                <c:pt idx="7041">
                  <c:v>0.49</c:v>
                </c:pt>
                <c:pt idx="7042">
                  <c:v>0.45</c:v>
                </c:pt>
                <c:pt idx="7043">
                  <c:v>0.18</c:v>
                </c:pt>
                <c:pt idx="7044">
                  <c:v>0.18</c:v>
                </c:pt>
                <c:pt idx="7045">
                  <c:v>0.17</c:v>
                </c:pt>
                <c:pt idx="7046">
                  <c:v>0.27</c:v>
                </c:pt>
                <c:pt idx="7047">
                  <c:v>0.47</c:v>
                </c:pt>
                <c:pt idx="7048">
                  <c:v>0.6</c:v>
                </c:pt>
                <c:pt idx="7049">
                  <c:v>0.56000000000000005</c:v>
                </c:pt>
                <c:pt idx="7050">
                  <c:v>0.31</c:v>
                </c:pt>
                <c:pt idx="7051">
                  <c:v>0.37</c:v>
                </c:pt>
                <c:pt idx="7052">
                  <c:v>0.45</c:v>
                </c:pt>
                <c:pt idx="7053">
                  <c:v>0.43</c:v>
                </c:pt>
                <c:pt idx="7054">
                  <c:v>0.47</c:v>
                </c:pt>
                <c:pt idx="7055">
                  <c:v>0.49</c:v>
                </c:pt>
                <c:pt idx="7056">
                  <c:v>0.49</c:v>
                </c:pt>
                <c:pt idx="7057">
                  <c:v>0.54</c:v>
                </c:pt>
                <c:pt idx="7058">
                  <c:v>0.56000000000000005</c:v>
                </c:pt>
                <c:pt idx="7059">
                  <c:v>0.56999999999999995</c:v>
                </c:pt>
                <c:pt idx="7060">
                  <c:v>0.57999999999999996</c:v>
                </c:pt>
                <c:pt idx="7061">
                  <c:v>0.89</c:v>
                </c:pt>
                <c:pt idx="7062">
                  <c:v>0.7</c:v>
                </c:pt>
                <c:pt idx="7063">
                  <c:v>0.64</c:v>
                </c:pt>
                <c:pt idx="7064">
                  <c:v>0.67</c:v>
                </c:pt>
                <c:pt idx="7065">
                  <c:v>0.7</c:v>
                </c:pt>
                <c:pt idx="7066">
                  <c:v>0.83</c:v>
                </c:pt>
                <c:pt idx="7067">
                  <c:v>0.81</c:v>
                </c:pt>
                <c:pt idx="7068">
                  <c:v>0.74</c:v>
                </c:pt>
                <c:pt idx="7069">
                  <c:v>0.7</c:v>
                </c:pt>
                <c:pt idx="7070">
                  <c:v>0.24</c:v>
                </c:pt>
                <c:pt idx="7071">
                  <c:v>0.26</c:v>
                </c:pt>
                <c:pt idx="7072">
                  <c:v>0.53</c:v>
                </c:pt>
                <c:pt idx="7073">
                  <c:v>0.59</c:v>
                </c:pt>
                <c:pt idx="7074">
                  <c:v>0.66</c:v>
                </c:pt>
                <c:pt idx="7075">
                  <c:v>0.57999999999999996</c:v>
                </c:pt>
                <c:pt idx="7076">
                  <c:v>0.46</c:v>
                </c:pt>
                <c:pt idx="7077">
                  <c:v>0.44</c:v>
                </c:pt>
                <c:pt idx="7078">
                  <c:v>0.74</c:v>
                </c:pt>
                <c:pt idx="7079">
                  <c:v>0.75</c:v>
                </c:pt>
                <c:pt idx="7080">
                  <c:v>0.53</c:v>
                </c:pt>
                <c:pt idx="7081">
                  <c:v>0.8</c:v>
                </c:pt>
                <c:pt idx="7082">
                  <c:v>0.77</c:v>
                </c:pt>
                <c:pt idx="7083">
                  <c:v>0.84</c:v>
                </c:pt>
                <c:pt idx="7084">
                  <c:v>1.5</c:v>
                </c:pt>
                <c:pt idx="7085">
                  <c:v>1.6</c:v>
                </c:pt>
                <c:pt idx="7086">
                  <c:v>1.29</c:v>
                </c:pt>
                <c:pt idx="7087">
                  <c:v>1.21</c:v>
                </c:pt>
                <c:pt idx="7088">
                  <c:v>1.3</c:v>
                </c:pt>
                <c:pt idx="7089">
                  <c:v>1.26</c:v>
                </c:pt>
                <c:pt idx="7090">
                  <c:v>1.22</c:v>
                </c:pt>
                <c:pt idx="7091">
                  <c:v>1.45</c:v>
                </c:pt>
                <c:pt idx="7092">
                  <c:v>1.47</c:v>
                </c:pt>
                <c:pt idx="7093">
                  <c:v>0.89</c:v>
                </c:pt>
                <c:pt idx="7094">
                  <c:v>0.9</c:v>
                </c:pt>
                <c:pt idx="7095">
                  <c:v>0.7</c:v>
                </c:pt>
                <c:pt idx="7096">
                  <c:v>0.51</c:v>
                </c:pt>
                <c:pt idx="7097">
                  <c:v>0.5</c:v>
                </c:pt>
                <c:pt idx="7098">
                  <c:v>0.52</c:v>
                </c:pt>
                <c:pt idx="7099">
                  <c:v>0.52</c:v>
                </c:pt>
                <c:pt idx="7100">
                  <c:v>0.52</c:v>
                </c:pt>
                <c:pt idx="7101">
                  <c:v>0.49</c:v>
                </c:pt>
                <c:pt idx="7102">
                  <c:v>0.46</c:v>
                </c:pt>
                <c:pt idx="7103">
                  <c:v>0.48</c:v>
                </c:pt>
                <c:pt idx="7104">
                  <c:v>0.45</c:v>
                </c:pt>
                <c:pt idx="7105">
                  <c:v>0.42</c:v>
                </c:pt>
                <c:pt idx="7106">
                  <c:v>0.39</c:v>
                </c:pt>
                <c:pt idx="7107">
                  <c:v>0.35</c:v>
                </c:pt>
                <c:pt idx="7108">
                  <c:v>0.33</c:v>
                </c:pt>
                <c:pt idx="7109">
                  <c:v>0.33</c:v>
                </c:pt>
                <c:pt idx="7110">
                  <c:v>0.35</c:v>
                </c:pt>
                <c:pt idx="7111">
                  <c:v>0.34</c:v>
                </c:pt>
                <c:pt idx="7112">
                  <c:v>0.36</c:v>
                </c:pt>
                <c:pt idx="7113">
                  <c:v>0.36</c:v>
                </c:pt>
                <c:pt idx="7114">
                  <c:v>0.36</c:v>
                </c:pt>
                <c:pt idx="7115">
                  <c:v>0.18</c:v>
                </c:pt>
                <c:pt idx="7116">
                  <c:v>0.43</c:v>
                </c:pt>
                <c:pt idx="7117">
                  <c:v>0.46</c:v>
                </c:pt>
                <c:pt idx="7118">
                  <c:v>0.47</c:v>
                </c:pt>
                <c:pt idx="7119">
                  <c:v>0.5</c:v>
                </c:pt>
                <c:pt idx="7120">
                  <c:v>0.62</c:v>
                </c:pt>
                <c:pt idx="7121">
                  <c:v>0.53</c:v>
                </c:pt>
                <c:pt idx="7122">
                  <c:v>0.53</c:v>
                </c:pt>
                <c:pt idx="7123">
                  <c:v>0.41</c:v>
                </c:pt>
                <c:pt idx="7124">
                  <c:v>0.34</c:v>
                </c:pt>
                <c:pt idx="7125">
                  <c:v>0.38</c:v>
                </c:pt>
                <c:pt idx="7126">
                  <c:v>0.39</c:v>
                </c:pt>
                <c:pt idx="7127">
                  <c:v>0.45</c:v>
                </c:pt>
                <c:pt idx="7128">
                  <c:v>0.47</c:v>
                </c:pt>
                <c:pt idx="7129">
                  <c:v>0.51</c:v>
                </c:pt>
                <c:pt idx="7130">
                  <c:v>0.54</c:v>
                </c:pt>
                <c:pt idx="7131">
                  <c:v>0.56000000000000005</c:v>
                </c:pt>
                <c:pt idx="7132">
                  <c:v>0.55000000000000004</c:v>
                </c:pt>
                <c:pt idx="7133">
                  <c:v>0.5</c:v>
                </c:pt>
                <c:pt idx="7134">
                  <c:v>0.48</c:v>
                </c:pt>
                <c:pt idx="7135">
                  <c:v>0.45</c:v>
                </c:pt>
                <c:pt idx="7136">
                  <c:v>0.53</c:v>
                </c:pt>
                <c:pt idx="7137">
                  <c:v>0.56000000000000005</c:v>
                </c:pt>
                <c:pt idx="7138">
                  <c:v>0.55000000000000004</c:v>
                </c:pt>
                <c:pt idx="7139">
                  <c:v>0.55000000000000004</c:v>
                </c:pt>
                <c:pt idx="7140">
                  <c:v>0.57999999999999996</c:v>
                </c:pt>
                <c:pt idx="7141">
                  <c:v>0.55000000000000004</c:v>
                </c:pt>
                <c:pt idx="7142">
                  <c:v>0.56000000000000005</c:v>
                </c:pt>
                <c:pt idx="7143">
                  <c:v>0.56000000000000005</c:v>
                </c:pt>
                <c:pt idx="7144">
                  <c:v>0.55000000000000004</c:v>
                </c:pt>
                <c:pt idx="7145">
                  <c:v>0.9</c:v>
                </c:pt>
                <c:pt idx="7146">
                  <c:v>0.8</c:v>
                </c:pt>
                <c:pt idx="7147">
                  <c:v>0.54</c:v>
                </c:pt>
                <c:pt idx="7148">
                  <c:v>1.69</c:v>
                </c:pt>
                <c:pt idx="7149">
                  <c:v>1.67</c:v>
                </c:pt>
                <c:pt idx="7150">
                  <c:v>1.1499999999999999</c:v>
                </c:pt>
                <c:pt idx="7151">
                  <c:v>0.68</c:v>
                </c:pt>
                <c:pt idx="7152">
                  <c:v>0.46</c:v>
                </c:pt>
                <c:pt idx="7153">
                  <c:v>0.37</c:v>
                </c:pt>
                <c:pt idx="7154">
                  <c:v>0.3</c:v>
                </c:pt>
                <c:pt idx="7155">
                  <c:v>0.23</c:v>
                </c:pt>
                <c:pt idx="7156">
                  <c:v>0.23</c:v>
                </c:pt>
                <c:pt idx="7157">
                  <c:v>0.39</c:v>
                </c:pt>
                <c:pt idx="7158">
                  <c:v>0.47</c:v>
                </c:pt>
                <c:pt idx="7159">
                  <c:v>0.56999999999999995</c:v>
                </c:pt>
                <c:pt idx="7160">
                  <c:v>0.63</c:v>
                </c:pt>
                <c:pt idx="7161">
                  <c:v>0.7</c:v>
                </c:pt>
                <c:pt idx="7162">
                  <c:v>0.74</c:v>
                </c:pt>
                <c:pt idx="7163">
                  <c:v>0.76</c:v>
                </c:pt>
                <c:pt idx="7164">
                  <c:v>0.75</c:v>
                </c:pt>
                <c:pt idx="7165">
                  <c:v>0.61</c:v>
                </c:pt>
                <c:pt idx="7166">
                  <c:v>0.6</c:v>
                </c:pt>
                <c:pt idx="7167">
                  <c:v>0.64</c:v>
                </c:pt>
                <c:pt idx="7168">
                  <c:v>0.7</c:v>
                </c:pt>
                <c:pt idx="7169">
                  <c:v>0.71</c:v>
                </c:pt>
                <c:pt idx="7170">
                  <c:v>0.74</c:v>
                </c:pt>
                <c:pt idx="7171">
                  <c:v>0.99</c:v>
                </c:pt>
                <c:pt idx="7172">
                  <c:v>0.99</c:v>
                </c:pt>
                <c:pt idx="7173">
                  <c:v>0.72</c:v>
                </c:pt>
                <c:pt idx="7174">
                  <c:v>0.72</c:v>
                </c:pt>
                <c:pt idx="7175">
                  <c:v>0.72</c:v>
                </c:pt>
                <c:pt idx="7176">
                  <c:v>0.72</c:v>
                </c:pt>
                <c:pt idx="7177">
                  <c:v>0.71</c:v>
                </c:pt>
                <c:pt idx="7178">
                  <c:v>0.73</c:v>
                </c:pt>
                <c:pt idx="7179">
                  <c:v>0.7</c:v>
                </c:pt>
                <c:pt idx="7180">
                  <c:v>0.7</c:v>
                </c:pt>
                <c:pt idx="7181">
                  <c:v>0.53</c:v>
                </c:pt>
                <c:pt idx="7182">
                  <c:v>0.51</c:v>
                </c:pt>
                <c:pt idx="7183">
                  <c:v>0.5</c:v>
                </c:pt>
                <c:pt idx="7184">
                  <c:v>0.48</c:v>
                </c:pt>
                <c:pt idx="7185">
                  <c:v>0.47</c:v>
                </c:pt>
                <c:pt idx="7186">
                  <c:v>0.47</c:v>
                </c:pt>
                <c:pt idx="7187">
                  <c:v>0.42</c:v>
                </c:pt>
                <c:pt idx="7188">
                  <c:v>0.42</c:v>
                </c:pt>
                <c:pt idx="7189">
                  <c:v>0.44</c:v>
                </c:pt>
                <c:pt idx="7190">
                  <c:v>0.45</c:v>
                </c:pt>
                <c:pt idx="7191">
                  <c:v>0.45</c:v>
                </c:pt>
                <c:pt idx="7192">
                  <c:v>0.46</c:v>
                </c:pt>
                <c:pt idx="7193">
                  <c:v>0.38</c:v>
                </c:pt>
                <c:pt idx="7194">
                  <c:v>0.39</c:v>
                </c:pt>
                <c:pt idx="7195">
                  <c:v>0</c:v>
                </c:pt>
                <c:pt idx="7196">
                  <c:v>0</c:v>
                </c:pt>
                <c:pt idx="7197">
                  <c:v>0.35</c:v>
                </c:pt>
                <c:pt idx="7198">
                  <c:v>0.43</c:v>
                </c:pt>
                <c:pt idx="7199">
                  <c:v>0.47</c:v>
                </c:pt>
                <c:pt idx="7200">
                  <c:v>0.48</c:v>
                </c:pt>
                <c:pt idx="7201">
                  <c:v>0.46</c:v>
                </c:pt>
                <c:pt idx="7202">
                  <c:v>0.47</c:v>
                </c:pt>
                <c:pt idx="7203">
                  <c:v>0.39</c:v>
                </c:pt>
                <c:pt idx="7204">
                  <c:v>0.38</c:v>
                </c:pt>
                <c:pt idx="7205">
                  <c:v>0.38</c:v>
                </c:pt>
                <c:pt idx="7206">
                  <c:v>0.37</c:v>
                </c:pt>
                <c:pt idx="7207">
                  <c:v>0.36</c:v>
                </c:pt>
                <c:pt idx="7208">
                  <c:v>0.35</c:v>
                </c:pt>
                <c:pt idx="7209">
                  <c:v>0.33</c:v>
                </c:pt>
                <c:pt idx="7210">
                  <c:v>0.38</c:v>
                </c:pt>
                <c:pt idx="7211">
                  <c:v>0.37</c:v>
                </c:pt>
                <c:pt idx="7212">
                  <c:v>0.37</c:v>
                </c:pt>
                <c:pt idx="7213">
                  <c:v>0.37</c:v>
                </c:pt>
                <c:pt idx="7214">
                  <c:v>0.36</c:v>
                </c:pt>
                <c:pt idx="7215">
                  <c:v>0.34</c:v>
                </c:pt>
                <c:pt idx="7216">
                  <c:v>0.34</c:v>
                </c:pt>
                <c:pt idx="7217">
                  <c:v>0.25</c:v>
                </c:pt>
                <c:pt idx="7218">
                  <c:v>0.25</c:v>
                </c:pt>
                <c:pt idx="7219">
                  <c:v>0.43</c:v>
                </c:pt>
                <c:pt idx="7220">
                  <c:v>0.43</c:v>
                </c:pt>
                <c:pt idx="7221">
                  <c:v>0.42</c:v>
                </c:pt>
                <c:pt idx="7222">
                  <c:v>0.41</c:v>
                </c:pt>
                <c:pt idx="7223">
                  <c:v>0.39</c:v>
                </c:pt>
                <c:pt idx="7224">
                  <c:v>0.36</c:v>
                </c:pt>
                <c:pt idx="7225">
                  <c:v>0.32</c:v>
                </c:pt>
                <c:pt idx="7226">
                  <c:v>0.28000000000000003</c:v>
                </c:pt>
                <c:pt idx="7227">
                  <c:v>0.3</c:v>
                </c:pt>
                <c:pt idx="7228">
                  <c:v>0.31</c:v>
                </c:pt>
                <c:pt idx="7229">
                  <c:v>0.31</c:v>
                </c:pt>
                <c:pt idx="7230">
                  <c:v>0.32</c:v>
                </c:pt>
                <c:pt idx="7231">
                  <c:v>0.46</c:v>
                </c:pt>
                <c:pt idx="7232">
                  <c:v>0.48</c:v>
                </c:pt>
                <c:pt idx="7233">
                  <c:v>0.49</c:v>
                </c:pt>
                <c:pt idx="7234">
                  <c:v>0.51</c:v>
                </c:pt>
                <c:pt idx="7235">
                  <c:v>0.52</c:v>
                </c:pt>
                <c:pt idx="7236">
                  <c:v>0.54</c:v>
                </c:pt>
                <c:pt idx="7237">
                  <c:v>0.52</c:v>
                </c:pt>
                <c:pt idx="7238">
                  <c:v>0.54</c:v>
                </c:pt>
                <c:pt idx="7239">
                  <c:v>0.52</c:v>
                </c:pt>
                <c:pt idx="7240">
                  <c:v>0.51</c:v>
                </c:pt>
                <c:pt idx="7241">
                  <c:v>0.53</c:v>
                </c:pt>
                <c:pt idx="7242">
                  <c:v>0.38</c:v>
                </c:pt>
                <c:pt idx="7243">
                  <c:v>0.39</c:v>
                </c:pt>
                <c:pt idx="7244">
                  <c:v>0.41</c:v>
                </c:pt>
                <c:pt idx="7245">
                  <c:v>0.42</c:v>
                </c:pt>
                <c:pt idx="7246">
                  <c:v>0.44</c:v>
                </c:pt>
                <c:pt idx="7247">
                  <c:v>0</c:v>
                </c:pt>
                <c:pt idx="7248">
                  <c:v>0</c:v>
                </c:pt>
                <c:pt idx="7249">
                  <c:v>0</c:v>
                </c:pt>
                <c:pt idx="7250">
                  <c:v>0</c:v>
                </c:pt>
                <c:pt idx="7251">
                  <c:v>0.14000000000000001</c:v>
                </c:pt>
                <c:pt idx="7252">
                  <c:v>0.09</c:v>
                </c:pt>
                <c:pt idx="7253">
                  <c:v>0.06</c:v>
                </c:pt>
                <c:pt idx="7254">
                  <c:v>0.25</c:v>
                </c:pt>
                <c:pt idx="7255">
                  <c:v>0.46</c:v>
                </c:pt>
                <c:pt idx="7256">
                  <c:v>0.47</c:v>
                </c:pt>
                <c:pt idx="7257">
                  <c:v>0.99</c:v>
                </c:pt>
                <c:pt idx="7258">
                  <c:v>1.01</c:v>
                </c:pt>
                <c:pt idx="7259">
                  <c:v>0.56000000000000005</c:v>
                </c:pt>
                <c:pt idx="7260">
                  <c:v>0.68</c:v>
                </c:pt>
                <c:pt idx="7261">
                  <c:v>0.65</c:v>
                </c:pt>
                <c:pt idx="7262">
                  <c:v>0.35</c:v>
                </c:pt>
                <c:pt idx="7263">
                  <c:v>0.27</c:v>
                </c:pt>
                <c:pt idx="7264">
                  <c:v>0.12</c:v>
                </c:pt>
                <c:pt idx="7265">
                  <c:v>0.32</c:v>
                </c:pt>
                <c:pt idx="7266">
                  <c:v>0.38</c:v>
                </c:pt>
                <c:pt idx="7267">
                  <c:v>0.38</c:v>
                </c:pt>
                <c:pt idx="7268">
                  <c:v>0.47</c:v>
                </c:pt>
                <c:pt idx="7269">
                  <c:v>1.24</c:v>
                </c:pt>
                <c:pt idx="7270">
                  <c:v>0.75</c:v>
                </c:pt>
                <c:pt idx="7271">
                  <c:v>0.55000000000000004</c:v>
                </c:pt>
                <c:pt idx="7272">
                  <c:v>0.5</c:v>
                </c:pt>
                <c:pt idx="7273">
                  <c:v>0.39</c:v>
                </c:pt>
                <c:pt idx="7274">
                  <c:v>0.27</c:v>
                </c:pt>
                <c:pt idx="7275">
                  <c:v>0.27</c:v>
                </c:pt>
                <c:pt idx="7276">
                  <c:v>0.31</c:v>
                </c:pt>
                <c:pt idx="7277">
                  <c:v>0.33</c:v>
                </c:pt>
                <c:pt idx="7278">
                  <c:v>0.32</c:v>
                </c:pt>
                <c:pt idx="7279">
                  <c:v>0.34</c:v>
                </c:pt>
                <c:pt idx="7280">
                  <c:v>0.43</c:v>
                </c:pt>
                <c:pt idx="7281">
                  <c:v>0.27</c:v>
                </c:pt>
                <c:pt idx="7282">
                  <c:v>0.3</c:v>
                </c:pt>
                <c:pt idx="7283">
                  <c:v>0.98</c:v>
                </c:pt>
                <c:pt idx="7284">
                  <c:v>1.22</c:v>
                </c:pt>
                <c:pt idx="7285">
                  <c:v>1.37</c:v>
                </c:pt>
                <c:pt idx="7286">
                  <c:v>0.14000000000000001</c:v>
                </c:pt>
                <c:pt idx="7287">
                  <c:v>0.69</c:v>
                </c:pt>
                <c:pt idx="7288">
                  <c:v>1.0900000000000001</c:v>
                </c:pt>
                <c:pt idx="7289">
                  <c:v>0.28999999999999998</c:v>
                </c:pt>
                <c:pt idx="7290">
                  <c:v>0.49</c:v>
                </c:pt>
                <c:pt idx="7291">
                  <c:v>0.56999999999999995</c:v>
                </c:pt>
                <c:pt idx="7292">
                  <c:v>0.63</c:v>
                </c:pt>
                <c:pt idx="7293">
                  <c:v>0.71</c:v>
                </c:pt>
                <c:pt idx="7294">
                  <c:v>0.66</c:v>
                </c:pt>
                <c:pt idx="7295">
                  <c:v>1.47</c:v>
                </c:pt>
                <c:pt idx="7296">
                  <c:v>1.38</c:v>
                </c:pt>
                <c:pt idx="7297">
                  <c:v>1.68</c:v>
                </c:pt>
                <c:pt idx="7298">
                  <c:v>1.47</c:v>
                </c:pt>
                <c:pt idx="7299">
                  <c:v>1.28</c:v>
                </c:pt>
                <c:pt idx="7300">
                  <c:v>0.8</c:v>
                </c:pt>
                <c:pt idx="7301">
                  <c:v>0.77</c:v>
                </c:pt>
                <c:pt idx="7302">
                  <c:v>0.42</c:v>
                </c:pt>
                <c:pt idx="7303">
                  <c:v>0.31</c:v>
                </c:pt>
                <c:pt idx="7304">
                  <c:v>0.23</c:v>
                </c:pt>
                <c:pt idx="7305">
                  <c:v>0.26</c:v>
                </c:pt>
                <c:pt idx="7306">
                  <c:v>0.28999999999999998</c:v>
                </c:pt>
                <c:pt idx="7307">
                  <c:v>0.31</c:v>
                </c:pt>
                <c:pt idx="7308">
                  <c:v>0.12</c:v>
                </c:pt>
                <c:pt idx="7309">
                  <c:v>0.41</c:v>
                </c:pt>
                <c:pt idx="7310">
                  <c:v>0.3</c:v>
                </c:pt>
                <c:pt idx="7311">
                  <c:v>0.2</c:v>
                </c:pt>
                <c:pt idx="7312">
                  <c:v>8.9999999999999993E-3</c:v>
                </c:pt>
                <c:pt idx="7313">
                  <c:v>0.2</c:v>
                </c:pt>
                <c:pt idx="7314">
                  <c:v>0.3</c:v>
                </c:pt>
                <c:pt idx="7315">
                  <c:v>1.24</c:v>
                </c:pt>
                <c:pt idx="7316">
                  <c:v>0.81</c:v>
                </c:pt>
                <c:pt idx="7317">
                  <c:v>1.32</c:v>
                </c:pt>
                <c:pt idx="7318">
                  <c:v>1.29</c:v>
                </c:pt>
                <c:pt idx="7319">
                  <c:v>0.78</c:v>
                </c:pt>
                <c:pt idx="7320">
                  <c:v>2.56</c:v>
                </c:pt>
                <c:pt idx="7321">
                  <c:v>2.44</c:v>
                </c:pt>
                <c:pt idx="7322">
                  <c:v>1.79</c:v>
                </c:pt>
                <c:pt idx="7323">
                  <c:v>1.88</c:v>
                </c:pt>
                <c:pt idx="7324">
                  <c:v>2</c:v>
                </c:pt>
                <c:pt idx="7325">
                  <c:v>1.33</c:v>
                </c:pt>
                <c:pt idx="7326">
                  <c:v>1.19</c:v>
                </c:pt>
                <c:pt idx="7327">
                  <c:v>1.25</c:v>
                </c:pt>
                <c:pt idx="7328">
                  <c:v>1.1299999999999999</c:v>
                </c:pt>
                <c:pt idx="7329">
                  <c:v>1.86</c:v>
                </c:pt>
                <c:pt idx="7330">
                  <c:v>1.33</c:v>
                </c:pt>
                <c:pt idx="7331">
                  <c:v>0.71</c:v>
                </c:pt>
                <c:pt idx="7332">
                  <c:v>0.95</c:v>
                </c:pt>
                <c:pt idx="7333">
                  <c:v>0.79</c:v>
                </c:pt>
                <c:pt idx="7334">
                  <c:v>0.84</c:v>
                </c:pt>
                <c:pt idx="7335">
                  <c:v>0.4</c:v>
                </c:pt>
                <c:pt idx="7336">
                  <c:v>0.28000000000000003</c:v>
                </c:pt>
                <c:pt idx="7337">
                  <c:v>0.28000000000000003</c:v>
                </c:pt>
                <c:pt idx="7338">
                  <c:v>0.4</c:v>
                </c:pt>
                <c:pt idx="7339">
                  <c:v>0.2</c:v>
                </c:pt>
                <c:pt idx="7340">
                  <c:v>0.51</c:v>
                </c:pt>
                <c:pt idx="7341">
                  <c:v>0.15</c:v>
                </c:pt>
                <c:pt idx="7342">
                  <c:v>0.49</c:v>
                </c:pt>
                <c:pt idx="7343">
                  <c:v>0.44</c:v>
                </c:pt>
                <c:pt idx="7344">
                  <c:v>0.41</c:v>
                </c:pt>
                <c:pt idx="7345">
                  <c:v>0.44</c:v>
                </c:pt>
                <c:pt idx="7346">
                  <c:v>0.38</c:v>
                </c:pt>
                <c:pt idx="7347">
                  <c:v>1.1000000000000001</c:v>
                </c:pt>
                <c:pt idx="7348">
                  <c:v>1.1399999999999999</c:v>
                </c:pt>
                <c:pt idx="7349">
                  <c:v>1.27</c:v>
                </c:pt>
                <c:pt idx="7350">
                  <c:v>1.31</c:v>
                </c:pt>
                <c:pt idx="7351">
                  <c:v>1.19</c:v>
                </c:pt>
                <c:pt idx="7352">
                  <c:v>0.48</c:v>
                </c:pt>
                <c:pt idx="7353">
                  <c:v>0.28000000000000003</c:v>
                </c:pt>
                <c:pt idx="7354">
                  <c:v>0.23</c:v>
                </c:pt>
                <c:pt idx="7355">
                  <c:v>0.4</c:v>
                </c:pt>
                <c:pt idx="7356">
                  <c:v>0.38</c:v>
                </c:pt>
                <c:pt idx="7357">
                  <c:v>0.45</c:v>
                </c:pt>
                <c:pt idx="7358">
                  <c:v>0.55000000000000004</c:v>
                </c:pt>
                <c:pt idx="7359">
                  <c:v>0.62</c:v>
                </c:pt>
                <c:pt idx="7360">
                  <c:v>0.88</c:v>
                </c:pt>
                <c:pt idx="7361">
                  <c:v>1.07</c:v>
                </c:pt>
                <c:pt idx="7362">
                  <c:v>1.19</c:v>
                </c:pt>
                <c:pt idx="7363">
                  <c:v>0.16</c:v>
                </c:pt>
                <c:pt idx="7364">
                  <c:v>0.19</c:v>
                </c:pt>
                <c:pt idx="7365">
                  <c:v>0.3</c:v>
                </c:pt>
                <c:pt idx="7366">
                  <c:v>0.33</c:v>
                </c:pt>
                <c:pt idx="7367">
                  <c:v>0.36</c:v>
                </c:pt>
                <c:pt idx="7368">
                  <c:v>0.36</c:v>
                </c:pt>
                <c:pt idx="7369">
                  <c:v>0.36</c:v>
                </c:pt>
                <c:pt idx="7370">
                  <c:v>0.35</c:v>
                </c:pt>
                <c:pt idx="7371">
                  <c:v>0.42</c:v>
                </c:pt>
                <c:pt idx="7372">
                  <c:v>0.44</c:v>
                </c:pt>
                <c:pt idx="7373">
                  <c:v>0.43</c:v>
                </c:pt>
                <c:pt idx="7374">
                  <c:v>0.42</c:v>
                </c:pt>
                <c:pt idx="7375">
                  <c:v>0.43</c:v>
                </c:pt>
                <c:pt idx="7376">
                  <c:v>0.26</c:v>
                </c:pt>
                <c:pt idx="7377">
                  <c:v>0.42</c:v>
                </c:pt>
                <c:pt idx="7378">
                  <c:v>0.4</c:v>
                </c:pt>
                <c:pt idx="7379">
                  <c:v>0.41</c:v>
                </c:pt>
                <c:pt idx="7380">
                  <c:v>0.4</c:v>
                </c:pt>
                <c:pt idx="7381">
                  <c:v>0.4</c:v>
                </c:pt>
                <c:pt idx="7382">
                  <c:v>0.37</c:v>
                </c:pt>
                <c:pt idx="7383">
                  <c:v>0.38</c:v>
                </c:pt>
                <c:pt idx="7384">
                  <c:v>0.41</c:v>
                </c:pt>
                <c:pt idx="7385">
                  <c:v>0.39</c:v>
                </c:pt>
                <c:pt idx="7386">
                  <c:v>0.35</c:v>
                </c:pt>
                <c:pt idx="7387">
                  <c:v>0.39</c:v>
                </c:pt>
                <c:pt idx="7388">
                  <c:v>0.39</c:v>
                </c:pt>
                <c:pt idx="7389">
                  <c:v>0.39</c:v>
                </c:pt>
                <c:pt idx="7390">
                  <c:v>0.39</c:v>
                </c:pt>
                <c:pt idx="7391">
                  <c:v>0.38</c:v>
                </c:pt>
                <c:pt idx="7392">
                  <c:v>0.65</c:v>
                </c:pt>
                <c:pt idx="7393">
                  <c:v>0.54</c:v>
                </c:pt>
                <c:pt idx="7394">
                  <c:v>0.28000000000000003</c:v>
                </c:pt>
                <c:pt idx="7395">
                  <c:v>0.56000000000000005</c:v>
                </c:pt>
                <c:pt idx="7396">
                  <c:v>0.45</c:v>
                </c:pt>
                <c:pt idx="7397">
                  <c:v>0.2</c:v>
                </c:pt>
                <c:pt idx="7398">
                  <c:v>0.2</c:v>
                </c:pt>
                <c:pt idx="7399">
                  <c:v>17</c:v>
                </c:pt>
                <c:pt idx="7400">
                  <c:v>14</c:v>
                </c:pt>
                <c:pt idx="7401">
                  <c:v>1.1499999999999999</c:v>
                </c:pt>
                <c:pt idx="7402">
                  <c:v>1.55</c:v>
                </c:pt>
                <c:pt idx="7403">
                  <c:v>0.32</c:v>
                </c:pt>
                <c:pt idx="7404">
                  <c:v>0.21</c:v>
                </c:pt>
                <c:pt idx="7405">
                  <c:v>0.33</c:v>
                </c:pt>
                <c:pt idx="7406">
                  <c:v>0.38</c:v>
                </c:pt>
                <c:pt idx="7407">
                  <c:v>0.61</c:v>
                </c:pt>
                <c:pt idx="7408">
                  <c:v>0.86</c:v>
                </c:pt>
                <c:pt idx="7409">
                  <c:v>0.39</c:v>
                </c:pt>
                <c:pt idx="7410">
                  <c:v>0.49</c:v>
                </c:pt>
                <c:pt idx="7411">
                  <c:v>0.44</c:v>
                </c:pt>
                <c:pt idx="7412">
                  <c:v>0.3</c:v>
                </c:pt>
                <c:pt idx="7413">
                  <c:v>1.19</c:v>
                </c:pt>
                <c:pt idx="7414">
                  <c:v>0.31</c:v>
                </c:pt>
                <c:pt idx="7415">
                  <c:v>0.33</c:v>
                </c:pt>
                <c:pt idx="7416">
                  <c:v>0.26</c:v>
                </c:pt>
                <c:pt idx="7417">
                  <c:v>0.39</c:v>
                </c:pt>
                <c:pt idx="7418">
                  <c:v>0.32</c:v>
                </c:pt>
                <c:pt idx="7419">
                  <c:v>0.27</c:v>
                </c:pt>
                <c:pt idx="7420">
                  <c:v>0.68</c:v>
                </c:pt>
                <c:pt idx="7421">
                  <c:v>0.26</c:v>
                </c:pt>
                <c:pt idx="7422">
                  <c:v>0.13</c:v>
                </c:pt>
                <c:pt idx="7423">
                  <c:v>0.11</c:v>
                </c:pt>
                <c:pt idx="7424">
                  <c:v>0.18</c:v>
                </c:pt>
                <c:pt idx="7425">
                  <c:v>0.13</c:v>
                </c:pt>
                <c:pt idx="7426">
                  <c:v>0.11</c:v>
                </c:pt>
                <c:pt idx="7427">
                  <c:v>1.1200000000000001</c:v>
                </c:pt>
                <c:pt idx="7428">
                  <c:v>0.54</c:v>
                </c:pt>
                <c:pt idx="7429">
                  <c:v>0.61</c:v>
                </c:pt>
                <c:pt idx="7430">
                  <c:v>0.73</c:v>
                </c:pt>
                <c:pt idx="7431">
                  <c:v>1.0900000000000001</c:v>
                </c:pt>
                <c:pt idx="7432">
                  <c:v>0.57999999999999996</c:v>
                </c:pt>
                <c:pt idx="7433">
                  <c:v>0.38</c:v>
                </c:pt>
                <c:pt idx="7434">
                  <c:v>0.41</c:v>
                </c:pt>
                <c:pt idx="7435">
                  <c:v>0.56000000000000005</c:v>
                </c:pt>
                <c:pt idx="7436">
                  <c:v>0.59</c:v>
                </c:pt>
                <c:pt idx="7437">
                  <c:v>0.39</c:v>
                </c:pt>
                <c:pt idx="7438">
                  <c:v>0.3</c:v>
                </c:pt>
                <c:pt idx="7439">
                  <c:v>0.37</c:v>
                </c:pt>
                <c:pt idx="7440">
                  <c:v>0.98</c:v>
                </c:pt>
                <c:pt idx="7441">
                  <c:v>0.74</c:v>
                </c:pt>
                <c:pt idx="7442">
                  <c:v>0.65</c:v>
                </c:pt>
                <c:pt idx="7443">
                  <c:v>0.71</c:v>
                </c:pt>
                <c:pt idx="7444">
                  <c:v>0.61</c:v>
                </c:pt>
                <c:pt idx="7445">
                  <c:v>0.61</c:v>
                </c:pt>
                <c:pt idx="7446">
                  <c:v>0.8</c:v>
                </c:pt>
                <c:pt idx="7447">
                  <c:v>0.22</c:v>
                </c:pt>
                <c:pt idx="7448">
                  <c:v>0.35</c:v>
                </c:pt>
                <c:pt idx="7449">
                  <c:v>0.34</c:v>
                </c:pt>
                <c:pt idx="7450">
                  <c:v>0.36</c:v>
                </c:pt>
                <c:pt idx="7451">
                  <c:v>0.35</c:v>
                </c:pt>
                <c:pt idx="7452">
                  <c:v>0.42</c:v>
                </c:pt>
                <c:pt idx="7453">
                  <c:v>0.34</c:v>
                </c:pt>
                <c:pt idx="7454">
                  <c:v>0.3</c:v>
                </c:pt>
                <c:pt idx="7455">
                  <c:v>0.34</c:v>
                </c:pt>
                <c:pt idx="7456">
                  <c:v>0.35</c:v>
                </c:pt>
                <c:pt idx="7457">
                  <c:v>0.46</c:v>
                </c:pt>
                <c:pt idx="7458">
                  <c:v>0.46</c:v>
                </c:pt>
                <c:pt idx="7459">
                  <c:v>0.56999999999999995</c:v>
                </c:pt>
                <c:pt idx="7460">
                  <c:v>0.19</c:v>
                </c:pt>
                <c:pt idx="7461">
                  <c:v>0.16</c:v>
                </c:pt>
                <c:pt idx="7462">
                  <c:v>0.68</c:v>
                </c:pt>
                <c:pt idx="7463">
                  <c:v>0.51</c:v>
                </c:pt>
                <c:pt idx="7464">
                  <c:v>0.34</c:v>
                </c:pt>
                <c:pt idx="7465">
                  <c:v>1.22</c:v>
                </c:pt>
                <c:pt idx="7466">
                  <c:v>0.34</c:v>
                </c:pt>
                <c:pt idx="7467">
                  <c:v>0.37</c:v>
                </c:pt>
                <c:pt idx="7468">
                  <c:v>0.56000000000000005</c:v>
                </c:pt>
                <c:pt idx="7469">
                  <c:v>0.28000000000000003</c:v>
                </c:pt>
                <c:pt idx="7470">
                  <c:v>0.17</c:v>
                </c:pt>
                <c:pt idx="7471">
                  <c:v>0.37</c:v>
                </c:pt>
                <c:pt idx="7472">
                  <c:v>0.27</c:v>
                </c:pt>
                <c:pt idx="7473">
                  <c:v>0.35</c:v>
                </c:pt>
                <c:pt idx="7474">
                  <c:v>0.19</c:v>
                </c:pt>
                <c:pt idx="7475">
                  <c:v>0.22</c:v>
                </c:pt>
                <c:pt idx="7476">
                  <c:v>0.13</c:v>
                </c:pt>
                <c:pt idx="7477">
                  <c:v>0.21</c:v>
                </c:pt>
                <c:pt idx="7478">
                  <c:v>0.24</c:v>
                </c:pt>
                <c:pt idx="7479">
                  <c:v>0.25</c:v>
                </c:pt>
                <c:pt idx="7480">
                  <c:v>0.3</c:v>
                </c:pt>
                <c:pt idx="7481">
                  <c:v>0.33</c:v>
                </c:pt>
                <c:pt idx="7482">
                  <c:v>0.38</c:v>
                </c:pt>
                <c:pt idx="7483">
                  <c:v>0.38</c:v>
                </c:pt>
                <c:pt idx="7484">
                  <c:v>0.38</c:v>
                </c:pt>
                <c:pt idx="7485">
                  <c:v>0.44</c:v>
                </c:pt>
                <c:pt idx="7486">
                  <c:v>0.26</c:v>
                </c:pt>
                <c:pt idx="7487">
                  <c:v>0.2</c:v>
                </c:pt>
                <c:pt idx="7488">
                  <c:v>0.18</c:v>
                </c:pt>
                <c:pt idx="7489">
                  <c:v>0.16</c:v>
                </c:pt>
                <c:pt idx="7490">
                  <c:v>0.3</c:v>
                </c:pt>
                <c:pt idx="7491">
                  <c:v>0.5</c:v>
                </c:pt>
                <c:pt idx="7492">
                  <c:v>0.49</c:v>
                </c:pt>
                <c:pt idx="7493">
                  <c:v>0.48</c:v>
                </c:pt>
                <c:pt idx="7494">
                  <c:v>0.2</c:v>
                </c:pt>
                <c:pt idx="7495">
                  <c:v>0.17</c:v>
                </c:pt>
                <c:pt idx="7496">
                  <c:v>0.14000000000000001</c:v>
                </c:pt>
                <c:pt idx="7497">
                  <c:v>0.15</c:v>
                </c:pt>
                <c:pt idx="7498">
                  <c:v>0.22</c:v>
                </c:pt>
                <c:pt idx="7499">
                  <c:v>0.23</c:v>
                </c:pt>
                <c:pt idx="7500">
                  <c:v>0.3</c:v>
                </c:pt>
                <c:pt idx="7501">
                  <c:v>0.33</c:v>
                </c:pt>
                <c:pt idx="7502">
                  <c:v>0.32</c:v>
                </c:pt>
                <c:pt idx="7503">
                  <c:v>0.57999999999999996</c:v>
                </c:pt>
                <c:pt idx="7504">
                  <c:v>0.4</c:v>
                </c:pt>
                <c:pt idx="7505">
                  <c:v>0.36</c:v>
                </c:pt>
                <c:pt idx="7506">
                  <c:v>0.42</c:v>
                </c:pt>
                <c:pt idx="7507">
                  <c:v>0.75</c:v>
                </c:pt>
                <c:pt idx="7508">
                  <c:v>0.83</c:v>
                </c:pt>
                <c:pt idx="7509">
                  <c:v>0.87</c:v>
                </c:pt>
                <c:pt idx="7510">
                  <c:v>0.61</c:v>
                </c:pt>
                <c:pt idx="7511">
                  <c:v>0.74</c:v>
                </c:pt>
                <c:pt idx="7512">
                  <c:v>0.56000000000000005</c:v>
                </c:pt>
                <c:pt idx="7513">
                  <c:v>0.26</c:v>
                </c:pt>
                <c:pt idx="7514">
                  <c:v>0.31</c:v>
                </c:pt>
                <c:pt idx="7515">
                  <c:v>0.33</c:v>
                </c:pt>
                <c:pt idx="7516">
                  <c:v>0.4</c:v>
                </c:pt>
                <c:pt idx="7517">
                  <c:v>0.41</c:v>
                </c:pt>
                <c:pt idx="7518">
                  <c:v>0.41</c:v>
                </c:pt>
                <c:pt idx="7519">
                  <c:v>0.44</c:v>
                </c:pt>
                <c:pt idx="7520">
                  <c:v>0.36</c:v>
                </c:pt>
                <c:pt idx="7521">
                  <c:v>0.31</c:v>
                </c:pt>
                <c:pt idx="7522">
                  <c:v>0.35</c:v>
                </c:pt>
                <c:pt idx="7523">
                  <c:v>0.31</c:v>
                </c:pt>
                <c:pt idx="7524">
                  <c:v>0.17</c:v>
                </c:pt>
                <c:pt idx="7525">
                  <c:v>0.14000000000000001</c:v>
                </c:pt>
                <c:pt idx="7526">
                  <c:v>0.25</c:v>
                </c:pt>
                <c:pt idx="7527">
                  <c:v>0.48</c:v>
                </c:pt>
                <c:pt idx="7528">
                  <c:v>0.75</c:v>
                </c:pt>
                <c:pt idx="7529">
                  <c:v>0.72</c:v>
                </c:pt>
                <c:pt idx="7530">
                  <c:v>0.69</c:v>
                </c:pt>
                <c:pt idx="7531">
                  <c:v>1.03</c:v>
                </c:pt>
                <c:pt idx="7532">
                  <c:v>0.84</c:v>
                </c:pt>
                <c:pt idx="7533">
                  <c:v>0.88</c:v>
                </c:pt>
                <c:pt idx="7534">
                  <c:v>0.77</c:v>
                </c:pt>
                <c:pt idx="7535">
                  <c:v>0.68</c:v>
                </c:pt>
                <c:pt idx="7536">
                  <c:v>0.21</c:v>
                </c:pt>
                <c:pt idx="7537">
                  <c:v>0.27</c:v>
                </c:pt>
                <c:pt idx="7538">
                  <c:v>0.24</c:v>
                </c:pt>
                <c:pt idx="7539">
                  <c:v>0.26</c:v>
                </c:pt>
                <c:pt idx="7540">
                  <c:v>0.25</c:v>
                </c:pt>
                <c:pt idx="7541">
                  <c:v>0.33</c:v>
                </c:pt>
                <c:pt idx="7542">
                  <c:v>0.28999999999999998</c:v>
                </c:pt>
                <c:pt idx="7543">
                  <c:v>0.22</c:v>
                </c:pt>
                <c:pt idx="7544">
                  <c:v>0.28999999999999998</c:v>
                </c:pt>
                <c:pt idx="7545">
                  <c:v>0.26</c:v>
                </c:pt>
                <c:pt idx="7546">
                  <c:v>0.25</c:v>
                </c:pt>
                <c:pt idx="7547">
                  <c:v>0.3</c:v>
                </c:pt>
                <c:pt idx="7548">
                  <c:v>0.31</c:v>
                </c:pt>
                <c:pt idx="7549">
                  <c:v>0.43</c:v>
                </c:pt>
                <c:pt idx="7550">
                  <c:v>0.57999999999999996</c:v>
                </c:pt>
                <c:pt idx="7551">
                  <c:v>0.56000000000000005</c:v>
                </c:pt>
                <c:pt idx="7552">
                  <c:v>0.28999999999999998</c:v>
                </c:pt>
                <c:pt idx="7553">
                  <c:v>0.35</c:v>
                </c:pt>
                <c:pt idx="7555">
                  <c:v>0.23</c:v>
                </c:pt>
                <c:pt idx="7556">
                  <c:v>0.23</c:v>
                </c:pt>
                <c:pt idx="7557">
                  <c:v>0.25</c:v>
                </c:pt>
                <c:pt idx="7558">
                  <c:v>0.27</c:v>
                </c:pt>
                <c:pt idx="7559">
                  <c:v>0.4</c:v>
                </c:pt>
                <c:pt idx="7560">
                  <c:v>0.52</c:v>
                </c:pt>
                <c:pt idx="7561">
                  <c:v>0.59</c:v>
                </c:pt>
                <c:pt idx="7562">
                  <c:v>0.51</c:v>
                </c:pt>
                <c:pt idx="7563">
                  <c:v>0.42</c:v>
                </c:pt>
                <c:pt idx="7564">
                  <c:v>0.34</c:v>
                </c:pt>
                <c:pt idx="7565">
                  <c:v>0.36</c:v>
                </c:pt>
                <c:pt idx="7566">
                  <c:v>0.41</c:v>
                </c:pt>
                <c:pt idx="7567">
                  <c:v>0.45</c:v>
                </c:pt>
                <c:pt idx="7568">
                  <c:v>0.5</c:v>
                </c:pt>
                <c:pt idx="7569">
                  <c:v>0.53</c:v>
                </c:pt>
                <c:pt idx="7570">
                  <c:v>0.37</c:v>
                </c:pt>
                <c:pt idx="7571">
                  <c:v>0.38</c:v>
                </c:pt>
                <c:pt idx="7572">
                  <c:v>0.34</c:v>
                </c:pt>
                <c:pt idx="7573">
                  <c:v>0.33</c:v>
                </c:pt>
                <c:pt idx="7574">
                  <c:v>0.26</c:v>
                </c:pt>
                <c:pt idx="7575">
                  <c:v>0.24</c:v>
                </c:pt>
                <c:pt idx="7576">
                  <c:v>0.17</c:v>
                </c:pt>
                <c:pt idx="7577">
                  <c:v>0.24</c:v>
                </c:pt>
                <c:pt idx="7578">
                  <c:v>0.37</c:v>
                </c:pt>
                <c:pt idx="7579">
                  <c:v>0.55000000000000004</c:v>
                </c:pt>
                <c:pt idx="7580">
                  <c:v>0.8</c:v>
                </c:pt>
                <c:pt idx="7581">
                  <c:v>0.82</c:v>
                </c:pt>
                <c:pt idx="7582">
                  <c:v>0.5</c:v>
                </c:pt>
                <c:pt idx="7583">
                  <c:v>0.22</c:v>
                </c:pt>
                <c:pt idx="7584">
                  <c:v>0.21</c:v>
                </c:pt>
                <c:pt idx="7585">
                  <c:v>0.28000000000000003</c:v>
                </c:pt>
                <c:pt idx="7586">
                  <c:v>0.27</c:v>
                </c:pt>
                <c:pt idx="7587">
                  <c:v>0.23</c:v>
                </c:pt>
                <c:pt idx="7588">
                  <c:v>0.28999999999999998</c:v>
                </c:pt>
                <c:pt idx="7589">
                  <c:v>0.35</c:v>
                </c:pt>
                <c:pt idx="7590">
                  <c:v>0.85</c:v>
                </c:pt>
                <c:pt idx="7591">
                  <c:v>0.74</c:v>
                </c:pt>
                <c:pt idx="7592">
                  <c:v>0.7</c:v>
                </c:pt>
                <c:pt idx="7593">
                  <c:v>0.78</c:v>
                </c:pt>
                <c:pt idx="7594">
                  <c:v>0.88</c:v>
                </c:pt>
                <c:pt idx="7595">
                  <c:v>0.85</c:v>
                </c:pt>
                <c:pt idx="7596">
                  <c:v>0.86</c:v>
                </c:pt>
                <c:pt idx="7597">
                  <c:v>0.8</c:v>
                </c:pt>
                <c:pt idx="7598">
                  <c:v>0.85</c:v>
                </c:pt>
                <c:pt idx="7599">
                  <c:v>0.84</c:v>
                </c:pt>
                <c:pt idx="7600">
                  <c:v>0.44</c:v>
                </c:pt>
                <c:pt idx="7601">
                  <c:v>0.47</c:v>
                </c:pt>
                <c:pt idx="7602">
                  <c:v>0.52</c:v>
                </c:pt>
                <c:pt idx="7603">
                  <c:v>0.51</c:v>
                </c:pt>
                <c:pt idx="7604">
                  <c:v>0.53</c:v>
                </c:pt>
                <c:pt idx="7605">
                  <c:v>0.52</c:v>
                </c:pt>
                <c:pt idx="7606">
                  <c:v>0.3</c:v>
                </c:pt>
                <c:pt idx="7607">
                  <c:v>0.46</c:v>
                </c:pt>
                <c:pt idx="7608">
                  <c:v>0.56999999999999995</c:v>
                </c:pt>
                <c:pt idx="7609">
                  <c:v>0.7</c:v>
                </c:pt>
                <c:pt idx="7610">
                  <c:v>0.72</c:v>
                </c:pt>
                <c:pt idx="7611">
                  <c:v>0.51</c:v>
                </c:pt>
                <c:pt idx="7612">
                  <c:v>0.56000000000000005</c:v>
                </c:pt>
                <c:pt idx="7613">
                  <c:v>0.55000000000000004</c:v>
                </c:pt>
                <c:pt idx="7614">
                  <c:v>0.49</c:v>
                </c:pt>
                <c:pt idx="7615">
                  <c:v>0.41</c:v>
                </c:pt>
                <c:pt idx="7616">
                  <c:v>0.44</c:v>
                </c:pt>
                <c:pt idx="7617">
                  <c:v>0.47</c:v>
                </c:pt>
                <c:pt idx="7618">
                  <c:v>0.5</c:v>
                </c:pt>
                <c:pt idx="7619">
                  <c:v>0.52</c:v>
                </c:pt>
                <c:pt idx="7620">
                  <c:v>0.26</c:v>
                </c:pt>
                <c:pt idx="7621">
                  <c:v>0.39</c:v>
                </c:pt>
                <c:pt idx="7622">
                  <c:v>0.39</c:v>
                </c:pt>
                <c:pt idx="7623">
                  <c:v>0.38</c:v>
                </c:pt>
                <c:pt idx="7624">
                  <c:v>0.37</c:v>
                </c:pt>
                <c:pt idx="7625">
                  <c:v>0.4</c:v>
                </c:pt>
                <c:pt idx="7626">
                  <c:v>0.77</c:v>
                </c:pt>
                <c:pt idx="7627">
                  <c:v>0.81</c:v>
                </c:pt>
                <c:pt idx="7628">
                  <c:v>0.83</c:v>
                </c:pt>
                <c:pt idx="7629">
                  <c:v>0.84</c:v>
                </c:pt>
                <c:pt idx="7630">
                  <c:v>0.87</c:v>
                </c:pt>
                <c:pt idx="7631">
                  <c:v>0.85</c:v>
                </c:pt>
                <c:pt idx="7632">
                  <c:v>0.86</c:v>
                </c:pt>
                <c:pt idx="7633">
                  <c:v>0.83</c:v>
                </c:pt>
                <c:pt idx="7634">
                  <c:v>0.78</c:v>
                </c:pt>
                <c:pt idx="7635">
                  <c:v>0.77</c:v>
                </c:pt>
                <c:pt idx="7636">
                  <c:v>0.78</c:v>
                </c:pt>
                <c:pt idx="7637">
                  <c:v>0.77</c:v>
                </c:pt>
                <c:pt idx="7638">
                  <c:v>0.78</c:v>
                </c:pt>
                <c:pt idx="7639">
                  <c:v>0.87</c:v>
                </c:pt>
                <c:pt idx="7640">
                  <c:v>0.85</c:v>
                </c:pt>
                <c:pt idx="7641">
                  <c:v>0.9</c:v>
                </c:pt>
                <c:pt idx="7642">
                  <c:v>0.81</c:v>
                </c:pt>
                <c:pt idx="7643">
                  <c:v>0.81</c:v>
                </c:pt>
                <c:pt idx="7644">
                  <c:v>0.81</c:v>
                </c:pt>
                <c:pt idx="7645">
                  <c:v>0.82</c:v>
                </c:pt>
                <c:pt idx="7646">
                  <c:v>0.95</c:v>
                </c:pt>
                <c:pt idx="7647">
                  <c:v>0.8</c:v>
                </c:pt>
                <c:pt idx="7648">
                  <c:v>0.86</c:v>
                </c:pt>
                <c:pt idx="7649">
                  <c:v>0.91</c:v>
                </c:pt>
                <c:pt idx="7650">
                  <c:v>0.82</c:v>
                </c:pt>
                <c:pt idx="7651">
                  <c:v>0.83</c:v>
                </c:pt>
                <c:pt idx="7652">
                  <c:v>0.82</c:v>
                </c:pt>
                <c:pt idx="7653">
                  <c:v>0.51</c:v>
                </c:pt>
                <c:pt idx="7654">
                  <c:v>0.84</c:v>
                </c:pt>
                <c:pt idx="7655">
                  <c:v>0.83</c:v>
                </c:pt>
                <c:pt idx="7656">
                  <c:v>0.87</c:v>
                </c:pt>
                <c:pt idx="7657">
                  <c:v>0.79</c:v>
                </c:pt>
                <c:pt idx="7658">
                  <c:v>0.77</c:v>
                </c:pt>
                <c:pt idx="7659">
                  <c:v>0.76</c:v>
                </c:pt>
                <c:pt idx="7660">
                  <c:v>0.83</c:v>
                </c:pt>
                <c:pt idx="7661">
                  <c:v>0.84</c:v>
                </c:pt>
                <c:pt idx="7662">
                  <c:v>0.82</c:v>
                </c:pt>
                <c:pt idx="7663">
                  <c:v>0.82</c:v>
                </c:pt>
                <c:pt idx="7664">
                  <c:v>0.84</c:v>
                </c:pt>
                <c:pt idx="7665">
                  <c:v>0.81</c:v>
                </c:pt>
                <c:pt idx="7666">
                  <c:v>0.83</c:v>
                </c:pt>
                <c:pt idx="7667">
                  <c:v>0.81</c:v>
                </c:pt>
                <c:pt idx="7668">
                  <c:v>0.83</c:v>
                </c:pt>
                <c:pt idx="7669">
                  <c:v>0.84</c:v>
                </c:pt>
                <c:pt idx="7670">
                  <c:v>0.86</c:v>
                </c:pt>
                <c:pt idx="7671">
                  <c:v>0.53</c:v>
                </c:pt>
                <c:pt idx="7672">
                  <c:v>0.89</c:v>
                </c:pt>
                <c:pt idx="7673">
                  <c:v>0.99</c:v>
                </c:pt>
                <c:pt idx="7674">
                  <c:v>0.99</c:v>
                </c:pt>
                <c:pt idx="7675">
                  <c:v>0.88</c:v>
                </c:pt>
                <c:pt idx="7676">
                  <c:v>0.86</c:v>
                </c:pt>
                <c:pt idx="7677">
                  <c:v>0.86</c:v>
                </c:pt>
                <c:pt idx="7678">
                  <c:v>0.89</c:v>
                </c:pt>
                <c:pt idx="7679">
                  <c:v>0.9</c:v>
                </c:pt>
                <c:pt idx="7680">
                  <c:v>0.88</c:v>
                </c:pt>
                <c:pt idx="7681">
                  <c:v>0.89</c:v>
                </c:pt>
                <c:pt idx="7682">
                  <c:v>0.84</c:v>
                </c:pt>
                <c:pt idx="7683">
                  <c:v>0.82</c:v>
                </c:pt>
                <c:pt idx="7684">
                  <c:v>0.83</c:v>
                </c:pt>
                <c:pt idx="7685">
                  <c:v>0.81</c:v>
                </c:pt>
                <c:pt idx="7686">
                  <c:v>0.86</c:v>
                </c:pt>
                <c:pt idx="7687">
                  <c:v>0.84</c:v>
                </c:pt>
                <c:pt idx="7688">
                  <c:v>0.7</c:v>
                </c:pt>
                <c:pt idx="7689">
                  <c:v>0.7</c:v>
                </c:pt>
                <c:pt idx="7690">
                  <c:v>0.72</c:v>
                </c:pt>
                <c:pt idx="7691">
                  <c:v>0.73</c:v>
                </c:pt>
                <c:pt idx="7692">
                  <c:v>0.78</c:v>
                </c:pt>
                <c:pt idx="7693">
                  <c:v>0.76</c:v>
                </c:pt>
                <c:pt idx="7694">
                  <c:v>0.54</c:v>
                </c:pt>
                <c:pt idx="7695">
                  <c:v>0.49</c:v>
                </c:pt>
                <c:pt idx="7696">
                  <c:v>0.5</c:v>
                </c:pt>
                <c:pt idx="7697">
                  <c:v>0.49</c:v>
                </c:pt>
                <c:pt idx="7698">
                  <c:v>0.48</c:v>
                </c:pt>
                <c:pt idx="7699">
                  <c:v>0.48</c:v>
                </c:pt>
                <c:pt idx="7700">
                  <c:v>0.46</c:v>
                </c:pt>
                <c:pt idx="7701">
                  <c:v>0.46</c:v>
                </c:pt>
                <c:pt idx="7702">
                  <c:v>0.46</c:v>
                </c:pt>
                <c:pt idx="7703">
                  <c:v>0.45</c:v>
                </c:pt>
                <c:pt idx="7704">
                  <c:v>0.47</c:v>
                </c:pt>
                <c:pt idx="7705">
                  <c:v>0.47</c:v>
                </c:pt>
                <c:pt idx="7706">
                  <c:v>0.48</c:v>
                </c:pt>
                <c:pt idx="7707">
                  <c:v>0.49</c:v>
                </c:pt>
                <c:pt idx="7708">
                  <c:v>0.5</c:v>
                </c:pt>
                <c:pt idx="7709">
                  <c:v>0.52</c:v>
                </c:pt>
                <c:pt idx="7710">
                  <c:v>0.49</c:v>
                </c:pt>
                <c:pt idx="7711">
                  <c:v>0.49</c:v>
                </c:pt>
                <c:pt idx="7712">
                  <c:v>0.55000000000000004</c:v>
                </c:pt>
                <c:pt idx="7713">
                  <c:v>0.44</c:v>
                </c:pt>
                <c:pt idx="7714">
                  <c:v>0.46</c:v>
                </c:pt>
                <c:pt idx="7715">
                  <c:v>0.42</c:v>
                </c:pt>
                <c:pt idx="7716">
                  <c:v>0.39</c:v>
                </c:pt>
                <c:pt idx="7717">
                  <c:v>0.4</c:v>
                </c:pt>
                <c:pt idx="7718">
                  <c:v>0.7</c:v>
                </c:pt>
                <c:pt idx="7719">
                  <c:v>0.42</c:v>
                </c:pt>
                <c:pt idx="7720">
                  <c:v>0.41</c:v>
                </c:pt>
                <c:pt idx="7721">
                  <c:v>0.42</c:v>
                </c:pt>
                <c:pt idx="7722">
                  <c:v>0.45</c:v>
                </c:pt>
                <c:pt idx="7723">
                  <c:v>0.4</c:v>
                </c:pt>
                <c:pt idx="7724">
                  <c:v>0.39</c:v>
                </c:pt>
                <c:pt idx="7725">
                  <c:v>0.4</c:v>
                </c:pt>
                <c:pt idx="7726">
                  <c:v>0.45</c:v>
                </c:pt>
                <c:pt idx="7727">
                  <c:v>0.52</c:v>
                </c:pt>
                <c:pt idx="7728">
                  <c:v>0.45</c:v>
                </c:pt>
                <c:pt idx="7729">
                  <c:v>0.4</c:v>
                </c:pt>
                <c:pt idx="7730">
                  <c:v>0.27</c:v>
                </c:pt>
                <c:pt idx="7731">
                  <c:v>0.27</c:v>
                </c:pt>
                <c:pt idx="7732">
                  <c:v>0.26</c:v>
                </c:pt>
                <c:pt idx="7733">
                  <c:v>0.28000000000000003</c:v>
                </c:pt>
                <c:pt idx="7734">
                  <c:v>0.38</c:v>
                </c:pt>
                <c:pt idx="7735">
                  <c:v>0.4</c:v>
                </c:pt>
                <c:pt idx="7736">
                  <c:v>0.41</c:v>
                </c:pt>
                <c:pt idx="7737">
                  <c:v>0.39</c:v>
                </c:pt>
                <c:pt idx="7738">
                  <c:v>0.43</c:v>
                </c:pt>
                <c:pt idx="7739">
                  <c:v>0.36</c:v>
                </c:pt>
                <c:pt idx="7740">
                  <c:v>0.34</c:v>
                </c:pt>
                <c:pt idx="7741">
                  <c:v>0.34</c:v>
                </c:pt>
                <c:pt idx="7742">
                  <c:v>0.33</c:v>
                </c:pt>
                <c:pt idx="7743">
                  <c:v>0.32</c:v>
                </c:pt>
                <c:pt idx="7744">
                  <c:v>0.34</c:v>
                </c:pt>
                <c:pt idx="7745">
                  <c:v>0.33</c:v>
                </c:pt>
                <c:pt idx="7746">
                  <c:v>0.34</c:v>
                </c:pt>
                <c:pt idx="7747">
                  <c:v>0.32</c:v>
                </c:pt>
                <c:pt idx="7748">
                  <c:v>0.33</c:v>
                </c:pt>
                <c:pt idx="7749">
                  <c:v>0.33</c:v>
                </c:pt>
                <c:pt idx="7750">
                  <c:v>0.34</c:v>
                </c:pt>
                <c:pt idx="7751">
                  <c:v>0.33</c:v>
                </c:pt>
                <c:pt idx="7752">
                  <c:v>0.32</c:v>
                </c:pt>
                <c:pt idx="7753">
                  <c:v>0.31</c:v>
                </c:pt>
                <c:pt idx="7754">
                  <c:v>0.28999999999999998</c:v>
                </c:pt>
                <c:pt idx="7755">
                  <c:v>0.27</c:v>
                </c:pt>
                <c:pt idx="7756">
                  <c:v>0.25</c:v>
                </c:pt>
                <c:pt idx="7757">
                  <c:v>0.25</c:v>
                </c:pt>
                <c:pt idx="7758">
                  <c:v>0.52</c:v>
                </c:pt>
                <c:pt idx="7759">
                  <c:v>0.51</c:v>
                </c:pt>
                <c:pt idx="7760">
                  <c:v>0.56000000000000005</c:v>
                </c:pt>
                <c:pt idx="7761">
                  <c:v>0.3</c:v>
                </c:pt>
                <c:pt idx="7762">
                  <c:v>0.59</c:v>
                </c:pt>
                <c:pt idx="7763">
                  <c:v>0.7</c:v>
                </c:pt>
                <c:pt idx="7764">
                  <c:v>0.48</c:v>
                </c:pt>
                <c:pt idx="7765">
                  <c:v>0.56999999999999995</c:v>
                </c:pt>
                <c:pt idx="7766">
                  <c:v>0.44</c:v>
                </c:pt>
                <c:pt idx="7767">
                  <c:v>0.62</c:v>
                </c:pt>
                <c:pt idx="7768">
                  <c:v>0.38</c:v>
                </c:pt>
                <c:pt idx="7769">
                  <c:v>0.4</c:v>
                </c:pt>
                <c:pt idx="7770">
                  <c:v>0.48</c:v>
                </c:pt>
                <c:pt idx="7771">
                  <c:v>0.35</c:v>
                </c:pt>
                <c:pt idx="7772">
                  <c:v>0.27</c:v>
                </c:pt>
                <c:pt idx="7773">
                  <c:v>0.11</c:v>
                </c:pt>
                <c:pt idx="7774">
                  <c:v>0.11</c:v>
                </c:pt>
                <c:pt idx="7775">
                  <c:v>0.16</c:v>
                </c:pt>
                <c:pt idx="7776">
                  <c:v>0.38</c:v>
                </c:pt>
                <c:pt idx="7777">
                  <c:v>0.31</c:v>
                </c:pt>
                <c:pt idx="7778">
                  <c:v>0.34</c:v>
                </c:pt>
                <c:pt idx="7779">
                  <c:v>0.34</c:v>
                </c:pt>
                <c:pt idx="7780">
                  <c:v>0.25</c:v>
                </c:pt>
                <c:pt idx="7781">
                  <c:v>0.49</c:v>
                </c:pt>
                <c:pt idx="7782">
                  <c:v>0.27</c:v>
                </c:pt>
                <c:pt idx="7783">
                  <c:v>0.3</c:v>
                </c:pt>
                <c:pt idx="7784">
                  <c:v>0.02</c:v>
                </c:pt>
                <c:pt idx="7785">
                  <c:v>0.5</c:v>
                </c:pt>
                <c:pt idx="7786">
                  <c:v>0.9</c:v>
                </c:pt>
                <c:pt idx="7787">
                  <c:v>0.99</c:v>
                </c:pt>
                <c:pt idx="7788">
                  <c:v>2.33</c:v>
                </c:pt>
                <c:pt idx="7789">
                  <c:v>0.23</c:v>
                </c:pt>
                <c:pt idx="7790">
                  <c:v>0.16</c:v>
                </c:pt>
                <c:pt idx="7791">
                  <c:v>0.22</c:v>
                </c:pt>
                <c:pt idx="7792">
                  <c:v>0.5</c:v>
                </c:pt>
                <c:pt idx="7793">
                  <c:v>0.54</c:v>
                </c:pt>
                <c:pt idx="7794">
                  <c:v>0.52</c:v>
                </c:pt>
                <c:pt idx="7795">
                  <c:v>0.59</c:v>
                </c:pt>
                <c:pt idx="7796">
                  <c:v>0.66</c:v>
                </c:pt>
                <c:pt idx="7797">
                  <c:v>0.65</c:v>
                </c:pt>
                <c:pt idx="7798">
                  <c:v>0.98</c:v>
                </c:pt>
                <c:pt idx="7799">
                  <c:v>0.84</c:v>
                </c:pt>
                <c:pt idx="7800">
                  <c:v>0.56999999999999995</c:v>
                </c:pt>
                <c:pt idx="7801">
                  <c:v>0.48</c:v>
                </c:pt>
                <c:pt idx="7802">
                  <c:v>0.49</c:v>
                </c:pt>
                <c:pt idx="7803">
                  <c:v>0.33</c:v>
                </c:pt>
                <c:pt idx="7804">
                  <c:v>0.43</c:v>
                </c:pt>
                <c:pt idx="7805">
                  <c:v>0.28999999999999998</c:v>
                </c:pt>
                <c:pt idx="7806">
                  <c:v>0.26</c:v>
                </c:pt>
                <c:pt idx="7807">
                  <c:v>0.44</c:v>
                </c:pt>
                <c:pt idx="7808">
                  <c:v>0.57999999999999996</c:v>
                </c:pt>
                <c:pt idx="7809">
                  <c:v>0</c:v>
                </c:pt>
                <c:pt idx="7810">
                  <c:v>0</c:v>
                </c:pt>
                <c:pt idx="7811">
                  <c:v>3.98</c:v>
                </c:pt>
                <c:pt idx="7812">
                  <c:v>0</c:v>
                </c:pt>
                <c:pt idx="7813">
                  <c:v>0</c:v>
                </c:pt>
                <c:pt idx="7814">
                  <c:v>0</c:v>
                </c:pt>
                <c:pt idx="7815">
                  <c:v>2.08</c:v>
                </c:pt>
                <c:pt idx="7816">
                  <c:v>1.88</c:v>
                </c:pt>
                <c:pt idx="7817">
                  <c:v>1.76</c:v>
                </c:pt>
                <c:pt idx="7818">
                  <c:v>1.63</c:v>
                </c:pt>
                <c:pt idx="7819">
                  <c:v>1.61</c:v>
                </c:pt>
                <c:pt idx="7820">
                  <c:v>1.52</c:v>
                </c:pt>
                <c:pt idx="7821">
                  <c:v>1.49</c:v>
                </c:pt>
                <c:pt idx="7822">
                  <c:v>1.45</c:v>
                </c:pt>
                <c:pt idx="7823">
                  <c:v>1.43</c:v>
                </c:pt>
                <c:pt idx="7824">
                  <c:v>1.39</c:v>
                </c:pt>
                <c:pt idx="7825">
                  <c:v>1.3</c:v>
                </c:pt>
                <c:pt idx="7826">
                  <c:v>1.26</c:v>
                </c:pt>
                <c:pt idx="7827">
                  <c:v>1.1599999999999999</c:v>
                </c:pt>
                <c:pt idx="7828">
                  <c:v>1.26</c:v>
                </c:pt>
                <c:pt idx="7829">
                  <c:v>1.04</c:v>
                </c:pt>
                <c:pt idx="7830">
                  <c:v>0.88</c:v>
                </c:pt>
                <c:pt idx="7831">
                  <c:v>0.9</c:v>
                </c:pt>
                <c:pt idx="7832">
                  <c:v>1.04</c:v>
                </c:pt>
                <c:pt idx="7833">
                  <c:v>1.28</c:v>
                </c:pt>
                <c:pt idx="7834">
                  <c:v>1.33</c:v>
                </c:pt>
                <c:pt idx="7835">
                  <c:v>1.29</c:v>
                </c:pt>
                <c:pt idx="7836">
                  <c:v>1.03</c:v>
                </c:pt>
                <c:pt idx="7837">
                  <c:v>1.04</c:v>
                </c:pt>
                <c:pt idx="7838">
                  <c:v>1.1100000000000001</c:v>
                </c:pt>
                <c:pt idx="7839">
                  <c:v>1.26</c:v>
                </c:pt>
                <c:pt idx="7840">
                  <c:v>1.1599999999999999</c:v>
                </c:pt>
                <c:pt idx="7841">
                  <c:v>1.17</c:v>
                </c:pt>
                <c:pt idx="7842">
                  <c:v>1.21</c:v>
                </c:pt>
                <c:pt idx="7843">
                  <c:v>1.21</c:v>
                </c:pt>
                <c:pt idx="7844">
                  <c:v>1.21</c:v>
                </c:pt>
                <c:pt idx="7845">
                  <c:v>1.19</c:v>
                </c:pt>
                <c:pt idx="7846">
                  <c:v>1.18</c:v>
                </c:pt>
                <c:pt idx="7847">
                  <c:v>1.39</c:v>
                </c:pt>
                <c:pt idx="7848">
                  <c:v>1.52</c:v>
                </c:pt>
                <c:pt idx="7849">
                  <c:v>1.46</c:v>
                </c:pt>
                <c:pt idx="7850">
                  <c:v>1.34</c:v>
                </c:pt>
                <c:pt idx="7851">
                  <c:v>1.3</c:v>
                </c:pt>
                <c:pt idx="7852">
                  <c:v>1.1499999999999999</c:v>
                </c:pt>
                <c:pt idx="7853">
                  <c:v>1.1599999999999999</c:v>
                </c:pt>
                <c:pt idx="7854">
                  <c:v>0.99</c:v>
                </c:pt>
                <c:pt idx="7855">
                  <c:v>0.95</c:v>
                </c:pt>
                <c:pt idx="7856">
                  <c:v>0.92</c:v>
                </c:pt>
                <c:pt idx="7857">
                  <c:v>0.96</c:v>
                </c:pt>
                <c:pt idx="7858">
                  <c:v>1.06</c:v>
                </c:pt>
                <c:pt idx="7859">
                  <c:v>1.17</c:v>
                </c:pt>
                <c:pt idx="7860">
                  <c:v>1.19</c:v>
                </c:pt>
                <c:pt idx="7861">
                  <c:v>1.1599999999999999</c:v>
                </c:pt>
                <c:pt idx="7862">
                  <c:v>1.18</c:v>
                </c:pt>
                <c:pt idx="7863">
                  <c:v>1.19</c:v>
                </c:pt>
                <c:pt idx="7864">
                  <c:v>1.21</c:v>
                </c:pt>
                <c:pt idx="7865">
                  <c:v>1.2</c:v>
                </c:pt>
                <c:pt idx="7866">
                  <c:v>1.1399999999999999</c:v>
                </c:pt>
                <c:pt idx="7867">
                  <c:v>1.1599999999999999</c:v>
                </c:pt>
                <c:pt idx="7868">
                  <c:v>1.17</c:v>
                </c:pt>
                <c:pt idx="7869">
                  <c:v>1.1100000000000001</c:v>
                </c:pt>
                <c:pt idx="7870">
                  <c:v>1.1200000000000001</c:v>
                </c:pt>
                <c:pt idx="7871">
                  <c:v>1.22</c:v>
                </c:pt>
                <c:pt idx="7872">
                  <c:v>1.1100000000000001</c:v>
                </c:pt>
                <c:pt idx="7873">
                  <c:v>1.01</c:v>
                </c:pt>
                <c:pt idx="7874">
                  <c:v>0.99</c:v>
                </c:pt>
                <c:pt idx="7875">
                  <c:v>0.94</c:v>
                </c:pt>
                <c:pt idx="7876">
                  <c:v>0.55000000000000004</c:v>
                </c:pt>
                <c:pt idx="7877">
                  <c:v>0.48</c:v>
                </c:pt>
                <c:pt idx="7878">
                  <c:v>1.26</c:v>
                </c:pt>
                <c:pt idx="7879">
                  <c:v>1.2</c:v>
                </c:pt>
                <c:pt idx="7880">
                  <c:v>2.37</c:v>
                </c:pt>
                <c:pt idx="7881">
                  <c:v>2.09</c:v>
                </c:pt>
                <c:pt idx="7882">
                  <c:v>1.81</c:v>
                </c:pt>
                <c:pt idx="7883">
                  <c:v>0.59</c:v>
                </c:pt>
                <c:pt idx="7884">
                  <c:v>0.59</c:v>
                </c:pt>
                <c:pt idx="7885">
                  <c:v>0.59</c:v>
                </c:pt>
                <c:pt idx="7886">
                  <c:v>0.64</c:v>
                </c:pt>
                <c:pt idx="7887">
                  <c:v>0.63</c:v>
                </c:pt>
                <c:pt idx="7888">
                  <c:v>0.61</c:v>
                </c:pt>
                <c:pt idx="7889">
                  <c:v>0.54</c:v>
                </c:pt>
                <c:pt idx="7890">
                  <c:v>0.43</c:v>
                </c:pt>
                <c:pt idx="7891">
                  <c:v>0.4</c:v>
                </c:pt>
                <c:pt idx="7892">
                  <c:v>0.33</c:v>
                </c:pt>
                <c:pt idx="7893">
                  <c:v>0.34</c:v>
                </c:pt>
                <c:pt idx="7894">
                  <c:v>0.36</c:v>
                </c:pt>
                <c:pt idx="7895">
                  <c:v>0.36</c:v>
                </c:pt>
                <c:pt idx="7896">
                  <c:v>0.4</c:v>
                </c:pt>
                <c:pt idx="7897">
                  <c:v>0.41</c:v>
                </c:pt>
                <c:pt idx="7898">
                  <c:v>0.3</c:v>
                </c:pt>
                <c:pt idx="7899">
                  <c:v>0.22</c:v>
                </c:pt>
                <c:pt idx="7900">
                  <c:v>0.23</c:v>
                </c:pt>
                <c:pt idx="7901">
                  <c:v>0.23</c:v>
                </c:pt>
                <c:pt idx="7902">
                  <c:v>0.1</c:v>
                </c:pt>
                <c:pt idx="7903">
                  <c:v>7.0000000000000007E-2</c:v>
                </c:pt>
                <c:pt idx="7904">
                  <c:v>0.04</c:v>
                </c:pt>
                <c:pt idx="7905">
                  <c:v>0.43</c:v>
                </c:pt>
                <c:pt idx="7906">
                  <c:v>1.07</c:v>
                </c:pt>
                <c:pt idx="7907">
                  <c:v>1.71</c:v>
                </c:pt>
                <c:pt idx="7908">
                  <c:v>1.79</c:v>
                </c:pt>
                <c:pt idx="7909">
                  <c:v>0</c:v>
                </c:pt>
                <c:pt idx="7926">
                  <c:v>0.28999999999999998</c:v>
                </c:pt>
                <c:pt idx="7927">
                  <c:v>0.3</c:v>
                </c:pt>
                <c:pt idx="7928">
                  <c:v>0.32</c:v>
                </c:pt>
                <c:pt idx="7929">
                  <c:v>0.34</c:v>
                </c:pt>
                <c:pt idx="7930">
                  <c:v>0.35</c:v>
                </c:pt>
                <c:pt idx="7931">
                  <c:v>0.37</c:v>
                </c:pt>
                <c:pt idx="7932">
                  <c:v>0.38</c:v>
                </c:pt>
                <c:pt idx="7933">
                  <c:v>0.36</c:v>
                </c:pt>
                <c:pt idx="7934">
                  <c:v>0.35</c:v>
                </c:pt>
                <c:pt idx="7935">
                  <c:v>0.2</c:v>
                </c:pt>
                <c:pt idx="7936">
                  <c:v>0.18</c:v>
                </c:pt>
                <c:pt idx="7937">
                  <c:v>0.19</c:v>
                </c:pt>
                <c:pt idx="7938">
                  <c:v>0.3</c:v>
                </c:pt>
                <c:pt idx="7939">
                  <c:v>0.33</c:v>
                </c:pt>
                <c:pt idx="7940">
                  <c:v>0.35</c:v>
                </c:pt>
                <c:pt idx="7941">
                  <c:v>0.35</c:v>
                </c:pt>
                <c:pt idx="7942">
                  <c:v>0.44</c:v>
                </c:pt>
                <c:pt idx="7943">
                  <c:v>0.41</c:v>
                </c:pt>
                <c:pt idx="7944">
                  <c:v>0.44</c:v>
                </c:pt>
                <c:pt idx="7945">
                  <c:v>0.43</c:v>
                </c:pt>
                <c:pt idx="7946">
                  <c:v>0.4</c:v>
                </c:pt>
                <c:pt idx="7947">
                  <c:v>0.37</c:v>
                </c:pt>
                <c:pt idx="7948">
                  <c:v>0.36</c:v>
                </c:pt>
                <c:pt idx="7949">
                  <c:v>0.32</c:v>
                </c:pt>
                <c:pt idx="7950">
                  <c:v>0.42</c:v>
                </c:pt>
                <c:pt idx="7951">
                  <c:v>0.38</c:v>
                </c:pt>
                <c:pt idx="7952">
                  <c:v>0.46</c:v>
                </c:pt>
                <c:pt idx="7953">
                  <c:v>0.85</c:v>
                </c:pt>
                <c:pt idx="7954">
                  <c:v>0.54</c:v>
                </c:pt>
                <c:pt idx="7955">
                  <c:v>0.44</c:v>
                </c:pt>
                <c:pt idx="7956">
                  <c:v>7.0000000000000007E-2</c:v>
                </c:pt>
                <c:pt idx="7957">
                  <c:v>0.36</c:v>
                </c:pt>
                <c:pt idx="7958">
                  <c:v>0.36</c:v>
                </c:pt>
                <c:pt idx="7959">
                  <c:v>0.37</c:v>
                </c:pt>
                <c:pt idx="7960">
                  <c:v>0.38</c:v>
                </c:pt>
                <c:pt idx="7961">
                  <c:v>0.38</c:v>
                </c:pt>
                <c:pt idx="7962">
                  <c:v>0.4</c:v>
                </c:pt>
                <c:pt idx="7963">
                  <c:v>0.44</c:v>
                </c:pt>
                <c:pt idx="7964">
                  <c:v>0.42</c:v>
                </c:pt>
                <c:pt idx="7965">
                  <c:v>0.41</c:v>
                </c:pt>
                <c:pt idx="7966">
                  <c:v>0.37</c:v>
                </c:pt>
                <c:pt idx="7967">
                  <c:v>0.32</c:v>
                </c:pt>
                <c:pt idx="7968">
                  <c:v>0.52</c:v>
                </c:pt>
                <c:pt idx="7969">
                  <c:v>0.5</c:v>
                </c:pt>
                <c:pt idx="7970">
                  <c:v>0.43</c:v>
                </c:pt>
                <c:pt idx="7971">
                  <c:v>0.39</c:v>
                </c:pt>
                <c:pt idx="7972">
                  <c:v>0.37</c:v>
                </c:pt>
                <c:pt idx="7973">
                  <c:v>0.33</c:v>
                </c:pt>
                <c:pt idx="7974">
                  <c:v>0.31</c:v>
                </c:pt>
                <c:pt idx="7975">
                  <c:v>0.3</c:v>
                </c:pt>
                <c:pt idx="7976">
                  <c:v>0.3</c:v>
                </c:pt>
                <c:pt idx="7977">
                  <c:v>0.19</c:v>
                </c:pt>
                <c:pt idx="7978">
                  <c:v>0.23</c:v>
                </c:pt>
                <c:pt idx="7979">
                  <c:v>0.42</c:v>
                </c:pt>
                <c:pt idx="7980">
                  <c:v>0.44</c:v>
                </c:pt>
                <c:pt idx="7981">
                  <c:v>0.47</c:v>
                </c:pt>
                <c:pt idx="7982">
                  <c:v>0.47</c:v>
                </c:pt>
                <c:pt idx="7983">
                  <c:v>0.44</c:v>
                </c:pt>
                <c:pt idx="7984">
                  <c:v>0.41</c:v>
                </c:pt>
                <c:pt idx="7985">
                  <c:v>0.41</c:v>
                </c:pt>
                <c:pt idx="7986">
                  <c:v>0.37</c:v>
                </c:pt>
                <c:pt idx="7987">
                  <c:v>0.37</c:v>
                </c:pt>
                <c:pt idx="7988">
                  <c:v>0.36</c:v>
                </c:pt>
                <c:pt idx="7989">
                  <c:v>0.33</c:v>
                </c:pt>
                <c:pt idx="7990">
                  <c:v>0.37</c:v>
                </c:pt>
                <c:pt idx="7991">
                  <c:v>0.36</c:v>
                </c:pt>
                <c:pt idx="7992">
                  <c:v>0.36</c:v>
                </c:pt>
                <c:pt idx="7993">
                  <c:v>0.34</c:v>
                </c:pt>
                <c:pt idx="7994">
                  <c:v>0.32</c:v>
                </c:pt>
                <c:pt idx="7995">
                  <c:v>0.31</c:v>
                </c:pt>
                <c:pt idx="7996">
                  <c:v>0.32</c:v>
                </c:pt>
                <c:pt idx="7997">
                  <c:v>0.32</c:v>
                </c:pt>
                <c:pt idx="7998">
                  <c:v>0.32</c:v>
                </c:pt>
                <c:pt idx="8006">
                  <c:v>0.28999999999999998</c:v>
                </c:pt>
                <c:pt idx="8007">
                  <c:v>0.28999999999999998</c:v>
                </c:pt>
                <c:pt idx="8008">
                  <c:v>0.41</c:v>
                </c:pt>
                <c:pt idx="8009">
                  <c:v>0.28000000000000003</c:v>
                </c:pt>
                <c:pt idx="8010">
                  <c:v>0.32</c:v>
                </c:pt>
                <c:pt idx="8011">
                  <c:v>0.27</c:v>
                </c:pt>
                <c:pt idx="8012">
                  <c:v>0.26</c:v>
                </c:pt>
                <c:pt idx="8013">
                  <c:v>0.27</c:v>
                </c:pt>
                <c:pt idx="8014">
                  <c:v>0.52</c:v>
                </c:pt>
                <c:pt idx="8015">
                  <c:v>0.51</c:v>
                </c:pt>
                <c:pt idx="8016">
                  <c:v>0.49</c:v>
                </c:pt>
                <c:pt idx="8017">
                  <c:v>0.46</c:v>
                </c:pt>
                <c:pt idx="8018">
                  <c:v>0.47</c:v>
                </c:pt>
                <c:pt idx="8019">
                  <c:v>0.67</c:v>
                </c:pt>
                <c:pt idx="8020">
                  <c:v>0.47</c:v>
                </c:pt>
                <c:pt idx="8021">
                  <c:v>0.5</c:v>
                </c:pt>
                <c:pt idx="8022">
                  <c:v>0.49</c:v>
                </c:pt>
                <c:pt idx="8023">
                  <c:v>0.48</c:v>
                </c:pt>
                <c:pt idx="8024">
                  <c:v>0.5</c:v>
                </c:pt>
                <c:pt idx="8025">
                  <c:v>0.41</c:v>
                </c:pt>
                <c:pt idx="8026">
                  <c:v>0.39</c:v>
                </c:pt>
                <c:pt idx="8027">
                  <c:v>0.38</c:v>
                </c:pt>
                <c:pt idx="8028">
                  <c:v>0.34</c:v>
                </c:pt>
                <c:pt idx="8029">
                  <c:v>0.39</c:v>
                </c:pt>
                <c:pt idx="8030">
                  <c:v>0.38</c:v>
                </c:pt>
                <c:pt idx="8031">
                  <c:v>0.4</c:v>
                </c:pt>
                <c:pt idx="8032">
                  <c:v>0.41</c:v>
                </c:pt>
                <c:pt idx="8033">
                  <c:v>0.39</c:v>
                </c:pt>
                <c:pt idx="8034">
                  <c:v>0.39</c:v>
                </c:pt>
                <c:pt idx="8035">
                  <c:v>0.39</c:v>
                </c:pt>
                <c:pt idx="8045">
                  <c:v>0.38</c:v>
                </c:pt>
                <c:pt idx="8046">
                  <c:v>0.38</c:v>
                </c:pt>
                <c:pt idx="8047">
                  <c:v>0.38</c:v>
                </c:pt>
                <c:pt idx="8048">
                  <c:v>0.48</c:v>
                </c:pt>
                <c:pt idx="8049">
                  <c:v>0.49</c:v>
                </c:pt>
                <c:pt idx="8050">
                  <c:v>0.5</c:v>
                </c:pt>
                <c:pt idx="8051">
                  <c:v>0.49</c:v>
                </c:pt>
                <c:pt idx="8052">
                  <c:v>0.51</c:v>
                </c:pt>
                <c:pt idx="8053">
                  <c:v>0.6</c:v>
                </c:pt>
                <c:pt idx="8054">
                  <c:v>0.6</c:v>
                </c:pt>
                <c:pt idx="8055">
                  <c:v>0.77</c:v>
                </c:pt>
                <c:pt idx="8056">
                  <c:v>0.75</c:v>
                </c:pt>
                <c:pt idx="8057">
                  <c:v>0.86</c:v>
                </c:pt>
                <c:pt idx="8058">
                  <c:v>0.71</c:v>
                </c:pt>
                <c:pt idx="8059">
                  <c:v>0.7</c:v>
                </c:pt>
                <c:pt idx="8060">
                  <c:v>0.63</c:v>
                </c:pt>
                <c:pt idx="8061">
                  <c:v>1.02</c:v>
                </c:pt>
                <c:pt idx="8062">
                  <c:v>0.82</c:v>
                </c:pt>
                <c:pt idx="8063">
                  <c:v>0.78</c:v>
                </c:pt>
                <c:pt idx="8064">
                  <c:v>0.27</c:v>
                </c:pt>
                <c:pt idx="8065">
                  <c:v>0.25</c:v>
                </c:pt>
                <c:pt idx="8066">
                  <c:v>0.26</c:v>
                </c:pt>
                <c:pt idx="8067">
                  <c:v>0.27</c:v>
                </c:pt>
                <c:pt idx="8068">
                  <c:v>0.26</c:v>
                </c:pt>
                <c:pt idx="8069">
                  <c:v>0.28000000000000003</c:v>
                </c:pt>
                <c:pt idx="8070">
                  <c:v>0.3</c:v>
                </c:pt>
                <c:pt idx="8071">
                  <c:v>0.28999999999999998</c:v>
                </c:pt>
                <c:pt idx="8072">
                  <c:v>1.0900000000000001</c:v>
                </c:pt>
                <c:pt idx="8073">
                  <c:v>1.19</c:v>
                </c:pt>
                <c:pt idx="8074">
                  <c:v>1.25</c:v>
                </c:pt>
                <c:pt idx="8075">
                  <c:v>1.28</c:v>
                </c:pt>
                <c:pt idx="8121">
                  <c:v>0.4</c:v>
                </c:pt>
                <c:pt idx="8122">
                  <c:v>0.36</c:v>
                </c:pt>
                <c:pt idx="8123">
                  <c:v>0.4</c:v>
                </c:pt>
                <c:pt idx="8124">
                  <c:v>0.21</c:v>
                </c:pt>
                <c:pt idx="8125">
                  <c:v>0.36</c:v>
                </c:pt>
                <c:pt idx="8126">
                  <c:v>0.32</c:v>
                </c:pt>
                <c:pt idx="8127">
                  <c:v>0.53</c:v>
                </c:pt>
                <c:pt idx="8128">
                  <c:v>0.59</c:v>
                </c:pt>
                <c:pt idx="8129">
                  <c:v>0.57999999999999996</c:v>
                </c:pt>
                <c:pt idx="8130">
                  <c:v>0.6</c:v>
                </c:pt>
                <c:pt idx="8131">
                  <c:v>0.52</c:v>
                </c:pt>
                <c:pt idx="8132">
                  <c:v>0.5</c:v>
                </c:pt>
                <c:pt idx="8133">
                  <c:v>0.68</c:v>
                </c:pt>
                <c:pt idx="8134">
                  <c:v>0.75</c:v>
                </c:pt>
                <c:pt idx="8135">
                  <c:v>0.65</c:v>
                </c:pt>
                <c:pt idx="8136">
                  <c:v>0.54</c:v>
                </c:pt>
                <c:pt idx="8137">
                  <c:v>0.56999999999999995</c:v>
                </c:pt>
                <c:pt idx="8138">
                  <c:v>0.49</c:v>
                </c:pt>
                <c:pt idx="8139">
                  <c:v>0.45</c:v>
                </c:pt>
                <c:pt idx="8140">
                  <c:v>0.45</c:v>
                </c:pt>
                <c:pt idx="8141">
                  <c:v>0.47</c:v>
                </c:pt>
                <c:pt idx="8142">
                  <c:v>0.42</c:v>
                </c:pt>
                <c:pt idx="8143">
                  <c:v>0.4</c:v>
                </c:pt>
                <c:pt idx="8144">
                  <c:v>0.42</c:v>
                </c:pt>
                <c:pt idx="8145">
                  <c:v>0.43</c:v>
                </c:pt>
                <c:pt idx="8146">
                  <c:v>0.38</c:v>
                </c:pt>
                <c:pt idx="8147">
                  <c:v>0.39</c:v>
                </c:pt>
                <c:pt idx="8148">
                  <c:v>0.36</c:v>
                </c:pt>
                <c:pt idx="8149">
                  <c:v>0.42</c:v>
                </c:pt>
                <c:pt idx="8150">
                  <c:v>0.38</c:v>
                </c:pt>
                <c:pt idx="8151">
                  <c:v>0.4</c:v>
                </c:pt>
                <c:pt idx="8152">
                  <c:v>0.42</c:v>
                </c:pt>
                <c:pt idx="8153">
                  <c:v>0.43</c:v>
                </c:pt>
                <c:pt idx="8154">
                  <c:v>0.46</c:v>
                </c:pt>
                <c:pt idx="8155">
                  <c:v>0.49</c:v>
                </c:pt>
                <c:pt idx="8156">
                  <c:v>0.42</c:v>
                </c:pt>
                <c:pt idx="8165">
                  <c:v>0</c:v>
                </c:pt>
                <c:pt idx="8166">
                  <c:v>0</c:v>
                </c:pt>
                <c:pt idx="8167">
                  <c:v>1.45</c:v>
                </c:pt>
                <c:pt idx="8168">
                  <c:v>1.19</c:v>
                </c:pt>
                <c:pt idx="8169">
                  <c:v>5.16</c:v>
                </c:pt>
                <c:pt idx="8191">
                  <c:v>0.34</c:v>
                </c:pt>
                <c:pt idx="8192">
                  <c:v>0.25</c:v>
                </c:pt>
                <c:pt idx="8193">
                  <c:v>0.28999999999999998</c:v>
                </c:pt>
                <c:pt idx="8194">
                  <c:v>0.37</c:v>
                </c:pt>
                <c:pt idx="8195">
                  <c:v>0.48</c:v>
                </c:pt>
                <c:pt idx="8196">
                  <c:v>0.59</c:v>
                </c:pt>
                <c:pt idx="8197">
                  <c:v>0.63</c:v>
                </c:pt>
                <c:pt idx="8198">
                  <c:v>0.61</c:v>
                </c:pt>
                <c:pt idx="8199">
                  <c:v>0.66</c:v>
                </c:pt>
                <c:pt idx="8200">
                  <c:v>0.59</c:v>
                </c:pt>
                <c:pt idx="8201">
                  <c:v>0.52</c:v>
                </c:pt>
                <c:pt idx="8202">
                  <c:v>0.56000000000000005</c:v>
                </c:pt>
                <c:pt idx="8203">
                  <c:v>0.56999999999999995</c:v>
                </c:pt>
                <c:pt idx="8204">
                  <c:v>0.54</c:v>
                </c:pt>
                <c:pt idx="8205">
                  <c:v>0.5</c:v>
                </c:pt>
                <c:pt idx="8206">
                  <c:v>0.61</c:v>
                </c:pt>
                <c:pt idx="8207">
                  <c:v>0.5</c:v>
                </c:pt>
                <c:pt idx="8208">
                  <c:v>0.43</c:v>
                </c:pt>
                <c:pt idx="8209">
                  <c:v>0.39</c:v>
                </c:pt>
                <c:pt idx="8210">
                  <c:v>0.4</c:v>
                </c:pt>
                <c:pt idx="8211">
                  <c:v>0.39</c:v>
                </c:pt>
                <c:pt idx="8212">
                  <c:v>0.4</c:v>
                </c:pt>
                <c:pt idx="8213">
                  <c:v>0.34</c:v>
                </c:pt>
                <c:pt idx="8214">
                  <c:v>0.37</c:v>
                </c:pt>
                <c:pt idx="8215">
                  <c:v>0.34</c:v>
                </c:pt>
                <c:pt idx="8216">
                  <c:v>0.33</c:v>
                </c:pt>
                <c:pt idx="8217">
                  <c:v>0.37</c:v>
                </c:pt>
                <c:pt idx="8218">
                  <c:v>0.39</c:v>
                </c:pt>
                <c:pt idx="8219">
                  <c:v>0.3</c:v>
                </c:pt>
                <c:pt idx="8220">
                  <c:v>0.31</c:v>
                </c:pt>
                <c:pt idx="8221">
                  <c:v>0.35</c:v>
                </c:pt>
                <c:pt idx="8222">
                  <c:v>0.48</c:v>
                </c:pt>
                <c:pt idx="8223">
                  <c:v>0.5</c:v>
                </c:pt>
                <c:pt idx="8224">
                  <c:v>0.47</c:v>
                </c:pt>
                <c:pt idx="8225">
                  <c:v>0.51</c:v>
                </c:pt>
                <c:pt idx="8226">
                  <c:v>0.49</c:v>
                </c:pt>
                <c:pt idx="8227">
                  <c:v>0.49</c:v>
                </c:pt>
                <c:pt idx="8228">
                  <c:v>0.42</c:v>
                </c:pt>
                <c:pt idx="8229">
                  <c:v>0.37</c:v>
                </c:pt>
                <c:pt idx="8230">
                  <c:v>0.37</c:v>
                </c:pt>
                <c:pt idx="8231">
                  <c:v>0.31</c:v>
                </c:pt>
                <c:pt idx="8232">
                  <c:v>0.33</c:v>
                </c:pt>
                <c:pt idx="8233">
                  <c:v>0.3</c:v>
                </c:pt>
                <c:pt idx="8234">
                  <c:v>0.36</c:v>
                </c:pt>
                <c:pt idx="8235">
                  <c:v>0.37</c:v>
                </c:pt>
                <c:pt idx="8236">
                  <c:v>0.37</c:v>
                </c:pt>
                <c:pt idx="8237">
                  <c:v>0.32</c:v>
                </c:pt>
                <c:pt idx="8238">
                  <c:v>0.3</c:v>
                </c:pt>
                <c:pt idx="8239">
                  <c:v>0.31</c:v>
                </c:pt>
                <c:pt idx="8240">
                  <c:v>0.34</c:v>
                </c:pt>
                <c:pt idx="8241">
                  <c:v>0.56999999999999995</c:v>
                </c:pt>
                <c:pt idx="8242">
                  <c:v>0.48</c:v>
                </c:pt>
                <c:pt idx="8243">
                  <c:v>0.5</c:v>
                </c:pt>
                <c:pt idx="8244">
                  <c:v>0.43</c:v>
                </c:pt>
                <c:pt idx="8245">
                  <c:v>0.32</c:v>
                </c:pt>
                <c:pt idx="8246">
                  <c:v>0.41</c:v>
                </c:pt>
                <c:pt idx="8247">
                  <c:v>0.43</c:v>
                </c:pt>
                <c:pt idx="8248">
                  <c:v>0.48</c:v>
                </c:pt>
                <c:pt idx="8249">
                  <c:v>0.43</c:v>
                </c:pt>
                <c:pt idx="8250">
                  <c:v>0.37</c:v>
                </c:pt>
                <c:pt idx="8251">
                  <c:v>0.36</c:v>
                </c:pt>
                <c:pt idx="8252">
                  <c:v>0.37</c:v>
                </c:pt>
                <c:pt idx="8253">
                  <c:v>0.42</c:v>
                </c:pt>
                <c:pt idx="8254">
                  <c:v>0.48</c:v>
                </c:pt>
                <c:pt idx="8255">
                  <c:v>0.4</c:v>
                </c:pt>
                <c:pt idx="8256">
                  <c:v>0.37</c:v>
                </c:pt>
                <c:pt idx="8257">
                  <c:v>0.35</c:v>
                </c:pt>
                <c:pt idx="8258">
                  <c:v>0.48</c:v>
                </c:pt>
                <c:pt idx="8259">
                  <c:v>0.63</c:v>
                </c:pt>
                <c:pt idx="8260">
                  <c:v>0.68</c:v>
                </c:pt>
                <c:pt idx="8261">
                  <c:v>0.64</c:v>
                </c:pt>
                <c:pt idx="8262">
                  <c:v>0.66</c:v>
                </c:pt>
                <c:pt idx="8263">
                  <c:v>1.53</c:v>
                </c:pt>
                <c:pt idx="8264">
                  <c:v>1.1000000000000001</c:v>
                </c:pt>
                <c:pt idx="8265">
                  <c:v>0.53</c:v>
                </c:pt>
                <c:pt idx="8266">
                  <c:v>0.43</c:v>
                </c:pt>
                <c:pt idx="8267">
                  <c:v>0.56000000000000005</c:v>
                </c:pt>
                <c:pt idx="8268">
                  <c:v>0.64</c:v>
                </c:pt>
                <c:pt idx="8269">
                  <c:v>0.94</c:v>
                </c:pt>
                <c:pt idx="8270">
                  <c:v>0.94</c:v>
                </c:pt>
                <c:pt idx="8271">
                  <c:v>0.72</c:v>
                </c:pt>
                <c:pt idx="8272">
                  <c:v>0.82</c:v>
                </c:pt>
                <c:pt idx="8273">
                  <c:v>0.81</c:v>
                </c:pt>
                <c:pt idx="8274">
                  <c:v>0.56000000000000005</c:v>
                </c:pt>
                <c:pt idx="8275">
                  <c:v>0.5</c:v>
                </c:pt>
                <c:pt idx="8276">
                  <c:v>0.44</c:v>
                </c:pt>
                <c:pt idx="8277">
                  <c:v>0.41</c:v>
                </c:pt>
                <c:pt idx="8278">
                  <c:v>0.43</c:v>
                </c:pt>
                <c:pt idx="8279">
                  <c:v>0.39</c:v>
                </c:pt>
                <c:pt idx="8280">
                  <c:v>0.41</c:v>
                </c:pt>
                <c:pt idx="8281">
                  <c:v>0.44</c:v>
                </c:pt>
                <c:pt idx="8282">
                  <c:v>0.48</c:v>
                </c:pt>
                <c:pt idx="8283">
                  <c:v>0.47</c:v>
                </c:pt>
                <c:pt idx="8284">
                  <c:v>0.47</c:v>
                </c:pt>
                <c:pt idx="8285">
                  <c:v>0.42</c:v>
                </c:pt>
                <c:pt idx="8286">
                  <c:v>0.38</c:v>
                </c:pt>
                <c:pt idx="8287">
                  <c:v>0.38</c:v>
                </c:pt>
                <c:pt idx="8288">
                  <c:v>0.37</c:v>
                </c:pt>
                <c:pt idx="8289">
                  <c:v>0.31</c:v>
                </c:pt>
                <c:pt idx="8290">
                  <c:v>0.24</c:v>
                </c:pt>
                <c:pt idx="8291">
                  <c:v>0.11</c:v>
                </c:pt>
                <c:pt idx="8292">
                  <c:v>0.1</c:v>
                </c:pt>
                <c:pt idx="8293">
                  <c:v>0.19</c:v>
                </c:pt>
                <c:pt idx="8294">
                  <c:v>1.01</c:v>
                </c:pt>
                <c:pt idx="8295">
                  <c:v>1.07</c:v>
                </c:pt>
                <c:pt idx="8296">
                  <c:v>1.1599999999999999</c:v>
                </c:pt>
                <c:pt idx="8297">
                  <c:v>1.23</c:v>
                </c:pt>
                <c:pt idx="8298">
                  <c:v>1.25</c:v>
                </c:pt>
                <c:pt idx="8299">
                  <c:v>1.01</c:v>
                </c:pt>
                <c:pt idx="8300">
                  <c:v>0.52</c:v>
                </c:pt>
                <c:pt idx="8301">
                  <c:v>0.35</c:v>
                </c:pt>
                <c:pt idx="8302">
                  <c:v>0.36</c:v>
                </c:pt>
                <c:pt idx="8303">
                  <c:v>0.38</c:v>
                </c:pt>
                <c:pt idx="8304">
                  <c:v>0.41</c:v>
                </c:pt>
                <c:pt idx="8305">
                  <c:v>0.43</c:v>
                </c:pt>
                <c:pt idx="8306">
                  <c:v>0.42</c:v>
                </c:pt>
                <c:pt idx="8307">
                  <c:v>0.44</c:v>
                </c:pt>
                <c:pt idx="8308">
                  <c:v>0.46</c:v>
                </c:pt>
                <c:pt idx="8309">
                  <c:v>0.32</c:v>
                </c:pt>
                <c:pt idx="8310">
                  <c:v>0.35</c:v>
                </c:pt>
                <c:pt idx="8311">
                  <c:v>0.32</c:v>
                </c:pt>
                <c:pt idx="8312">
                  <c:v>0.26</c:v>
                </c:pt>
                <c:pt idx="8313">
                  <c:v>0.27</c:v>
                </c:pt>
                <c:pt idx="8314">
                  <c:v>0.28000000000000003</c:v>
                </c:pt>
                <c:pt idx="8315">
                  <c:v>0.36</c:v>
                </c:pt>
                <c:pt idx="8316">
                  <c:v>0.38</c:v>
                </c:pt>
                <c:pt idx="8317">
                  <c:v>0.41</c:v>
                </c:pt>
                <c:pt idx="8318">
                  <c:v>0.45</c:v>
                </c:pt>
                <c:pt idx="8319">
                  <c:v>0.46</c:v>
                </c:pt>
                <c:pt idx="8320">
                  <c:v>0.43</c:v>
                </c:pt>
                <c:pt idx="8321">
                  <c:v>0.42</c:v>
                </c:pt>
                <c:pt idx="8322">
                  <c:v>0.44</c:v>
                </c:pt>
                <c:pt idx="8323">
                  <c:v>0.43</c:v>
                </c:pt>
                <c:pt idx="8324">
                  <c:v>0.4</c:v>
                </c:pt>
                <c:pt idx="8325">
                  <c:v>0.41</c:v>
                </c:pt>
                <c:pt idx="8326">
                  <c:v>0.4</c:v>
                </c:pt>
                <c:pt idx="8327">
                  <c:v>0.44</c:v>
                </c:pt>
                <c:pt idx="8328">
                  <c:v>0.41</c:v>
                </c:pt>
                <c:pt idx="8329">
                  <c:v>0.42</c:v>
                </c:pt>
                <c:pt idx="8330">
                  <c:v>0.37</c:v>
                </c:pt>
                <c:pt idx="8331">
                  <c:v>0.4</c:v>
                </c:pt>
                <c:pt idx="8332">
                  <c:v>0.39</c:v>
                </c:pt>
                <c:pt idx="8333">
                  <c:v>0.35</c:v>
                </c:pt>
                <c:pt idx="8334">
                  <c:v>0.33</c:v>
                </c:pt>
                <c:pt idx="8335">
                  <c:v>0.34</c:v>
                </c:pt>
                <c:pt idx="8336">
                  <c:v>0.48</c:v>
                </c:pt>
                <c:pt idx="8337">
                  <c:v>0.45</c:v>
                </c:pt>
                <c:pt idx="8338">
                  <c:v>0.43</c:v>
                </c:pt>
                <c:pt idx="8339">
                  <c:v>0.42</c:v>
                </c:pt>
                <c:pt idx="8340">
                  <c:v>0.48</c:v>
                </c:pt>
                <c:pt idx="8341">
                  <c:v>0.54</c:v>
                </c:pt>
                <c:pt idx="8342">
                  <c:v>0.64</c:v>
                </c:pt>
                <c:pt idx="8343">
                  <c:v>0.52</c:v>
                </c:pt>
                <c:pt idx="8344">
                  <c:v>0.51</c:v>
                </c:pt>
                <c:pt idx="8345">
                  <c:v>0.41</c:v>
                </c:pt>
                <c:pt idx="8346">
                  <c:v>0.39</c:v>
                </c:pt>
                <c:pt idx="8347">
                  <c:v>0.38</c:v>
                </c:pt>
                <c:pt idx="8348">
                  <c:v>0.35</c:v>
                </c:pt>
                <c:pt idx="8349">
                  <c:v>0.39</c:v>
                </c:pt>
                <c:pt idx="8350">
                  <c:v>0.37</c:v>
                </c:pt>
                <c:pt idx="8351">
                  <c:v>0.38</c:v>
                </c:pt>
                <c:pt idx="8352">
                  <c:v>0.39</c:v>
                </c:pt>
                <c:pt idx="8353">
                  <c:v>0.37</c:v>
                </c:pt>
                <c:pt idx="8354">
                  <c:v>0.36</c:v>
                </c:pt>
                <c:pt idx="8355">
                  <c:v>0.4</c:v>
                </c:pt>
                <c:pt idx="8356">
                  <c:v>0.45</c:v>
                </c:pt>
                <c:pt idx="8357">
                  <c:v>0.46</c:v>
                </c:pt>
                <c:pt idx="8358">
                  <c:v>0.48</c:v>
                </c:pt>
                <c:pt idx="8359">
                  <c:v>0.51</c:v>
                </c:pt>
                <c:pt idx="8360">
                  <c:v>0.52</c:v>
                </c:pt>
                <c:pt idx="8361">
                  <c:v>0.44</c:v>
                </c:pt>
                <c:pt idx="8362">
                  <c:v>0.42</c:v>
                </c:pt>
                <c:pt idx="8363">
                  <c:v>0.41</c:v>
                </c:pt>
                <c:pt idx="8364">
                  <c:v>0.54</c:v>
                </c:pt>
                <c:pt idx="8365">
                  <c:v>0.56000000000000005</c:v>
                </c:pt>
                <c:pt idx="8366">
                  <c:v>0.46</c:v>
                </c:pt>
                <c:pt idx="8367">
                  <c:v>0.41</c:v>
                </c:pt>
                <c:pt idx="8368">
                  <c:v>0.26</c:v>
                </c:pt>
                <c:pt idx="8369">
                  <c:v>0.59</c:v>
                </c:pt>
                <c:pt idx="8370">
                  <c:v>0.99</c:v>
                </c:pt>
                <c:pt idx="8371">
                  <c:v>0.66</c:v>
                </c:pt>
                <c:pt idx="8372">
                  <c:v>0.85</c:v>
                </c:pt>
                <c:pt idx="8373">
                  <c:v>0.55000000000000004</c:v>
                </c:pt>
                <c:pt idx="8374">
                  <c:v>0.81</c:v>
                </c:pt>
                <c:pt idx="8375">
                  <c:v>0.85</c:v>
                </c:pt>
                <c:pt idx="8376">
                  <c:v>0.79</c:v>
                </c:pt>
                <c:pt idx="8377">
                  <c:v>0.76</c:v>
                </c:pt>
                <c:pt idx="8378">
                  <c:v>0.49</c:v>
                </c:pt>
                <c:pt idx="8379">
                  <c:v>0.53</c:v>
                </c:pt>
                <c:pt idx="8380">
                  <c:v>0.5</c:v>
                </c:pt>
                <c:pt idx="8381">
                  <c:v>0.89</c:v>
                </c:pt>
                <c:pt idx="8382">
                  <c:v>0.43</c:v>
                </c:pt>
                <c:pt idx="8383">
                  <c:v>0.26</c:v>
                </c:pt>
                <c:pt idx="8384">
                  <c:v>0.24</c:v>
                </c:pt>
                <c:pt idx="8385">
                  <c:v>0.2</c:v>
                </c:pt>
                <c:pt idx="8386">
                  <c:v>0.27</c:v>
                </c:pt>
                <c:pt idx="8387">
                  <c:v>0.34</c:v>
                </c:pt>
                <c:pt idx="8388">
                  <c:v>0.37</c:v>
                </c:pt>
                <c:pt idx="8389">
                  <c:v>0.33</c:v>
                </c:pt>
                <c:pt idx="8390">
                  <c:v>0.42</c:v>
                </c:pt>
                <c:pt idx="8391">
                  <c:v>0.63</c:v>
                </c:pt>
                <c:pt idx="8392">
                  <c:v>0.67</c:v>
                </c:pt>
                <c:pt idx="8393">
                  <c:v>0.34</c:v>
                </c:pt>
                <c:pt idx="8394">
                  <c:v>0.24</c:v>
                </c:pt>
                <c:pt idx="8395">
                  <c:v>0.05</c:v>
                </c:pt>
                <c:pt idx="8396">
                  <c:v>0.44</c:v>
                </c:pt>
                <c:pt idx="8397">
                  <c:v>0.6</c:v>
                </c:pt>
                <c:pt idx="8398">
                  <c:v>0.75</c:v>
                </c:pt>
                <c:pt idx="8399">
                  <c:v>0.95</c:v>
                </c:pt>
                <c:pt idx="8400">
                  <c:v>1.03</c:v>
                </c:pt>
                <c:pt idx="8401">
                  <c:v>1.01</c:v>
                </c:pt>
                <c:pt idx="8402">
                  <c:v>1.05</c:v>
                </c:pt>
                <c:pt idx="8403">
                  <c:v>0.55000000000000004</c:v>
                </c:pt>
                <c:pt idx="8404">
                  <c:v>0.28000000000000003</c:v>
                </c:pt>
                <c:pt idx="8405">
                  <c:v>1.63</c:v>
                </c:pt>
                <c:pt idx="8406">
                  <c:v>0</c:v>
                </c:pt>
                <c:pt idx="8407">
                  <c:v>0.39</c:v>
                </c:pt>
                <c:pt idx="8408">
                  <c:v>0</c:v>
                </c:pt>
                <c:pt idx="8409">
                  <c:v>0.32</c:v>
                </c:pt>
                <c:pt idx="8410">
                  <c:v>0.55000000000000004</c:v>
                </c:pt>
                <c:pt idx="8411">
                  <c:v>0.24</c:v>
                </c:pt>
                <c:pt idx="8412">
                  <c:v>0.51</c:v>
                </c:pt>
                <c:pt idx="8413">
                  <c:v>0.2</c:v>
                </c:pt>
                <c:pt idx="8414">
                  <c:v>0.69</c:v>
                </c:pt>
                <c:pt idx="8415">
                  <c:v>0.15</c:v>
                </c:pt>
                <c:pt idx="8416">
                  <c:v>0.98</c:v>
                </c:pt>
                <c:pt idx="8417">
                  <c:v>0.4</c:v>
                </c:pt>
                <c:pt idx="8418">
                  <c:v>0.92</c:v>
                </c:pt>
                <c:pt idx="8419">
                  <c:v>0.48</c:v>
                </c:pt>
                <c:pt idx="8420">
                  <c:v>0.61</c:v>
                </c:pt>
                <c:pt idx="8421">
                  <c:v>0.52</c:v>
                </c:pt>
                <c:pt idx="8422">
                  <c:v>0.73</c:v>
                </c:pt>
                <c:pt idx="8423">
                  <c:v>0.88</c:v>
                </c:pt>
                <c:pt idx="8424">
                  <c:v>0.78</c:v>
                </c:pt>
                <c:pt idx="8425">
                  <c:v>0.96</c:v>
                </c:pt>
                <c:pt idx="8426">
                  <c:v>0.74</c:v>
                </c:pt>
                <c:pt idx="8427">
                  <c:v>0.91</c:v>
                </c:pt>
                <c:pt idx="8428">
                  <c:v>0.72</c:v>
                </c:pt>
                <c:pt idx="8429">
                  <c:v>0.84</c:v>
                </c:pt>
                <c:pt idx="8430">
                  <c:v>0.7</c:v>
                </c:pt>
                <c:pt idx="8431">
                  <c:v>0.49</c:v>
                </c:pt>
                <c:pt idx="8432">
                  <c:v>0.61</c:v>
                </c:pt>
                <c:pt idx="8433">
                  <c:v>0.53</c:v>
                </c:pt>
                <c:pt idx="8434">
                  <c:v>0.71</c:v>
                </c:pt>
                <c:pt idx="8435">
                  <c:v>0.45</c:v>
                </c:pt>
                <c:pt idx="8436">
                  <c:v>0.7</c:v>
                </c:pt>
                <c:pt idx="8437">
                  <c:v>0.42</c:v>
                </c:pt>
                <c:pt idx="8438">
                  <c:v>0.75</c:v>
                </c:pt>
                <c:pt idx="8439">
                  <c:v>0.38</c:v>
                </c:pt>
                <c:pt idx="8440">
                  <c:v>0.64</c:v>
                </c:pt>
                <c:pt idx="8441">
                  <c:v>0.61</c:v>
                </c:pt>
                <c:pt idx="8442">
                  <c:v>0.67</c:v>
                </c:pt>
                <c:pt idx="8443">
                  <c:v>0.63</c:v>
                </c:pt>
                <c:pt idx="8444">
                  <c:v>0.7</c:v>
                </c:pt>
                <c:pt idx="8445">
                  <c:v>0.65</c:v>
                </c:pt>
                <c:pt idx="8446">
                  <c:v>0.79</c:v>
                </c:pt>
                <c:pt idx="8447">
                  <c:v>0.53</c:v>
                </c:pt>
                <c:pt idx="8448">
                  <c:v>0.85</c:v>
                </c:pt>
                <c:pt idx="8449">
                  <c:v>0.42</c:v>
                </c:pt>
                <c:pt idx="8450">
                  <c:v>0.84</c:v>
                </c:pt>
                <c:pt idx="8451">
                  <c:v>0.46</c:v>
                </c:pt>
                <c:pt idx="8452">
                  <c:v>0.42</c:v>
                </c:pt>
                <c:pt idx="8453">
                  <c:v>4</c:v>
                </c:pt>
                <c:pt idx="8454">
                  <c:v>0.41</c:v>
                </c:pt>
                <c:pt idx="8455">
                  <c:v>0.36</c:v>
                </c:pt>
                <c:pt idx="8456">
                  <c:v>0.36</c:v>
                </c:pt>
                <c:pt idx="8457">
                  <c:v>0.36</c:v>
                </c:pt>
                <c:pt idx="8458">
                  <c:v>0.42</c:v>
                </c:pt>
                <c:pt idx="8459">
                  <c:v>0.37</c:v>
                </c:pt>
                <c:pt idx="8460">
                  <c:v>0.35</c:v>
                </c:pt>
                <c:pt idx="8461">
                  <c:v>0.38</c:v>
                </c:pt>
                <c:pt idx="8462">
                  <c:v>0.5</c:v>
                </c:pt>
                <c:pt idx="8463">
                  <c:v>0.54</c:v>
                </c:pt>
                <c:pt idx="8464">
                  <c:v>0.56999999999999995</c:v>
                </c:pt>
                <c:pt idx="8465">
                  <c:v>0.53</c:v>
                </c:pt>
                <c:pt idx="8466">
                  <c:v>0.44</c:v>
                </c:pt>
                <c:pt idx="8467">
                  <c:v>4.2</c:v>
                </c:pt>
                <c:pt idx="8468">
                  <c:v>2.7</c:v>
                </c:pt>
                <c:pt idx="8469">
                  <c:v>0.12</c:v>
                </c:pt>
                <c:pt idx="8470">
                  <c:v>0.02</c:v>
                </c:pt>
                <c:pt idx="8471">
                  <c:v>0.46</c:v>
                </c:pt>
                <c:pt idx="8472">
                  <c:v>0.46</c:v>
                </c:pt>
                <c:pt idx="8473">
                  <c:v>0.46</c:v>
                </c:pt>
                <c:pt idx="8474">
                  <c:v>0.46</c:v>
                </c:pt>
                <c:pt idx="8475">
                  <c:v>0.46</c:v>
                </c:pt>
                <c:pt idx="8476">
                  <c:v>0.46</c:v>
                </c:pt>
                <c:pt idx="8477">
                  <c:v>0.46</c:v>
                </c:pt>
                <c:pt idx="8481">
                  <c:v>0.51</c:v>
                </c:pt>
                <c:pt idx="8482">
                  <c:v>2.7</c:v>
                </c:pt>
                <c:pt idx="8483">
                  <c:v>0.08</c:v>
                </c:pt>
                <c:pt idx="8484">
                  <c:v>0</c:v>
                </c:pt>
                <c:pt idx="8485">
                  <c:v>0.05</c:v>
                </c:pt>
                <c:pt idx="8486">
                  <c:v>0.83</c:v>
                </c:pt>
                <c:pt idx="8487">
                  <c:v>0.99</c:v>
                </c:pt>
                <c:pt idx="8488">
                  <c:v>1.29</c:v>
                </c:pt>
                <c:pt idx="8489">
                  <c:v>1.31</c:v>
                </c:pt>
                <c:pt idx="8490">
                  <c:v>1.56</c:v>
                </c:pt>
                <c:pt idx="8491">
                  <c:v>1.52</c:v>
                </c:pt>
                <c:pt idx="8492">
                  <c:v>1.6</c:v>
                </c:pt>
                <c:pt idx="8493">
                  <c:v>1.79</c:v>
                </c:pt>
                <c:pt idx="8494">
                  <c:v>0.49</c:v>
                </c:pt>
                <c:pt idx="8495">
                  <c:v>0.28999999999999998</c:v>
                </c:pt>
                <c:pt idx="8496">
                  <c:v>0.32</c:v>
                </c:pt>
                <c:pt idx="8497">
                  <c:v>0.44</c:v>
                </c:pt>
                <c:pt idx="8498">
                  <c:v>0.46</c:v>
                </c:pt>
                <c:pt idx="8499">
                  <c:v>0.49</c:v>
                </c:pt>
                <c:pt idx="8500">
                  <c:v>0.49</c:v>
                </c:pt>
                <c:pt idx="8501">
                  <c:v>0.48</c:v>
                </c:pt>
                <c:pt idx="8502">
                  <c:v>0.6</c:v>
                </c:pt>
                <c:pt idx="8503">
                  <c:v>0.66</c:v>
                </c:pt>
                <c:pt idx="8504">
                  <c:v>0.61</c:v>
                </c:pt>
                <c:pt idx="8505">
                  <c:v>0.56999999999999995</c:v>
                </c:pt>
                <c:pt idx="8506">
                  <c:v>0.48</c:v>
                </c:pt>
                <c:pt idx="8507">
                  <c:v>0.23</c:v>
                </c:pt>
                <c:pt idx="8508">
                  <c:v>0.17</c:v>
                </c:pt>
                <c:pt idx="8509">
                  <c:v>0.44</c:v>
                </c:pt>
                <c:pt idx="8510">
                  <c:v>0.56000000000000005</c:v>
                </c:pt>
                <c:pt idx="8511">
                  <c:v>0.67</c:v>
                </c:pt>
                <c:pt idx="8512">
                  <c:v>1.48</c:v>
                </c:pt>
                <c:pt idx="8513">
                  <c:v>2.5</c:v>
                </c:pt>
                <c:pt idx="8514">
                  <c:v>3.58</c:v>
                </c:pt>
                <c:pt idx="8515">
                  <c:v>0.63</c:v>
                </c:pt>
                <c:pt idx="8516">
                  <c:v>0.69</c:v>
                </c:pt>
                <c:pt idx="8517">
                  <c:v>0.76</c:v>
                </c:pt>
                <c:pt idx="8518">
                  <c:v>0.74</c:v>
                </c:pt>
                <c:pt idx="8519">
                  <c:v>0.47</c:v>
                </c:pt>
                <c:pt idx="8520">
                  <c:v>0.42</c:v>
                </c:pt>
                <c:pt idx="8521">
                  <c:v>0.27</c:v>
                </c:pt>
                <c:pt idx="8522">
                  <c:v>0.23</c:v>
                </c:pt>
                <c:pt idx="8523">
                  <c:v>0.56000000000000005</c:v>
                </c:pt>
                <c:pt idx="8524">
                  <c:v>0.46</c:v>
                </c:pt>
                <c:pt idx="8525">
                  <c:v>1.26</c:v>
                </c:pt>
                <c:pt idx="8526">
                  <c:v>1.76</c:v>
                </c:pt>
                <c:pt idx="8527">
                  <c:v>0.91</c:v>
                </c:pt>
                <c:pt idx="8528">
                  <c:v>0.81</c:v>
                </c:pt>
                <c:pt idx="8529">
                  <c:v>0.62</c:v>
                </c:pt>
                <c:pt idx="8530">
                  <c:v>0.53</c:v>
                </c:pt>
                <c:pt idx="8531">
                  <c:v>0.28000000000000003</c:v>
                </c:pt>
                <c:pt idx="8532">
                  <c:v>0.35</c:v>
                </c:pt>
                <c:pt idx="8533">
                  <c:v>0.53</c:v>
                </c:pt>
                <c:pt idx="8534">
                  <c:v>0.5</c:v>
                </c:pt>
                <c:pt idx="8535">
                  <c:v>0.03</c:v>
                </c:pt>
                <c:pt idx="8536">
                  <c:v>0.57999999999999996</c:v>
                </c:pt>
                <c:pt idx="8537">
                  <c:v>0.45</c:v>
                </c:pt>
                <c:pt idx="8538">
                  <c:v>1.04</c:v>
                </c:pt>
                <c:pt idx="8539">
                  <c:v>2.21</c:v>
                </c:pt>
                <c:pt idx="8540">
                  <c:v>4.17</c:v>
                </c:pt>
                <c:pt idx="8541">
                  <c:v>3.86</c:v>
                </c:pt>
                <c:pt idx="8542">
                  <c:v>3.92</c:v>
                </c:pt>
                <c:pt idx="8543">
                  <c:v>2.66</c:v>
                </c:pt>
                <c:pt idx="8544">
                  <c:v>3.11</c:v>
                </c:pt>
                <c:pt idx="8545">
                  <c:v>2.5499999999999998</c:v>
                </c:pt>
                <c:pt idx="8546">
                  <c:v>3.56</c:v>
                </c:pt>
                <c:pt idx="8547">
                  <c:v>3.82</c:v>
                </c:pt>
                <c:pt idx="8548">
                  <c:v>4.18</c:v>
                </c:pt>
                <c:pt idx="8549">
                  <c:v>2.33</c:v>
                </c:pt>
                <c:pt idx="8550">
                  <c:v>1.5</c:v>
                </c:pt>
                <c:pt idx="8551">
                  <c:v>0.91</c:v>
                </c:pt>
                <c:pt idx="8552">
                  <c:v>1.77</c:v>
                </c:pt>
                <c:pt idx="8553">
                  <c:v>2.0099999999999998</c:v>
                </c:pt>
                <c:pt idx="8554">
                  <c:v>2.72</c:v>
                </c:pt>
                <c:pt idx="8555">
                  <c:v>1.27</c:v>
                </c:pt>
                <c:pt idx="8556">
                  <c:v>0.71</c:v>
                </c:pt>
                <c:pt idx="8557">
                  <c:v>0.57999999999999996</c:v>
                </c:pt>
                <c:pt idx="8558">
                  <c:v>0.54</c:v>
                </c:pt>
                <c:pt idx="8559">
                  <c:v>0.72</c:v>
                </c:pt>
                <c:pt idx="8560">
                  <c:v>0.53</c:v>
                </c:pt>
                <c:pt idx="8561">
                  <c:v>0.28000000000000003</c:v>
                </c:pt>
                <c:pt idx="8562">
                  <c:v>0.39</c:v>
                </c:pt>
                <c:pt idx="8563">
                  <c:v>0.33</c:v>
                </c:pt>
                <c:pt idx="8564">
                  <c:v>0.96</c:v>
                </c:pt>
                <c:pt idx="8565">
                  <c:v>0.86</c:v>
                </c:pt>
                <c:pt idx="8566">
                  <c:v>1.79</c:v>
                </c:pt>
                <c:pt idx="8567">
                  <c:v>2.1</c:v>
                </c:pt>
                <c:pt idx="8568">
                  <c:v>2.2599999999999998</c:v>
                </c:pt>
                <c:pt idx="8569">
                  <c:v>1.8</c:v>
                </c:pt>
                <c:pt idx="8570">
                  <c:v>1.1499999999999999</c:v>
                </c:pt>
                <c:pt idx="8571">
                  <c:v>0.74</c:v>
                </c:pt>
                <c:pt idx="8572">
                  <c:v>0.69</c:v>
                </c:pt>
                <c:pt idx="8573">
                  <c:v>1.21</c:v>
                </c:pt>
                <c:pt idx="8574">
                  <c:v>1.27</c:v>
                </c:pt>
                <c:pt idx="8575">
                  <c:v>1.5</c:v>
                </c:pt>
                <c:pt idx="8576">
                  <c:v>1.49</c:v>
                </c:pt>
                <c:pt idx="8577">
                  <c:v>1.44</c:v>
                </c:pt>
                <c:pt idx="8578">
                  <c:v>1.17</c:v>
                </c:pt>
                <c:pt idx="8579">
                  <c:v>3.94</c:v>
                </c:pt>
                <c:pt idx="8580">
                  <c:v>0.64</c:v>
                </c:pt>
                <c:pt idx="8581">
                  <c:v>0.56999999999999995</c:v>
                </c:pt>
                <c:pt idx="8582">
                  <c:v>0.45</c:v>
                </c:pt>
                <c:pt idx="8583">
                  <c:v>0.03</c:v>
                </c:pt>
                <c:pt idx="8584">
                  <c:v>0.02</c:v>
                </c:pt>
                <c:pt idx="8585">
                  <c:v>0.11</c:v>
                </c:pt>
                <c:pt idx="8586">
                  <c:v>0.18</c:v>
                </c:pt>
                <c:pt idx="8587">
                  <c:v>0.72</c:v>
                </c:pt>
                <c:pt idx="8588">
                  <c:v>0.86</c:v>
                </c:pt>
                <c:pt idx="8589">
                  <c:v>1.73</c:v>
                </c:pt>
                <c:pt idx="8590">
                  <c:v>2.09</c:v>
                </c:pt>
                <c:pt idx="8591">
                  <c:v>1.85</c:v>
                </c:pt>
                <c:pt idx="8592">
                  <c:v>1.77</c:v>
                </c:pt>
                <c:pt idx="8593">
                  <c:v>1.46</c:v>
                </c:pt>
                <c:pt idx="8594">
                  <c:v>1.32</c:v>
                </c:pt>
                <c:pt idx="8595">
                  <c:v>1.3</c:v>
                </c:pt>
                <c:pt idx="8596">
                  <c:v>0.33</c:v>
                </c:pt>
                <c:pt idx="8597">
                  <c:v>0.28000000000000003</c:v>
                </c:pt>
                <c:pt idx="8598">
                  <c:v>0.73</c:v>
                </c:pt>
                <c:pt idx="8599">
                  <c:v>1.01</c:v>
                </c:pt>
                <c:pt idx="8600">
                  <c:v>0.94</c:v>
                </c:pt>
                <c:pt idx="8601">
                  <c:v>0.95</c:v>
                </c:pt>
                <c:pt idx="8602">
                  <c:v>0.78</c:v>
                </c:pt>
                <c:pt idx="8603">
                  <c:v>0.81</c:v>
                </c:pt>
                <c:pt idx="8604">
                  <c:v>0.72</c:v>
                </c:pt>
                <c:pt idx="8605">
                  <c:v>0.59</c:v>
                </c:pt>
                <c:pt idx="8606">
                  <c:v>0.52</c:v>
                </c:pt>
                <c:pt idx="8607">
                  <c:v>0.57999999999999996</c:v>
                </c:pt>
                <c:pt idx="8608">
                  <c:v>0.6</c:v>
                </c:pt>
                <c:pt idx="8609">
                  <c:v>1.06</c:v>
                </c:pt>
                <c:pt idx="8610">
                  <c:v>0.63</c:v>
                </c:pt>
                <c:pt idx="8611">
                  <c:v>0.68</c:v>
                </c:pt>
                <c:pt idx="8612">
                  <c:v>0.56999999999999995</c:v>
                </c:pt>
                <c:pt idx="8613">
                  <c:v>0.72</c:v>
                </c:pt>
                <c:pt idx="8614">
                  <c:v>0.79</c:v>
                </c:pt>
                <c:pt idx="8615">
                  <c:v>0.8</c:v>
                </c:pt>
                <c:pt idx="8616">
                  <c:v>0.81</c:v>
                </c:pt>
                <c:pt idx="8617">
                  <c:v>0.89</c:v>
                </c:pt>
                <c:pt idx="8618">
                  <c:v>0.74</c:v>
                </c:pt>
                <c:pt idx="8619">
                  <c:v>0.63</c:v>
                </c:pt>
                <c:pt idx="8620">
                  <c:v>0.61</c:v>
                </c:pt>
                <c:pt idx="8621">
                  <c:v>0.49</c:v>
                </c:pt>
                <c:pt idx="8622">
                  <c:v>0.54</c:v>
                </c:pt>
                <c:pt idx="8623">
                  <c:v>0.98</c:v>
                </c:pt>
                <c:pt idx="8624">
                  <c:v>1.05</c:v>
                </c:pt>
                <c:pt idx="8625">
                  <c:v>1.05</c:v>
                </c:pt>
                <c:pt idx="8626">
                  <c:v>1.1499999999999999</c:v>
                </c:pt>
                <c:pt idx="8627">
                  <c:v>1.21</c:v>
                </c:pt>
                <c:pt idx="8628">
                  <c:v>1.36</c:v>
                </c:pt>
                <c:pt idx="8629">
                  <c:v>1.1499999999999999</c:v>
                </c:pt>
                <c:pt idx="8630">
                  <c:v>0.72</c:v>
                </c:pt>
                <c:pt idx="8631">
                  <c:v>0.68</c:v>
                </c:pt>
                <c:pt idx="8632">
                  <c:v>0.86</c:v>
                </c:pt>
                <c:pt idx="8633">
                  <c:v>0.7</c:v>
                </c:pt>
                <c:pt idx="8634">
                  <c:v>0.75</c:v>
                </c:pt>
                <c:pt idx="8635">
                  <c:v>0.76</c:v>
                </c:pt>
                <c:pt idx="8636">
                  <c:v>0.72</c:v>
                </c:pt>
                <c:pt idx="8637">
                  <c:v>0.81</c:v>
                </c:pt>
                <c:pt idx="8638">
                  <c:v>0.82</c:v>
                </c:pt>
                <c:pt idx="8639">
                  <c:v>0.8</c:v>
                </c:pt>
                <c:pt idx="8640">
                  <c:v>0.86</c:v>
                </c:pt>
                <c:pt idx="8641">
                  <c:v>0.79</c:v>
                </c:pt>
                <c:pt idx="8642">
                  <c:v>0.8</c:v>
                </c:pt>
                <c:pt idx="8643">
                  <c:v>0.81</c:v>
                </c:pt>
                <c:pt idx="8644">
                  <c:v>0.86</c:v>
                </c:pt>
                <c:pt idx="8645">
                  <c:v>0.77</c:v>
                </c:pt>
                <c:pt idx="8646">
                  <c:v>0.75</c:v>
                </c:pt>
                <c:pt idx="8647">
                  <c:v>1.06</c:v>
                </c:pt>
                <c:pt idx="8648">
                  <c:v>0.6</c:v>
                </c:pt>
                <c:pt idx="8649">
                  <c:v>0.59</c:v>
                </c:pt>
                <c:pt idx="8650">
                  <c:v>0.64</c:v>
                </c:pt>
                <c:pt idx="8651">
                  <c:v>0.62</c:v>
                </c:pt>
                <c:pt idx="8652">
                  <c:v>0.59</c:v>
                </c:pt>
                <c:pt idx="8653">
                  <c:v>0.56999999999999995</c:v>
                </c:pt>
                <c:pt idx="8654">
                  <c:v>0.66</c:v>
                </c:pt>
                <c:pt idx="8655">
                  <c:v>0.65</c:v>
                </c:pt>
                <c:pt idx="8656">
                  <c:v>0.67</c:v>
                </c:pt>
                <c:pt idx="8657">
                  <c:v>0.68</c:v>
                </c:pt>
                <c:pt idx="8658">
                  <c:v>0.68</c:v>
                </c:pt>
                <c:pt idx="8659">
                  <c:v>0.67</c:v>
                </c:pt>
                <c:pt idx="8660">
                  <c:v>0.61</c:v>
                </c:pt>
                <c:pt idx="8661">
                  <c:v>0.57999999999999996</c:v>
                </c:pt>
                <c:pt idx="8662">
                  <c:v>0.59</c:v>
                </c:pt>
                <c:pt idx="8663">
                  <c:v>0.57999999999999996</c:v>
                </c:pt>
                <c:pt idx="8664">
                  <c:v>0.59</c:v>
                </c:pt>
                <c:pt idx="8665">
                  <c:v>0.61</c:v>
                </c:pt>
                <c:pt idx="8666">
                  <c:v>0.64</c:v>
                </c:pt>
                <c:pt idx="8667">
                  <c:v>0.62</c:v>
                </c:pt>
                <c:pt idx="8668">
                  <c:v>0.63</c:v>
                </c:pt>
                <c:pt idx="8669">
                  <c:v>0.87</c:v>
                </c:pt>
                <c:pt idx="8670">
                  <c:v>0.56999999999999995</c:v>
                </c:pt>
                <c:pt idx="8671">
                  <c:v>0.57999999999999996</c:v>
                </c:pt>
                <c:pt idx="8672">
                  <c:v>0.75</c:v>
                </c:pt>
                <c:pt idx="8673">
                  <c:v>0.74</c:v>
                </c:pt>
                <c:pt idx="8674">
                  <c:v>0.77</c:v>
                </c:pt>
                <c:pt idx="8675">
                  <c:v>0.66</c:v>
                </c:pt>
                <c:pt idx="8676">
                  <c:v>0.69</c:v>
                </c:pt>
                <c:pt idx="8677">
                  <c:v>0.62</c:v>
                </c:pt>
                <c:pt idx="8678">
                  <c:v>0.48</c:v>
                </c:pt>
                <c:pt idx="8679">
                  <c:v>0.48</c:v>
                </c:pt>
                <c:pt idx="8680">
                  <c:v>0.46</c:v>
                </c:pt>
                <c:pt idx="8681">
                  <c:v>0.44</c:v>
                </c:pt>
                <c:pt idx="8682">
                  <c:v>0.4</c:v>
                </c:pt>
                <c:pt idx="8683">
                  <c:v>0.39</c:v>
                </c:pt>
                <c:pt idx="8684">
                  <c:v>0.38</c:v>
                </c:pt>
                <c:pt idx="8685">
                  <c:v>0.34</c:v>
                </c:pt>
                <c:pt idx="8686">
                  <c:v>0.24</c:v>
                </c:pt>
                <c:pt idx="8687">
                  <c:v>0.26</c:v>
                </c:pt>
                <c:pt idx="8688">
                  <c:v>0.28000000000000003</c:v>
                </c:pt>
                <c:pt idx="8689">
                  <c:v>0.28999999999999998</c:v>
                </c:pt>
                <c:pt idx="8690">
                  <c:v>0.28000000000000003</c:v>
                </c:pt>
                <c:pt idx="8691">
                  <c:v>0.3</c:v>
                </c:pt>
                <c:pt idx="8692">
                  <c:v>0.23</c:v>
                </c:pt>
                <c:pt idx="8693">
                  <c:v>0.3</c:v>
                </c:pt>
                <c:pt idx="8694">
                  <c:v>0.27</c:v>
                </c:pt>
                <c:pt idx="8695">
                  <c:v>0.41</c:v>
                </c:pt>
                <c:pt idx="8696">
                  <c:v>0.45</c:v>
                </c:pt>
                <c:pt idx="8697">
                  <c:v>0.4</c:v>
                </c:pt>
                <c:pt idx="8698">
                  <c:v>0.39</c:v>
                </c:pt>
                <c:pt idx="8699">
                  <c:v>0.38</c:v>
                </c:pt>
                <c:pt idx="8700">
                  <c:v>0.38</c:v>
                </c:pt>
                <c:pt idx="8701">
                  <c:v>0.45</c:v>
                </c:pt>
                <c:pt idx="8702">
                  <c:v>0.44</c:v>
                </c:pt>
                <c:pt idx="8703">
                  <c:v>0.48</c:v>
                </c:pt>
                <c:pt idx="8704">
                  <c:v>0.36</c:v>
                </c:pt>
                <c:pt idx="8705">
                  <c:v>0.4</c:v>
                </c:pt>
                <c:pt idx="8706">
                  <c:v>0.37</c:v>
                </c:pt>
                <c:pt idx="8707">
                  <c:v>0.38</c:v>
                </c:pt>
                <c:pt idx="8708">
                  <c:v>0.36</c:v>
                </c:pt>
                <c:pt idx="8709">
                  <c:v>0.18</c:v>
                </c:pt>
                <c:pt idx="8710">
                  <c:v>0.24</c:v>
                </c:pt>
                <c:pt idx="8711">
                  <c:v>0.37</c:v>
                </c:pt>
                <c:pt idx="8712">
                  <c:v>0.38</c:v>
                </c:pt>
                <c:pt idx="8713">
                  <c:v>0.36</c:v>
                </c:pt>
                <c:pt idx="8714">
                  <c:v>0.37</c:v>
                </c:pt>
                <c:pt idx="8715">
                  <c:v>0.34</c:v>
                </c:pt>
                <c:pt idx="8716">
                  <c:v>0.36</c:v>
                </c:pt>
                <c:pt idx="8717">
                  <c:v>0.38</c:v>
                </c:pt>
                <c:pt idx="8718">
                  <c:v>0.5</c:v>
                </c:pt>
                <c:pt idx="8719">
                  <c:v>0.35</c:v>
                </c:pt>
                <c:pt idx="8720">
                  <c:v>0.3</c:v>
                </c:pt>
                <c:pt idx="8721">
                  <c:v>0.28999999999999998</c:v>
                </c:pt>
                <c:pt idx="8722">
                  <c:v>0.36</c:v>
                </c:pt>
                <c:pt idx="8723">
                  <c:v>0.37</c:v>
                </c:pt>
                <c:pt idx="8724">
                  <c:v>0.28999999999999998</c:v>
                </c:pt>
                <c:pt idx="8725">
                  <c:v>0.36</c:v>
                </c:pt>
                <c:pt idx="8726">
                  <c:v>0.39</c:v>
                </c:pt>
                <c:pt idx="8727">
                  <c:v>0.4</c:v>
                </c:pt>
                <c:pt idx="8728">
                  <c:v>0.69</c:v>
                </c:pt>
                <c:pt idx="8729">
                  <c:v>0.56000000000000005</c:v>
                </c:pt>
                <c:pt idx="8730">
                  <c:v>0.3</c:v>
                </c:pt>
                <c:pt idx="8731">
                  <c:v>0.19</c:v>
                </c:pt>
                <c:pt idx="8732">
                  <c:v>0.03</c:v>
                </c:pt>
                <c:pt idx="8733">
                  <c:v>1.62</c:v>
                </c:pt>
                <c:pt idx="8734">
                  <c:v>0.28000000000000003</c:v>
                </c:pt>
                <c:pt idx="8735">
                  <c:v>0.28000000000000003</c:v>
                </c:pt>
                <c:pt idx="8736">
                  <c:v>0.4</c:v>
                </c:pt>
                <c:pt idx="8737">
                  <c:v>0.39</c:v>
                </c:pt>
                <c:pt idx="8738">
                  <c:v>0.38</c:v>
                </c:pt>
                <c:pt idx="8739">
                  <c:v>0.12</c:v>
                </c:pt>
                <c:pt idx="8740">
                  <c:v>0.25</c:v>
                </c:pt>
                <c:pt idx="8741">
                  <c:v>0.11</c:v>
                </c:pt>
                <c:pt idx="8742">
                  <c:v>1.48</c:v>
                </c:pt>
                <c:pt idx="8743">
                  <c:v>0.56000000000000005</c:v>
                </c:pt>
                <c:pt idx="8744">
                  <c:v>0.95</c:v>
                </c:pt>
                <c:pt idx="8745">
                  <c:v>1.1000000000000001</c:v>
                </c:pt>
                <c:pt idx="8746">
                  <c:v>1.01</c:v>
                </c:pt>
                <c:pt idx="8747">
                  <c:v>1.0900000000000001</c:v>
                </c:pt>
                <c:pt idx="8748">
                  <c:v>0.95</c:v>
                </c:pt>
                <c:pt idx="8749">
                  <c:v>0.79</c:v>
                </c:pt>
                <c:pt idx="8750">
                  <c:v>0.72</c:v>
                </c:pt>
                <c:pt idx="8751">
                  <c:v>0.75</c:v>
                </c:pt>
                <c:pt idx="8752">
                  <c:v>0.57999999999999996</c:v>
                </c:pt>
                <c:pt idx="8753">
                  <c:v>0.56000000000000005</c:v>
                </c:pt>
                <c:pt idx="8754">
                  <c:v>0.48</c:v>
                </c:pt>
                <c:pt idx="8755">
                  <c:v>0.45</c:v>
                </c:pt>
                <c:pt idx="8756">
                  <c:v>0.4</c:v>
                </c:pt>
                <c:pt idx="8757">
                  <c:v>0.43</c:v>
                </c:pt>
                <c:pt idx="8758">
                  <c:v>0.44</c:v>
                </c:pt>
                <c:pt idx="8759">
                  <c:v>0.56000000000000005</c:v>
                </c:pt>
                <c:pt idx="8760">
                  <c:v>0.66</c:v>
                </c:pt>
                <c:pt idx="8761">
                  <c:v>0.65</c:v>
                </c:pt>
                <c:pt idx="8762">
                  <c:v>0.65</c:v>
                </c:pt>
                <c:pt idx="8763">
                  <c:v>0.55000000000000004</c:v>
                </c:pt>
                <c:pt idx="8764">
                  <c:v>0.53</c:v>
                </c:pt>
                <c:pt idx="8765">
                  <c:v>0.49</c:v>
                </c:pt>
                <c:pt idx="8766">
                  <c:v>0.46</c:v>
                </c:pt>
                <c:pt idx="8767">
                  <c:v>0.3</c:v>
                </c:pt>
                <c:pt idx="8768">
                  <c:v>0.23</c:v>
                </c:pt>
                <c:pt idx="8769">
                  <c:v>0.2</c:v>
                </c:pt>
                <c:pt idx="8770">
                  <c:v>0.16</c:v>
                </c:pt>
                <c:pt idx="8771">
                  <c:v>0.28000000000000003</c:v>
                </c:pt>
                <c:pt idx="8772">
                  <c:v>0.43</c:v>
                </c:pt>
                <c:pt idx="8773">
                  <c:v>0.77</c:v>
                </c:pt>
                <c:pt idx="8774">
                  <c:v>0.84</c:v>
                </c:pt>
                <c:pt idx="8775">
                  <c:v>0.87</c:v>
                </c:pt>
                <c:pt idx="8776">
                  <c:v>0.9</c:v>
                </c:pt>
                <c:pt idx="8777">
                  <c:v>0.95</c:v>
                </c:pt>
                <c:pt idx="8778">
                  <c:v>0.82</c:v>
                </c:pt>
                <c:pt idx="8779">
                  <c:v>0.85</c:v>
                </c:pt>
                <c:pt idx="8780">
                  <c:v>0.78</c:v>
                </c:pt>
                <c:pt idx="8781">
                  <c:v>0.41</c:v>
                </c:pt>
                <c:pt idx="8782">
                  <c:v>0.33</c:v>
                </c:pt>
                <c:pt idx="8783">
                  <c:v>0.33</c:v>
                </c:pt>
                <c:pt idx="8784">
                  <c:v>0.36</c:v>
                </c:pt>
                <c:pt idx="8785">
                  <c:v>0.34</c:v>
                </c:pt>
                <c:pt idx="8786">
                  <c:v>0.32</c:v>
                </c:pt>
                <c:pt idx="8787">
                  <c:v>0.26</c:v>
                </c:pt>
                <c:pt idx="8788">
                  <c:v>0.28999999999999998</c:v>
                </c:pt>
                <c:pt idx="8789">
                  <c:v>0.36</c:v>
                </c:pt>
                <c:pt idx="8790">
                  <c:v>0.33</c:v>
                </c:pt>
                <c:pt idx="8791">
                  <c:v>0.32</c:v>
                </c:pt>
                <c:pt idx="8792">
                  <c:v>0.36</c:v>
                </c:pt>
                <c:pt idx="8793">
                  <c:v>0.39</c:v>
                </c:pt>
                <c:pt idx="8794">
                  <c:v>0.36</c:v>
                </c:pt>
                <c:pt idx="8795">
                  <c:v>0.32</c:v>
                </c:pt>
                <c:pt idx="8796">
                  <c:v>0.31</c:v>
                </c:pt>
                <c:pt idx="8797">
                  <c:v>0.3</c:v>
                </c:pt>
                <c:pt idx="8798">
                  <c:v>0.3</c:v>
                </c:pt>
                <c:pt idx="8799">
                  <c:v>0.36</c:v>
                </c:pt>
                <c:pt idx="8800">
                  <c:v>0.36</c:v>
                </c:pt>
                <c:pt idx="8801">
                  <c:v>0.3</c:v>
                </c:pt>
                <c:pt idx="8802">
                  <c:v>0.34</c:v>
                </c:pt>
                <c:pt idx="8803">
                  <c:v>0.33</c:v>
                </c:pt>
                <c:pt idx="8804">
                  <c:v>0.3</c:v>
                </c:pt>
                <c:pt idx="8805">
                  <c:v>0.28000000000000003</c:v>
                </c:pt>
                <c:pt idx="8806">
                  <c:v>0.39</c:v>
                </c:pt>
                <c:pt idx="8807">
                  <c:v>0.41</c:v>
                </c:pt>
                <c:pt idx="8808">
                  <c:v>0.39</c:v>
                </c:pt>
                <c:pt idx="8809">
                  <c:v>0.36</c:v>
                </c:pt>
                <c:pt idx="8810">
                  <c:v>0.37</c:v>
                </c:pt>
                <c:pt idx="8811">
                  <c:v>0.4</c:v>
                </c:pt>
                <c:pt idx="8812">
                  <c:v>0.37</c:v>
                </c:pt>
                <c:pt idx="8813">
                  <c:v>0.19</c:v>
                </c:pt>
                <c:pt idx="8814">
                  <c:v>0.22</c:v>
                </c:pt>
                <c:pt idx="8815">
                  <c:v>0.34</c:v>
                </c:pt>
                <c:pt idx="8816">
                  <c:v>0.41</c:v>
                </c:pt>
                <c:pt idx="8817">
                  <c:v>0.34</c:v>
                </c:pt>
                <c:pt idx="8818">
                  <c:v>0.25</c:v>
                </c:pt>
                <c:pt idx="8819">
                  <c:v>0.3</c:v>
                </c:pt>
                <c:pt idx="8820">
                  <c:v>0.46</c:v>
                </c:pt>
                <c:pt idx="8821">
                  <c:v>0.33</c:v>
                </c:pt>
                <c:pt idx="8822">
                  <c:v>0.38</c:v>
                </c:pt>
                <c:pt idx="8823">
                  <c:v>0.39</c:v>
                </c:pt>
                <c:pt idx="8824">
                  <c:v>0.38</c:v>
                </c:pt>
                <c:pt idx="8825">
                  <c:v>0.4</c:v>
                </c:pt>
                <c:pt idx="8826">
                  <c:v>0.41</c:v>
                </c:pt>
                <c:pt idx="8827">
                  <c:v>0.39</c:v>
                </c:pt>
                <c:pt idx="8828">
                  <c:v>0.37</c:v>
                </c:pt>
                <c:pt idx="8829">
                  <c:v>0.42</c:v>
                </c:pt>
                <c:pt idx="8830">
                  <c:v>0.39</c:v>
                </c:pt>
                <c:pt idx="8831">
                  <c:v>0.37</c:v>
                </c:pt>
                <c:pt idx="8832">
                  <c:v>0.24</c:v>
                </c:pt>
                <c:pt idx="8833">
                  <c:v>0.31</c:v>
                </c:pt>
                <c:pt idx="8834">
                  <c:v>0.35</c:v>
                </c:pt>
                <c:pt idx="8835">
                  <c:v>0.33</c:v>
                </c:pt>
                <c:pt idx="8836">
                  <c:v>0.33</c:v>
                </c:pt>
                <c:pt idx="8837">
                  <c:v>1.45</c:v>
                </c:pt>
                <c:pt idx="8838">
                  <c:v>1.2</c:v>
                </c:pt>
                <c:pt idx="8839">
                  <c:v>0.95</c:v>
                </c:pt>
                <c:pt idx="8840">
                  <c:v>1.85</c:v>
                </c:pt>
                <c:pt idx="8841">
                  <c:v>1.85</c:v>
                </c:pt>
                <c:pt idx="8842">
                  <c:v>2.2000000000000002</c:v>
                </c:pt>
                <c:pt idx="8843">
                  <c:v>3</c:v>
                </c:pt>
                <c:pt idx="8844">
                  <c:v>3</c:v>
                </c:pt>
                <c:pt idx="8845">
                  <c:v>2.5</c:v>
                </c:pt>
                <c:pt idx="8846">
                  <c:v>2</c:v>
                </c:pt>
                <c:pt idx="8847">
                  <c:v>2</c:v>
                </c:pt>
                <c:pt idx="8848">
                  <c:v>2</c:v>
                </c:pt>
                <c:pt idx="8849">
                  <c:v>1.7</c:v>
                </c:pt>
                <c:pt idx="8850">
                  <c:v>1.7</c:v>
                </c:pt>
                <c:pt idx="8851">
                  <c:v>1.4</c:v>
                </c:pt>
                <c:pt idx="8852">
                  <c:v>1</c:v>
                </c:pt>
                <c:pt idx="8853">
                  <c:v>1</c:v>
                </c:pt>
                <c:pt idx="8854">
                  <c:v>0.9</c:v>
                </c:pt>
                <c:pt idx="8855">
                  <c:v>0.8</c:v>
                </c:pt>
                <c:pt idx="8856">
                  <c:v>0.8</c:v>
                </c:pt>
                <c:pt idx="8857">
                  <c:v>0.85</c:v>
                </c:pt>
                <c:pt idx="8858">
                  <c:v>0.85</c:v>
                </c:pt>
                <c:pt idx="8859">
                  <c:v>0.9</c:v>
                </c:pt>
                <c:pt idx="8860">
                  <c:v>0.9</c:v>
                </c:pt>
                <c:pt idx="8861">
                  <c:v>0.33</c:v>
                </c:pt>
                <c:pt idx="8862">
                  <c:v>0.28000000000000003</c:v>
                </c:pt>
                <c:pt idx="8863">
                  <c:v>0.33</c:v>
                </c:pt>
                <c:pt idx="8864">
                  <c:v>0.26</c:v>
                </c:pt>
                <c:pt idx="8865">
                  <c:v>0.23</c:v>
                </c:pt>
                <c:pt idx="8866">
                  <c:v>0.23</c:v>
                </c:pt>
                <c:pt idx="8867">
                  <c:v>0.24</c:v>
                </c:pt>
                <c:pt idx="8868">
                  <c:v>0.33</c:v>
                </c:pt>
                <c:pt idx="8869">
                  <c:v>0.38</c:v>
                </c:pt>
                <c:pt idx="8870">
                  <c:v>0.57999999999999996</c:v>
                </c:pt>
                <c:pt idx="8871">
                  <c:v>0.92</c:v>
                </c:pt>
                <c:pt idx="8872">
                  <c:v>0.61</c:v>
                </c:pt>
                <c:pt idx="8873">
                  <c:v>0.55000000000000004</c:v>
                </c:pt>
                <c:pt idx="8874">
                  <c:v>0.56999999999999995</c:v>
                </c:pt>
                <c:pt idx="8875">
                  <c:v>0.55000000000000004</c:v>
                </c:pt>
                <c:pt idx="8876">
                  <c:v>0.56000000000000005</c:v>
                </c:pt>
                <c:pt idx="8877">
                  <c:v>0.56000000000000005</c:v>
                </c:pt>
                <c:pt idx="8878">
                  <c:v>0.48</c:v>
                </c:pt>
                <c:pt idx="8879">
                  <c:v>0.55000000000000004</c:v>
                </c:pt>
                <c:pt idx="8880">
                  <c:v>0.54</c:v>
                </c:pt>
                <c:pt idx="8881">
                  <c:v>0.57999999999999996</c:v>
                </c:pt>
                <c:pt idx="8882">
                  <c:v>0.53</c:v>
                </c:pt>
                <c:pt idx="8883">
                  <c:v>0.46</c:v>
                </c:pt>
                <c:pt idx="8884">
                  <c:v>0.55000000000000004</c:v>
                </c:pt>
                <c:pt idx="8885">
                  <c:v>0.4</c:v>
                </c:pt>
                <c:pt idx="8886">
                  <c:v>0.37</c:v>
                </c:pt>
                <c:pt idx="8887">
                  <c:v>0.36</c:v>
                </c:pt>
                <c:pt idx="8888">
                  <c:v>0.35</c:v>
                </c:pt>
                <c:pt idx="8889">
                  <c:v>0.33</c:v>
                </c:pt>
                <c:pt idx="8890">
                  <c:v>0.3</c:v>
                </c:pt>
                <c:pt idx="8891">
                  <c:v>0.35</c:v>
                </c:pt>
                <c:pt idx="8892">
                  <c:v>0.33</c:v>
                </c:pt>
                <c:pt idx="8893">
                  <c:v>0.31</c:v>
                </c:pt>
                <c:pt idx="8894">
                  <c:v>0.36</c:v>
                </c:pt>
                <c:pt idx="8895">
                  <c:v>0.39</c:v>
                </c:pt>
                <c:pt idx="8896">
                  <c:v>0.47</c:v>
                </c:pt>
                <c:pt idx="8897">
                  <c:v>0.35</c:v>
                </c:pt>
                <c:pt idx="8898">
                  <c:v>0.36</c:v>
                </c:pt>
                <c:pt idx="8899">
                  <c:v>0.35</c:v>
                </c:pt>
                <c:pt idx="8900">
                  <c:v>0.34</c:v>
                </c:pt>
                <c:pt idx="8901">
                  <c:v>0.28999999999999998</c:v>
                </c:pt>
                <c:pt idx="8902">
                  <c:v>0.27</c:v>
                </c:pt>
                <c:pt idx="8903">
                  <c:v>0.4</c:v>
                </c:pt>
                <c:pt idx="8904">
                  <c:v>0.42</c:v>
                </c:pt>
                <c:pt idx="8905">
                  <c:v>0.35</c:v>
                </c:pt>
                <c:pt idx="8906">
                  <c:v>0.34</c:v>
                </c:pt>
                <c:pt idx="8907">
                  <c:v>0.36</c:v>
                </c:pt>
                <c:pt idx="8908">
                  <c:v>0.37</c:v>
                </c:pt>
                <c:pt idx="8909">
                  <c:v>0.47</c:v>
                </c:pt>
                <c:pt idx="8910">
                  <c:v>0.51</c:v>
                </c:pt>
                <c:pt idx="8911">
                  <c:v>0.46</c:v>
                </c:pt>
                <c:pt idx="8912">
                  <c:v>0.45</c:v>
                </c:pt>
                <c:pt idx="8913">
                  <c:v>0.46</c:v>
                </c:pt>
                <c:pt idx="8914">
                  <c:v>0.4</c:v>
                </c:pt>
                <c:pt idx="8915">
                  <c:v>0.35</c:v>
                </c:pt>
                <c:pt idx="8916">
                  <c:v>0.33</c:v>
                </c:pt>
                <c:pt idx="8917">
                  <c:v>0.35</c:v>
                </c:pt>
                <c:pt idx="8918">
                  <c:v>0.38</c:v>
                </c:pt>
                <c:pt idx="8919">
                  <c:v>0.37</c:v>
                </c:pt>
                <c:pt idx="8920">
                  <c:v>0.49</c:v>
                </c:pt>
                <c:pt idx="8921">
                  <c:v>0.36</c:v>
                </c:pt>
                <c:pt idx="8922">
                  <c:v>0.11</c:v>
                </c:pt>
                <c:pt idx="8923">
                  <c:v>0.06</c:v>
                </c:pt>
                <c:pt idx="8924">
                  <c:v>0.12</c:v>
                </c:pt>
                <c:pt idx="8925">
                  <c:v>0</c:v>
                </c:pt>
                <c:pt idx="8926">
                  <c:v>0</c:v>
                </c:pt>
                <c:pt idx="8927">
                  <c:v>0</c:v>
                </c:pt>
                <c:pt idx="8928">
                  <c:v>0</c:v>
                </c:pt>
                <c:pt idx="8929">
                  <c:v>0</c:v>
                </c:pt>
                <c:pt idx="8930">
                  <c:v>0</c:v>
                </c:pt>
                <c:pt idx="8931">
                  <c:v>0</c:v>
                </c:pt>
                <c:pt idx="8932">
                  <c:v>0</c:v>
                </c:pt>
                <c:pt idx="8933">
                  <c:v>0.45</c:v>
                </c:pt>
                <c:pt idx="8934">
                  <c:v>0.63</c:v>
                </c:pt>
                <c:pt idx="8935">
                  <c:v>0.44</c:v>
                </c:pt>
                <c:pt idx="8936">
                  <c:v>0.67</c:v>
                </c:pt>
                <c:pt idx="8937">
                  <c:v>0.26</c:v>
                </c:pt>
                <c:pt idx="8938">
                  <c:v>0.19</c:v>
                </c:pt>
                <c:pt idx="8939">
                  <c:v>0.37</c:v>
                </c:pt>
                <c:pt idx="8940">
                  <c:v>0.31</c:v>
                </c:pt>
                <c:pt idx="8941">
                  <c:v>0.31</c:v>
                </c:pt>
                <c:pt idx="8942">
                  <c:v>0.32</c:v>
                </c:pt>
                <c:pt idx="8943">
                  <c:v>0.31</c:v>
                </c:pt>
                <c:pt idx="8944">
                  <c:v>0.34</c:v>
                </c:pt>
                <c:pt idx="8945">
                  <c:v>0.3</c:v>
                </c:pt>
                <c:pt idx="8946">
                  <c:v>0.31</c:v>
                </c:pt>
                <c:pt idx="8947">
                  <c:v>0.37</c:v>
                </c:pt>
                <c:pt idx="8948">
                  <c:v>0.44</c:v>
                </c:pt>
                <c:pt idx="8949">
                  <c:v>0.45</c:v>
                </c:pt>
                <c:pt idx="8950">
                  <c:v>0.48</c:v>
                </c:pt>
                <c:pt idx="8951">
                  <c:v>0.44</c:v>
                </c:pt>
                <c:pt idx="8952">
                  <c:v>0.4</c:v>
                </c:pt>
                <c:pt idx="8953">
                  <c:v>0.47</c:v>
                </c:pt>
                <c:pt idx="8954">
                  <c:v>0.5</c:v>
                </c:pt>
                <c:pt idx="8955">
                  <c:v>0.45</c:v>
                </c:pt>
                <c:pt idx="8956">
                  <c:v>0.48</c:v>
                </c:pt>
                <c:pt idx="8957">
                  <c:v>0.88</c:v>
                </c:pt>
                <c:pt idx="8958">
                  <c:v>0.42</c:v>
                </c:pt>
                <c:pt idx="8959">
                  <c:v>0</c:v>
                </c:pt>
                <c:pt idx="8960">
                  <c:v>0.44</c:v>
                </c:pt>
                <c:pt idx="8961">
                  <c:v>0.44</c:v>
                </c:pt>
                <c:pt idx="8962">
                  <c:v>0.44</c:v>
                </c:pt>
                <c:pt idx="8963">
                  <c:v>1.2</c:v>
                </c:pt>
                <c:pt idx="8964">
                  <c:v>1.2</c:v>
                </c:pt>
                <c:pt idx="8965">
                  <c:v>0.49</c:v>
                </c:pt>
                <c:pt idx="8966">
                  <c:v>0.44</c:v>
                </c:pt>
                <c:pt idx="8967">
                  <c:v>0.49</c:v>
                </c:pt>
                <c:pt idx="8968">
                  <c:v>0.47</c:v>
                </c:pt>
                <c:pt idx="8969">
                  <c:v>0.48</c:v>
                </c:pt>
                <c:pt idx="8970">
                  <c:v>0.49</c:v>
                </c:pt>
                <c:pt idx="8971">
                  <c:v>0.24</c:v>
                </c:pt>
                <c:pt idx="8972">
                  <c:v>0.23</c:v>
                </c:pt>
                <c:pt idx="8973">
                  <c:v>0.23</c:v>
                </c:pt>
                <c:pt idx="9005">
                  <c:v>0.33</c:v>
                </c:pt>
                <c:pt idx="9006">
                  <c:v>0.38</c:v>
                </c:pt>
                <c:pt idx="9007">
                  <c:v>0.38</c:v>
                </c:pt>
                <c:pt idx="9008">
                  <c:v>0.36</c:v>
                </c:pt>
                <c:pt idx="9009">
                  <c:v>0.48</c:v>
                </c:pt>
                <c:pt idx="9010">
                  <c:v>0.53</c:v>
                </c:pt>
                <c:pt idx="9011">
                  <c:v>0.46</c:v>
                </c:pt>
                <c:pt idx="9012">
                  <c:v>0.5</c:v>
                </c:pt>
                <c:pt idx="9013">
                  <c:v>0.44</c:v>
                </c:pt>
                <c:pt idx="9014">
                  <c:v>0.4</c:v>
                </c:pt>
                <c:pt idx="9015">
                  <c:v>0.44</c:v>
                </c:pt>
                <c:pt idx="9016">
                  <c:v>0.38</c:v>
                </c:pt>
                <c:pt idx="9017">
                  <c:v>0.43</c:v>
                </c:pt>
                <c:pt idx="9018">
                  <c:v>0.49</c:v>
                </c:pt>
                <c:pt idx="9019">
                  <c:v>0.47</c:v>
                </c:pt>
                <c:pt idx="9020">
                  <c:v>0.42</c:v>
                </c:pt>
                <c:pt idx="9021">
                  <c:v>0.4</c:v>
                </c:pt>
                <c:pt idx="9022">
                  <c:v>0.38</c:v>
                </c:pt>
                <c:pt idx="9023">
                  <c:v>0.41</c:v>
                </c:pt>
                <c:pt idx="9024">
                  <c:v>0.39</c:v>
                </c:pt>
                <c:pt idx="9025">
                  <c:v>0.36</c:v>
                </c:pt>
                <c:pt idx="9026">
                  <c:v>0.39</c:v>
                </c:pt>
                <c:pt idx="9027">
                  <c:v>0.35</c:v>
                </c:pt>
                <c:pt idx="9028">
                  <c:v>0.24</c:v>
                </c:pt>
                <c:pt idx="9029">
                  <c:v>0.28999999999999998</c:v>
                </c:pt>
                <c:pt idx="9030">
                  <c:v>0.3</c:v>
                </c:pt>
                <c:pt idx="9031">
                  <c:v>0.32</c:v>
                </c:pt>
                <c:pt idx="9032">
                  <c:v>0.42</c:v>
                </c:pt>
                <c:pt idx="9033">
                  <c:v>0.44</c:v>
                </c:pt>
                <c:pt idx="9034">
                  <c:v>0.46</c:v>
                </c:pt>
                <c:pt idx="9035">
                  <c:v>0.52</c:v>
                </c:pt>
                <c:pt idx="9036">
                  <c:v>0.48</c:v>
                </c:pt>
                <c:pt idx="9037">
                  <c:v>0.38</c:v>
                </c:pt>
                <c:pt idx="9038">
                  <c:v>0.44</c:v>
                </c:pt>
                <c:pt idx="9039">
                  <c:v>0.65</c:v>
                </c:pt>
                <c:pt idx="9040">
                  <c:v>0.56999999999999995</c:v>
                </c:pt>
                <c:pt idx="9041">
                  <c:v>0.64</c:v>
                </c:pt>
                <c:pt idx="9042">
                  <c:v>0.51</c:v>
                </c:pt>
                <c:pt idx="9043">
                  <c:v>0.47</c:v>
                </c:pt>
                <c:pt idx="9044">
                  <c:v>0.51</c:v>
                </c:pt>
                <c:pt idx="9045">
                  <c:v>0.46</c:v>
                </c:pt>
                <c:pt idx="9046">
                  <c:v>0.52</c:v>
                </c:pt>
                <c:pt idx="9047">
                  <c:v>0.46</c:v>
                </c:pt>
                <c:pt idx="9048">
                  <c:v>0.43</c:v>
                </c:pt>
                <c:pt idx="9049">
                  <c:v>0.42</c:v>
                </c:pt>
                <c:pt idx="9050">
                  <c:v>0.45</c:v>
                </c:pt>
                <c:pt idx="9051">
                  <c:v>0.4</c:v>
                </c:pt>
                <c:pt idx="9052">
                  <c:v>0.4</c:v>
                </c:pt>
                <c:pt idx="9053">
                  <c:v>0.4</c:v>
                </c:pt>
                <c:pt idx="9054">
                  <c:v>0.37</c:v>
                </c:pt>
                <c:pt idx="9055">
                  <c:v>0.37</c:v>
                </c:pt>
                <c:pt idx="9056">
                  <c:v>0.36</c:v>
                </c:pt>
                <c:pt idx="9057">
                  <c:v>0.39</c:v>
                </c:pt>
                <c:pt idx="9058">
                  <c:v>0.5</c:v>
                </c:pt>
                <c:pt idx="9059">
                  <c:v>0.4</c:v>
                </c:pt>
                <c:pt idx="9060">
                  <c:v>0.38</c:v>
                </c:pt>
                <c:pt idx="9061">
                  <c:v>0.37</c:v>
                </c:pt>
                <c:pt idx="9062">
                  <c:v>0.33</c:v>
                </c:pt>
                <c:pt idx="9063">
                  <c:v>0.34</c:v>
                </c:pt>
                <c:pt idx="9064">
                  <c:v>0.35</c:v>
                </c:pt>
                <c:pt idx="9065">
                  <c:v>0.31</c:v>
                </c:pt>
                <c:pt idx="9066">
                  <c:v>0.48</c:v>
                </c:pt>
                <c:pt idx="9067">
                  <c:v>0.7</c:v>
                </c:pt>
                <c:pt idx="9068">
                  <c:v>0.57999999999999996</c:v>
                </c:pt>
                <c:pt idx="9069">
                  <c:v>0.69</c:v>
                </c:pt>
                <c:pt idx="9070">
                  <c:v>0.6</c:v>
                </c:pt>
                <c:pt idx="9071">
                  <c:v>0.54</c:v>
                </c:pt>
                <c:pt idx="9072">
                  <c:v>0.48</c:v>
                </c:pt>
                <c:pt idx="9073">
                  <c:v>0.51</c:v>
                </c:pt>
                <c:pt idx="9074">
                  <c:v>0.56999999999999995</c:v>
                </c:pt>
                <c:pt idx="9075">
                  <c:v>0.54</c:v>
                </c:pt>
                <c:pt idx="9076">
                  <c:v>0.56000000000000005</c:v>
                </c:pt>
                <c:pt idx="9077">
                  <c:v>0.5</c:v>
                </c:pt>
                <c:pt idx="9078">
                  <c:v>0.47</c:v>
                </c:pt>
                <c:pt idx="9079">
                  <c:v>0.63</c:v>
                </c:pt>
                <c:pt idx="9080">
                  <c:v>0.65</c:v>
                </c:pt>
                <c:pt idx="9081">
                  <c:v>0.57999999999999996</c:v>
                </c:pt>
                <c:pt idx="9082">
                  <c:v>0.59</c:v>
                </c:pt>
                <c:pt idx="9083">
                  <c:v>0.6</c:v>
                </c:pt>
                <c:pt idx="9084">
                  <c:v>0.69</c:v>
                </c:pt>
                <c:pt idx="9085">
                  <c:v>0.73</c:v>
                </c:pt>
                <c:pt idx="9086">
                  <c:v>0.68</c:v>
                </c:pt>
                <c:pt idx="9087">
                  <c:v>0.62</c:v>
                </c:pt>
                <c:pt idx="9088">
                  <c:v>0.69</c:v>
                </c:pt>
                <c:pt idx="9089">
                  <c:v>0.83</c:v>
                </c:pt>
                <c:pt idx="9090">
                  <c:v>0.62</c:v>
                </c:pt>
                <c:pt idx="9091">
                  <c:v>0.57999999999999996</c:v>
                </c:pt>
                <c:pt idx="9092">
                  <c:v>0.59</c:v>
                </c:pt>
                <c:pt idx="9093">
                  <c:v>0.61</c:v>
                </c:pt>
                <c:pt idx="9094">
                  <c:v>0.55000000000000004</c:v>
                </c:pt>
                <c:pt idx="9095">
                  <c:v>0.56000000000000005</c:v>
                </c:pt>
                <c:pt idx="9096">
                  <c:v>0.53</c:v>
                </c:pt>
                <c:pt idx="9097">
                  <c:v>0.5</c:v>
                </c:pt>
                <c:pt idx="9098">
                  <c:v>0.52</c:v>
                </c:pt>
                <c:pt idx="9099">
                  <c:v>0.56999999999999995</c:v>
                </c:pt>
                <c:pt idx="9100">
                  <c:v>0.53</c:v>
                </c:pt>
                <c:pt idx="9101">
                  <c:v>0.55000000000000004</c:v>
                </c:pt>
                <c:pt idx="9102">
                  <c:v>0.53</c:v>
                </c:pt>
                <c:pt idx="9103">
                  <c:v>0.54</c:v>
                </c:pt>
                <c:pt idx="9104">
                  <c:v>0.5</c:v>
                </c:pt>
                <c:pt idx="9105">
                  <c:v>0.56000000000000005</c:v>
                </c:pt>
                <c:pt idx="9106">
                  <c:v>0.56000000000000005</c:v>
                </c:pt>
                <c:pt idx="9107">
                  <c:v>0.6</c:v>
                </c:pt>
                <c:pt idx="9108">
                  <c:v>0.62</c:v>
                </c:pt>
                <c:pt idx="9109">
                  <c:v>0.51</c:v>
                </c:pt>
                <c:pt idx="9110">
                  <c:v>0.5</c:v>
                </c:pt>
                <c:pt idx="9111">
                  <c:v>0.59</c:v>
                </c:pt>
                <c:pt idx="9112">
                  <c:v>0.6</c:v>
                </c:pt>
                <c:pt idx="9113">
                  <c:v>0.66</c:v>
                </c:pt>
                <c:pt idx="9114">
                  <c:v>0.52</c:v>
                </c:pt>
                <c:pt idx="9115">
                  <c:v>0.56000000000000005</c:v>
                </c:pt>
                <c:pt idx="9116">
                  <c:v>0.5</c:v>
                </c:pt>
                <c:pt idx="9118">
                  <c:v>0.38</c:v>
                </c:pt>
                <c:pt idx="9119">
                  <c:v>0.37</c:v>
                </c:pt>
                <c:pt idx="9120">
                  <c:v>0.34</c:v>
                </c:pt>
                <c:pt idx="9121">
                  <c:v>0.42</c:v>
                </c:pt>
                <c:pt idx="9122">
                  <c:v>0.41</c:v>
                </c:pt>
                <c:pt idx="9123">
                  <c:v>0.4</c:v>
                </c:pt>
                <c:pt idx="9124">
                  <c:v>0.43</c:v>
                </c:pt>
                <c:pt idx="9125">
                  <c:v>0.4</c:v>
                </c:pt>
                <c:pt idx="9126">
                  <c:v>0.44</c:v>
                </c:pt>
                <c:pt idx="9127">
                  <c:v>0.55000000000000004</c:v>
                </c:pt>
                <c:pt idx="9128">
                  <c:v>0.51</c:v>
                </c:pt>
                <c:pt idx="9129">
                  <c:v>0.59</c:v>
                </c:pt>
                <c:pt idx="9130">
                  <c:v>0.55000000000000004</c:v>
                </c:pt>
                <c:pt idx="9131">
                  <c:v>0.59</c:v>
                </c:pt>
                <c:pt idx="9132">
                  <c:v>0.6</c:v>
                </c:pt>
                <c:pt idx="9133">
                  <c:v>0.46</c:v>
                </c:pt>
                <c:pt idx="9134">
                  <c:v>0.42</c:v>
                </c:pt>
                <c:pt idx="9135">
                  <c:v>0.53</c:v>
                </c:pt>
                <c:pt idx="9136">
                  <c:v>0.49</c:v>
                </c:pt>
                <c:pt idx="9137">
                  <c:v>0.65</c:v>
                </c:pt>
                <c:pt idx="9138">
                  <c:v>0.57999999999999996</c:v>
                </c:pt>
                <c:pt idx="9139">
                  <c:v>0.56000000000000005</c:v>
                </c:pt>
                <c:pt idx="9140">
                  <c:v>0.56999999999999995</c:v>
                </c:pt>
                <c:pt idx="9141">
                  <c:v>0.5</c:v>
                </c:pt>
                <c:pt idx="9142">
                  <c:v>0.49</c:v>
                </c:pt>
                <c:pt idx="9143">
                  <c:v>0.53</c:v>
                </c:pt>
                <c:pt idx="9144">
                  <c:v>0.6</c:v>
                </c:pt>
                <c:pt idx="9145">
                  <c:v>0.55000000000000004</c:v>
                </c:pt>
                <c:pt idx="9146">
                  <c:v>0.61</c:v>
                </c:pt>
                <c:pt idx="9147">
                  <c:v>0.6</c:v>
                </c:pt>
                <c:pt idx="9148">
                  <c:v>0.54</c:v>
                </c:pt>
                <c:pt idx="9149">
                  <c:v>0.54</c:v>
                </c:pt>
                <c:pt idx="9150">
                  <c:v>0.53</c:v>
                </c:pt>
                <c:pt idx="9151">
                  <c:v>0.43</c:v>
                </c:pt>
                <c:pt idx="9152">
                  <c:v>0.44</c:v>
                </c:pt>
                <c:pt idx="9153">
                  <c:v>0.45</c:v>
                </c:pt>
                <c:pt idx="9154">
                  <c:v>0.5</c:v>
                </c:pt>
                <c:pt idx="9155">
                  <c:v>0.45</c:v>
                </c:pt>
                <c:pt idx="9156">
                  <c:v>0.4</c:v>
                </c:pt>
                <c:pt idx="9157">
                  <c:v>0.31</c:v>
                </c:pt>
                <c:pt idx="9158">
                  <c:v>0.3</c:v>
                </c:pt>
                <c:pt idx="9159">
                  <c:v>0.33</c:v>
                </c:pt>
                <c:pt idx="9160">
                  <c:v>0.28999999999999998</c:v>
                </c:pt>
                <c:pt idx="9161">
                  <c:v>0.24</c:v>
                </c:pt>
                <c:pt idx="9162">
                  <c:v>0.23</c:v>
                </c:pt>
                <c:pt idx="9163">
                  <c:v>0.25</c:v>
                </c:pt>
                <c:pt idx="9164">
                  <c:v>0.28000000000000003</c:v>
                </c:pt>
                <c:pt idx="9165">
                  <c:v>0.26</c:v>
                </c:pt>
                <c:pt idx="9166">
                  <c:v>0.26</c:v>
                </c:pt>
                <c:pt idx="9167">
                  <c:v>0.28000000000000003</c:v>
                </c:pt>
                <c:pt idx="9168">
                  <c:v>0.28999999999999998</c:v>
                </c:pt>
                <c:pt idx="9169">
                  <c:v>0.28000000000000003</c:v>
                </c:pt>
                <c:pt idx="9170">
                  <c:v>0.28000000000000003</c:v>
                </c:pt>
                <c:pt idx="9171">
                  <c:v>0.28000000000000003</c:v>
                </c:pt>
                <c:pt idx="9172">
                  <c:v>0.28999999999999998</c:v>
                </c:pt>
                <c:pt idx="9173">
                  <c:v>0.26</c:v>
                </c:pt>
                <c:pt idx="9174">
                  <c:v>0.26</c:v>
                </c:pt>
                <c:pt idx="9175">
                  <c:v>0.28000000000000003</c:v>
                </c:pt>
                <c:pt idx="9176">
                  <c:v>0.28000000000000003</c:v>
                </c:pt>
                <c:pt idx="9177">
                  <c:v>0.28000000000000003</c:v>
                </c:pt>
                <c:pt idx="9178">
                  <c:v>0.32</c:v>
                </c:pt>
                <c:pt idx="9179">
                  <c:v>0.33</c:v>
                </c:pt>
                <c:pt idx="9180">
                  <c:v>0.34</c:v>
                </c:pt>
                <c:pt idx="9181">
                  <c:v>0.35</c:v>
                </c:pt>
                <c:pt idx="9182">
                  <c:v>0.33</c:v>
                </c:pt>
                <c:pt idx="9183">
                  <c:v>0.35</c:v>
                </c:pt>
                <c:pt idx="9184">
                  <c:v>0.32</c:v>
                </c:pt>
                <c:pt idx="9185">
                  <c:v>0.33</c:v>
                </c:pt>
                <c:pt idx="9186">
                  <c:v>0.32</c:v>
                </c:pt>
                <c:pt idx="9187">
                  <c:v>0.3</c:v>
                </c:pt>
                <c:pt idx="9188">
                  <c:v>0.32</c:v>
                </c:pt>
                <c:pt idx="9189">
                  <c:v>0.34</c:v>
                </c:pt>
                <c:pt idx="9190">
                  <c:v>0.31</c:v>
                </c:pt>
                <c:pt idx="9191">
                  <c:v>0.25</c:v>
                </c:pt>
                <c:pt idx="9192">
                  <c:v>0.28999999999999998</c:v>
                </c:pt>
                <c:pt idx="9193">
                  <c:v>0.41</c:v>
                </c:pt>
                <c:pt idx="9194">
                  <c:v>0.51</c:v>
                </c:pt>
                <c:pt idx="9195">
                  <c:v>0.54</c:v>
                </c:pt>
                <c:pt idx="9196">
                  <c:v>0.44</c:v>
                </c:pt>
                <c:pt idx="9197">
                  <c:v>0.37</c:v>
                </c:pt>
                <c:pt idx="9198">
                  <c:v>0.27</c:v>
                </c:pt>
                <c:pt idx="9199">
                  <c:v>0.21</c:v>
                </c:pt>
                <c:pt idx="9200">
                  <c:v>0.37</c:v>
                </c:pt>
                <c:pt idx="9201">
                  <c:v>0.32</c:v>
                </c:pt>
                <c:pt idx="9202">
                  <c:v>0.31</c:v>
                </c:pt>
                <c:pt idx="9203">
                  <c:v>0.32</c:v>
                </c:pt>
                <c:pt idx="9204">
                  <c:v>0.34</c:v>
                </c:pt>
                <c:pt idx="9205">
                  <c:v>0.34</c:v>
                </c:pt>
                <c:pt idx="9206">
                  <c:v>0.33</c:v>
                </c:pt>
                <c:pt idx="9207">
                  <c:v>0.31</c:v>
                </c:pt>
                <c:pt idx="9208">
                  <c:v>0.33</c:v>
                </c:pt>
                <c:pt idx="9209">
                  <c:v>0.3</c:v>
                </c:pt>
                <c:pt idx="9210">
                  <c:v>0.31</c:v>
                </c:pt>
                <c:pt idx="9211">
                  <c:v>0.33</c:v>
                </c:pt>
                <c:pt idx="9212">
                  <c:v>0.32</c:v>
                </c:pt>
                <c:pt idx="9213">
                  <c:v>0.32</c:v>
                </c:pt>
                <c:pt idx="9214">
                  <c:v>0.34</c:v>
                </c:pt>
                <c:pt idx="9215">
                  <c:v>0.36</c:v>
                </c:pt>
                <c:pt idx="9216">
                  <c:v>0.38</c:v>
                </c:pt>
                <c:pt idx="9217">
                  <c:v>0.36</c:v>
                </c:pt>
                <c:pt idx="9218">
                  <c:v>0.35</c:v>
                </c:pt>
                <c:pt idx="9219">
                  <c:v>0.35</c:v>
                </c:pt>
                <c:pt idx="9220">
                  <c:v>0.34</c:v>
                </c:pt>
                <c:pt idx="9221">
                  <c:v>0.32</c:v>
                </c:pt>
                <c:pt idx="9222">
                  <c:v>0.34</c:v>
                </c:pt>
                <c:pt idx="9223">
                  <c:v>0.35</c:v>
                </c:pt>
                <c:pt idx="9224">
                  <c:v>0.37</c:v>
                </c:pt>
                <c:pt idx="9225">
                  <c:v>0.4</c:v>
                </c:pt>
                <c:pt idx="9226">
                  <c:v>0.38</c:v>
                </c:pt>
                <c:pt idx="9227">
                  <c:v>0.43</c:v>
                </c:pt>
                <c:pt idx="9228">
                  <c:v>0.44</c:v>
                </c:pt>
                <c:pt idx="9229">
                  <c:v>0.43</c:v>
                </c:pt>
                <c:pt idx="9230">
                  <c:v>0.42</c:v>
                </c:pt>
                <c:pt idx="9231">
                  <c:v>0.45</c:v>
                </c:pt>
                <c:pt idx="9232">
                  <c:v>0.74</c:v>
                </c:pt>
                <c:pt idx="9233">
                  <c:v>0.69</c:v>
                </c:pt>
                <c:pt idx="9234">
                  <c:v>0.75</c:v>
                </c:pt>
                <c:pt idx="9235">
                  <c:v>0.55000000000000004</c:v>
                </c:pt>
                <c:pt idx="9236">
                  <c:v>0.57999999999999996</c:v>
                </c:pt>
                <c:pt idx="9237">
                  <c:v>0.36</c:v>
                </c:pt>
                <c:pt idx="9238">
                  <c:v>0.64</c:v>
                </c:pt>
                <c:pt idx="9239">
                  <c:v>0.3</c:v>
                </c:pt>
                <c:pt idx="9240">
                  <c:v>0.28000000000000003</c:v>
                </c:pt>
                <c:pt idx="9241">
                  <c:v>0.26</c:v>
                </c:pt>
                <c:pt idx="9242">
                  <c:v>0.25</c:v>
                </c:pt>
                <c:pt idx="9243">
                  <c:v>0.27</c:v>
                </c:pt>
                <c:pt idx="9244">
                  <c:v>0.28000000000000003</c:v>
                </c:pt>
                <c:pt idx="9245">
                  <c:v>0.32</c:v>
                </c:pt>
                <c:pt idx="9246">
                  <c:v>0.28999999999999998</c:v>
                </c:pt>
                <c:pt idx="9247">
                  <c:v>0.31</c:v>
                </c:pt>
                <c:pt idx="9248">
                  <c:v>0.3</c:v>
                </c:pt>
                <c:pt idx="9249">
                  <c:v>0.76</c:v>
                </c:pt>
                <c:pt idx="9250">
                  <c:v>0.66</c:v>
                </c:pt>
                <c:pt idx="9251">
                  <c:v>0.69</c:v>
                </c:pt>
                <c:pt idx="9252">
                  <c:v>0.68</c:v>
                </c:pt>
                <c:pt idx="9253">
                  <c:v>0.67</c:v>
                </c:pt>
                <c:pt idx="9254">
                  <c:v>0.61</c:v>
                </c:pt>
                <c:pt idx="9255">
                  <c:v>0.57999999999999996</c:v>
                </c:pt>
                <c:pt idx="9256">
                  <c:v>0.55000000000000004</c:v>
                </c:pt>
                <c:pt idx="9257">
                  <c:v>0.55000000000000004</c:v>
                </c:pt>
                <c:pt idx="9258">
                  <c:v>0.49</c:v>
                </c:pt>
                <c:pt idx="9259">
                  <c:v>0.49</c:v>
                </c:pt>
                <c:pt idx="9260">
                  <c:v>0.5</c:v>
                </c:pt>
                <c:pt idx="9261">
                  <c:v>0.56999999999999995</c:v>
                </c:pt>
                <c:pt idx="9262">
                  <c:v>0.55000000000000004</c:v>
                </c:pt>
                <c:pt idx="9263">
                  <c:v>0.5</c:v>
                </c:pt>
                <c:pt idx="9264">
                  <c:v>0.53</c:v>
                </c:pt>
                <c:pt idx="9265">
                  <c:v>0.47</c:v>
                </c:pt>
                <c:pt idx="9266">
                  <c:v>0.45</c:v>
                </c:pt>
                <c:pt idx="9267">
                  <c:v>0.4</c:v>
                </c:pt>
                <c:pt idx="9268">
                  <c:v>0.5</c:v>
                </c:pt>
                <c:pt idx="9269">
                  <c:v>0.69</c:v>
                </c:pt>
                <c:pt idx="9270">
                  <c:v>0.67</c:v>
                </c:pt>
                <c:pt idx="9271">
                  <c:v>0.68</c:v>
                </c:pt>
                <c:pt idx="9272">
                  <c:v>0.73</c:v>
                </c:pt>
                <c:pt idx="9273">
                  <c:v>0.75</c:v>
                </c:pt>
                <c:pt idx="9274">
                  <c:v>0.72</c:v>
                </c:pt>
                <c:pt idx="9275">
                  <c:v>0.71</c:v>
                </c:pt>
                <c:pt idx="9276">
                  <c:v>0.72</c:v>
                </c:pt>
                <c:pt idx="9277">
                  <c:v>0.71</c:v>
                </c:pt>
                <c:pt idx="9278">
                  <c:v>0.76</c:v>
                </c:pt>
                <c:pt idx="9279">
                  <c:v>0.48</c:v>
                </c:pt>
                <c:pt idx="9280">
                  <c:v>0.47</c:v>
                </c:pt>
                <c:pt idx="9281">
                  <c:v>0.4</c:v>
                </c:pt>
                <c:pt idx="9282">
                  <c:v>0.38</c:v>
                </c:pt>
                <c:pt idx="9283">
                  <c:v>0.38</c:v>
                </c:pt>
                <c:pt idx="9284">
                  <c:v>0.44</c:v>
                </c:pt>
                <c:pt idx="9285">
                  <c:v>0.77</c:v>
                </c:pt>
                <c:pt idx="9286">
                  <c:v>0.44</c:v>
                </c:pt>
                <c:pt idx="9287">
                  <c:v>0.39</c:v>
                </c:pt>
                <c:pt idx="9288">
                  <c:v>0.42</c:v>
                </c:pt>
                <c:pt idx="9289">
                  <c:v>0.45</c:v>
                </c:pt>
                <c:pt idx="9290">
                  <c:v>0.4</c:v>
                </c:pt>
                <c:pt idx="9291">
                  <c:v>0.36</c:v>
                </c:pt>
                <c:pt idx="9292">
                  <c:v>0.32</c:v>
                </c:pt>
                <c:pt idx="9293">
                  <c:v>0.5</c:v>
                </c:pt>
                <c:pt idx="9294">
                  <c:v>0.5</c:v>
                </c:pt>
                <c:pt idx="9295">
                  <c:v>0.51</c:v>
                </c:pt>
                <c:pt idx="9296">
                  <c:v>0.53</c:v>
                </c:pt>
                <c:pt idx="9297">
                  <c:v>0.51</c:v>
                </c:pt>
                <c:pt idx="9298">
                  <c:v>0.5</c:v>
                </c:pt>
                <c:pt idx="9299">
                  <c:v>0.52</c:v>
                </c:pt>
                <c:pt idx="9300">
                  <c:v>0.55000000000000004</c:v>
                </c:pt>
                <c:pt idx="9301">
                  <c:v>0.55000000000000004</c:v>
                </c:pt>
                <c:pt idx="9302">
                  <c:v>0.56000000000000005</c:v>
                </c:pt>
                <c:pt idx="9303">
                  <c:v>0.51</c:v>
                </c:pt>
                <c:pt idx="9304">
                  <c:v>0.56999999999999995</c:v>
                </c:pt>
                <c:pt idx="9305">
                  <c:v>0.61</c:v>
                </c:pt>
                <c:pt idx="9306">
                  <c:v>0.52</c:v>
                </c:pt>
                <c:pt idx="9307">
                  <c:v>0.48</c:v>
                </c:pt>
                <c:pt idx="9308">
                  <c:v>0.56000000000000005</c:v>
                </c:pt>
                <c:pt idx="9309">
                  <c:v>0.49</c:v>
                </c:pt>
                <c:pt idx="9310">
                  <c:v>0.51</c:v>
                </c:pt>
                <c:pt idx="9311">
                  <c:v>0.52</c:v>
                </c:pt>
                <c:pt idx="9312">
                  <c:v>0.54</c:v>
                </c:pt>
                <c:pt idx="9313">
                  <c:v>0.63</c:v>
                </c:pt>
                <c:pt idx="9314">
                  <c:v>0.59</c:v>
                </c:pt>
                <c:pt idx="9315">
                  <c:v>0.67</c:v>
                </c:pt>
                <c:pt idx="9316">
                  <c:v>0.8</c:v>
                </c:pt>
                <c:pt idx="9317">
                  <c:v>0.25</c:v>
                </c:pt>
                <c:pt idx="9318">
                  <c:v>0.6</c:v>
                </c:pt>
                <c:pt idx="9319">
                  <c:v>0.71</c:v>
                </c:pt>
                <c:pt idx="9320">
                  <c:v>1.45</c:v>
                </c:pt>
                <c:pt idx="9321">
                  <c:v>0.79</c:v>
                </c:pt>
                <c:pt idx="9322">
                  <c:v>0.88</c:v>
                </c:pt>
                <c:pt idx="9323">
                  <c:v>0.85</c:v>
                </c:pt>
                <c:pt idx="9324">
                  <c:v>0.82</c:v>
                </c:pt>
                <c:pt idx="9325">
                  <c:v>0.52</c:v>
                </c:pt>
                <c:pt idx="9326">
                  <c:v>1.04</c:v>
                </c:pt>
                <c:pt idx="9327">
                  <c:v>0.95</c:v>
                </c:pt>
                <c:pt idx="9328">
                  <c:v>0.63</c:v>
                </c:pt>
                <c:pt idx="9329">
                  <c:v>0.67</c:v>
                </c:pt>
                <c:pt idx="9330">
                  <c:v>0.53</c:v>
                </c:pt>
                <c:pt idx="9331">
                  <c:v>0.49</c:v>
                </c:pt>
                <c:pt idx="9332">
                  <c:v>0.53</c:v>
                </c:pt>
                <c:pt idx="9333">
                  <c:v>0.51</c:v>
                </c:pt>
                <c:pt idx="9334">
                  <c:v>0.52</c:v>
                </c:pt>
                <c:pt idx="9335">
                  <c:v>0.39</c:v>
                </c:pt>
                <c:pt idx="9336">
                  <c:v>0.43</c:v>
                </c:pt>
                <c:pt idx="9337">
                  <c:v>0.39</c:v>
                </c:pt>
                <c:pt idx="9338">
                  <c:v>0.41</c:v>
                </c:pt>
                <c:pt idx="9339">
                  <c:v>0.4</c:v>
                </c:pt>
                <c:pt idx="9340">
                  <c:v>0.42</c:v>
                </c:pt>
                <c:pt idx="9341">
                  <c:v>0.51</c:v>
                </c:pt>
                <c:pt idx="9342">
                  <c:v>0.49</c:v>
                </c:pt>
                <c:pt idx="9343">
                  <c:v>0.72</c:v>
                </c:pt>
                <c:pt idx="9344">
                  <c:v>0.76</c:v>
                </c:pt>
                <c:pt idx="9345">
                  <c:v>0.6</c:v>
                </c:pt>
                <c:pt idx="9346">
                  <c:v>0.66</c:v>
                </c:pt>
                <c:pt idx="9347">
                  <c:v>0.49</c:v>
                </c:pt>
                <c:pt idx="9348">
                  <c:v>0.48</c:v>
                </c:pt>
                <c:pt idx="9349">
                  <c:v>0.49</c:v>
                </c:pt>
                <c:pt idx="9350">
                  <c:v>0.45</c:v>
                </c:pt>
                <c:pt idx="9351">
                  <c:v>0.31</c:v>
                </c:pt>
                <c:pt idx="9352">
                  <c:v>0.37</c:v>
                </c:pt>
                <c:pt idx="9353">
                  <c:v>0.38</c:v>
                </c:pt>
                <c:pt idx="9354">
                  <c:v>0.32</c:v>
                </c:pt>
                <c:pt idx="9355">
                  <c:v>0.33</c:v>
                </c:pt>
                <c:pt idx="9356">
                  <c:v>0.31</c:v>
                </c:pt>
                <c:pt idx="9357">
                  <c:v>0.32</c:v>
                </c:pt>
                <c:pt idx="9358">
                  <c:v>0.32</c:v>
                </c:pt>
                <c:pt idx="9359">
                  <c:v>0.3</c:v>
                </c:pt>
                <c:pt idx="9360">
                  <c:v>0.28000000000000003</c:v>
                </c:pt>
                <c:pt idx="9361">
                  <c:v>0.25</c:v>
                </c:pt>
                <c:pt idx="9362">
                  <c:v>0.12</c:v>
                </c:pt>
                <c:pt idx="9363">
                  <c:v>0.18</c:v>
                </c:pt>
                <c:pt idx="9364">
                  <c:v>0.15</c:v>
                </c:pt>
                <c:pt idx="9365">
                  <c:v>0.28000000000000003</c:v>
                </c:pt>
                <c:pt idx="9366">
                  <c:v>0.27</c:v>
                </c:pt>
                <c:pt idx="9367">
                  <c:v>0.97</c:v>
                </c:pt>
                <c:pt idx="9368">
                  <c:v>0.9</c:v>
                </c:pt>
                <c:pt idx="9369">
                  <c:v>0.97</c:v>
                </c:pt>
                <c:pt idx="9370">
                  <c:v>0.91</c:v>
                </c:pt>
                <c:pt idx="9371">
                  <c:v>0.8</c:v>
                </c:pt>
                <c:pt idx="9372">
                  <c:v>0.77</c:v>
                </c:pt>
                <c:pt idx="9373">
                  <c:v>0.75</c:v>
                </c:pt>
                <c:pt idx="9374">
                  <c:v>0.25</c:v>
                </c:pt>
                <c:pt idx="9375">
                  <c:v>0.35</c:v>
                </c:pt>
                <c:pt idx="9376">
                  <c:v>0.32</c:v>
                </c:pt>
                <c:pt idx="9377">
                  <c:v>2.27</c:v>
                </c:pt>
                <c:pt idx="9378">
                  <c:v>0.25</c:v>
                </c:pt>
                <c:pt idx="9379">
                  <c:v>0.24</c:v>
                </c:pt>
                <c:pt idx="9380">
                  <c:v>0.34</c:v>
                </c:pt>
                <c:pt idx="9381">
                  <c:v>0.32</c:v>
                </c:pt>
                <c:pt idx="9382">
                  <c:v>0.39</c:v>
                </c:pt>
                <c:pt idx="9383">
                  <c:v>0.36</c:v>
                </c:pt>
                <c:pt idx="9384">
                  <c:v>0.31</c:v>
                </c:pt>
                <c:pt idx="9385">
                  <c:v>0.34</c:v>
                </c:pt>
                <c:pt idx="9386">
                  <c:v>0.38</c:v>
                </c:pt>
                <c:pt idx="9387">
                  <c:v>0.34</c:v>
                </c:pt>
                <c:pt idx="9388">
                  <c:v>0.41</c:v>
                </c:pt>
                <c:pt idx="9389">
                  <c:v>0.44</c:v>
                </c:pt>
                <c:pt idx="9390">
                  <c:v>0.42</c:v>
                </c:pt>
                <c:pt idx="9391">
                  <c:v>0.41</c:v>
                </c:pt>
                <c:pt idx="9392">
                  <c:v>0.44</c:v>
                </c:pt>
                <c:pt idx="9393">
                  <c:v>0.47</c:v>
                </c:pt>
                <c:pt idx="9394">
                  <c:v>0.35</c:v>
                </c:pt>
                <c:pt idx="9395">
                  <c:v>0.38</c:v>
                </c:pt>
                <c:pt idx="9396">
                  <c:v>0.41</c:v>
                </c:pt>
                <c:pt idx="9397">
                  <c:v>0.35</c:v>
                </c:pt>
                <c:pt idx="9398">
                  <c:v>0.38</c:v>
                </c:pt>
                <c:pt idx="9399">
                  <c:v>0.34</c:v>
                </c:pt>
                <c:pt idx="9400">
                  <c:v>0.71</c:v>
                </c:pt>
                <c:pt idx="9401">
                  <c:v>0.52</c:v>
                </c:pt>
                <c:pt idx="9402">
                  <c:v>0.27</c:v>
                </c:pt>
                <c:pt idx="9403">
                  <c:v>0.25</c:v>
                </c:pt>
                <c:pt idx="9404">
                  <c:v>0.33</c:v>
                </c:pt>
                <c:pt idx="9405">
                  <c:v>0.31</c:v>
                </c:pt>
                <c:pt idx="9406">
                  <c:v>0.3</c:v>
                </c:pt>
                <c:pt idx="9407">
                  <c:v>0.28999999999999998</c:v>
                </c:pt>
                <c:pt idx="9408">
                  <c:v>0.34</c:v>
                </c:pt>
                <c:pt idx="9409">
                  <c:v>0.32</c:v>
                </c:pt>
                <c:pt idx="9410">
                  <c:v>0.3</c:v>
                </c:pt>
                <c:pt idx="9411">
                  <c:v>0.25</c:v>
                </c:pt>
                <c:pt idx="9412">
                  <c:v>0.26</c:v>
                </c:pt>
                <c:pt idx="9413">
                  <c:v>0.52</c:v>
                </c:pt>
                <c:pt idx="9414">
                  <c:v>0.5</c:v>
                </c:pt>
                <c:pt idx="9415">
                  <c:v>0.48</c:v>
                </c:pt>
                <c:pt idx="9416">
                  <c:v>0.48</c:v>
                </c:pt>
                <c:pt idx="9417">
                  <c:v>0.46</c:v>
                </c:pt>
                <c:pt idx="9418">
                  <c:v>0.46</c:v>
                </c:pt>
                <c:pt idx="9419">
                  <c:v>0.46</c:v>
                </c:pt>
                <c:pt idx="9420">
                  <c:v>0.47</c:v>
                </c:pt>
                <c:pt idx="9421">
                  <c:v>0.47</c:v>
                </c:pt>
                <c:pt idx="9422">
                  <c:v>0.49</c:v>
                </c:pt>
                <c:pt idx="9423">
                  <c:v>0.49</c:v>
                </c:pt>
                <c:pt idx="9424">
                  <c:v>0.41</c:v>
                </c:pt>
                <c:pt idx="9425">
                  <c:v>0.41</c:v>
                </c:pt>
                <c:pt idx="9426">
                  <c:v>0.47</c:v>
                </c:pt>
                <c:pt idx="9427">
                  <c:v>0.47</c:v>
                </c:pt>
                <c:pt idx="9428">
                  <c:v>0.45</c:v>
                </c:pt>
                <c:pt idx="9429">
                  <c:v>0.46</c:v>
                </c:pt>
                <c:pt idx="9430">
                  <c:v>0.45</c:v>
                </c:pt>
                <c:pt idx="9431">
                  <c:v>0.45</c:v>
                </c:pt>
                <c:pt idx="9432">
                  <c:v>0.47</c:v>
                </c:pt>
                <c:pt idx="9433">
                  <c:v>0.46</c:v>
                </c:pt>
                <c:pt idx="9434">
                  <c:v>0.39</c:v>
                </c:pt>
                <c:pt idx="9435">
                  <c:v>0.19</c:v>
                </c:pt>
                <c:pt idx="9436">
                  <c:v>0.21</c:v>
                </c:pt>
                <c:pt idx="9437">
                  <c:v>0.43</c:v>
                </c:pt>
                <c:pt idx="9438">
                  <c:v>0.56000000000000005</c:v>
                </c:pt>
                <c:pt idx="9439">
                  <c:v>0.68</c:v>
                </c:pt>
                <c:pt idx="9440">
                  <c:v>0.79</c:v>
                </c:pt>
                <c:pt idx="9441">
                  <c:v>1.24</c:v>
                </c:pt>
                <c:pt idx="9442">
                  <c:v>0.44</c:v>
                </c:pt>
                <c:pt idx="9443">
                  <c:v>0.52</c:v>
                </c:pt>
                <c:pt idx="9444">
                  <c:v>0.72</c:v>
                </c:pt>
                <c:pt idx="9445">
                  <c:v>0.28000000000000003</c:v>
                </c:pt>
                <c:pt idx="9446">
                  <c:v>0</c:v>
                </c:pt>
                <c:pt idx="9447">
                  <c:v>0.56999999999999995</c:v>
                </c:pt>
                <c:pt idx="9448">
                  <c:v>0.45</c:v>
                </c:pt>
                <c:pt idx="9449">
                  <c:v>0.44</c:v>
                </c:pt>
                <c:pt idx="9450">
                  <c:v>0.64</c:v>
                </c:pt>
                <c:pt idx="9451">
                  <c:v>0.82</c:v>
                </c:pt>
                <c:pt idx="9452">
                  <c:v>1.03</c:v>
                </c:pt>
                <c:pt idx="9453">
                  <c:v>1.0900000000000001</c:v>
                </c:pt>
                <c:pt idx="9454">
                  <c:v>0.99</c:v>
                </c:pt>
                <c:pt idx="9455">
                  <c:v>0.75</c:v>
                </c:pt>
                <c:pt idx="9456">
                  <c:v>0.6</c:v>
                </c:pt>
                <c:pt idx="9457">
                  <c:v>0.52</c:v>
                </c:pt>
                <c:pt idx="9458">
                  <c:v>0.38</c:v>
                </c:pt>
                <c:pt idx="9459">
                  <c:v>0.38</c:v>
                </c:pt>
                <c:pt idx="9460">
                  <c:v>0.9</c:v>
                </c:pt>
                <c:pt idx="9461">
                  <c:v>0.23</c:v>
                </c:pt>
                <c:pt idx="9462">
                  <c:v>0.32</c:v>
                </c:pt>
                <c:pt idx="9463">
                  <c:v>0.34</c:v>
                </c:pt>
                <c:pt idx="9464">
                  <c:v>0.38</c:v>
                </c:pt>
                <c:pt idx="9465">
                  <c:v>0.45</c:v>
                </c:pt>
                <c:pt idx="9466">
                  <c:v>0.6</c:v>
                </c:pt>
                <c:pt idx="9467">
                  <c:v>0.54</c:v>
                </c:pt>
                <c:pt idx="9468">
                  <c:v>0.78</c:v>
                </c:pt>
                <c:pt idx="9469">
                  <c:v>0.92</c:v>
                </c:pt>
                <c:pt idx="9470">
                  <c:v>0.52</c:v>
                </c:pt>
                <c:pt idx="9471">
                  <c:v>0.49</c:v>
                </c:pt>
                <c:pt idx="9472">
                  <c:v>0.49</c:v>
                </c:pt>
                <c:pt idx="9473">
                  <c:v>0.52</c:v>
                </c:pt>
                <c:pt idx="9474">
                  <c:v>0.55000000000000004</c:v>
                </c:pt>
                <c:pt idx="9475">
                  <c:v>0.45</c:v>
                </c:pt>
                <c:pt idx="9476">
                  <c:v>0.44</c:v>
                </c:pt>
                <c:pt idx="9477">
                  <c:v>0.34</c:v>
                </c:pt>
                <c:pt idx="9478">
                  <c:v>0.32</c:v>
                </c:pt>
                <c:pt idx="9479">
                  <c:v>0.28999999999999998</c:v>
                </c:pt>
                <c:pt idx="9480">
                  <c:v>0.26</c:v>
                </c:pt>
                <c:pt idx="9481">
                  <c:v>0.25</c:v>
                </c:pt>
                <c:pt idx="9482">
                  <c:v>0.24</c:v>
                </c:pt>
                <c:pt idx="9483">
                  <c:v>0.25</c:v>
                </c:pt>
                <c:pt idx="9484">
                  <c:v>0.19</c:v>
                </c:pt>
                <c:pt idx="9485">
                  <c:v>0.16</c:v>
                </c:pt>
                <c:pt idx="9486">
                  <c:v>0.14000000000000001</c:v>
                </c:pt>
                <c:pt idx="9487">
                  <c:v>0.25</c:v>
                </c:pt>
                <c:pt idx="9488">
                  <c:v>0.31</c:v>
                </c:pt>
                <c:pt idx="9489">
                  <c:v>0.45</c:v>
                </c:pt>
                <c:pt idx="9490">
                  <c:v>0.73</c:v>
                </c:pt>
                <c:pt idx="9491">
                  <c:v>0.55000000000000004</c:v>
                </c:pt>
                <c:pt idx="9492">
                  <c:v>1.75</c:v>
                </c:pt>
                <c:pt idx="9493">
                  <c:v>1.05</c:v>
                </c:pt>
                <c:pt idx="9494">
                  <c:v>1.07</c:v>
                </c:pt>
                <c:pt idx="9495">
                  <c:v>0.75</c:v>
                </c:pt>
                <c:pt idx="9496">
                  <c:v>0.73</c:v>
                </c:pt>
                <c:pt idx="9497">
                  <c:v>0.74</c:v>
                </c:pt>
                <c:pt idx="9498">
                  <c:v>0.49</c:v>
                </c:pt>
                <c:pt idx="9499">
                  <c:v>0.48</c:v>
                </c:pt>
                <c:pt idx="9500">
                  <c:v>0.44</c:v>
                </c:pt>
                <c:pt idx="9501">
                  <c:v>0.66</c:v>
                </c:pt>
                <c:pt idx="9502">
                  <c:v>0.83</c:v>
                </c:pt>
                <c:pt idx="9503">
                  <c:v>0.47</c:v>
                </c:pt>
                <c:pt idx="9504">
                  <c:v>0.56999999999999995</c:v>
                </c:pt>
                <c:pt idx="9505">
                  <c:v>0.4</c:v>
                </c:pt>
                <c:pt idx="9506">
                  <c:v>0.28000000000000003</c:v>
                </c:pt>
                <c:pt idx="9507">
                  <c:v>0.33</c:v>
                </c:pt>
                <c:pt idx="9508">
                  <c:v>0.4</c:v>
                </c:pt>
                <c:pt idx="9509">
                  <c:v>0.65</c:v>
                </c:pt>
                <c:pt idx="9510">
                  <c:v>0.73</c:v>
                </c:pt>
                <c:pt idx="9511">
                  <c:v>0.78</c:v>
                </c:pt>
                <c:pt idx="9512">
                  <c:v>0.4</c:v>
                </c:pt>
                <c:pt idx="9513">
                  <c:v>0.37</c:v>
                </c:pt>
                <c:pt idx="9514">
                  <c:v>0.5</c:v>
                </c:pt>
                <c:pt idx="9515">
                  <c:v>0.46</c:v>
                </c:pt>
                <c:pt idx="9516">
                  <c:v>0.36</c:v>
                </c:pt>
                <c:pt idx="9517">
                  <c:v>0.35</c:v>
                </c:pt>
                <c:pt idx="9518">
                  <c:v>0.35</c:v>
                </c:pt>
                <c:pt idx="9519">
                  <c:v>0.43</c:v>
                </c:pt>
                <c:pt idx="9520">
                  <c:v>0.51</c:v>
                </c:pt>
                <c:pt idx="9521">
                  <c:v>0.53</c:v>
                </c:pt>
                <c:pt idx="9522">
                  <c:v>0.49</c:v>
                </c:pt>
                <c:pt idx="9523">
                  <c:v>0.46</c:v>
                </c:pt>
                <c:pt idx="9524">
                  <c:v>0.45</c:v>
                </c:pt>
                <c:pt idx="9525">
                  <c:v>0.41</c:v>
                </c:pt>
                <c:pt idx="9526">
                  <c:v>0.43</c:v>
                </c:pt>
                <c:pt idx="9527">
                  <c:v>0.37</c:v>
                </c:pt>
                <c:pt idx="9528">
                  <c:v>0.35</c:v>
                </c:pt>
                <c:pt idx="9529">
                  <c:v>0.35</c:v>
                </c:pt>
                <c:pt idx="9530">
                  <c:v>0.38</c:v>
                </c:pt>
                <c:pt idx="9531">
                  <c:v>0.31</c:v>
                </c:pt>
                <c:pt idx="9532">
                  <c:v>0.36</c:v>
                </c:pt>
                <c:pt idx="9533">
                  <c:v>0.22</c:v>
                </c:pt>
                <c:pt idx="9534">
                  <c:v>0.75</c:v>
                </c:pt>
                <c:pt idx="9535">
                  <c:v>0.32</c:v>
                </c:pt>
                <c:pt idx="9560">
                  <c:v>0.2</c:v>
                </c:pt>
                <c:pt idx="9561">
                  <c:v>0.79</c:v>
                </c:pt>
                <c:pt idx="9562">
                  <c:v>0.46</c:v>
                </c:pt>
                <c:pt idx="9563">
                  <c:v>0.62</c:v>
                </c:pt>
                <c:pt idx="9564">
                  <c:v>0.5</c:v>
                </c:pt>
                <c:pt idx="9565">
                  <c:v>0.49</c:v>
                </c:pt>
                <c:pt idx="9566">
                  <c:v>0.43</c:v>
                </c:pt>
                <c:pt idx="9567">
                  <c:v>0.74</c:v>
                </c:pt>
                <c:pt idx="9568">
                  <c:v>0.68</c:v>
                </c:pt>
                <c:pt idx="9569">
                  <c:v>0.76</c:v>
                </c:pt>
                <c:pt idx="9570">
                  <c:v>0.51</c:v>
                </c:pt>
                <c:pt idx="9571">
                  <c:v>0.5</c:v>
                </c:pt>
                <c:pt idx="9572">
                  <c:v>0.33</c:v>
                </c:pt>
                <c:pt idx="9573">
                  <c:v>0.37</c:v>
                </c:pt>
                <c:pt idx="9574">
                  <c:v>0.42</c:v>
                </c:pt>
                <c:pt idx="9575">
                  <c:v>0.42</c:v>
                </c:pt>
                <c:pt idx="9576">
                  <c:v>0.46</c:v>
                </c:pt>
                <c:pt idx="9577">
                  <c:v>0.49</c:v>
                </c:pt>
                <c:pt idx="9578">
                  <c:v>0.43</c:v>
                </c:pt>
                <c:pt idx="9579">
                  <c:v>0.43</c:v>
                </c:pt>
                <c:pt idx="9580">
                  <c:v>0.43</c:v>
                </c:pt>
                <c:pt idx="9581">
                  <c:v>0.44</c:v>
                </c:pt>
                <c:pt idx="9582">
                  <c:v>0.47</c:v>
                </c:pt>
                <c:pt idx="9583">
                  <c:v>0.33</c:v>
                </c:pt>
                <c:pt idx="9584">
                  <c:v>0.18</c:v>
                </c:pt>
                <c:pt idx="9585">
                  <c:v>0.09</c:v>
                </c:pt>
                <c:pt idx="9586">
                  <c:v>0.16</c:v>
                </c:pt>
                <c:pt idx="9587">
                  <c:v>0.72</c:v>
                </c:pt>
                <c:pt idx="9588">
                  <c:v>0.82</c:v>
                </c:pt>
                <c:pt idx="9589">
                  <c:v>0.62</c:v>
                </c:pt>
                <c:pt idx="9590">
                  <c:v>0.56000000000000005</c:v>
                </c:pt>
                <c:pt idx="9591">
                  <c:v>0.86</c:v>
                </c:pt>
                <c:pt idx="9592">
                  <c:v>0.01</c:v>
                </c:pt>
                <c:pt idx="9593">
                  <c:v>0.68</c:v>
                </c:pt>
                <c:pt idx="9594">
                  <c:v>0.53</c:v>
                </c:pt>
                <c:pt idx="9595">
                  <c:v>0.5</c:v>
                </c:pt>
                <c:pt idx="9596">
                  <c:v>0.81</c:v>
                </c:pt>
                <c:pt idx="9597">
                  <c:v>0.38</c:v>
                </c:pt>
                <c:pt idx="9598">
                  <c:v>0.45</c:v>
                </c:pt>
                <c:pt idx="9599">
                  <c:v>0.21</c:v>
                </c:pt>
                <c:pt idx="9600">
                  <c:v>1.08</c:v>
                </c:pt>
                <c:pt idx="9601">
                  <c:v>0</c:v>
                </c:pt>
                <c:pt idx="9602">
                  <c:v>0</c:v>
                </c:pt>
                <c:pt idx="9603">
                  <c:v>0</c:v>
                </c:pt>
                <c:pt idx="9604">
                  <c:v>0</c:v>
                </c:pt>
                <c:pt idx="9605">
                  <c:v>0</c:v>
                </c:pt>
                <c:pt idx="9606">
                  <c:v>0.16</c:v>
                </c:pt>
                <c:pt idx="9607">
                  <c:v>0.31</c:v>
                </c:pt>
                <c:pt idx="9608">
                  <c:v>0</c:v>
                </c:pt>
                <c:pt idx="9609">
                  <c:v>0</c:v>
                </c:pt>
                <c:pt idx="9610">
                  <c:v>0</c:v>
                </c:pt>
                <c:pt idx="9611">
                  <c:v>0</c:v>
                </c:pt>
                <c:pt idx="9612">
                  <c:v>0.85</c:v>
                </c:pt>
                <c:pt idx="9613">
                  <c:v>0.93</c:v>
                </c:pt>
                <c:pt idx="9614">
                  <c:v>0.95</c:v>
                </c:pt>
                <c:pt idx="9615">
                  <c:v>0.89</c:v>
                </c:pt>
                <c:pt idx="9616">
                  <c:v>0.74</c:v>
                </c:pt>
                <c:pt idx="9617">
                  <c:v>0.81</c:v>
                </c:pt>
                <c:pt idx="9618">
                  <c:v>0.9</c:v>
                </c:pt>
                <c:pt idx="9619">
                  <c:v>0.88</c:v>
                </c:pt>
                <c:pt idx="9620">
                  <c:v>0.89</c:v>
                </c:pt>
                <c:pt idx="9621">
                  <c:v>0.87</c:v>
                </c:pt>
                <c:pt idx="9622">
                  <c:v>0.68</c:v>
                </c:pt>
                <c:pt idx="9623">
                  <c:v>0.23</c:v>
                </c:pt>
                <c:pt idx="9624">
                  <c:v>0.32</c:v>
                </c:pt>
                <c:pt idx="9625">
                  <c:v>0.34</c:v>
                </c:pt>
                <c:pt idx="9626">
                  <c:v>0.38</c:v>
                </c:pt>
                <c:pt idx="9627">
                  <c:v>0.45</c:v>
                </c:pt>
                <c:pt idx="9628">
                  <c:v>0.6</c:v>
                </c:pt>
                <c:pt idx="9629">
                  <c:v>0.54</c:v>
                </c:pt>
                <c:pt idx="9630">
                  <c:v>0.78</c:v>
                </c:pt>
                <c:pt idx="9631">
                  <c:v>0.42</c:v>
                </c:pt>
                <c:pt idx="9632">
                  <c:v>0.52</c:v>
                </c:pt>
                <c:pt idx="9633">
                  <c:v>0.49</c:v>
                </c:pt>
                <c:pt idx="9634">
                  <c:v>0.52</c:v>
                </c:pt>
                <c:pt idx="9635">
                  <c:v>0.55000000000000004</c:v>
                </c:pt>
                <c:pt idx="9636">
                  <c:v>0.45</c:v>
                </c:pt>
                <c:pt idx="9637">
                  <c:v>0.44</c:v>
                </c:pt>
                <c:pt idx="9638">
                  <c:v>0.34</c:v>
                </c:pt>
                <c:pt idx="9639">
                  <c:v>0.32</c:v>
                </c:pt>
                <c:pt idx="9640">
                  <c:v>0.28999999999999998</c:v>
                </c:pt>
                <c:pt idx="9641">
                  <c:v>0.26</c:v>
                </c:pt>
                <c:pt idx="9642">
                  <c:v>0.25</c:v>
                </c:pt>
                <c:pt idx="9643">
                  <c:v>0.24</c:v>
                </c:pt>
                <c:pt idx="9644">
                  <c:v>0.25</c:v>
                </c:pt>
                <c:pt idx="9645">
                  <c:v>0.19</c:v>
                </c:pt>
                <c:pt idx="9646">
                  <c:v>0.19</c:v>
                </c:pt>
                <c:pt idx="9647">
                  <c:v>0.13</c:v>
                </c:pt>
                <c:pt idx="9648">
                  <c:v>0.14000000000000001</c:v>
                </c:pt>
                <c:pt idx="9649">
                  <c:v>0.25</c:v>
                </c:pt>
                <c:pt idx="9650">
                  <c:v>0.31</c:v>
                </c:pt>
                <c:pt idx="9651">
                  <c:v>0.45</c:v>
                </c:pt>
                <c:pt idx="9652">
                  <c:v>0.73</c:v>
                </c:pt>
                <c:pt idx="9653">
                  <c:v>0.55000000000000004</c:v>
                </c:pt>
                <c:pt idx="9654">
                  <c:v>1.1499999999999999</c:v>
                </c:pt>
                <c:pt idx="9655">
                  <c:v>1.05</c:v>
                </c:pt>
                <c:pt idx="9656">
                  <c:v>1.07</c:v>
                </c:pt>
                <c:pt idx="9657">
                  <c:v>0.75</c:v>
                </c:pt>
                <c:pt idx="9658">
                  <c:v>0.73</c:v>
                </c:pt>
                <c:pt idx="9659">
                  <c:v>0.74</c:v>
                </c:pt>
                <c:pt idx="9660">
                  <c:v>0.49</c:v>
                </c:pt>
                <c:pt idx="9661">
                  <c:v>0.48</c:v>
                </c:pt>
                <c:pt idx="9662">
                  <c:v>0.44</c:v>
                </c:pt>
                <c:pt idx="9663">
                  <c:v>0.66</c:v>
                </c:pt>
                <c:pt idx="9664">
                  <c:v>0.83</c:v>
                </c:pt>
                <c:pt idx="9665">
                  <c:v>0.47</c:v>
                </c:pt>
                <c:pt idx="9666">
                  <c:v>0.56999999999999995</c:v>
                </c:pt>
                <c:pt idx="9667">
                  <c:v>0.4</c:v>
                </c:pt>
                <c:pt idx="9668">
                  <c:v>0.28000000000000003</c:v>
                </c:pt>
                <c:pt idx="9669">
                  <c:v>0.33</c:v>
                </c:pt>
                <c:pt idx="9670">
                  <c:v>0.4</c:v>
                </c:pt>
                <c:pt idx="9671">
                  <c:v>0.65</c:v>
                </c:pt>
                <c:pt idx="9672">
                  <c:v>0.73</c:v>
                </c:pt>
                <c:pt idx="9673">
                  <c:v>0.78</c:v>
                </c:pt>
                <c:pt idx="9674">
                  <c:v>0.4</c:v>
                </c:pt>
                <c:pt idx="9675">
                  <c:v>0.37</c:v>
                </c:pt>
                <c:pt idx="9676">
                  <c:v>0.5</c:v>
                </c:pt>
                <c:pt idx="9677">
                  <c:v>0.46</c:v>
                </c:pt>
                <c:pt idx="9678">
                  <c:v>0.36</c:v>
                </c:pt>
                <c:pt idx="9679">
                  <c:v>0.35</c:v>
                </c:pt>
                <c:pt idx="9680">
                  <c:v>0.35</c:v>
                </c:pt>
                <c:pt idx="9681">
                  <c:v>0.43</c:v>
                </c:pt>
                <c:pt idx="9682">
                  <c:v>0.51</c:v>
                </c:pt>
                <c:pt idx="9683">
                  <c:v>0.53</c:v>
                </c:pt>
                <c:pt idx="9684">
                  <c:v>0.49</c:v>
                </c:pt>
                <c:pt idx="9685">
                  <c:v>0.46</c:v>
                </c:pt>
                <c:pt idx="9686">
                  <c:v>0.45</c:v>
                </c:pt>
                <c:pt idx="9687">
                  <c:v>0.41</c:v>
                </c:pt>
                <c:pt idx="9688">
                  <c:v>0.43</c:v>
                </c:pt>
                <c:pt idx="9689">
                  <c:v>0.37</c:v>
                </c:pt>
                <c:pt idx="9690">
                  <c:v>0.35</c:v>
                </c:pt>
                <c:pt idx="9691">
                  <c:v>0.35</c:v>
                </c:pt>
                <c:pt idx="9692">
                  <c:v>0.38</c:v>
                </c:pt>
                <c:pt idx="9693">
                  <c:v>0.37</c:v>
                </c:pt>
                <c:pt idx="9694">
                  <c:v>0.36</c:v>
                </c:pt>
                <c:pt idx="9695">
                  <c:v>0.16</c:v>
                </c:pt>
                <c:pt idx="9696">
                  <c:v>0.19</c:v>
                </c:pt>
                <c:pt idx="9697">
                  <c:v>0.2</c:v>
                </c:pt>
                <c:pt idx="9698">
                  <c:v>0.21</c:v>
                </c:pt>
                <c:pt idx="9699">
                  <c:v>0.21</c:v>
                </c:pt>
                <c:pt idx="9700">
                  <c:v>0.47</c:v>
                </c:pt>
                <c:pt idx="9701">
                  <c:v>0.43</c:v>
                </c:pt>
              </c:numCache>
            </c:numRef>
          </c:yVal>
          <c:smooth val="0"/>
          <c:extLst>
            <c:ext xmlns:c16="http://schemas.microsoft.com/office/drawing/2014/chart" uri="{C3380CC4-5D6E-409C-BE32-E72D297353CC}">
              <c16:uniqueId val="{00000001-7BC0-46ED-A42B-86B0EA1A70B9}"/>
            </c:ext>
          </c:extLst>
        </c:ser>
        <c:dLbls>
          <c:showLegendKey val="0"/>
          <c:showVal val="0"/>
          <c:showCatName val="0"/>
          <c:showSerName val="0"/>
          <c:showPercent val="0"/>
          <c:showBubbleSize val="0"/>
        </c:dLbls>
        <c:axId val="908835392"/>
        <c:axId val="972712512"/>
      </c:scatterChart>
      <c:valAx>
        <c:axId val="90883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Hach (mg/L)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2712512"/>
        <c:crosses val="autoZero"/>
        <c:crossBetween val="midCat"/>
      </c:valAx>
      <c:valAx>
        <c:axId val="972712512"/>
        <c:scaling>
          <c:orientation val="minMax"/>
          <c:max val="2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Prominent</a:t>
                </a:r>
                <a:r>
                  <a:rPr lang="en-US" baseline="0"/>
                  <a:t> (mg/L)</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8835392"/>
        <c:crosses val="autoZero"/>
        <c:crossBetween val="midCat"/>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Sheet2!$E$2:$E$67</cx:f>
        <cx:lvl ptCount="66" formatCode="General">
          <cx:pt idx="0">0.41622674556600497</cx:pt>
          <cx:pt idx="1">0.70668999865392379</cx:pt>
          <cx:pt idx="2">0.35682176254678677</cx:pt>
          <cx:pt idx="3">0.50497601918465229</cx:pt>
          <cx:pt idx="4">0.84251982733197761</cx:pt>
          <cx:pt idx="5">0.39568345323741055</cx:pt>
          <cx:pt idx="6">0.51324922158113417</cx:pt>
          <cx:pt idx="7">0.57946457711261334</cx:pt>
          <cx:pt idx="8">0.6153061421830277</cx:pt>
          <cx:pt idx="9">0.29053463773667909</cx:pt>
          <cx:pt idx="10">0.26232917947757667</cx:pt>
          <cx:pt idx="11">0.23661181226177849</cx:pt>
          <cx:pt idx="12">0.39730180067348597</cx:pt>
          <cx:pt idx="13">0.51519294118845127</cx:pt>
          <cx:pt idx="14">0.50610034811996307</cx:pt>
          <cx:pt idx="15">0.19026049002068188</cx:pt>
          <cx:pt idx="16">0.49110805164498794</cx:pt>
          <cx:pt idx="17">0.45341877758297561</cx:pt>
          <cx:pt idx="18">0.51173501631907559</cx:pt>
          <cx:pt idx="19">0.24132339335970424</cx:pt>
          <cx:pt idx="20">0.50276986975051208</cx:pt>
          <cx:pt idx="22">0.44034913135322462</cx:pt>
          <cx:pt idx="23">0.41666416658166378</cx:pt>
          <cx:pt idx="24">0.50083073313744686</cx:pt>
          <cx:pt idx="25">0.55713104506161748</cx:pt>
          <cx:pt idx="26">0.45101619239367929</cx:pt>
          <cx:pt idx="27">0.39003402424466815</cx:pt>
          <cx:pt idx="28">0.38233481690335219</cx:pt>
          <cx:pt idx="29">0.36038998258757338</cx:pt>
          <cx:pt idx="30">0.38465218661268008</cx:pt>
          <cx:pt idx="31">0.55188420692017914</cx:pt>
          <cx:pt idx="32">0.45533076096073399</cx:pt>
          <cx:pt idx="33">0.43532069441968879</cx:pt>
          <cx:pt idx="34">0.79770112481443556</cx:pt>
          <cx:pt idx="35">0.9592813355979174</cx:pt>
          <cx:pt idx="36">0.26412069191908721</cx:pt>
          <cx:pt idx="37">0.25470942690292209</cx:pt>
          <cx:pt idx="38">0.17806581181335923</cx:pt>
          <cx:pt idx="39">0.34995465481593463</cx:pt>
          <cx:pt idx="40">0.53123942712568628</cx:pt>
          <cx:pt idx="41">0.68906576866166791</cx:pt>
          <cx:pt idx="42">0.46856001788607432</cx:pt>
          <cx:pt idx="43">0.26402939082181576</cx:pt>
          <cx:pt idx="44">0.46443986502948509</cx:pt>
          <cx:pt idx="45">0.75435898153870562</cx:pt>
          <cx:pt idx="46">0.81521202790853742</cx:pt>
          <cx:pt idx="47">0.49223232689812618</cx:pt>
          <cx:pt idx="48">0.70902068121194239</cx:pt>
          <cx:pt idx="49">0.45632602587039034</cx:pt>
          <cx:pt idx="50">0.29005961897148946</cx:pt>
          <cx:pt idx="51">0.62198568637928009</cx:pt>
          <cx:pt idx="52">0.70431661288000325</cx:pt>
          <cx:pt idx="53">0.73995954412296328</cx:pt>
          <cx:pt idx="54">0.59790313879806245</cx:pt>
          <cx:pt idx="55">0.34282867823388347</cx:pt>
          <cx:pt idx="56">0.9296488043210317</cx:pt>
          <cx:pt idx="57">0.62669722378125869</cx:pt>
          <cx:pt idx="58">0.58832507164999703</cx:pt>
          <cx:pt idx="59">0.58382659834312756</cx:pt>
          <cx:pt idx="60">0.59941040877989527</cx:pt>
          <cx:pt idx="61">0.74967882836587874</cx:pt>
        </cx:lvl>
      </cx:numDim>
    </cx:data>
  </cx:chartData>
  <cx:chart>
    <cx:plotArea>
      <cx:plotAreaRegion>
        <cx:series layoutId="clusteredColumn" uniqueId="{BB8ADE58-8282-4E5A-B289-B0CCB68F5C5A}">
          <cx:tx>
            <cx:txData>
              <cx:f>Sheet2!$E$1</cx:f>
              <cx:v>Percent Visy</cx:v>
            </cx:txData>
          </cx:tx>
          <cx:spPr>
            <a:solidFill>
              <a:schemeClr val="tx2">
                <a:lumMod val="40000"/>
                <a:lumOff val="60000"/>
                <a:alpha val="30000"/>
              </a:schemeClr>
            </a:solidFill>
            <a:ln w="6350">
              <a:solidFill>
                <a:schemeClr val="tx2"/>
              </a:solidFill>
            </a:ln>
          </cx:spPr>
          <cx:dataId val="0"/>
          <cx:layoutPr>
            <cx:binning intervalClosed="r" overflow="auto">
              <cx:binCount val="8"/>
            </cx:binning>
          </cx:layoutPr>
        </cx:series>
      </cx:plotAreaRegion>
      <cx:axis id="0">
        <cx:catScaling gapWidth="0"/>
        <cx:title>
          <cx:tx>
            <cx:txData>
              <cx:v>Percentage Visy BOD/Plant BOD</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Percentage Visy BOD/Plant BOD</a:t>
              </a:r>
            </a:p>
          </cx:txPr>
        </cx:title>
        <cx:tickLabels/>
        <cx:numFmt formatCode="#,##0.00" sourceLinked="0"/>
      </cx:axis>
      <cx:axis id="1">
        <cx:valScaling/>
        <cx:title>
          <cx:tx>
            <cx:txData>
              <cx:v>Count</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Count</a:t>
              </a:r>
            </a:p>
          </cx:txPr>
        </cx:titl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Foundation">
  <a:themeElements>
    <a:clrScheme name="Splash">
      <a:dk1>
        <a:sysClr val="windowText" lastClr="000000"/>
      </a:dk1>
      <a:lt1>
        <a:sysClr val="window" lastClr="FFFFFF"/>
      </a:lt1>
      <a:dk2>
        <a:srgbClr val="003087"/>
      </a:dk2>
      <a:lt2>
        <a:srgbClr val="D4D3CF"/>
      </a:lt2>
      <a:accent1>
        <a:srgbClr val="003087"/>
      </a:accent1>
      <a:accent2>
        <a:srgbClr val="7AC143"/>
      </a:accent2>
      <a:accent3>
        <a:srgbClr val="0082C4"/>
      </a:accent3>
      <a:accent4>
        <a:srgbClr val="00BBE5"/>
      </a:accent4>
      <a:accent5>
        <a:srgbClr val="AAD3F1"/>
      </a:accent5>
      <a:accent6>
        <a:srgbClr val="D4D3CF"/>
      </a:accent6>
      <a:hlink>
        <a:srgbClr val="594331"/>
      </a:hlink>
      <a:folHlink>
        <a:srgbClr val="777777"/>
      </a:folHlink>
    </a:clrScheme>
    <a:fontScheme name="CDM_standard">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tx2"/>
        </a:solidFill>
        <a:ln w="6350">
          <a:noFill/>
        </a:ln>
      </a:spPr>
      <a:bodyPr rot="0" vert="horz" wrap="square" lIns="91440" tIns="45720" rIns="91440" bIns="45720" anchor="t" anchorCtr="0" upright="1">
        <a:noAutofit/>
      </a:bodyPr>
      <a:lstStyle/>
    </a:spDef>
  </a:objectDefaults>
  <a:extraClrSchemeLst/>
</a:theme>
</file>

<file path=word/theme/themeOverride1.xml><?xml version="1.0" encoding="utf-8"?>
<a:themeOverride xmlns:a="http://schemas.openxmlformats.org/drawingml/2006/main">
  <a:clrScheme name="Splash">
    <a:dk1>
      <a:sysClr val="windowText" lastClr="000000"/>
    </a:dk1>
    <a:lt1>
      <a:sysClr val="window" lastClr="FFFFFF"/>
    </a:lt1>
    <a:dk2>
      <a:srgbClr val="003087"/>
    </a:dk2>
    <a:lt2>
      <a:srgbClr val="D4D3CF"/>
    </a:lt2>
    <a:accent1>
      <a:srgbClr val="003087"/>
    </a:accent1>
    <a:accent2>
      <a:srgbClr val="7AC143"/>
    </a:accent2>
    <a:accent3>
      <a:srgbClr val="0082C4"/>
    </a:accent3>
    <a:accent4>
      <a:srgbClr val="00BBE5"/>
    </a:accent4>
    <a:accent5>
      <a:srgbClr val="AAD3F1"/>
    </a:accent5>
    <a:accent6>
      <a:srgbClr val="D4D3CF"/>
    </a:accent6>
    <a:hlink>
      <a:srgbClr val="594331"/>
    </a:hlink>
    <a:folHlink>
      <a:srgbClr val="777777"/>
    </a:folHlink>
  </a:clrScheme>
  <a:fontScheme name="CDM_standard">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SharedContentType xmlns="Microsoft.SharePoint.Taxonomy.ContentTypeSync" SourceId="10f259f9-296d-45ec-b40f-2b565e2e2123" ContentTypeId="0x01" PreviousValue="false"/>
</file>

<file path=customXml/item3.xml><?xml version="1.0" encoding="utf-8"?>
<ct:contentTypeSchema xmlns:ct="http://schemas.microsoft.com/office/2006/metadata/contentType" xmlns:ma="http://schemas.microsoft.com/office/2006/metadata/properties/metaAttributes" ct:_="" ma:_="" ma:contentTypeName="Document" ma:contentTypeID="0x0101006CA24454E4D4664EAC0BB38A80483A6E" ma:contentTypeVersion="15" ma:contentTypeDescription="Create a new document." ma:contentTypeScope="" ma:versionID="d0173e3caaf14d4de6adbcf0cfabb80c">
  <xsd:schema xmlns:xsd="http://www.w3.org/2001/XMLSchema" xmlns:xs="http://www.w3.org/2001/XMLSchema" xmlns:p="http://schemas.microsoft.com/office/2006/metadata/properties" xmlns:ns3="d5110ce6-f9b1-46f2-90b9-b7b185d36653" xmlns:ns4="d0e98cda-7391-40ee-bf3a-5e0b64b920f7" targetNamespace="http://schemas.microsoft.com/office/2006/metadata/properties" ma:root="true" ma:fieldsID="4ebce9fbd9a5f3e7f05b92690b1b2413" ns3:_="" ns4:_="">
    <xsd:import namespace="d5110ce6-f9b1-46f2-90b9-b7b185d36653"/>
    <xsd:import namespace="d0e98cda-7391-40ee-bf3a-5e0b64b920f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110ce6-f9b1-46f2-90b9-b7b185d3665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e98cda-7391-40ee-bf3a-5e0b64b920f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7C7A61-5F21-40DE-AB68-C8190CCF01E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0F65371-F34D-4A93-BF07-8374AB3A7DA0}">
  <ds:schemaRefs>
    <ds:schemaRef ds:uri="Microsoft.SharePoint.Taxonomy.ContentTypeSync"/>
  </ds:schemaRefs>
</ds:datastoreItem>
</file>

<file path=customXml/itemProps3.xml><?xml version="1.0" encoding="utf-8"?>
<ds:datastoreItem xmlns:ds="http://schemas.openxmlformats.org/officeDocument/2006/customXml" ds:itemID="{AC502F27-5CB8-43C8-A7EA-FF36966878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110ce6-f9b1-46f2-90b9-b7b185d36653"/>
    <ds:schemaRef ds:uri="d0e98cda-7391-40ee-bf3a-5e0b64b920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A5358F-3D41-4682-A7B6-2E108B2D6CCE}">
  <ds:schemaRefs>
    <ds:schemaRef ds:uri="http://schemas.openxmlformats.org/officeDocument/2006/bibliography"/>
  </ds:schemaRefs>
</ds:datastoreItem>
</file>

<file path=customXml/itemProps5.xml><?xml version="1.0" encoding="utf-8"?>
<ds:datastoreItem xmlns:ds="http://schemas.openxmlformats.org/officeDocument/2006/customXml" ds:itemID="{1F2571EF-199F-4602-A5CD-F06F675C78F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LFT_Report_AutoTOC_A4</Template>
  <TotalTime>806</TotalTime>
  <Pages>65</Pages>
  <Words>13971</Words>
  <Characters>79637</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Kenneth J (Woodbury)</dc:creator>
  <cp:keywords/>
  <dc:description/>
  <cp:lastModifiedBy>Registe, Joshua H.</cp:lastModifiedBy>
  <cp:revision>9</cp:revision>
  <cp:lastPrinted>2021-01-12T22:20:00Z</cp:lastPrinted>
  <dcterms:created xsi:type="dcterms:W3CDTF">2021-01-08T15:20:00Z</dcterms:created>
  <dcterms:modified xsi:type="dcterms:W3CDTF">2021-01-15T05:45:00Z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0x0101006CA24454E4D4664EAC0BB38A80483A6E</vt:lpwstr>
  </property>
</Properties>
</file>